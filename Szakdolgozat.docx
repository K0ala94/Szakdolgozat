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0" w:author="Gergo" w:date="2017-11-25T13:10:00Z">
            <w:rPr/>
          </w:rPrChange>
        </w:rPr>
      </w:pPr>
      <w:r w:rsidRPr="003355B9">
        <w:rPr>
          <w:noProof w:val="0"/>
          <w:rPrChange w:id="1"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2" w:author="Gergo" w:date="2017-11-25T13:10:00Z">
            <w:rPr>
              <w:noProof/>
              <w:sz w:val="40"/>
            </w:rPr>
          </w:rPrChange>
        </w:rPr>
      </w:pPr>
      <w:r w:rsidRPr="003355B9">
        <w:rPr>
          <w:sz w:val="40"/>
          <w:rPrChange w:id="3" w:author="Gergo" w:date="2017-11-25T13:10:00Z">
            <w:rPr>
              <w:noProof/>
              <w:sz w:val="40"/>
            </w:rPr>
          </w:rPrChange>
        </w:rPr>
        <w:t>Dr. Forstner Bertala</w:t>
      </w:r>
      <w:r w:rsidR="00B40F34" w:rsidRPr="003355B9">
        <w:rPr>
          <w:sz w:val="40"/>
          <w:rPrChange w:id="4" w:author="Gergo" w:date="2017-11-25T13:10:00Z">
            <w:rPr>
              <w:noProof/>
              <w:sz w:val="40"/>
            </w:rPr>
          </w:rPrChange>
        </w:rPr>
        <w:t>n</w:t>
      </w:r>
    </w:p>
    <w:p w14:paraId="3165633C" w14:textId="00083DEB" w:rsidR="0039238A" w:rsidRPr="003355B9" w:rsidRDefault="0039238A" w:rsidP="0039238A">
      <w:pPr>
        <w:spacing w:after="0"/>
        <w:ind w:firstLine="0"/>
        <w:jc w:val="center"/>
      </w:pPr>
      <w:r w:rsidRPr="003355B9">
        <w:t>BUDAPEST, 2017</w:t>
      </w:r>
    </w:p>
    <w:p w14:paraId="5C95B9E0" w14:textId="27626DE1" w:rsidR="00E360CD" w:rsidRPr="003355B9" w:rsidRDefault="0039238A" w:rsidP="00E360CD">
      <w:r w:rsidRPr="003355B9">
        <w:lastRenderedPageBreak/>
        <w:t>Tartalo</w:t>
      </w:r>
      <w:r w:rsidR="00E360CD" w:rsidRPr="003355B9">
        <w:t>mjegyzék – Végén Generált.</w:t>
      </w:r>
    </w:p>
    <w:p w14:paraId="22E56DF4" w14:textId="77777777" w:rsidR="006A03F6" w:rsidRPr="003355B9" w:rsidRDefault="006A03F6" w:rsidP="0089533D"/>
    <w:p w14:paraId="671D9465" w14:textId="77777777" w:rsidR="006A03F6" w:rsidRPr="003355B9" w:rsidRDefault="006A03F6">
      <w:pPr>
        <w:spacing w:after="0" w:line="240" w:lineRule="auto"/>
        <w:ind w:firstLine="0"/>
        <w:jc w:val="left"/>
      </w:pPr>
      <w:r w:rsidRPr="003355B9">
        <w:br w:type="page"/>
      </w:r>
    </w:p>
    <w:p w14:paraId="6677CE85" w14:textId="0B9DA119" w:rsidR="00E360CD" w:rsidRDefault="006A03F6" w:rsidP="006A03F6">
      <w:pPr>
        <w:pStyle w:val="Fejezetcimszmozsnlkl"/>
        <w:rPr>
          <w:ins w:id="5" w:author="Gergo" w:date="2017-11-28T10:47:00Z"/>
        </w:rPr>
      </w:pPr>
      <w:bookmarkStart w:id="6" w:name="_Toc433184091"/>
      <w:bookmarkStart w:id="7" w:name="_Toc497485118"/>
      <w:bookmarkStart w:id="8" w:name="_Toc499416779"/>
      <w:r w:rsidRPr="003355B9">
        <w:lastRenderedPageBreak/>
        <w:t>Összefoglaló</w:t>
      </w:r>
      <w:bookmarkEnd w:id="6"/>
      <w:bookmarkEnd w:id="7"/>
      <w:bookmarkEnd w:id="8"/>
    </w:p>
    <w:p w14:paraId="393A0357" w14:textId="24A6E489" w:rsidR="007A12A0" w:rsidRDefault="007A12A0">
      <w:pPr>
        <w:rPr>
          <w:ins w:id="9" w:author="Gergo" w:date="2017-11-28T10:50:00Z"/>
        </w:rPr>
        <w:pPrChange w:id="10" w:author="Gergo" w:date="2017-11-28T10:47:00Z">
          <w:pPr>
            <w:pStyle w:val="Fejezetcimszmozsnlkl"/>
          </w:pPr>
        </w:pPrChange>
      </w:pPr>
      <w:ins w:id="11" w:author="Gergo" w:date="2017-11-28T10:47:00Z">
        <w:r>
          <w:t xml:space="preserve">A technológia egyre több tudományág előtt nyit meg új kapukat. A dolgozatomban egy pszichológiai kísérlet modern </w:t>
        </w:r>
      </w:ins>
      <w:ins w:id="12" w:author="Gergo" w:date="2017-11-28T10:50:00Z">
        <w:r>
          <w:t>újragondolását valósítom meg a Google DayDream virtuális valóság platformja segítségével. Bemutatom a területben és az eszközökben rejlő potenciált és, hogy ezek, hogy újítják és újíthat</w:t>
        </w:r>
        <w:r w:rsidR="00D16665">
          <w:t>ják meg a pszichológia területeit</w:t>
        </w:r>
        <w:r>
          <w:t>.</w:t>
        </w:r>
      </w:ins>
    </w:p>
    <w:p w14:paraId="46A5C422" w14:textId="77777777" w:rsidR="00B63DFB" w:rsidRDefault="007A12A0">
      <w:pPr>
        <w:rPr>
          <w:ins w:id="13" w:author="Gergo" w:date="2017-11-28T11:09:00Z"/>
        </w:rPr>
        <w:pPrChange w:id="14" w:author="Gergo" w:date="2017-11-28T11:09:00Z">
          <w:pPr>
            <w:pStyle w:val="Fejezetcimszmozsnlkl"/>
          </w:pPr>
        </w:pPrChange>
      </w:pPr>
      <w:ins w:id="15" w:author="Gergo" w:date="2017-11-28T10:54:00Z">
        <w:r>
          <w:t xml:space="preserve">Részletesen ismertetem a virtuális valóságot mint koncepció és mint </w:t>
        </w:r>
      </w:ins>
      <w:ins w:id="16" w:author="Gergo" w:date="2017-11-28T10:55:00Z">
        <w:r w:rsidR="00563C3F">
          <w:t>technológiai megvalósítást is és</w:t>
        </w:r>
      </w:ins>
      <w:ins w:id="17" w:author="Gergo" w:date="2017-11-28T11:00:00Z">
        <w:r w:rsidR="00563C3F">
          <w:t xml:space="preserve"> bemutatom a mentális állapot monitorozásának technikáját a MindWave neuroheadset segítségével.</w:t>
        </w:r>
      </w:ins>
      <w:ins w:id="18" w:author="Gergo" w:date="2017-11-28T11:09:00Z">
        <w:r w:rsidR="00B63DFB">
          <w:t xml:space="preserve"> </w:t>
        </w:r>
      </w:ins>
      <w:ins w:id="19" w:author="Gergo" w:date="2017-11-28T11:02:00Z">
        <w:r w:rsidR="00B63DFB">
          <w:t>Elmagyarázom, hogy  a fejlesztés során miért döntöttem</w:t>
        </w:r>
      </w:ins>
      <w:ins w:id="20" w:author="Gergo" w:date="2017-11-28T11:09:00Z">
        <w:r w:rsidR="00B63DFB">
          <w:t xml:space="preserve"> </w:t>
        </w:r>
      </w:ins>
      <w:ins w:id="21" w:author="Gergo" w:date="2017-11-28T11:08:00Z">
        <w:r w:rsidR="00B63DFB">
          <w:t xml:space="preserve"> </w:t>
        </w:r>
      </w:ins>
      <w:ins w:id="22" w:author="Gergo" w:date="2017-11-28T11:07:00Z">
        <w:r w:rsidR="00B63DFB">
          <w:t>a két fent megemlített</w:t>
        </w:r>
      </w:ins>
      <w:ins w:id="23" w:author="Gergo" w:date="2017-11-28T11:08:00Z">
        <w:r w:rsidR="00B63DFB">
          <w:t xml:space="preserve"> eszköz és</w:t>
        </w:r>
      </w:ins>
      <w:ins w:id="24" w:author="Gergo" w:date="2017-11-28T11:02:00Z">
        <w:r w:rsidR="00B63DFB">
          <w:t xml:space="preserve"> a Unity játékmotor használata </w:t>
        </w:r>
      </w:ins>
      <w:ins w:id="25" w:author="Gergo" w:date="2017-11-28T11:08:00Z">
        <w:r w:rsidR="00B63DFB">
          <w:t>mellett.</w:t>
        </w:r>
      </w:ins>
    </w:p>
    <w:p w14:paraId="26B280F5" w14:textId="3C7B9712" w:rsidR="005565AC" w:rsidRDefault="00B63DFB">
      <w:pPr>
        <w:rPr>
          <w:ins w:id="26" w:author="Gergo" w:date="2017-11-28T11:14:00Z"/>
        </w:rPr>
        <w:pPrChange w:id="27" w:author="Gergo" w:date="2017-11-28T11:09:00Z">
          <w:pPr>
            <w:pStyle w:val="Fejezetcimszmozsnlkl"/>
          </w:pPr>
        </w:pPrChange>
      </w:pPr>
      <w:ins w:id="28" w:author="Gergo" w:date="2017-11-28T11:09:00Z">
        <w:r>
          <w:t>A VR technológia sok újszerű lehetőséget nyújt egy játék készítéséhez. Bemutatom, hogy, hogyan aknáztam ki ezeket a lehetőségeket, annak érdek</w:t>
        </w:r>
        <w:r w:rsidR="00D16665">
          <w:t>ében, hogy a játék még</w:t>
        </w:r>
      </w:ins>
      <w:ins w:id="29" w:author="Gergo" w:date="2017-11-28T11:16:00Z">
        <w:r w:rsidR="00D16665">
          <w:t xml:space="preserve"> </w:t>
        </w:r>
      </w:ins>
      <w:ins w:id="30" w:author="Gergo" w:date="2017-11-28T11:09:00Z">
        <w:r w:rsidR="00D16665">
          <w:t>jobban a valóság élményét nyújtsa</w:t>
        </w:r>
        <w:r>
          <w:t>.</w:t>
        </w:r>
      </w:ins>
      <w:ins w:id="31" w:author="Gergo" w:date="2017-11-28T11:11:00Z">
        <w:r w:rsidR="005565AC">
          <w:t xml:space="preserve"> A játék</w:t>
        </w:r>
      </w:ins>
      <w:ins w:id="32" w:author="Gergo" w:date="2017-11-28T11:16:00Z">
        <w:r w:rsidR="00D16665">
          <w:t xml:space="preserve"> nyújtotta szórakozás</w:t>
        </w:r>
      </w:ins>
      <w:ins w:id="33" w:author="Gergo" w:date="2017-11-28T11:11:00Z">
        <w:r w:rsidR="005565AC">
          <w:t xml:space="preserve"> mellett a pszichológiai teszt</w:t>
        </w:r>
        <w:r w:rsidR="00D16665">
          <w:t xml:space="preserve"> végzése az alkalmazás</w:t>
        </w:r>
        <w:r w:rsidR="005565AC">
          <w:t xml:space="preserve"> fő feladata, ezért ismer</w:t>
        </w:r>
        <w:r w:rsidR="00D16665">
          <w:t xml:space="preserve">tetem, hogy ezt miként tettem az </w:t>
        </w:r>
      </w:ins>
      <w:ins w:id="34" w:author="Gergo" w:date="2017-11-28T11:17:00Z">
        <w:r w:rsidR="00D16665">
          <w:t>a</w:t>
        </w:r>
      </w:ins>
      <w:ins w:id="35" w:author="Gergo" w:date="2017-11-28T11:11:00Z">
        <w:r w:rsidR="00D16665">
          <w:t xml:space="preserve">lkalmazás </w:t>
        </w:r>
        <w:r w:rsidR="005565AC">
          <w:t>szerves részévé és, hogyan kapcsoltam össze a neuroheadset-et az én játékommal.</w:t>
        </w:r>
      </w:ins>
    </w:p>
    <w:p w14:paraId="2D84C91C" w14:textId="13B6FE5B" w:rsidR="007A12A0" w:rsidRPr="007A12A0" w:rsidRDefault="005565AC">
      <w:pPr>
        <w:rPr>
          <w:rPrChange w:id="36" w:author="Gergo" w:date="2017-11-28T10:47:00Z">
            <w:rPr/>
          </w:rPrChange>
        </w:rPr>
        <w:pPrChange w:id="37" w:author="Gergo" w:date="2017-11-28T11:09:00Z">
          <w:pPr>
            <w:pStyle w:val="Fejezetcimszmozsnlkl"/>
          </w:pPr>
        </w:pPrChange>
      </w:pPr>
      <w:ins w:id="38" w:author="Gergo" w:date="2017-11-28T11:14:00Z">
        <w:r>
          <w:t>Végül bemutatom a mérések eredményét és a saját tapasztalataimat egy ilyen típusú alkalmazás fejlesztésével.</w:t>
        </w:r>
      </w:ins>
      <w:ins w:id="39" w:author="Gergo" w:date="2017-11-28T11:09:00Z">
        <w:r w:rsidR="00B63DFB">
          <w:t xml:space="preserve"> </w:t>
        </w:r>
      </w:ins>
      <w:ins w:id="40"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41" w:author="Gergo" w:date="2017-11-28T10:47:00Z">
        <w:r w:rsidRPr="003355B9" w:rsidDel="007A12A0">
          <w:br w:type="page"/>
        </w:r>
      </w:del>
    </w:p>
    <w:p w14:paraId="3EEB1548" w14:textId="1A9E5510" w:rsidR="00E360CD" w:rsidRDefault="00E360CD" w:rsidP="006A03F6">
      <w:pPr>
        <w:pStyle w:val="Fejezetcimszmozsnlkl"/>
        <w:rPr>
          <w:ins w:id="42" w:author="Gergo" w:date="2017-11-25T23:41:00Z"/>
        </w:rPr>
      </w:pPr>
      <w:bookmarkStart w:id="43" w:name="_Toc499416780"/>
      <w:r w:rsidRPr="003355B9">
        <w:lastRenderedPageBreak/>
        <w:t>Abstract</w:t>
      </w:r>
      <w:bookmarkEnd w:id="43"/>
    </w:p>
    <w:p w14:paraId="473216C3" w14:textId="48E375B2" w:rsidR="00736D68" w:rsidRDefault="00736D68">
      <w:pPr>
        <w:pStyle w:val="Fejezetcimszmozsnlkl"/>
        <w:rPr>
          <w:ins w:id="44" w:author="Gergo" w:date="2017-11-25T23:41:00Z"/>
        </w:rPr>
      </w:pPr>
      <w:bookmarkStart w:id="45" w:name="_Toc499416781"/>
      <w:ins w:id="46" w:author="Gergo" w:date="2017-11-25T23:41:00Z">
        <w:r>
          <w:lastRenderedPageBreak/>
          <w:t>Tartalomjegyzék</w:t>
        </w:r>
        <w:bookmarkEnd w:id="45"/>
      </w:ins>
    </w:p>
    <w:customXmlInsRangeStart w:id="47"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EndPr/>
      <w:sdtContent>
        <w:customXmlInsRangeEnd w:id="47"/>
        <w:p w14:paraId="76F43EB4" w14:textId="67CA88CF" w:rsidR="00736D68" w:rsidRDefault="00736D68">
          <w:pPr>
            <w:pStyle w:val="Tartalomjegyzkcmsora"/>
            <w:rPr>
              <w:ins w:id="48" w:author="Gergo" w:date="2017-11-25T23:44:00Z"/>
            </w:rPr>
          </w:pPr>
          <w:ins w:id="49" w:author="Gergo" w:date="2017-11-25T23:44:00Z">
            <w:r>
              <w:t>Tartalom</w:t>
            </w:r>
          </w:ins>
        </w:p>
        <w:p w14:paraId="47977521" w14:textId="2E6661FC" w:rsidR="00736D68" w:rsidRDefault="00736D68">
          <w:pPr>
            <w:pStyle w:val="TJ1"/>
            <w:rPr>
              <w:rFonts w:asciiTheme="minorHAnsi" w:eastAsiaTheme="minorEastAsia" w:hAnsiTheme="minorHAnsi" w:cstheme="minorBidi"/>
              <w:b w:val="0"/>
              <w:noProof/>
              <w:sz w:val="22"/>
              <w:szCs w:val="22"/>
              <w:lang w:val="en-US"/>
            </w:rPr>
          </w:pPr>
          <w:ins w:id="50" w:author="Gergo" w:date="2017-11-25T23:44:00Z">
            <w:r>
              <w:fldChar w:fldCharType="begin"/>
            </w:r>
            <w:r>
              <w:instrText xml:space="preserve"> TOC \o "1-3" \h \z \u </w:instrText>
            </w:r>
            <w:r>
              <w:fldChar w:fldCharType="separate"/>
            </w:r>
          </w:ins>
          <w:r w:rsidR="00B00F77">
            <w:rPr>
              <w:noProof/>
            </w:rPr>
            <w:fldChar w:fldCharType="begin"/>
          </w:r>
          <w:r w:rsidR="00B00F77">
            <w:rPr>
              <w:noProof/>
            </w:rPr>
            <w:instrText xml:space="preserve"> HYPERLINK \l "_Toc499416779" </w:instrText>
          </w:r>
          <w:ins w:id="51" w:author="Gergo" w:date="2017-11-29T19:01:00Z">
            <w:r w:rsidR="00D268C5">
              <w:rPr>
                <w:noProof/>
              </w:rPr>
            </w:r>
          </w:ins>
          <w:r w:rsidR="00B00F77">
            <w:rPr>
              <w:noProof/>
            </w:rPr>
            <w:fldChar w:fldCharType="separate"/>
          </w:r>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D268C5">
            <w:rPr>
              <w:noProof/>
              <w:webHidden/>
            </w:rPr>
            <w:t>4</w:t>
          </w:r>
          <w:r>
            <w:rPr>
              <w:noProof/>
              <w:webHidden/>
            </w:rPr>
            <w:fldChar w:fldCharType="end"/>
          </w:r>
          <w:r w:rsidR="00B00F77">
            <w:rPr>
              <w:noProof/>
            </w:rPr>
            <w:fldChar w:fldCharType="end"/>
          </w:r>
        </w:p>
        <w:p w14:paraId="18754E07" w14:textId="4F16AF5F" w:rsidR="00736D68" w:rsidRDefault="00B00F77">
          <w:pPr>
            <w:pStyle w:val="TJ1"/>
            <w:rPr>
              <w:rFonts w:asciiTheme="minorHAnsi" w:eastAsiaTheme="minorEastAsia" w:hAnsiTheme="minorHAnsi" w:cstheme="minorBidi"/>
              <w:b w:val="0"/>
              <w:noProof/>
              <w:sz w:val="22"/>
              <w:szCs w:val="22"/>
              <w:lang w:val="en-US"/>
            </w:rPr>
          </w:pPr>
          <w:r>
            <w:rPr>
              <w:noProof/>
            </w:rPr>
            <w:fldChar w:fldCharType="begin"/>
          </w:r>
          <w:r>
            <w:rPr>
              <w:noProof/>
            </w:rPr>
            <w:instrText xml:space="preserve"> HYPERLINK \l "_Toc499416780" </w:instrText>
          </w:r>
          <w:ins w:id="52" w:author="Gergo" w:date="2017-11-29T19:01:00Z">
            <w:r w:rsidR="00D268C5">
              <w:rPr>
                <w:noProof/>
              </w:rPr>
            </w:r>
          </w:ins>
          <w:r>
            <w:rPr>
              <w:noProof/>
            </w:rPr>
            <w:fldChar w:fldCharType="separate"/>
          </w:r>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D268C5">
            <w:rPr>
              <w:noProof/>
              <w:webHidden/>
            </w:rPr>
            <w:t>5</w:t>
          </w:r>
          <w:r w:rsidR="00736D68">
            <w:rPr>
              <w:noProof/>
              <w:webHidden/>
            </w:rPr>
            <w:fldChar w:fldCharType="end"/>
          </w:r>
          <w:r>
            <w:rPr>
              <w:noProof/>
            </w:rPr>
            <w:fldChar w:fldCharType="end"/>
          </w:r>
        </w:p>
        <w:p w14:paraId="673F309E" w14:textId="0DAABC54" w:rsidR="00736D68" w:rsidRDefault="00B00F77">
          <w:pPr>
            <w:pStyle w:val="TJ1"/>
            <w:rPr>
              <w:rFonts w:asciiTheme="minorHAnsi" w:eastAsiaTheme="minorEastAsia" w:hAnsiTheme="minorHAnsi" w:cstheme="minorBidi"/>
              <w:b w:val="0"/>
              <w:noProof/>
              <w:sz w:val="22"/>
              <w:szCs w:val="22"/>
              <w:lang w:val="en-US"/>
            </w:rPr>
          </w:pPr>
          <w:r>
            <w:rPr>
              <w:noProof/>
            </w:rPr>
            <w:fldChar w:fldCharType="begin"/>
          </w:r>
          <w:r>
            <w:rPr>
              <w:noProof/>
            </w:rPr>
            <w:instrText xml:space="preserve"> HYPERLINK \l "_Toc499416781" </w:instrText>
          </w:r>
          <w:ins w:id="53" w:author="Gergo" w:date="2017-11-29T19:01:00Z">
            <w:r w:rsidR="00D268C5">
              <w:rPr>
                <w:noProof/>
              </w:rPr>
            </w:r>
          </w:ins>
          <w:r>
            <w:rPr>
              <w:noProof/>
            </w:rPr>
            <w:fldChar w:fldCharType="separate"/>
          </w:r>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D268C5">
            <w:rPr>
              <w:noProof/>
              <w:webHidden/>
            </w:rPr>
            <w:t>6</w:t>
          </w:r>
          <w:r w:rsidR="00736D68">
            <w:rPr>
              <w:noProof/>
              <w:webHidden/>
            </w:rPr>
            <w:fldChar w:fldCharType="end"/>
          </w:r>
          <w:r>
            <w:rPr>
              <w:noProof/>
            </w:rPr>
            <w:fldChar w:fldCharType="end"/>
          </w:r>
        </w:p>
        <w:p w14:paraId="7E390193" w14:textId="3B5ACF2A"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ins w:id="54"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55" w:author="Gergo" w:date="2017-11-29T19:01:00Z">
            <w:r w:rsidR="00D268C5">
              <w:rPr>
                <w:noProof/>
                <w:webHidden/>
              </w:rPr>
              <w:t>10</w:t>
            </w:r>
          </w:ins>
          <w:del w:id="56"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3A61E7B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ins w:id="57"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58" w:author="Gergo" w:date="2017-11-29T19:01:00Z">
            <w:r w:rsidR="00D268C5">
              <w:rPr>
                <w:noProof/>
                <w:webHidden/>
              </w:rPr>
              <w:t>10</w:t>
            </w:r>
          </w:ins>
          <w:del w:id="59"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4C8126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ins w:id="60"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61" w:author="Gergo" w:date="2017-11-29T19:01:00Z">
            <w:r w:rsidR="00D268C5">
              <w:rPr>
                <w:noProof/>
                <w:webHidden/>
              </w:rPr>
              <w:t>10</w:t>
            </w:r>
          </w:ins>
          <w:del w:id="62"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3D3AD4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ins w:id="63"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64" w:author="Gergo" w:date="2017-11-29T19:01:00Z">
            <w:r w:rsidR="00D268C5">
              <w:rPr>
                <w:noProof/>
                <w:webHidden/>
              </w:rPr>
              <w:t>11</w:t>
            </w:r>
          </w:ins>
          <w:del w:id="65"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7C6B9DD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ins w:id="6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67" w:author="Gergo" w:date="2017-11-29T19:01:00Z">
            <w:r w:rsidR="00D268C5">
              <w:rPr>
                <w:noProof/>
                <w:webHidden/>
              </w:rPr>
              <w:t>12</w:t>
            </w:r>
          </w:ins>
          <w:del w:id="68"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425F99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ins w:id="69"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70" w:author="Gergo" w:date="2017-11-29T19:01:00Z">
            <w:r w:rsidR="00D268C5">
              <w:rPr>
                <w:noProof/>
                <w:webHidden/>
              </w:rPr>
              <w:t>13</w:t>
            </w:r>
          </w:ins>
          <w:del w:id="71"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AE34348"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ins w:id="72"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73" w:author="Gergo" w:date="2017-11-29T19:01:00Z">
            <w:r w:rsidR="00D268C5">
              <w:rPr>
                <w:noProof/>
                <w:webHidden/>
              </w:rPr>
              <w:t>14</w:t>
            </w:r>
          </w:ins>
          <w:del w:id="74"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6238D56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ins w:id="75"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76" w:author="Gergo" w:date="2017-11-29T19:01:00Z">
            <w:r w:rsidR="00D268C5">
              <w:rPr>
                <w:noProof/>
                <w:webHidden/>
              </w:rPr>
              <w:t>14</w:t>
            </w:r>
          </w:ins>
          <w:del w:id="77"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7598479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ins w:id="78"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79" w:author="Gergo" w:date="2017-11-29T19:01:00Z">
            <w:r w:rsidR="00D268C5">
              <w:rPr>
                <w:noProof/>
                <w:webHidden/>
              </w:rPr>
              <w:t>17</w:t>
            </w:r>
          </w:ins>
          <w:del w:id="80"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47DDC95C"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ins w:id="81"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82" w:author="Gergo" w:date="2017-11-29T19:01:00Z">
            <w:r w:rsidR="00D268C5">
              <w:rPr>
                <w:noProof/>
                <w:webHidden/>
              </w:rPr>
              <w:t>19</w:t>
            </w:r>
          </w:ins>
          <w:del w:id="83"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3FE55BD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ins w:id="84"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85" w:author="Gergo" w:date="2017-11-29T19:01:00Z">
            <w:r w:rsidR="00D268C5">
              <w:rPr>
                <w:noProof/>
                <w:webHidden/>
              </w:rPr>
              <w:t>19</w:t>
            </w:r>
          </w:ins>
          <w:del w:id="86"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2CE960E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ins w:id="87"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88" w:author="Gergo" w:date="2017-11-29T19:01:00Z">
            <w:r w:rsidR="00D268C5">
              <w:rPr>
                <w:noProof/>
                <w:webHidden/>
              </w:rPr>
              <w:t>20</w:t>
            </w:r>
          </w:ins>
          <w:del w:id="89"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5AC764B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ins w:id="90"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91" w:author="Gergo" w:date="2017-11-29T19:01:00Z">
            <w:r w:rsidR="00D268C5">
              <w:rPr>
                <w:noProof/>
                <w:webHidden/>
              </w:rPr>
              <w:t>20</w:t>
            </w:r>
          </w:ins>
          <w:del w:id="92"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74EAC9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ins w:id="93"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94" w:author="Gergo" w:date="2017-11-29T19:01:00Z">
            <w:r w:rsidR="00D268C5">
              <w:rPr>
                <w:noProof/>
                <w:webHidden/>
              </w:rPr>
              <w:t>20</w:t>
            </w:r>
          </w:ins>
          <w:del w:id="95"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716DA65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ins w:id="9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97" w:author="Gergo" w:date="2017-11-29T19:01:00Z">
            <w:r w:rsidR="00D268C5">
              <w:rPr>
                <w:noProof/>
                <w:webHidden/>
              </w:rPr>
              <w:t>20</w:t>
            </w:r>
          </w:ins>
          <w:del w:id="98"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500978B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ins w:id="99"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100" w:author="Gergo" w:date="2017-11-29T19:01:00Z">
            <w:r w:rsidR="00D268C5">
              <w:rPr>
                <w:noProof/>
                <w:webHidden/>
              </w:rPr>
              <w:t>20</w:t>
            </w:r>
          </w:ins>
          <w:del w:id="10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72C55DD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ins w:id="102"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103" w:author="Gergo" w:date="2017-11-29T19:01:00Z">
            <w:r w:rsidR="00D268C5">
              <w:rPr>
                <w:noProof/>
                <w:webHidden/>
              </w:rPr>
              <w:t>21</w:t>
            </w:r>
          </w:ins>
          <w:del w:id="104"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3E50B54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ins w:id="105"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106" w:author="Gergo" w:date="2017-11-29T19:01:00Z">
            <w:r w:rsidR="00D268C5">
              <w:rPr>
                <w:noProof/>
                <w:webHidden/>
              </w:rPr>
              <w:t>21</w:t>
            </w:r>
          </w:ins>
          <w:del w:id="107"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2401A3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ins w:id="108"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109" w:author="Gergo" w:date="2017-11-29T19:01:00Z">
            <w:r w:rsidR="00D268C5">
              <w:rPr>
                <w:noProof/>
                <w:webHidden/>
              </w:rPr>
              <w:t>21</w:t>
            </w:r>
          </w:ins>
          <w:del w:id="110"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4C9B6D9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ins w:id="111"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112" w:author="Gergo" w:date="2017-11-29T19:01:00Z">
            <w:r w:rsidR="00D268C5">
              <w:rPr>
                <w:noProof/>
                <w:webHidden/>
              </w:rPr>
              <w:t>22</w:t>
            </w:r>
          </w:ins>
          <w:del w:id="113"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1506477"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ins w:id="114"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15" w:author="Gergo" w:date="2017-11-29T19:01:00Z">
            <w:r w:rsidR="00D268C5">
              <w:rPr>
                <w:noProof/>
                <w:webHidden/>
              </w:rPr>
              <w:t>24</w:t>
            </w:r>
          </w:ins>
          <w:del w:id="116"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1C6BE8B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ins w:id="117"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18" w:author="Gergo" w:date="2017-11-29T19:01:00Z">
            <w:r w:rsidR="00D268C5">
              <w:rPr>
                <w:noProof/>
                <w:webHidden/>
              </w:rPr>
              <w:t>24</w:t>
            </w:r>
          </w:ins>
          <w:del w:id="119"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45AE7C2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ins w:id="120"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21" w:author="Gergo" w:date="2017-11-29T19:01:00Z">
            <w:r w:rsidR="00D268C5">
              <w:rPr>
                <w:noProof/>
                <w:webHidden/>
              </w:rPr>
              <w:t>25</w:t>
            </w:r>
          </w:ins>
          <w:del w:id="122"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1C77123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ins w:id="123"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24" w:author="Gergo" w:date="2017-11-29T19:01:00Z">
            <w:r w:rsidR="00D268C5">
              <w:rPr>
                <w:noProof/>
                <w:webHidden/>
              </w:rPr>
              <w:t>26</w:t>
            </w:r>
          </w:ins>
          <w:del w:id="125"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2DC5CA5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ins w:id="12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27" w:author="Gergo" w:date="2017-11-29T19:01:00Z">
            <w:r w:rsidR="00D268C5">
              <w:rPr>
                <w:noProof/>
                <w:webHidden/>
              </w:rPr>
              <w:t>26</w:t>
            </w:r>
          </w:ins>
          <w:del w:id="128"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6DE8746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ins w:id="129"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30" w:author="Gergo" w:date="2017-11-29T19:01:00Z">
            <w:r w:rsidR="00D268C5">
              <w:rPr>
                <w:noProof/>
                <w:webHidden/>
              </w:rPr>
              <w:t>26</w:t>
            </w:r>
          </w:ins>
          <w:del w:id="131"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26D49DF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ins w:id="132"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33" w:author="Gergo" w:date="2017-11-29T19:01:00Z">
            <w:r w:rsidR="00D268C5">
              <w:rPr>
                <w:noProof/>
                <w:webHidden/>
              </w:rPr>
              <w:t>27</w:t>
            </w:r>
          </w:ins>
          <w:del w:id="134"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65FA0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ins w:id="135"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36" w:author="Gergo" w:date="2017-11-29T19:01:00Z">
            <w:r w:rsidR="00D268C5">
              <w:rPr>
                <w:noProof/>
                <w:webHidden/>
              </w:rPr>
              <w:t>27</w:t>
            </w:r>
          </w:ins>
          <w:del w:id="137"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6AC2C5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ins w:id="138"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39" w:author="Gergo" w:date="2017-11-29T19:01:00Z">
            <w:r w:rsidR="00D268C5">
              <w:rPr>
                <w:noProof/>
                <w:webHidden/>
              </w:rPr>
              <w:t>28</w:t>
            </w:r>
          </w:ins>
          <w:del w:id="140"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608C42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ins w:id="141"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42" w:author="Gergo" w:date="2017-11-29T19:01:00Z">
            <w:r w:rsidR="00D268C5">
              <w:rPr>
                <w:noProof/>
                <w:webHidden/>
              </w:rPr>
              <w:t>28</w:t>
            </w:r>
          </w:ins>
          <w:del w:id="143"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26DEE9F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ins w:id="144"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45" w:author="Gergo" w:date="2017-11-29T19:01:00Z">
            <w:r w:rsidR="00D268C5">
              <w:rPr>
                <w:noProof/>
                <w:webHidden/>
              </w:rPr>
              <w:t>28</w:t>
            </w:r>
          </w:ins>
          <w:del w:id="146"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2F912FC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ins w:id="147"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48" w:author="Gergo" w:date="2017-11-29T19:01:00Z">
            <w:r w:rsidR="00D268C5">
              <w:rPr>
                <w:noProof/>
                <w:webHidden/>
              </w:rPr>
              <w:t>29</w:t>
            </w:r>
          </w:ins>
          <w:del w:id="149"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487C599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ins w:id="150"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51" w:author="Gergo" w:date="2017-11-29T19:01:00Z">
            <w:r w:rsidR="00D268C5">
              <w:rPr>
                <w:noProof/>
                <w:webHidden/>
              </w:rPr>
              <w:t>29</w:t>
            </w:r>
          </w:ins>
          <w:del w:id="152"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36E6189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ins w:id="153"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54" w:author="Gergo" w:date="2017-11-29T19:01:00Z">
            <w:r w:rsidR="00D268C5">
              <w:rPr>
                <w:noProof/>
                <w:webHidden/>
              </w:rPr>
              <w:t>30</w:t>
            </w:r>
          </w:ins>
          <w:del w:id="155"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748EEA2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ins w:id="15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57" w:author="Gergo" w:date="2017-11-29T19:01:00Z">
            <w:r w:rsidR="00D268C5">
              <w:rPr>
                <w:noProof/>
                <w:webHidden/>
              </w:rPr>
              <w:t>30</w:t>
            </w:r>
          </w:ins>
          <w:del w:id="158"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3FAF9333"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ins w:id="159"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60" w:author="Gergo" w:date="2017-11-29T19:01:00Z">
            <w:r w:rsidR="00D268C5">
              <w:rPr>
                <w:noProof/>
                <w:webHidden/>
              </w:rPr>
              <w:t>32</w:t>
            </w:r>
          </w:ins>
          <w:del w:id="161"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58C6567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ins w:id="162"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63" w:author="Gergo" w:date="2017-11-29T19:01:00Z">
            <w:r w:rsidR="00D268C5">
              <w:rPr>
                <w:noProof/>
                <w:webHidden/>
              </w:rPr>
              <w:t>32</w:t>
            </w:r>
          </w:ins>
          <w:del w:id="164"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26F894D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ins w:id="165"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66" w:author="Gergo" w:date="2017-11-29T19:01:00Z">
            <w:r w:rsidR="00D268C5">
              <w:rPr>
                <w:noProof/>
                <w:webHidden/>
              </w:rPr>
              <w:t>34</w:t>
            </w:r>
          </w:ins>
          <w:del w:id="167"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4231933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ins w:id="168"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69" w:author="Gergo" w:date="2017-11-29T19:01:00Z">
            <w:r w:rsidR="00D268C5">
              <w:rPr>
                <w:noProof/>
                <w:webHidden/>
              </w:rPr>
              <w:t>35</w:t>
            </w:r>
          </w:ins>
          <w:del w:id="170"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26ED8AE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ins w:id="171"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72" w:author="Gergo" w:date="2017-11-29T19:01:00Z">
            <w:r w:rsidR="00D268C5">
              <w:rPr>
                <w:noProof/>
                <w:webHidden/>
              </w:rPr>
              <w:t>36</w:t>
            </w:r>
          </w:ins>
          <w:del w:id="173"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4A37FD7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ins w:id="174"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75" w:author="Gergo" w:date="2017-11-29T19:01:00Z">
            <w:r w:rsidR="00D268C5">
              <w:rPr>
                <w:noProof/>
                <w:webHidden/>
              </w:rPr>
              <w:t>37</w:t>
            </w:r>
          </w:ins>
          <w:del w:id="176"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3A5AC7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ins w:id="177"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78" w:author="Gergo" w:date="2017-11-29T19:01:00Z">
            <w:r w:rsidR="00D268C5">
              <w:rPr>
                <w:noProof/>
                <w:webHidden/>
              </w:rPr>
              <w:t>37</w:t>
            </w:r>
          </w:ins>
          <w:del w:id="179"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32EBFD0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ins w:id="180"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81" w:author="Gergo" w:date="2017-11-29T19:01:00Z">
            <w:r w:rsidR="00D268C5">
              <w:rPr>
                <w:noProof/>
                <w:webHidden/>
              </w:rPr>
              <w:t>39</w:t>
            </w:r>
          </w:ins>
          <w:del w:id="182"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6937ED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ins w:id="183"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84" w:author="Gergo" w:date="2017-11-29T19:01:00Z">
            <w:r w:rsidR="00D268C5">
              <w:rPr>
                <w:noProof/>
                <w:webHidden/>
              </w:rPr>
              <w:t>40</w:t>
            </w:r>
          </w:ins>
          <w:del w:id="185"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1CD8D25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ins w:id="18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87" w:author="Gergo" w:date="2017-11-29T19:01:00Z">
            <w:r w:rsidR="00D268C5">
              <w:rPr>
                <w:noProof/>
                <w:webHidden/>
              </w:rPr>
              <w:t>40</w:t>
            </w:r>
          </w:ins>
          <w:del w:id="188"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332FC10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ins w:id="189"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90" w:author="Gergo" w:date="2017-11-29T19:01:00Z">
            <w:r w:rsidR="00D268C5">
              <w:rPr>
                <w:noProof/>
                <w:webHidden/>
              </w:rPr>
              <w:t>40</w:t>
            </w:r>
          </w:ins>
          <w:del w:id="191"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0FC794A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ins w:id="192"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93" w:author="Gergo" w:date="2017-11-29T19:01:00Z">
            <w:r w:rsidR="00D268C5">
              <w:rPr>
                <w:noProof/>
                <w:webHidden/>
              </w:rPr>
              <w:t>41</w:t>
            </w:r>
          </w:ins>
          <w:del w:id="194"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269429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ins w:id="195"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96" w:author="Gergo" w:date="2017-11-29T19:01:00Z">
            <w:r w:rsidR="00D268C5">
              <w:rPr>
                <w:noProof/>
                <w:webHidden/>
              </w:rPr>
              <w:t>43</w:t>
            </w:r>
          </w:ins>
          <w:del w:id="197"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40210CC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ins w:id="198"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99" w:author="Gergo" w:date="2017-11-29T19:01:00Z">
            <w:r w:rsidR="00D268C5">
              <w:rPr>
                <w:noProof/>
                <w:webHidden/>
              </w:rPr>
              <w:t>44</w:t>
            </w:r>
          </w:ins>
          <w:del w:id="200"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1D34A7D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ins w:id="201"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202" w:author="Gergo" w:date="2017-11-29T19:01:00Z">
            <w:r w:rsidR="00D268C5">
              <w:rPr>
                <w:noProof/>
                <w:webHidden/>
              </w:rPr>
              <w:t>45</w:t>
            </w:r>
          </w:ins>
          <w:del w:id="203"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5E331B4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ins w:id="204"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205" w:author="Gergo" w:date="2017-11-29T19:01:00Z">
            <w:r w:rsidR="00D268C5">
              <w:rPr>
                <w:noProof/>
                <w:webHidden/>
              </w:rPr>
              <w:t>46</w:t>
            </w:r>
          </w:ins>
          <w:del w:id="206"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55299EB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ins w:id="207"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208" w:author="Gergo" w:date="2017-11-29T19:01:00Z">
            <w:r w:rsidR="00D268C5">
              <w:rPr>
                <w:noProof/>
                <w:webHidden/>
              </w:rPr>
              <w:t>47</w:t>
            </w:r>
          </w:ins>
          <w:del w:id="209"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12881DA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ins w:id="210"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211" w:author="Gergo" w:date="2017-11-29T19:01:00Z">
            <w:r w:rsidR="00D268C5">
              <w:rPr>
                <w:noProof/>
                <w:webHidden/>
              </w:rPr>
              <w:t>47</w:t>
            </w:r>
          </w:ins>
          <w:del w:id="212"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7CBDDC0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ins w:id="213"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214" w:author="Gergo" w:date="2017-11-29T19:01:00Z">
            <w:r w:rsidR="00D268C5">
              <w:rPr>
                <w:noProof/>
                <w:webHidden/>
              </w:rPr>
              <w:t>49</w:t>
            </w:r>
          </w:ins>
          <w:del w:id="215"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693074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ins w:id="21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217" w:author="Gergo" w:date="2017-11-29T19:01:00Z">
            <w:r w:rsidR="00D268C5">
              <w:rPr>
                <w:noProof/>
                <w:webHidden/>
              </w:rPr>
              <w:t>50</w:t>
            </w:r>
          </w:ins>
          <w:del w:id="218"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219" w:author="Gergo" w:date="2017-11-25T23:44:00Z"/>
              <w:rStyle w:val="Hiperhivatkozs"/>
              <w:noProof/>
            </w:rPr>
          </w:pPr>
        </w:p>
        <w:p w14:paraId="31966D82" w14:textId="77777777" w:rsidR="00736D68" w:rsidRDefault="00736D68">
          <w:pPr>
            <w:pStyle w:val="TJ1"/>
            <w:rPr>
              <w:ins w:id="220" w:author="Gergo" w:date="2017-11-25T23:44:00Z"/>
              <w:rStyle w:val="Hiperhivatkozs"/>
              <w:noProof/>
            </w:rPr>
          </w:pPr>
        </w:p>
        <w:p w14:paraId="62C5F928" w14:textId="1C75C10B" w:rsidR="00736D68" w:rsidDel="00736D68" w:rsidRDefault="00736D68">
          <w:pPr>
            <w:pStyle w:val="TJ1"/>
            <w:rPr>
              <w:del w:id="221" w:author="Gergo" w:date="2017-11-25T23:44:00Z"/>
              <w:rFonts w:asciiTheme="minorHAnsi" w:eastAsiaTheme="minorEastAsia" w:hAnsiTheme="minorHAnsi" w:cstheme="minorBidi"/>
              <w:b w:val="0"/>
              <w:noProof/>
              <w:sz w:val="22"/>
              <w:szCs w:val="22"/>
              <w:lang w:val="en-US"/>
            </w:rPr>
          </w:pPr>
          <w:r w:rsidRPr="00CF6735">
            <w:rPr>
              <w:rStyle w:val="Hiperhivatkozs"/>
              <w:b w:val="0"/>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ins w:id="222" w:author="Gergo" w:date="2017-11-29T19:01:00Z">
            <w:r w:rsidR="00D268C5" w:rsidRPr="00CF6735">
              <w:rPr>
                <w:rStyle w:val="Hiperhivatkozs"/>
                <w:b w:val="0"/>
                <w:noProof/>
              </w:rPr>
            </w:r>
          </w:ins>
          <w:r w:rsidRPr="00CF6735">
            <w:rPr>
              <w:rStyle w:val="Hiperhivatkozs"/>
              <w:b w:val="0"/>
              <w:noProof/>
            </w:rPr>
            <w:fldChar w:fldCharType="separate"/>
          </w:r>
          <w:r w:rsidRPr="00CF6735">
            <w:rPr>
              <w:rStyle w:val="Hiperhivatkozs"/>
              <w:noProof/>
            </w:rPr>
            <w:t>5 Mérések, eredmények bemutatása</w:t>
          </w:r>
          <w:r>
            <w:rPr>
              <w:noProof/>
              <w:webHidden/>
            </w:rPr>
            <w:tab/>
          </w:r>
          <w:r>
            <w:rPr>
              <w:b w:val="0"/>
              <w:noProof/>
              <w:webHidden/>
            </w:rPr>
            <w:fldChar w:fldCharType="begin"/>
          </w:r>
          <w:r>
            <w:rPr>
              <w:noProof/>
              <w:webHidden/>
            </w:rPr>
            <w:instrText xml:space="preserve"> PAGEREF _Toc499416847 \h </w:instrText>
          </w:r>
          <w:r>
            <w:rPr>
              <w:b w:val="0"/>
              <w:noProof/>
              <w:webHidden/>
            </w:rPr>
          </w:r>
          <w:r>
            <w:rPr>
              <w:b w:val="0"/>
              <w:noProof/>
              <w:webHidden/>
            </w:rPr>
            <w:fldChar w:fldCharType="separate"/>
          </w:r>
          <w:ins w:id="223" w:author="Gergo" w:date="2017-11-29T19:01:00Z">
            <w:r w:rsidR="00D268C5">
              <w:rPr>
                <w:noProof/>
                <w:webHidden/>
              </w:rPr>
              <w:t>51</w:t>
            </w:r>
          </w:ins>
          <w:del w:id="224" w:author="Gergo" w:date="2017-11-25T23:45:00Z">
            <w:r w:rsidDel="00736D68">
              <w:rPr>
                <w:noProof/>
                <w:webHidden/>
              </w:rPr>
              <w:delText>49</w:delText>
            </w:r>
          </w:del>
          <w:r>
            <w:rPr>
              <w:b w:val="0"/>
              <w:noProof/>
              <w:webHidden/>
            </w:rPr>
            <w:fldChar w:fldCharType="end"/>
          </w:r>
          <w:r w:rsidRPr="00CF6735">
            <w:rPr>
              <w:rStyle w:val="Hiperhivatkozs"/>
              <w:b w:val="0"/>
              <w:noProof/>
            </w:rPr>
            <w:fldChar w:fldCharType="end"/>
          </w:r>
        </w:p>
        <w:p w14:paraId="7A660412" w14:textId="77777777" w:rsidR="00736D68" w:rsidRDefault="00736D68">
          <w:pPr>
            <w:pStyle w:val="TJ1"/>
            <w:rPr>
              <w:ins w:id="225" w:author="Gergo" w:date="2017-11-25T23:44:00Z"/>
              <w:rStyle w:val="Hiperhivatkozs"/>
              <w:noProof/>
            </w:rPr>
          </w:pPr>
        </w:p>
        <w:p w14:paraId="5FF46CFD" w14:textId="6C88E81F"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ins w:id="226"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227" w:author="Gergo" w:date="2017-11-29T19:01:00Z">
            <w:r w:rsidR="00D268C5">
              <w:rPr>
                <w:noProof/>
                <w:webHidden/>
              </w:rPr>
              <w:t>53</w:t>
            </w:r>
          </w:ins>
          <w:del w:id="228"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059E3AF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ins w:id="229"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230" w:author="Gergo" w:date="2017-11-29T19:01:00Z">
            <w:r w:rsidR="00D268C5">
              <w:rPr>
                <w:noProof/>
                <w:webHidden/>
              </w:rPr>
              <w:t>54</w:t>
            </w:r>
          </w:ins>
          <w:del w:id="231"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FD2EA5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ins w:id="232"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233" w:author="Gergo" w:date="2017-11-29T19:01:00Z">
            <w:r w:rsidR="00D268C5">
              <w:rPr>
                <w:noProof/>
                <w:webHidden/>
              </w:rPr>
              <w:t>54</w:t>
            </w:r>
          </w:ins>
          <w:del w:id="234"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656739ED"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ins w:id="235" w:author="Gergo" w:date="2017-11-29T19:01:00Z">
            <w:r w:rsidR="00D268C5" w:rsidRPr="00CF6735">
              <w:rPr>
                <w:rStyle w:val="Hiperhivatkozs"/>
                <w:noProof/>
              </w:rPr>
            </w:r>
          </w:ins>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236" w:author="Gergo" w:date="2017-11-29T19:01:00Z">
            <w:r w:rsidR="00D268C5">
              <w:rPr>
                <w:noProof/>
                <w:webHidden/>
              </w:rPr>
              <w:t>55</w:t>
            </w:r>
          </w:ins>
          <w:del w:id="237"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238" w:author="Gergo" w:date="2017-11-25T23:44:00Z"/>
            </w:rPr>
          </w:pPr>
          <w:ins w:id="239" w:author="Gergo" w:date="2017-11-25T23:44:00Z">
            <w:r>
              <w:rPr>
                <w:b/>
                <w:bCs/>
              </w:rPr>
              <w:fldChar w:fldCharType="end"/>
            </w:r>
          </w:ins>
        </w:p>
        <w:customXmlInsRangeStart w:id="240" w:author="Gergo" w:date="2017-11-25T23:44:00Z"/>
      </w:sdtContent>
    </w:sdt>
    <w:customXmlInsRangeEnd w:id="240"/>
    <w:p w14:paraId="592703D5" w14:textId="77777777" w:rsidR="00736D68" w:rsidRPr="00736D68" w:rsidRDefault="00736D68">
      <w:pPr>
        <w:rPr>
          <w:ins w:id="241" w:author="Gergo" w:date="2017-11-25T23:40:00Z"/>
          <w:rPrChange w:id="242" w:author="Gergo" w:date="2017-11-25T23:41:00Z">
            <w:rPr>
              <w:ins w:id="243" w:author="Gergo" w:date="2017-11-25T23:40:00Z"/>
            </w:rPr>
          </w:rPrChange>
        </w:rPr>
        <w:pPrChange w:id="244" w:author="Gergo" w:date="2017-11-25T23:41:00Z">
          <w:pPr>
            <w:pStyle w:val="Fejezetcimszmozsnlkl"/>
          </w:pPr>
        </w:pPrChange>
      </w:pPr>
    </w:p>
    <w:p w14:paraId="006E4CB8" w14:textId="77777777" w:rsidR="00736D68" w:rsidRPr="00736D68" w:rsidRDefault="00736D68">
      <w:pPr>
        <w:pStyle w:val="Cm"/>
        <w:rPr>
          <w:sz w:val="44"/>
          <w:rPrChange w:id="245" w:author="Gergo" w:date="2017-11-25T23:41:00Z">
            <w:rPr/>
          </w:rPrChange>
        </w:rPr>
        <w:pPrChange w:id="246"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247"/>
      <w:r w:rsidRPr="003355B9">
        <w:t xml:space="preserve">2017. 11. </w:t>
      </w:r>
      <w:commentRangeEnd w:id="247"/>
      <w:r w:rsidRPr="003355B9">
        <w:t>20</w:t>
      </w:r>
      <w:r w:rsidRPr="003355B9">
        <w:rPr>
          <w:rStyle w:val="Jegyzethivatkozs"/>
        </w:rPr>
        <w:commentReference w:id="247"/>
      </w:r>
    </w:p>
    <w:p w14:paraId="015D0772" w14:textId="77777777" w:rsidR="00E360CD" w:rsidRPr="003355B9" w:rsidRDefault="00E360CD" w:rsidP="00E360CD">
      <w:pPr>
        <w:pStyle w:val="Nyilatkozatalrs"/>
        <w:rPr>
          <w:noProof w:val="0"/>
          <w:rPrChange w:id="248" w:author="Gergo" w:date="2017-11-25T13:10:00Z">
            <w:rPr/>
          </w:rPrChange>
        </w:rPr>
      </w:pPr>
      <w:r w:rsidRPr="003355B9">
        <w:rPr>
          <w:noProof w:val="0"/>
          <w:rPrChange w:id="249" w:author="Gergo" w:date="2017-11-25T13:10:00Z">
            <w:rPr/>
          </w:rPrChange>
        </w:rPr>
        <w:tab/>
        <w:t>...…………………………………………….</w:t>
      </w:r>
    </w:p>
    <w:p w14:paraId="68F346A0" w14:textId="7C7D66F6" w:rsidR="00E360CD" w:rsidRPr="003355B9" w:rsidRDefault="00E360CD" w:rsidP="00E360CD">
      <w:pPr>
        <w:pStyle w:val="Nyilatkozatalrs"/>
        <w:ind w:firstLine="634"/>
        <w:rPr>
          <w:noProof w:val="0"/>
          <w:rPrChange w:id="250" w:author="Gergo" w:date="2017-11-25T13:10:00Z">
            <w:rPr/>
          </w:rPrChange>
        </w:rPr>
      </w:pPr>
      <w:r w:rsidRPr="003355B9">
        <w:rPr>
          <w:noProof w:val="0"/>
          <w:rPrChange w:id="251"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252" w:name="_Toc499416782"/>
      <w:r w:rsidRPr="003355B9">
        <w:lastRenderedPageBreak/>
        <w:t>Bevezetés</w:t>
      </w:r>
      <w:bookmarkEnd w:id="252"/>
    </w:p>
    <w:p w14:paraId="6D04EC2A" w14:textId="55F2F9A4" w:rsidR="00D9525C" w:rsidRPr="003355B9" w:rsidRDefault="00D9525C" w:rsidP="00D9525C">
      <w:pPr>
        <w:pStyle w:val="Cmsor2"/>
      </w:pPr>
      <w:bookmarkStart w:id="253" w:name="_Toc499416783"/>
      <w:r w:rsidRPr="003355B9">
        <w:t>Motiváció</w:t>
      </w:r>
      <w:bookmarkEnd w:id="253"/>
    </w:p>
    <w:p w14:paraId="04E16465" w14:textId="77777777" w:rsidR="00EC6B52" w:rsidRPr="003355B9" w:rsidRDefault="00D9525C" w:rsidP="00D9525C">
      <w:r w:rsidRPr="003355B9">
        <w:t>Az okostelefonok, szerves részévé váltak az életünknek az elmúlt években</w:t>
      </w:r>
      <w:r w:rsidR="002A7339" w:rsidRPr="003355B9">
        <w:t xml:space="preserve">. Majdnem mindenki kényelmesen, otthonosan tudja kezelni őket, akár már egész fiatal kortól is, így kézenfekvővé vált, hogy a mindennapi felhasználáson kívül egyéb, akár tudományos területeken is </w:t>
      </w:r>
      <w:r w:rsidR="00EC6B52" w:rsidRPr="003355B9">
        <w:t xml:space="preserve">hasznát vegyük sokrétű funkcionalitásuknak. </w:t>
      </w:r>
    </w:p>
    <w:p w14:paraId="15B1D5C5" w14:textId="45A35454" w:rsidR="00354AA1" w:rsidRPr="003355B9" w:rsidRDefault="00354AA1" w:rsidP="00D9525C">
      <w:r w:rsidRPr="003355B9">
        <w:t>Modern okostelefonok olyan érzékenységű szenzorokkal vannak ellátva</w:t>
      </w:r>
      <w:r w:rsidR="00181866" w:rsidRPr="003355B9">
        <w:t>,</w:t>
      </w:r>
      <w:r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Stb…)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80E5844" w:rsidR="00C37ADF" w:rsidRPr="003355B9" w:rsidRDefault="003C4AB8" w:rsidP="00C37ADF">
      <w:r w:rsidRPr="003355B9">
        <w:t xml:space="preserve">A virtuális valóság (Virtual Reality – VR) szemüvegek elterjedése </w:t>
      </w:r>
      <w:r w:rsidR="00641885" w:rsidRPr="003355B9">
        <w:t>az elmúlt pár évben új kapukat nyithat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p>
    <w:p w14:paraId="09397F57" w14:textId="02704977" w:rsidR="00EC716D" w:rsidRPr="003355B9" w:rsidRDefault="00EC716D" w:rsidP="00EC716D">
      <w:pPr>
        <w:pStyle w:val="Cmsor2"/>
      </w:pPr>
      <w:bookmarkStart w:id="254" w:name="_Toc499416784"/>
      <w:r w:rsidRPr="003355B9">
        <w:t>A Virtuális valóság</w:t>
      </w:r>
      <w:bookmarkEnd w:id="254"/>
    </w:p>
    <w:p w14:paraId="1AE52982" w14:textId="3C57C8F9" w:rsidR="00C37ADF" w:rsidRPr="003355B9" w:rsidRDefault="00224E0E" w:rsidP="000A1B97">
      <w:r w:rsidRPr="003355B9">
        <w:t xml:space="preserve">A VR-szemüvegeknek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55"/>
      <w:r w:rsidR="002F66E9" w:rsidRPr="003355B9">
        <w:t xml:space="preserve">egy </w:t>
      </w:r>
      <w:ins w:id="256" w:author="Gergo" w:date="2017-11-17T13:29:00Z">
        <w:r w:rsidR="005A013E" w:rsidRPr="003355B9">
          <w:t>sztereó</w:t>
        </w:r>
      </w:ins>
      <w:ins w:id="257" w:author="Gergo" w:date="2017-11-17T13:28:00Z">
        <w:r w:rsidR="005A013E" w:rsidRPr="003355B9">
          <w:t xml:space="preserve"> látásrendszeren</w:t>
        </w:r>
      </w:ins>
      <w:del w:id="258" w:author="Gergo" w:date="2017-11-17T13:28:00Z">
        <w:r w:rsidR="002F66E9" w:rsidRPr="003355B9" w:rsidDel="005A013E">
          <w:delText>megfelelő lencsén</w:delText>
        </w:r>
      </w:del>
      <w:r w:rsidR="002F66E9" w:rsidRPr="003355B9">
        <w:t xml:space="preserve"> át nézve a v</w:t>
      </w:r>
      <w:commentRangeEnd w:id="255"/>
      <w:r w:rsidR="004F71B6" w:rsidRPr="003355B9">
        <w:rPr>
          <w:rStyle w:val="Jegyzethivatkozs"/>
        </w:rPr>
        <w:commentReference w:id="255"/>
      </w:r>
      <w:r w:rsidR="002F66E9" w:rsidRPr="003355B9">
        <w:t>alóság élményét kelti. A tény, hogy így részévé válhatunk a háromdimenziós</w:t>
      </w:r>
      <w:r w:rsidR="00831B04" w:rsidRPr="003355B9">
        <w:t>,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kis, amik nagyon hasonlítanak azokra, amiket egy valós szituációban produkálna.</w:t>
      </w:r>
      <w:r w:rsidR="002F66E9" w:rsidRPr="003355B9">
        <w:t xml:space="preserve"> </w:t>
      </w:r>
      <w:r w:rsidR="00C37ADF"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2F437639" w:rsidR="00224E0E" w:rsidRPr="003355B9" w:rsidRDefault="00224E0E" w:rsidP="00EC716D">
      <w:pPr>
        <w:pStyle w:val="Listaszerbekezds"/>
        <w:numPr>
          <w:ilvl w:val="0"/>
          <w:numId w:val="28"/>
        </w:numPr>
      </w:pPr>
      <w:r w:rsidRPr="003355B9">
        <w:t>Az egyik</w:t>
      </w:r>
      <w:ins w:id="259" w:author="Bertalan Forstner" w:date="2017-11-17T09:23:00Z">
        <w:r w:rsidR="006654A7" w:rsidRPr="003355B9">
          <w:t>be</w:t>
        </w:r>
      </w:ins>
      <w:r w:rsidRPr="003355B9">
        <w:t xml:space="preserve"> az olyan </w:t>
      </w:r>
      <w:r w:rsidR="00EC716D" w:rsidRPr="003355B9">
        <w:t>eszközök</w:t>
      </w:r>
      <w:ins w:id="260" w:author="Bertalan Forstner" w:date="2017-11-17T09:23:00Z">
        <w:r w:rsidR="006654A7" w:rsidRPr="003355B9">
          <w:t xml:space="preserve"> tartoznak</w:t>
        </w:r>
      </w:ins>
      <w:r w:rsidR="00EC716D" w:rsidRPr="003355B9">
        <w:t>, melyek saját beépített kijelzővel rendelkeznek, de ezek csak a megjelenítésért felelősek, a számítások, a logika egy külső eszközön fut (pl.: a</w:t>
      </w:r>
      <w:r w:rsidR="008C01D9" w:rsidRPr="003355B9">
        <w:t xml:space="preserve">sztali számítógép vagy laptop) </w:t>
      </w:r>
      <w:r w:rsidR="00EC716D" w:rsidRPr="003355B9">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pPr>
      <w:r w:rsidRPr="003355B9">
        <w:t>A másik csoportba 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5B96387" w:rsidR="00F42F9B" w:rsidRPr="003355B9" w:rsidRDefault="00F42F9B" w:rsidP="00F42F9B">
      <w:r w:rsidRPr="003355B9">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261" w:author="Bertalan Forstner" w:date="2017-11-17T09:24:00Z">
        <w:r w:rsidR="006654A7" w:rsidRPr="003355B9">
          <w:t>,</w:t>
        </w:r>
      </w:ins>
      <w:r w:rsidRPr="003355B9">
        <w:t xml:space="preserve"> csak két lencsével</w:t>
      </w:r>
      <w:ins w:id="262" w:author="Bertalan Forstner" w:date="2017-11-17T09:24:00Z">
        <w:r w:rsidR="006654A7" w:rsidRPr="003355B9">
          <w:t>,</w:t>
        </w:r>
      </w:ins>
      <w:r w:rsidRPr="003355B9">
        <w:t xml:space="preserve"> ezért árban is jóval megengedhetőbb</w:t>
      </w:r>
      <w:r w:rsidR="00D80C4A" w:rsidRPr="003355B9">
        <w:t>. Ami az előnye</w:t>
      </w:r>
      <w:ins w:id="263" w:author="Bertalan Forstner" w:date="2017-11-17T09:24:00Z">
        <w:r w:rsidR="006654A7" w:rsidRPr="003355B9">
          <w:t>,</w:t>
        </w:r>
      </w:ins>
      <w:r w:rsidR="00D80C4A" w:rsidRPr="003355B9">
        <w:t xml:space="preserve"> az részben a hátránya is ennek a megoldásnak</w:t>
      </w:r>
      <w:del w:id="264" w:author="Bertalan Forstner" w:date="2017-11-17T09:24:00Z">
        <w:r w:rsidR="00D80C4A" w:rsidRPr="003355B9" w:rsidDel="006654A7">
          <w:delText xml:space="preserve">. </w:delText>
        </w:r>
      </w:del>
      <w:ins w:id="265"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66" w:name="_Toc499416785"/>
      <w:r w:rsidRPr="003355B9">
        <w:t>A feladat</w:t>
      </w:r>
      <w:bookmarkEnd w:id="266"/>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67"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68"/>
      <w:r w:rsidRPr="003355B9">
        <w:t>biztosítja</w:t>
      </w:r>
      <w:commentRangeEnd w:id="268"/>
      <w:r w:rsidR="006654A7" w:rsidRPr="003355B9">
        <w:rPr>
          <w:rStyle w:val="Jegyzethivatkozs"/>
        </w:rPr>
        <w:commentReference w:id="268"/>
      </w:r>
      <w:r w:rsidRPr="003355B9">
        <w:t xml:space="preserve">, mely egy </w:t>
      </w:r>
      <w:del w:id="269" w:author="Bertalan Forstner" w:date="2017-11-17T09:24:00Z">
        <w:r w:rsidRPr="003355B9" w:rsidDel="006654A7">
          <w:delText xml:space="preserve">android </w:delText>
        </w:r>
      </w:del>
      <w:ins w:id="270"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71" w:author="Bertalan Forstner" w:date="2017-11-17T09:25:00Z">
        <w:r w:rsidRPr="003355B9" w:rsidDel="006654A7">
          <w:delText>fejhallgatót</w:delText>
        </w:r>
      </w:del>
      <w:ins w:id="272"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73" w:author="Gergo" w:date="2017-11-17T13:31:00Z">
        <w:r w:rsidR="00410FA8" w:rsidRPr="003355B9" w:rsidDel="005A013E">
          <w:delText>tovább küld</w:delText>
        </w:r>
        <w:r w:rsidR="007A5167" w:rsidRPr="003355B9" w:rsidDel="005A013E">
          <w:delText>i</w:delText>
        </w:r>
      </w:del>
      <w:ins w:id="274"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75" w:name="_Toc499416786"/>
      <w:r w:rsidRPr="003355B9">
        <w:t>A célom</w:t>
      </w:r>
      <w:bookmarkEnd w:id="275"/>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76"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2A6024DE" w:rsidR="00C804C2" w:rsidRPr="003355B9" w:rsidRDefault="00D205B0" w:rsidP="00D80C4A">
      <w:r w:rsidRPr="003355B9">
        <w:t xml:space="preserve">A Frostig </w:t>
      </w:r>
      <w:commentRangeStart w:id="277"/>
      <w:r w:rsidRPr="003355B9">
        <w:t>teszt</w:t>
      </w:r>
      <w:r w:rsidR="00F01BE8" w:rsidRPr="003355B9">
        <w:t>ek</w:t>
      </w:r>
      <w:commentRangeEnd w:id="277"/>
      <w:r w:rsidR="006654A7" w:rsidRPr="003355B9">
        <w:rPr>
          <w:rStyle w:val="Jegyzethivatkozs"/>
        </w:rPr>
        <w:commentReference w:id="277"/>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r w:rsidRPr="003355B9">
        <w:t>Ezeket a</w:t>
      </w:r>
      <w:r w:rsidR="008C01D9" w:rsidRPr="003355B9">
        <w:t xml:space="preserve"> teszteket gyerekeken végzik (</w:t>
      </w:r>
      <w:r w:rsidR="00C804C2" w:rsidRPr="003355B9">
        <w:t xml:space="preserve">általában 4-7 éves kor között), így, ha ezt egy játék keretein belül </w:t>
      </w:r>
      <w:r w:rsidRPr="003355B9">
        <w:t>lehetne megtenni, akkor mind</w:t>
      </w:r>
      <w:del w:id="278"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79" w:name="_Toc499416787"/>
      <w:r w:rsidRPr="003355B9">
        <w:lastRenderedPageBreak/>
        <w:t>A dolgozatról</w:t>
      </w:r>
      <w:bookmarkEnd w:id="279"/>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80"/>
      <w:r w:rsidR="00040F2A" w:rsidRPr="003355B9">
        <w:t>szó</w:t>
      </w:r>
      <w:commentRangeEnd w:id="280"/>
      <w:r w:rsidR="006654A7" w:rsidRPr="003355B9">
        <w:rPr>
          <w:rStyle w:val="Jegyzethivatkozs"/>
        </w:rPr>
        <w:commentReference w:id="280"/>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81" w:name="_Toc499416788"/>
      <w:r w:rsidRPr="003355B9">
        <w:lastRenderedPageBreak/>
        <w:t>Irodalomkutatás és technológiák</w:t>
      </w:r>
      <w:bookmarkEnd w:id="281"/>
    </w:p>
    <w:p w14:paraId="7D435AFE" w14:textId="58F64FFA" w:rsidR="006D716A" w:rsidRPr="003355B9" w:rsidRDefault="006D716A" w:rsidP="006D716A">
      <w:r w:rsidRPr="003355B9">
        <w:t xml:space="preserve">Ebben a fejezetben ismertetni fogom a munka során felhasznált technológiákat, </w:t>
      </w:r>
      <w:commentRangeStart w:id="282"/>
      <w:r w:rsidR="007E2EB8" w:rsidRPr="003355B9">
        <w:t xml:space="preserve">illetve, </w:t>
      </w:r>
      <w:del w:id="283" w:author="Gergo" w:date="2017-11-17T13:33:00Z">
        <w:r w:rsidRPr="003355B9" w:rsidDel="005A013E">
          <w:delText>hogy</w:delText>
        </w:r>
        <w:r w:rsidR="007E2EB8" w:rsidRPr="003355B9" w:rsidDel="005A013E">
          <w:delText xml:space="preserve"> miért ezekre esett a választás</w:delText>
        </w:r>
      </w:del>
      <w:ins w:id="284" w:author="Gergo" w:date="2017-11-17T13:33:00Z">
        <w:r w:rsidR="005A013E" w:rsidRPr="003355B9">
          <w:t>illetve indoklom kiválasztásukat</w:t>
        </w:r>
      </w:ins>
      <w:r w:rsidR="007E2EB8" w:rsidRPr="003355B9">
        <w:t>,</w:t>
      </w:r>
      <w:commentRangeEnd w:id="282"/>
      <w:r w:rsidR="006654A7" w:rsidRPr="003355B9">
        <w:rPr>
          <w:rStyle w:val="Jegyzethivatkozs"/>
        </w:rPr>
        <w:commentReference w:id="282"/>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85" w:name="_Toc499416789"/>
      <w:r w:rsidRPr="003355B9">
        <w:t>A VR technológia</w:t>
      </w:r>
      <w:bookmarkEnd w:id="285"/>
    </w:p>
    <w:p w14:paraId="674F90F4" w14:textId="578C02F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r w:rsidR="00E821B2" w:rsidRPr="003355B9">
        <w:tab/>
      </w:r>
    </w:p>
    <w:p w14:paraId="324A87B2" w14:textId="319114C8" w:rsidR="00A14B8F" w:rsidRPr="003355B9" w:rsidRDefault="00A14B8F" w:rsidP="00BF74EC">
      <w:r w:rsidRPr="003355B9">
        <w:t xml:space="preserve">A virtuális valóság szemüvegek és különféle kontrollerek ( akár bionikus kéz </w:t>
      </w:r>
      <w:commentRangeStart w:id="286"/>
      <w:r w:rsidRPr="003355B9">
        <w:t>is</w:t>
      </w:r>
      <w:commentRangeEnd w:id="286"/>
      <w:r w:rsidR="006654A7" w:rsidRPr="003355B9">
        <w:rPr>
          <w:rStyle w:val="Jegyzethivatkozs"/>
        </w:rPr>
        <w:commentReference w:id="286"/>
      </w:r>
      <w:r w:rsidRPr="003355B9">
        <w:t xml:space="preserve">) már a 90-es évek közepén </w:t>
      </w:r>
      <w:commentRangeStart w:id="287"/>
      <w:r w:rsidRPr="003355B9">
        <w:t>megjelentek</w:t>
      </w:r>
      <w:commentRangeEnd w:id="287"/>
      <w:r w:rsidR="006654A7" w:rsidRPr="003355B9">
        <w:rPr>
          <w:rStyle w:val="Jegyzethivatkozs"/>
        </w:rPr>
        <w:commentReference w:id="287"/>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88"/>
      <w:r w:rsidR="003A1CA4" w:rsidRPr="003355B9">
        <w:t>felé</w:t>
      </w:r>
      <w:commentRangeEnd w:id="288"/>
      <w:r w:rsidR="006654A7" w:rsidRPr="003355B9">
        <w:rPr>
          <w:rStyle w:val="Jegyzethivatkozs"/>
        </w:rPr>
        <w:commentReference w:id="288"/>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r w:rsidR="00BF74EC" w:rsidRPr="003355B9">
        <w:t xml:space="preserve"> </w:t>
      </w:r>
    </w:p>
    <w:p w14:paraId="317DDD63" w14:textId="28894A4F"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89"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rsidRPr="003355B9">
        <w:t xml:space="preserve"> azok mégsem tűnnek térbelinek.</w:t>
      </w:r>
      <w:ins w:id="290" w:author="Gergo" w:date="2017-11-29T19:09:00Z">
        <w:r w:rsidR="00D268C5">
          <w:t xml:space="preserve"> Ezeket a különbségeket és hatásukat az alábbi képek szemléltetik. (</w:t>
        </w:r>
      </w:ins>
      <w:ins w:id="291" w:author="Gergo" w:date="2017-11-29T19:11:00Z">
        <w:r w:rsidR="00D268C5">
          <w:fldChar w:fldCharType="begin"/>
        </w:r>
        <w:r w:rsidR="00D268C5">
          <w:instrText xml:space="preserve"> REF _Ref499745988 \h </w:instrText>
        </w:r>
      </w:ins>
      <w:r w:rsidR="00D268C5">
        <w:fldChar w:fldCharType="separate"/>
      </w:r>
      <w:ins w:id="292" w:author="Gergo" w:date="2017-11-29T19:11:00Z">
        <w:r w:rsidR="00D268C5">
          <w:t xml:space="preserve">Ábra </w:t>
        </w:r>
        <w:r w:rsidR="00D268C5">
          <w:rPr>
            <w:noProof/>
          </w:rPr>
          <w:t>2</w:t>
        </w:r>
        <w:r w:rsidR="00D268C5">
          <w:t>.</w:t>
        </w:r>
        <w:r w:rsidR="00D268C5">
          <w:rPr>
            <w:noProof/>
          </w:rPr>
          <w:t>1</w:t>
        </w:r>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93" w:author="Gergo" w:date="2017-11-29T19:11:00Z">
        <w:r w:rsidR="00D268C5">
          <w:t xml:space="preserve">Ábra </w:t>
        </w:r>
        <w:r w:rsidR="00D268C5">
          <w:rPr>
            <w:noProof/>
          </w:rPr>
          <w:t>2</w:t>
        </w:r>
        <w:r w:rsidR="00D268C5">
          <w:t>.</w:t>
        </w:r>
        <w:r w:rsidR="00D268C5">
          <w:rPr>
            <w:noProof/>
          </w:rPr>
          <w:t>2</w:t>
        </w:r>
        <w:r w:rsidR="00D268C5">
          <w:fldChar w:fldCharType="end"/>
        </w:r>
        <w:r w:rsidR="00D268C5">
          <w:t>)</w:t>
        </w:r>
      </w:ins>
    </w:p>
    <w:p w14:paraId="134488DC" w14:textId="77777777" w:rsidR="005E2355" w:rsidRDefault="00D405E8">
      <w:pPr>
        <w:keepNext/>
        <w:rPr>
          <w:ins w:id="294" w:author="Gergo" w:date="2017-11-25T18:32:00Z"/>
        </w:rPr>
      </w:pPr>
      <w:r w:rsidRPr="003355B9">
        <w:rPr>
          <w:noProof/>
          <w:sz w:val="19"/>
          <w:lang w:val="en-US"/>
          <w:rPrChange w:id="295" w:author="Gergo" w:date="2017-11-25T13:10:00Z">
            <w:rPr>
              <w:noProof/>
              <w:sz w:val="19"/>
              <w:lang w:val="en-US"/>
            </w:rPr>
          </w:rPrChange>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5D28AE9A" w:rsidR="00D405E8" w:rsidRPr="005E2355" w:rsidRDefault="005E2355">
      <w:pPr>
        <w:pStyle w:val="Kpalrs"/>
        <w:ind w:firstLine="720"/>
        <w:jc w:val="both"/>
        <w:rPr>
          <w:rPrChange w:id="296" w:author="Gergo" w:date="2017-11-25T18:33:00Z">
            <w:rPr>
              <w:sz w:val="19"/>
            </w:rPr>
          </w:rPrChange>
        </w:rPr>
        <w:pPrChange w:id="297" w:author="Gergo" w:date="2017-11-25T18:33:00Z">
          <w:pPr>
            <w:keepNext/>
          </w:pPr>
        </w:pPrChange>
      </w:pPr>
      <w:bookmarkStart w:id="298" w:name="_Ref499745988"/>
      <w:ins w:id="299" w:author="Gergo" w:date="2017-11-25T18:32:00Z">
        <w:r>
          <w:t xml:space="preserve">Ábra </w:t>
        </w:r>
      </w:ins>
      <w:ins w:id="300" w:author="Gergo" w:date="2017-11-29T13:18:00Z">
        <w:r w:rsidR="00B33261">
          <w:fldChar w:fldCharType="begin"/>
        </w:r>
        <w:r w:rsidR="00B33261">
          <w:instrText xml:space="preserve"> STYLEREF 1 \s </w:instrText>
        </w:r>
      </w:ins>
      <w:r w:rsidR="00B33261">
        <w:fldChar w:fldCharType="separate"/>
      </w:r>
      <w:r w:rsidR="00B33261">
        <w:rPr>
          <w:noProof/>
        </w:rPr>
        <w:t>2</w:t>
      </w:r>
      <w:ins w:id="301"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02" w:author="Gergo" w:date="2017-11-29T13:18:00Z">
        <w:r w:rsidR="00B33261">
          <w:rPr>
            <w:noProof/>
          </w:rPr>
          <w:t>1</w:t>
        </w:r>
        <w:r w:rsidR="00B33261">
          <w:fldChar w:fldCharType="end"/>
        </w:r>
      </w:ins>
      <w:bookmarkEnd w:id="298"/>
      <w:ins w:id="303"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04" w:author="Gergo" w:date="2017-11-17T13:35:00Z"/>
          <w:sz w:val="19"/>
        </w:rPr>
      </w:pPr>
      <w:ins w:id="305" w:author="Gergo" w:date="2017-11-17T13:56:00Z">
        <w:r w:rsidRPr="003355B9">
          <w:rPr>
            <w:b w:val="0"/>
            <w:bCs w:val="0"/>
            <w:sz w:val="19"/>
          </w:rPr>
          <w:tab/>
        </w:r>
        <w:r w:rsidRPr="003355B9">
          <w:rPr>
            <w:b w:val="0"/>
            <w:bCs w:val="0"/>
            <w:sz w:val="19"/>
          </w:rPr>
          <w:tab/>
        </w:r>
      </w:ins>
      <w:commentRangeStart w:id="306"/>
      <w:del w:id="307" w:author="Gergo" w:date="2017-11-17T13:35:00Z">
        <w:r w:rsidR="00D405E8" w:rsidRPr="003355B9" w:rsidDel="005A013E">
          <w:rPr>
            <w:b w:val="0"/>
            <w:bCs w:val="0"/>
            <w:sz w:val="19"/>
          </w:rPr>
          <w:delText>1 - Sztereoszkópikus képpár</w:delText>
        </w:r>
        <w:commentRangeEnd w:id="306"/>
        <w:r w:rsidR="006654A7" w:rsidRPr="003355B9" w:rsidDel="005A013E">
          <w:rPr>
            <w:rStyle w:val="Jegyzethivatkozs"/>
          </w:rPr>
          <w:commentReference w:id="306"/>
        </w:r>
      </w:del>
    </w:p>
    <w:p w14:paraId="2108D65C" w14:textId="18AEFF50" w:rsidR="005A013E" w:rsidRPr="003355B9" w:rsidRDefault="000819E9" w:rsidP="00FD475A">
      <w:pPr>
        <w:keepNext/>
        <w:rPr>
          <w:ins w:id="308" w:author="Gergo" w:date="2017-11-17T13:36:00Z"/>
        </w:rPr>
      </w:pPr>
      <w:r w:rsidRPr="003355B9">
        <w:rPr>
          <w:noProof/>
          <w:lang w:val="en-US"/>
          <w:rPrChange w:id="309" w:author="Gergo" w:date="2017-11-25T13:10:00Z">
            <w:rPr>
              <w:noProof/>
              <w:lang w:val="en-US"/>
            </w:rPr>
          </w:rPrChange>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764F7C3D" w:rsidR="00D405E8" w:rsidRPr="003355B9" w:rsidDel="005A013E" w:rsidRDefault="005E2355">
      <w:pPr>
        <w:pStyle w:val="Kpalrs"/>
        <w:ind w:firstLine="720"/>
        <w:jc w:val="both"/>
        <w:rPr>
          <w:del w:id="310" w:author="Gergo" w:date="2017-11-17T13:36:00Z"/>
          <w:rPrChange w:id="311" w:author="Gergo" w:date="2017-11-25T13:10:00Z">
            <w:rPr>
              <w:del w:id="312" w:author="Gergo" w:date="2017-11-17T13:36:00Z"/>
            </w:rPr>
          </w:rPrChange>
        </w:rPr>
        <w:pPrChange w:id="313" w:author="Gergo" w:date="2017-11-17T13:36:00Z">
          <w:pPr>
            <w:keepNext/>
          </w:pPr>
        </w:pPrChange>
      </w:pPr>
      <w:bookmarkStart w:id="314" w:name="_Ref499745996"/>
      <w:ins w:id="315" w:author="Gergo" w:date="2017-11-25T18:33:00Z">
        <w:r>
          <w:t xml:space="preserve">Ábra </w:t>
        </w:r>
      </w:ins>
      <w:ins w:id="316"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B33261">
        <w:rPr>
          <w:noProof/>
        </w:rPr>
        <w:t>2</w:t>
      </w:r>
      <w:ins w:id="317"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18" w:author="Gergo" w:date="2017-11-29T13:18:00Z">
        <w:r w:rsidR="00B33261">
          <w:rPr>
            <w:noProof/>
          </w:rPr>
          <w:t>2</w:t>
        </w:r>
        <w:r w:rsidR="00B33261">
          <w:rPr>
            <w:b w:val="0"/>
            <w:bCs w:val="0"/>
          </w:rPr>
          <w:fldChar w:fldCharType="end"/>
        </w:r>
      </w:ins>
      <w:bookmarkEnd w:id="314"/>
      <w:ins w:id="319"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320" w:author="Gergo" w:date="2017-11-17T13:36:00Z">
        <w:r w:rsidRPr="003355B9" w:rsidDel="005A013E">
          <w:delText>2 – A két kép összekombinálása, az egyik pirosra, a másik kékre színezve</w:delText>
        </w:r>
      </w:del>
    </w:p>
    <w:p w14:paraId="01984F5C" w14:textId="30B6EF56" w:rsidR="00F801EF" w:rsidRDefault="00F801EF" w:rsidP="000A763C">
      <w:pPr>
        <w:rPr>
          <w:ins w:id="321" w:author="Gergo" w:date="2017-11-29T13:17:00Z"/>
        </w:rPr>
      </w:pPr>
      <w:r w:rsidRPr="003355B9">
        <w:t>A két eltérő kétdimenziós kép érzékelésével történő térbeli észlelés mesterségesen is előidézhető, ha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 A szemüvegek kijelzője, vagy esetekben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322" w:author="Gergo" w:date="2017-11-29T13:16:00Z">
        <w:r w:rsidR="00046829">
          <w:t xml:space="preserve"> Az alábbi</w:t>
        </w:r>
        <w:r w:rsidR="00B33261">
          <w:t xml:space="preserve"> képen </w:t>
        </w:r>
      </w:ins>
      <w:ins w:id="323" w:author="Gergo" w:date="2017-11-29T19:12:00Z">
        <w:r w:rsidR="00046829">
          <w:t>(</w:t>
        </w:r>
        <w:r w:rsidR="00046829">
          <w:fldChar w:fldCharType="begin"/>
        </w:r>
        <w:r w:rsidR="00046829">
          <w:instrText xml:space="preserve"> REF _Ref499746070 \h </w:instrText>
        </w:r>
      </w:ins>
      <w:r w:rsidR="00046829">
        <w:fldChar w:fldCharType="separate"/>
      </w:r>
      <w:ins w:id="324" w:author="Gergo" w:date="2017-11-29T19:12:00Z">
        <w:r w:rsidR="00046829">
          <w:t xml:space="preserve">Ábra </w:t>
        </w:r>
        <w:r w:rsidR="00046829">
          <w:rPr>
            <w:noProof/>
          </w:rPr>
          <w:t>2</w:t>
        </w:r>
        <w:r w:rsidR="00046829">
          <w:t>.</w:t>
        </w:r>
        <w:r w:rsidR="00046829">
          <w:rPr>
            <w:noProof/>
          </w:rPr>
          <w:t>3</w:t>
        </w:r>
        <w:r w:rsidR="00046829">
          <w:fldChar w:fldCharType="end"/>
        </w:r>
        <w:r w:rsidR="00046829">
          <w:t xml:space="preserve">) </w:t>
        </w:r>
      </w:ins>
      <w:ins w:id="325" w:author="Gergo" w:date="2017-11-29T13:16:00Z">
        <w:r w:rsidR="00B33261">
          <w:t>az okostelefon képernyője látható</w:t>
        </w:r>
      </w:ins>
      <w:ins w:id="326" w:author="Gergo" w:date="2017-11-29T19:11:00Z">
        <w:r w:rsidR="00046829">
          <w:t>,</w:t>
        </w:r>
      </w:ins>
      <w:ins w:id="327" w:author="Gergo" w:date="2017-11-29T13:16:00Z">
        <w:r w:rsidR="00B33261">
          <w:t xml:space="preserve"> amin a már kész játék fut.</w:t>
        </w:r>
      </w:ins>
    </w:p>
    <w:p w14:paraId="144A75B7" w14:textId="77777777" w:rsidR="00B33261" w:rsidRDefault="00B33261">
      <w:pPr>
        <w:pStyle w:val="Kp"/>
        <w:rPr>
          <w:ins w:id="328" w:author="Gergo" w:date="2017-11-29T13:18:00Z"/>
        </w:rPr>
      </w:pPr>
      <w:ins w:id="329"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D4371B2" w:rsidR="00B33261" w:rsidRPr="003355B9" w:rsidRDefault="00B33261">
      <w:pPr>
        <w:pStyle w:val="Kpalrs"/>
        <w:pPrChange w:id="330" w:author="Gergo" w:date="2017-11-29T13:18:00Z">
          <w:pPr/>
        </w:pPrChange>
      </w:pPr>
      <w:bookmarkStart w:id="331" w:name="_Ref499746070"/>
      <w:ins w:id="332" w:author="Gergo" w:date="2017-11-29T13:18:00Z">
        <w:r>
          <w:t xml:space="preserve">Ábra </w:t>
        </w:r>
        <w:r>
          <w:fldChar w:fldCharType="begin"/>
        </w:r>
        <w:r>
          <w:instrText xml:space="preserve"> STYLEREF 1 \s </w:instrText>
        </w:r>
      </w:ins>
      <w:r>
        <w:fldChar w:fldCharType="separate"/>
      </w:r>
      <w:r>
        <w:rPr>
          <w:noProof/>
        </w:rPr>
        <w:t>2</w:t>
      </w:r>
      <w:ins w:id="333" w:author="Gergo" w:date="2017-11-29T13:18:00Z">
        <w:r>
          <w:fldChar w:fldCharType="end"/>
        </w:r>
        <w:r>
          <w:t>.</w:t>
        </w:r>
        <w:r>
          <w:fldChar w:fldCharType="begin"/>
        </w:r>
        <w:r>
          <w:instrText xml:space="preserve"> SEQ Figure \* ARABIC \s 1 </w:instrText>
        </w:r>
      </w:ins>
      <w:r>
        <w:fldChar w:fldCharType="separate"/>
      </w:r>
      <w:ins w:id="334" w:author="Gergo" w:date="2017-11-29T13:18:00Z">
        <w:r>
          <w:rPr>
            <w:noProof/>
          </w:rPr>
          <w:t>3</w:t>
        </w:r>
        <w:r>
          <w:fldChar w:fldCharType="end"/>
        </w:r>
        <w:bookmarkEnd w:id="331"/>
        <w:r>
          <w:t xml:space="preserve"> A sztereoszkópikus megjelenítés</w:t>
        </w:r>
      </w:ins>
      <w:ins w:id="335" w:author="Gergo" w:date="2017-11-29T13:19:00Z">
        <w:r>
          <w:t xml:space="preserve"> DayDreammel</w:t>
        </w:r>
      </w:ins>
    </w:p>
    <w:p w14:paraId="128283E6" w14:textId="0AE37132" w:rsidR="00F15277" w:rsidRPr="003355B9" w:rsidDel="00B33261" w:rsidRDefault="00D405E8" w:rsidP="00904729">
      <w:pPr>
        <w:rPr>
          <w:del w:id="336" w:author="Gergo" w:date="2017-11-29T13:17:00Z"/>
          <w:color w:val="FF0000"/>
          <w:sz w:val="36"/>
        </w:rPr>
      </w:pPr>
      <w:del w:id="337" w:author="Gergo" w:date="2017-11-29T13:17:00Z">
        <w:r w:rsidRPr="003355B9" w:rsidDel="00B33261">
          <w:rPr>
            <w:color w:val="FF0000"/>
            <w:sz w:val="36"/>
          </w:rPr>
          <w:delText>VR android kepernyo screenshot a jatekrol</w:delText>
        </w:r>
      </w:del>
    </w:p>
    <w:p w14:paraId="48E5C85A" w14:textId="50986467"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 ha  egy tárgy túl közel van, akkor a lencse nem tudja korrigálni a beérkező sugarakat, hogy azok a retinán mets</w:t>
      </w:r>
      <w:r w:rsidR="008C01D9" w:rsidRPr="003355B9">
        <w:t>s</w:t>
      </w:r>
      <w:r w:rsidR="00DC1B56" w:rsidRPr="003355B9">
        <w:t>zék egymást</w:t>
      </w:r>
      <w:r w:rsidR="00B7457E" w:rsidRPr="003355B9">
        <w:t>, így mögötte fogják</w:t>
      </w:r>
      <w:ins w:id="338" w:author="Gergo" w:date="2017-11-17T13:37:00Z">
        <w:r w:rsidR="00FD475A" w:rsidRPr="003355B9">
          <w:t>,</w:t>
        </w:r>
      </w:ins>
      <w:r w:rsidR="00B7457E" w:rsidRPr="003355B9">
        <w:t xml:space="preserve"> és a kép homályos lesz.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 hogy beérkező fénysugarakat úgy törjék meg, hogy azok kisebb szöget zárjanak be a szemlencse síkjával, és így lehetővé téve az éles látást. </w:t>
      </w:r>
      <w:r w:rsidR="0005293E" w:rsidRPr="003355B9">
        <w:t>Ennek egy másik hatása, hogy a szem távolabbinak érzékeli, látja az adott al</w:t>
      </w:r>
      <w:ins w:id="339" w:author="Gergo" w:date="2017-11-17T13:38:00Z">
        <w:r w:rsidR="00FD475A" w:rsidRPr="003355B9">
          <w:t>a</w:t>
        </w:r>
      </w:ins>
      <w:r w:rsidR="0005293E" w:rsidRPr="003355B9">
        <w:t>kzatot.</w:t>
      </w:r>
      <w:ins w:id="340"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41" w:author="Gergo" w:date="2017-11-29T19:14:00Z">
        <w:r w:rsidR="005F6EF4">
          <w:t xml:space="preserve">Ábra </w:t>
        </w:r>
        <w:r w:rsidR="005F6EF4">
          <w:rPr>
            <w:noProof/>
          </w:rPr>
          <w:t>2</w:t>
        </w:r>
        <w:r w:rsidR="005F6EF4">
          <w:t>.</w:t>
        </w:r>
        <w:r w:rsidR="005F6EF4">
          <w:rPr>
            <w:noProof/>
          </w:rPr>
          <w:t>4</w:t>
        </w:r>
        <w:r w:rsidR="005F6EF4">
          <w:fldChar w:fldCharType="end"/>
        </w:r>
        <w:r w:rsidR="005F6EF4">
          <w:t>) ábra szemlélteti</w:t>
        </w:r>
      </w:ins>
      <w:ins w:id="342" w:author="Gergo" w:date="2017-11-29T19:15:00Z">
        <w:r w:rsidR="005F6EF4">
          <w:t>.</w:t>
        </w:r>
      </w:ins>
    </w:p>
    <w:p w14:paraId="000B3468" w14:textId="77777777" w:rsidR="005E2355" w:rsidRDefault="004441E0">
      <w:pPr>
        <w:pStyle w:val="Kp"/>
        <w:rPr>
          <w:ins w:id="343" w:author="Gergo" w:date="2017-11-25T18:34:00Z"/>
        </w:rPr>
      </w:pPr>
      <w:r w:rsidRPr="003355B9">
        <w:rPr>
          <w:noProof/>
          <w:lang w:val="en-US"/>
          <w:rPrChange w:id="344" w:author="Gergo" w:date="2017-11-25T13:10:00Z">
            <w:rPr>
              <w:noProof/>
              <w:lang w:val="en-US"/>
            </w:rPr>
          </w:rPrChange>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3BF98604" w:rsidR="004441E0" w:rsidRPr="003355B9" w:rsidDel="005E2355" w:rsidRDefault="005E2355">
      <w:pPr>
        <w:pStyle w:val="Kpalrs"/>
        <w:rPr>
          <w:del w:id="345" w:author="Gergo" w:date="2017-11-25T18:35:00Z"/>
          <w:rPrChange w:id="346" w:author="Gergo" w:date="2017-11-25T13:10:00Z">
            <w:rPr>
              <w:del w:id="347" w:author="Gergo" w:date="2017-11-25T18:35:00Z"/>
            </w:rPr>
          </w:rPrChange>
        </w:rPr>
        <w:pPrChange w:id="348" w:author="Gergo" w:date="2017-11-25T18:34:00Z">
          <w:pPr>
            <w:pStyle w:val="Kp"/>
          </w:pPr>
        </w:pPrChange>
      </w:pPr>
      <w:bookmarkStart w:id="349" w:name="_Ref499746226"/>
      <w:ins w:id="350" w:author="Gergo" w:date="2017-11-25T18:34:00Z">
        <w:r>
          <w:t xml:space="preserve">Ábra </w:t>
        </w:r>
      </w:ins>
      <w:ins w:id="351"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B33261">
        <w:rPr>
          <w:noProof/>
        </w:rPr>
        <w:t>2</w:t>
      </w:r>
      <w:ins w:id="352"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53" w:author="Gergo" w:date="2017-11-29T13:18:00Z">
        <w:r w:rsidR="00B33261">
          <w:rPr>
            <w:noProof/>
          </w:rPr>
          <w:t>4</w:t>
        </w:r>
        <w:r w:rsidR="00B33261">
          <w:rPr>
            <w:b w:val="0"/>
            <w:bCs w:val="0"/>
          </w:rPr>
          <w:fldChar w:fldCharType="end"/>
        </w:r>
      </w:ins>
      <w:bookmarkEnd w:id="349"/>
      <w:ins w:id="354"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55" w:author="Gergo" w:date="2017-11-25T18:33:00Z">
        <w:r w:rsidRPr="003355B9" w:rsidDel="005E2355">
          <w:delText>3 –</w:delText>
        </w:r>
      </w:del>
      <w:r w:rsidRPr="003355B9">
        <w:t xml:space="preserve"> </w:t>
      </w:r>
      <w:del w:id="356"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57" w:name="_Toc499416790"/>
      <w:r w:rsidRPr="003355B9">
        <w:t>Google DayDream</w:t>
      </w:r>
      <w:bookmarkEnd w:id="357"/>
    </w:p>
    <w:p w14:paraId="0AA65B55" w14:textId="199A2DE1" w:rsidR="00F75CD5" w:rsidRPr="003355B9" w:rsidRDefault="00A83A71" w:rsidP="00700312">
      <w:pPr>
        <w:rPr>
          <w:color w:val="FF0000"/>
          <w:sz w:val="36"/>
        </w:rPr>
      </w:pPr>
      <w:r w:rsidRPr="003355B9">
        <w:t xml:space="preserve">A Google második VR platformja és </w:t>
      </w:r>
      <w:ins w:id="358" w:author="Gergo" w:date="2017-11-17T13:38:00Z">
        <w:r w:rsidR="00FD475A" w:rsidRPr="003355B9">
          <w:rPr>
            <w:rPrChange w:id="359" w:author="Gergo" w:date="2017-11-25T13:10:00Z">
              <w:rPr>
                <w:highlight w:val="yellow"/>
              </w:rPr>
            </w:rPrChange>
          </w:rPr>
          <w:t>eszköze</w:t>
        </w:r>
      </w:ins>
      <w:del w:id="360"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61" w:author="Bertalan Forstner" w:date="2017-11-17T09:36:00Z">
        <w:r w:rsidR="003A022B" w:rsidRPr="003355B9" w:rsidDel="00BA5C56">
          <w:delText xml:space="preserve">android </w:delText>
        </w:r>
      </w:del>
      <w:ins w:id="362"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r w:rsidR="008477AF" w:rsidRPr="003355B9">
        <w:t xml:space="preserve"> és felbontása</w:t>
      </w:r>
      <w:r w:rsidR="00171D48" w:rsidRPr="003355B9">
        <w:t xml:space="preserve"> </w:t>
      </w:r>
      <w:r w:rsidR="008477AF" w:rsidRPr="003355B9">
        <w:t>(</w:t>
      </w:r>
      <w:r w:rsidR="00171D48" w:rsidRPr="003355B9">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3DF7D072" w:rsidR="003A022B" w:rsidRPr="003355B9" w:rsidRDefault="003A022B" w:rsidP="003A022B">
      <w:r w:rsidRPr="003355B9">
        <w:t xml:space="preserve">A Google szemüvege az eddig megjelent eszközökhöz képest kisebb és kompaktabb. </w:t>
      </w:r>
      <w:ins w:id="363" w:author="Gergo" w:date="2017-11-29T19:19:00Z">
        <w:r w:rsidR="008B61A5">
          <w:t xml:space="preserve">(Lásd </w:t>
        </w:r>
        <w:r w:rsidR="008B61A5">
          <w:fldChar w:fldCharType="begin"/>
        </w:r>
        <w:r w:rsidR="008B61A5">
          <w:instrText xml:space="preserve"> REF _Ref499746511 \h </w:instrText>
        </w:r>
      </w:ins>
      <w:r w:rsidR="008B61A5">
        <w:fldChar w:fldCharType="separate"/>
      </w:r>
      <w:ins w:id="364" w:author="Gergo" w:date="2017-11-29T19:19:00Z">
        <w:r w:rsidR="008B61A5">
          <w:t xml:space="preserve">Ábra </w:t>
        </w:r>
        <w:r w:rsidR="008B61A5">
          <w:rPr>
            <w:noProof/>
          </w:rPr>
          <w:t>2</w:t>
        </w:r>
        <w:r w:rsidR="008B61A5">
          <w:t>.</w:t>
        </w:r>
        <w:r w:rsidR="008B61A5">
          <w:rPr>
            <w:noProof/>
          </w:rPr>
          <w:t>5</w:t>
        </w:r>
        <w:r w:rsidR="008B61A5">
          <w:fldChar w:fldCharType="end"/>
        </w:r>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p>
    <w:p w14:paraId="4D679C9D" w14:textId="77777777" w:rsidR="005E2355" w:rsidRDefault="00700312">
      <w:pPr>
        <w:pStyle w:val="Kp"/>
        <w:rPr>
          <w:ins w:id="365" w:author="Gergo" w:date="2017-11-25T18:35:00Z"/>
        </w:rPr>
      </w:pPr>
      <w:r w:rsidRPr="003355B9">
        <w:rPr>
          <w:noProof/>
          <w:lang w:val="en-US"/>
          <w:rPrChange w:id="366" w:author="Gergo" w:date="2017-11-25T13:10:00Z">
            <w:rPr>
              <w:noProof/>
              <w:lang w:val="en-US"/>
            </w:rPr>
          </w:rPrChange>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40662867" w:rsidR="00700312" w:rsidRPr="003355B9" w:rsidDel="005E2355" w:rsidRDefault="005E2355">
      <w:pPr>
        <w:pStyle w:val="Kpalrs"/>
        <w:rPr>
          <w:del w:id="367" w:author="Gergo" w:date="2017-11-25T18:35:00Z"/>
          <w:rPrChange w:id="368" w:author="Gergo" w:date="2017-11-25T13:10:00Z">
            <w:rPr>
              <w:del w:id="369" w:author="Gergo" w:date="2017-11-25T18:35:00Z"/>
            </w:rPr>
          </w:rPrChange>
        </w:rPr>
        <w:pPrChange w:id="370" w:author="Gergo" w:date="2017-11-25T18:35:00Z">
          <w:pPr>
            <w:pStyle w:val="Kp"/>
          </w:pPr>
        </w:pPrChange>
      </w:pPr>
      <w:bookmarkStart w:id="371" w:name="_Ref499746511"/>
      <w:ins w:id="372" w:author="Gergo" w:date="2017-11-25T18:35:00Z">
        <w:r>
          <w:t xml:space="preserve">Ábra </w:t>
        </w:r>
      </w:ins>
      <w:ins w:id="373"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B33261">
        <w:rPr>
          <w:noProof/>
        </w:rPr>
        <w:t>2</w:t>
      </w:r>
      <w:ins w:id="374"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75" w:author="Gergo" w:date="2017-11-29T13:18:00Z">
        <w:r w:rsidR="00B33261">
          <w:rPr>
            <w:noProof/>
          </w:rPr>
          <w:t>5</w:t>
        </w:r>
        <w:r w:rsidR="00B33261">
          <w:rPr>
            <w:b w:val="0"/>
            <w:bCs w:val="0"/>
          </w:rPr>
          <w:fldChar w:fldCharType="end"/>
        </w:r>
      </w:ins>
      <w:bookmarkEnd w:id="371"/>
      <w:ins w:id="376" w:author="Gergo" w:date="2017-11-25T18:35:00Z">
        <w:r>
          <w:t xml:space="preserve"> </w:t>
        </w:r>
        <w:r w:rsidRPr="00C573BC">
          <w:t>A Google VR szemüvege a DayDream</w:t>
        </w:r>
      </w:ins>
    </w:p>
    <w:p w14:paraId="09BE3AA5" w14:textId="3A686EEB" w:rsidR="00700312" w:rsidRPr="003355B9" w:rsidRDefault="00700312">
      <w:pPr>
        <w:pStyle w:val="Kpalrs"/>
      </w:pPr>
      <w:del w:id="377" w:author="Gergo" w:date="2017-11-25T18:34:00Z">
        <w:r w:rsidRPr="003355B9" w:rsidDel="005E2355">
          <w:delText>4</w:delText>
        </w:r>
      </w:del>
      <w:r w:rsidRPr="003355B9">
        <w:t xml:space="preserve"> </w:t>
      </w:r>
      <w:del w:id="378" w:author="Gergo" w:date="2017-11-25T18:35:00Z">
        <w:r w:rsidRPr="003355B9" w:rsidDel="005E2355">
          <w:delText>–</w:delText>
        </w:r>
      </w:del>
      <w:r w:rsidRPr="003355B9">
        <w:t xml:space="preserve"> </w:t>
      </w:r>
      <w:del w:id="379" w:author="Gergo" w:date="2017-11-25T18:34:00Z">
        <w:r w:rsidRPr="003355B9" w:rsidDel="005E2355">
          <w:delText>A Google VR szemüvege a DayDream</w:delText>
        </w:r>
      </w:del>
    </w:p>
    <w:p w14:paraId="7EC8014F" w14:textId="12860EA3" w:rsidR="00545AF0" w:rsidRPr="003355B9" w:rsidRDefault="00545AF0" w:rsidP="003A022B">
      <w:r w:rsidRPr="003355B9">
        <w:t xml:space="preserve">Egy vezetéknélküli kontroller is tartozik a szemüveghez, a telefonos VR eszközök között először. Ez új kapukat és lehetőségeket nyit a </w:t>
      </w:r>
      <w:r w:rsidR="001E67E1" w:rsidRPr="003355B9">
        <w:t>virtuális v</w:t>
      </w:r>
      <w:r w:rsidR="008C01D9" w:rsidRPr="003355B9">
        <w:t xml:space="preserve">ilággal való kommunikációhoz. Az </w:t>
      </w:r>
      <w:r w:rsidR="001E67E1" w:rsidRPr="003355B9">
        <w:t xml:space="preserve">irányítást és 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380" w:name="_Toc499416791"/>
      <w:r w:rsidRPr="003355B9">
        <w:t>Játékmotor</w:t>
      </w:r>
      <w:bookmarkEnd w:id="380"/>
    </w:p>
    <w:p w14:paraId="39103FAE" w14:textId="72CBDE98"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 így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381" w:author="Gergo" w:date="2017-11-17T13:40:00Z">
        <w:r w:rsidR="00FD475A" w:rsidRPr="003355B9">
          <w:t xml:space="preserve">Alkalmazás programozói interfészekre (Application Programming Interface, API) </w:t>
        </w:r>
      </w:ins>
      <w:commentRangeStart w:id="382"/>
      <w:del w:id="383" w:author="Gergo" w:date="2017-11-17T13:39:00Z">
        <w:r w:rsidR="000D40A5" w:rsidRPr="003355B9" w:rsidDel="00FD475A">
          <w:delText xml:space="preserve">application programming interfaces-ekre (API) </w:delText>
        </w:r>
        <w:commentRangeEnd w:id="382"/>
        <w:r w:rsidR="00D853FC" w:rsidRPr="003355B9" w:rsidDel="00FD475A">
          <w:rPr>
            <w:rStyle w:val="Jegyzethivatkozs"/>
          </w:rPr>
          <w:commentReference w:id="382"/>
        </w:r>
      </w:del>
      <w:r w:rsidR="000D40A5" w:rsidRPr="003355B9">
        <w:t>építenek (pl.: Direct3D, OpenGl, WebGl stb…), ilyen motorok például a megjelenítő motor, fizikai motor vagy az audió motor. A játékmotorok</w:t>
      </w:r>
      <w:r w:rsidR="00F24B2D" w:rsidRPr="003355B9">
        <w:t xml:space="preserve"> így egyszerűbbé és egységesebbé teszik a játékfejlesztés folyamatát.</w:t>
      </w:r>
    </w:p>
    <w:p w14:paraId="43C778ED" w14:textId="0C7E0E84" w:rsidR="005B4746" w:rsidRPr="003355B9" w:rsidRDefault="005B4746" w:rsidP="000D40A5">
      <w:r w:rsidRPr="003355B9">
        <w:t>A fejlesztés elkezdéséhez játékmotort kellett választanom.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Pr="003355B9" w:rsidRDefault="00F50151" w:rsidP="00F50151">
      <w:pPr>
        <w:pStyle w:val="Cmsor3"/>
      </w:pPr>
      <w:bookmarkStart w:id="384" w:name="_Toc499416792"/>
      <w:r w:rsidRPr="003355B9">
        <w:t>Grafi</w:t>
      </w:r>
      <w:r w:rsidR="00936FBB" w:rsidRPr="003355B9">
        <w:t>ka</w:t>
      </w:r>
      <w:bookmarkEnd w:id="384"/>
    </w:p>
    <w:p w14:paraId="2023C042" w14:textId="5B648787"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385" w:name="_Toc499416793"/>
      <w:r w:rsidRPr="003355B9">
        <w:lastRenderedPageBreak/>
        <w:t>Támogatott platformok</w:t>
      </w:r>
      <w:bookmarkEnd w:id="385"/>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386" w:name="_Toc499416794"/>
      <w:r w:rsidRPr="003355B9">
        <w:t>Támogatott programozási nyelvek</w:t>
      </w:r>
      <w:bookmarkEnd w:id="386"/>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387" w:author="Gergo" w:date="2017-11-17T13:40:00Z">
        <w:r w:rsidR="00FD475A" w:rsidRPr="003355B9">
          <w:t>elavultnak</w:t>
        </w:r>
      </w:ins>
      <w:commentRangeStart w:id="388"/>
      <w:del w:id="389" w:author="Gergo" w:date="2017-11-17T13:40:00Z">
        <w:r w:rsidRPr="003355B9" w:rsidDel="00FD475A">
          <w:delText xml:space="preserve">deprecated-nek </w:delText>
        </w:r>
      </w:del>
      <w:r w:rsidRPr="003355B9">
        <w:t xml:space="preserve"> (</w:t>
      </w:r>
      <w:del w:id="390" w:author="Gergo" w:date="2017-11-17T13:40:00Z">
        <w:r w:rsidRPr="003355B9" w:rsidDel="00FD475A">
          <w:delText>elavultnak</w:delText>
        </w:r>
      </w:del>
      <w:ins w:id="391" w:author="Gergo" w:date="2017-11-17T13:40:00Z">
        <w:r w:rsidR="00FD475A" w:rsidRPr="003355B9">
          <w:t>deprecated-nek</w:t>
        </w:r>
      </w:ins>
      <w:r w:rsidRPr="003355B9">
        <w:t>)</w:t>
      </w:r>
      <w:commentRangeEnd w:id="388"/>
      <w:r w:rsidR="00D853FC" w:rsidRPr="003355B9">
        <w:rPr>
          <w:rStyle w:val="Jegyzethivatkozs"/>
        </w:rPr>
        <w:commentReference w:id="388"/>
      </w:r>
      <w:r w:rsidRPr="003355B9">
        <w:t xml:space="preserve"> lettek nyilvánítva. </w:t>
      </w:r>
    </w:p>
    <w:p w14:paraId="1E5395FC" w14:textId="5008AFCC" w:rsidR="00A7215F" w:rsidRPr="003355B9" w:rsidRDefault="00A7215F" w:rsidP="00A7215F">
      <w:pPr>
        <w:pStyle w:val="Cmsor3"/>
      </w:pPr>
      <w:bookmarkStart w:id="392" w:name="_Toc499416795"/>
      <w:r w:rsidRPr="003355B9">
        <w:t>Dizájn vs. Programozás</w:t>
      </w:r>
      <w:bookmarkEnd w:id="392"/>
    </w:p>
    <w:p w14:paraId="784D0637" w14:textId="212AA30C" w:rsidR="00A7215F" w:rsidRPr="003355B9" w:rsidRDefault="00A7215F" w:rsidP="00A7215F">
      <w:r w:rsidRPr="003355B9">
        <w:t>Az egyik legnagyobb faktor a döntésben az volt, hogy az Unreal Engine sokkal inkább dizájner barát mintsem programozó. Egy úgynevezett „blueprint” technológiát használ</w:t>
      </w:r>
      <w:r w:rsidR="00726D3F" w:rsidRPr="003355B9">
        <w:t>,</w:t>
      </w:r>
      <w:r w:rsidRPr="003355B9">
        <w:t xml:space="preserve"> ami lehetővé teszi, csomópontok és köztük lévő kapcsolatok grafikus</w:t>
      </w:r>
      <w:r w:rsidR="00D33B7B" w:rsidRPr="003355B9">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Pr="003355B9" w:rsidRDefault="002B6E5B" w:rsidP="002B6E5B">
      <w:pPr>
        <w:pStyle w:val="Cmsor3"/>
      </w:pPr>
      <w:bookmarkStart w:id="393" w:name="_Toc499416796"/>
      <w:r w:rsidRPr="003355B9">
        <w:t>Döntés</w:t>
      </w:r>
      <w:bookmarkEnd w:id="393"/>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394" w:author="Gergo" w:date="2017-11-25T22:47:00Z"/>
        </w:rPr>
      </w:pPr>
      <w:bookmarkStart w:id="395" w:name="_Toc499416797"/>
      <w:commentRangeStart w:id="396"/>
      <w:r w:rsidRPr="003355B9">
        <w:t>A Frostig tesztek</w:t>
      </w:r>
      <w:bookmarkEnd w:id="395"/>
    </w:p>
    <w:p w14:paraId="5CE82A65" w14:textId="29FBA2FD" w:rsidR="004D0C18" w:rsidRDefault="00142DB8">
      <w:pPr>
        <w:rPr>
          <w:ins w:id="397" w:author="Gergo" w:date="2017-11-25T23:18:00Z"/>
          <w:rFonts w:ascii="Arial" w:hAnsi="Arial"/>
          <w:color w:val="4D4D4D"/>
          <w:shd w:val="clear" w:color="auto" w:fill="FFFFFF"/>
        </w:rPr>
        <w:pPrChange w:id="398" w:author="Gergo" w:date="2017-11-25T22:47:00Z">
          <w:pPr>
            <w:pStyle w:val="Cmsor2"/>
          </w:pPr>
        </w:pPrChange>
      </w:pPr>
      <w:ins w:id="399" w:author="Gergo" w:date="2017-11-25T23:06:00Z">
        <w:r>
          <w:t>A teszt Marianne Frostig</w:t>
        </w:r>
      </w:ins>
      <w:ins w:id="400" w:author="Gergo" w:date="2017-11-25T23:10:00Z">
        <w:r>
          <w:t xml:space="preserve"> után kapta a nevet, de </w:t>
        </w:r>
      </w:ins>
      <w:ins w:id="401" w:author="Gergo" w:date="2017-11-25T23:11:00Z">
        <w:r>
          <w:rPr>
            <w:rFonts w:ascii="Arial" w:hAnsi="Arial" w:cs="Arial"/>
            <w:color w:val="4D4D4D"/>
            <w:shd w:val="clear" w:color="auto" w:fill="FFFFFF"/>
          </w:rPr>
          <w:t>DTVP, azaz Developmental Test of Visual Perception néven is ismert.</w:t>
        </w:r>
      </w:ins>
      <w:ins w:id="402" w:author="Gergo" w:date="2017-11-25T23:18:00Z">
        <w:r w:rsidR="006D684C">
          <w:rPr>
            <w:rFonts w:ascii="Arial" w:hAnsi="Arial" w:cs="Arial"/>
            <w:color w:val="4D4D4D"/>
            <w:shd w:val="clear" w:color="auto" w:fill="FFFFFF"/>
          </w:rPr>
          <w:t xml:space="preserve"> A teszt kialakításának koncepciója az, hogy a percepció fejlődésének zavarai és a tanulási nehézségek között szoros </w:t>
        </w:r>
        <w:r w:rsidR="006D684C">
          <w:rPr>
            <w:rFonts w:ascii="Arial" w:hAnsi="Arial" w:cs="Arial"/>
            <w:color w:val="4D4D4D"/>
            <w:shd w:val="clear" w:color="auto" w:fill="FFFFFF"/>
          </w:rPr>
          <w:lastRenderedPageBreak/>
          <w:t>kapcsolat van, így egy olyan diagnosztikai és terápiás eljárás kidolgozása volt a cél, aminek a segítségével a percepciós nehézségek diagnosztizálhatók és így a velük kapcsolatban álló tanulási nehézségek is.</w:t>
        </w:r>
      </w:ins>
    </w:p>
    <w:p w14:paraId="35A8931D" w14:textId="168860B0" w:rsidR="006D684C" w:rsidRPr="004D0C18" w:rsidRDefault="006D684C">
      <w:pPr>
        <w:rPr>
          <w:rPrChange w:id="403" w:author="Gergo" w:date="2017-11-25T22:47:00Z">
            <w:rPr/>
          </w:rPrChange>
        </w:rPr>
        <w:pPrChange w:id="404" w:author="Gergo" w:date="2017-11-25T22:47:00Z">
          <w:pPr>
            <w:pStyle w:val="Cmsor2"/>
          </w:pPr>
        </w:pPrChange>
      </w:pPr>
      <w:ins w:id="405" w:author="Gergo" w:date="2017-11-25T23:26:00Z">
        <w:r>
          <w:rPr>
            <w:rFonts w:ascii="Arial" w:hAnsi="Arial" w:cs="Arial"/>
            <w:color w:val="4D4D4D"/>
            <w:shd w:val="clear" w:color="auto" w:fill="FFFFFF"/>
          </w:rPr>
          <w:t>A teszt egyre szűkülő</w:t>
        </w:r>
      </w:ins>
      <w:ins w:id="406" w:author="Gergo" w:date="2017-11-25T23:29:00Z">
        <w:r w:rsidR="003A2E5E">
          <w:rPr>
            <w:rFonts w:ascii="Arial" w:hAnsi="Arial" w:cs="Arial"/>
            <w:color w:val="4D4D4D"/>
            <w:shd w:val="clear" w:color="auto" w:fill="FFFFFF"/>
          </w:rPr>
          <w:t xml:space="preserve"> vonalak közti alakkövető, vonalhúzásos feladatokból épül fel.</w:t>
        </w:r>
      </w:ins>
      <w:ins w:id="407" w:author="Gergo" w:date="2017-11-25T23:31:00Z">
        <w:r w:rsidR="003A2E5E">
          <w:rPr>
            <w:rFonts w:ascii="Arial" w:hAnsi="Arial" w:cs="Arial"/>
            <w:color w:val="4D4D4D"/>
            <w:shd w:val="clear" w:color="auto" w:fill="FFFFFF"/>
          </w:rPr>
          <w:t xml:space="preserve"> Ez</w:t>
        </w:r>
      </w:ins>
      <w:ins w:id="408" w:author="Gergo" w:date="2017-11-25T23:35:00Z">
        <w:r w:rsidR="003A2E5E">
          <w:rPr>
            <w:rFonts w:ascii="Arial" w:hAnsi="Arial" w:cs="Arial"/>
            <w:color w:val="4D4D4D"/>
            <w:shd w:val="clear" w:color="auto" w:fill="FFFFFF"/>
          </w:rPr>
          <w:t>ek</w:t>
        </w:r>
      </w:ins>
      <w:ins w:id="409" w:author="Gergo" w:date="2017-11-25T23:31:00Z">
        <w:r w:rsidR="003A2E5E">
          <w:rPr>
            <w:rFonts w:ascii="Arial" w:hAnsi="Arial" w:cs="Arial"/>
            <w:color w:val="4D4D4D"/>
            <w:shd w:val="clear" w:color="auto" w:fill="FFFFFF"/>
          </w:rPr>
          <w:t xml:space="preserve"> a percepciós készség, a látási és a mozgási ingerek összerendelését</w:t>
        </w:r>
      </w:ins>
      <w:ins w:id="410" w:author="Gergo" w:date="2017-11-25T23:35:00Z">
        <w:r w:rsidR="003A2E5E">
          <w:rPr>
            <w:rFonts w:ascii="Arial" w:hAnsi="Arial" w:cs="Arial"/>
            <w:color w:val="4D4D4D"/>
            <w:shd w:val="clear" w:color="auto" w:fill="FFFFFF"/>
          </w:rPr>
          <w:t xml:space="preserve"> mérik és javítják</w:t>
        </w:r>
      </w:ins>
      <w:ins w:id="411" w:author="Gergo" w:date="2017-11-25T23:31:00Z">
        <w:r w:rsidR="003A2E5E">
          <w:rPr>
            <w:rFonts w:ascii="Arial" w:hAnsi="Arial" w:cs="Arial"/>
            <w:color w:val="4D4D4D"/>
            <w:shd w:val="clear" w:color="auto" w:fill="FFFFFF"/>
          </w:rPr>
          <w:t xml:space="preserve"> (pl. rajzolás, írás, labdadobás).</w:t>
        </w:r>
      </w:ins>
      <w:ins w:id="412" w:author="Gergo" w:date="2017-11-25T23:36:00Z">
        <w:r w:rsidR="009D6695">
          <w:rPr>
            <w:rFonts w:ascii="Arial" w:hAnsi="Arial" w:cs="Arial"/>
            <w:color w:val="4D4D4D"/>
            <w:shd w:val="clear" w:color="auto" w:fill="FFFFFF"/>
          </w:rPr>
          <w:t xml:space="preserve"> A tesztet klasszikusan papíron </w:t>
        </w:r>
      </w:ins>
      <w:ins w:id="413" w:author="Gergo" w:date="2017-11-25T23:37:00Z">
        <w:r w:rsidR="006007F2">
          <w:rPr>
            <w:rFonts w:ascii="Arial" w:hAnsi="Arial" w:cs="Arial"/>
            <w:color w:val="4D4D4D"/>
            <w:shd w:val="clear" w:color="auto" w:fill="FFFFFF"/>
          </w:rPr>
          <w:t>rajzolva végzik, de ez nem a leghatásosabb módja a térbeli vizuá</w:t>
        </w:r>
      </w:ins>
      <w:ins w:id="414" w:author="Gergo" w:date="2017-11-25T23:38:00Z">
        <w:r w:rsidR="006007F2">
          <w:rPr>
            <w:rFonts w:ascii="Arial" w:hAnsi="Arial" w:cs="Arial"/>
            <w:color w:val="4D4D4D"/>
            <w:shd w:val="clear" w:color="auto" w:fill="FFFFFF"/>
          </w:rPr>
          <w:t>l</w:t>
        </w:r>
      </w:ins>
      <w:ins w:id="415" w:author="Gergo" w:date="2017-11-25T23:37:00Z">
        <w:r w:rsidR="006007F2">
          <w:rPr>
            <w:rFonts w:ascii="Arial" w:hAnsi="Arial" w:cs="Arial"/>
            <w:color w:val="4D4D4D"/>
            <w:shd w:val="clear" w:color="auto" w:fill="FFFFFF"/>
          </w:rPr>
          <w:t>is percepció mérésének, ezért</w:t>
        </w:r>
      </w:ins>
      <w:ins w:id="416" w:author="Gergo" w:date="2017-11-25T23:38:00Z">
        <w:r w:rsidR="006007F2">
          <w:rPr>
            <w:rFonts w:ascii="Arial" w:hAnsi="Arial" w:cs="Arial"/>
            <w:color w:val="4D4D4D"/>
            <w:shd w:val="clear" w:color="auto" w:fill="FFFFFF"/>
          </w:rPr>
          <w:t xml:space="preserve"> erre szeretnék egy hatékonyabb módszert kifejleszteni.</w:t>
        </w:r>
      </w:ins>
    </w:p>
    <w:p w14:paraId="4428B366" w14:textId="3AEE218A" w:rsidR="00CF4E29" w:rsidRPr="003355B9" w:rsidDel="004D0C18" w:rsidRDefault="00CF4E29" w:rsidP="00CF4E29">
      <w:pPr>
        <w:pStyle w:val="Cmsor3"/>
        <w:rPr>
          <w:del w:id="417" w:author="Gergo" w:date="2017-11-25T22:46:00Z"/>
        </w:rPr>
      </w:pPr>
      <w:del w:id="418" w:author="Gergo" w:date="2017-11-25T22:46:00Z">
        <w:r w:rsidRPr="003355B9" w:rsidDel="004D0C18">
          <w:delText>Használt szubszet</w:delText>
        </w:r>
        <w:commentRangeEnd w:id="396"/>
        <w:r w:rsidR="00D853FC" w:rsidRPr="003355B9" w:rsidDel="004D0C18">
          <w:rPr>
            <w:rStyle w:val="Jegyzethivatkozs"/>
            <w:rFonts w:cs="Times New Roman"/>
            <w:b w:val="0"/>
            <w:bCs w:val="0"/>
          </w:rPr>
          <w:commentReference w:id="396"/>
        </w:r>
        <w:bookmarkStart w:id="419" w:name="_Toc499416798"/>
        <w:bookmarkEnd w:id="419"/>
      </w:del>
    </w:p>
    <w:p w14:paraId="2D0BB014" w14:textId="314DCFC9" w:rsidR="007E2EB8" w:rsidRPr="003355B9" w:rsidRDefault="007E2EB8" w:rsidP="007E2EB8">
      <w:pPr>
        <w:pStyle w:val="Cmsor2"/>
        <w:rPr>
          <w:ins w:id="420" w:author="Gergo" w:date="2017-11-17T14:15:00Z"/>
        </w:rPr>
      </w:pPr>
      <w:bookmarkStart w:id="421" w:name="_Toc499416799"/>
      <w:r w:rsidRPr="003355B9">
        <w:t>NeuroSky neuroheadset</w:t>
      </w:r>
      <w:bookmarkEnd w:id="421"/>
    </w:p>
    <w:p w14:paraId="22F46E9B" w14:textId="77777777" w:rsidR="00786F47" w:rsidRPr="003355B9" w:rsidRDefault="00786F47" w:rsidP="00786F47">
      <w:pPr>
        <w:pStyle w:val="Cmsor3"/>
        <w:rPr>
          <w:moveTo w:id="422" w:author="Gergo" w:date="2017-11-17T14:15:00Z"/>
        </w:rPr>
      </w:pPr>
      <w:bookmarkStart w:id="423" w:name="_Toc499416800"/>
      <w:moveToRangeStart w:id="424" w:author="Gergo" w:date="2017-11-17T14:15:00Z" w:name="move498691456"/>
      <w:commentRangeStart w:id="425"/>
      <w:moveTo w:id="426" w:author="Gergo" w:date="2017-11-17T14:15:00Z">
        <w:r w:rsidRPr="003355B9">
          <w:t xml:space="preserve">Elektroenkefalográfia </w:t>
        </w:r>
        <w:commentRangeEnd w:id="425"/>
        <w:r w:rsidRPr="003355B9">
          <w:rPr>
            <w:rStyle w:val="Jegyzethivatkozs"/>
            <w:rFonts w:cs="Times New Roman"/>
            <w:b w:val="0"/>
            <w:bCs w:val="0"/>
          </w:rPr>
          <w:commentReference w:id="425"/>
        </w:r>
        <w:r w:rsidRPr="003355B9">
          <w:t>(EEG)</w:t>
        </w:r>
        <w:bookmarkEnd w:id="423"/>
      </w:moveTo>
    </w:p>
    <w:p w14:paraId="1643EE94" w14:textId="77777777" w:rsidR="00786F47" w:rsidRPr="003355B9" w:rsidRDefault="00786F47" w:rsidP="00786F47">
      <w:pPr>
        <w:rPr>
          <w:moveTo w:id="427" w:author="Gergo" w:date="2017-11-17T14:15:00Z"/>
        </w:rPr>
      </w:pPr>
      <w:moveTo w:id="428"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Pr="003355B9" w:rsidRDefault="00786F47" w:rsidP="00786F47">
      <w:pPr>
        <w:rPr>
          <w:moveTo w:id="429" w:author="Gergo" w:date="2017-11-17T14:15:00Z"/>
        </w:rPr>
      </w:pPr>
      <w:moveTo w:id="430"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p w14:paraId="1129117D" w14:textId="285EF88E" w:rsidR="00786F47" w:rsidRPr="003355B9" w:rsidRDefault="00786F47">
      <w:pPr>
        <w:pStyle w:val="Cmsor3"/>
        <w:rPr>
          <w:rPrChange w:id="431" w:author="Gergo" w:date="2017-11-25T13:10:00Z">
            <w:rPr/>
          </w:rPrChange>
        </w:rPr>
        <w:pPrChange w:id="432" w:author="Gergo" w:date="2017-11-17T14:15:00Z">
          <w:pPr>
            <w:pStyle w:val="Cmsor2"/>
          </w:pPr>
        </w:pPrChange>
      </w:pPr>
      <w:bookmarkStart w:id="433" w:name="_Toc499416801"/>
      <w:moveToRangeEnd w:id="424"/>
      <w:ins w:id="434" w:author="Gergo" w:date="2017-11-17T14:15:00Z">
        <w:r w:rsidRPr="003355B9">
          <w:rPr>
            <w:rPrChange w:id="435" w:author="Gergo" w:date="2017-11-25T13:10:00Z">
              <w:rPr/>
            </w:rPrChange>
          </w:rPr>
          <w:t>Eszközválaztás</w:t>
        </w:r>
      </w:ins>
      <w:bookmarkEnd w:id="433"/>
    </w:p>
    <w:p w14:paraId="57E2FF2E" w14:textId="305D4AE1"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436"/>
      <w:r w:rsidR="00D237EE" w:rsidRPr="003355B9">
        <w:t>feladatra</w:t>
      </w:r>
      <w:ins w:id="437" w:author="Gergo" w:date="2017-11-17T13:41:00Z">
        <w:r w:rsidR="00702450" w:rsidRPr="003355B9">
          <w:t xml:space="preserve"> </w:t>
        </w:r>
      </w:ins>
      <w:del w:id="438" w:author="Gergo" w:date="2017-11-17T13:41:00Z">
        <w:r w:rsidR="00D237EE" w:rsidRPr="003355B9" w:rsidDel="00702450">
          <w:delText xml:space="preserve"> a</w:delText>
        </w:r>
        <w:r w:rsidRPr="003355B9" w:rsidDel="00702450">
          <w:delText xml:space="preserve"> konzulensem tanácsára </w:delText>
        </w:r>
        <w:commentRangeEnd w:id="436"/>
        <w:r w:rsidR="00D853FC" w:rsidRPr="003355B9" w:rsidDel="00702450">
          <w:rPr>
            <w:rStyle w:val="Jegyzethivatkozs"/>
          </w:rPr>
          <w:commentReference w:id="436"/>
        </w:r>
      </w:del>
      <w:r w:rsidRPr="003355B9">
        <w:t xml:space="preserve">a NeuroSky MindWave  eszközét választottam, mert ez </w:t>
      </w:r>
      <w:ins w:id="439" w:author="Gergo" w:date="2017-11-17T13:42:00Z">
        <w:r w:rsidR="00702450" w:rsidRPr="003355B9">
          <w:t xml:space="preserve"> egy kicsi, könnyen és gyorsan használható</w:t>
        </w:r>
      </w:ins>
      <w:ins w:id="440" w:author="Gergo" w:date="2017-11-17T13:44:00Z">
        <w:r w:rsidR="00702450" w:rsidRPr="003355B9">
          <w:t xml:space="preserve"> </w:t>
        </w:r>
        <w:r w:rsidR="00702450" w:rsidRPr="003355B9">
          <w:lastRenderedPageBreak/>
          <w:t>szárazelektródás</w:t>
        </w:r>
      </w:ins>
      <w:ins w:id="441" w:author="Gergo" w:date="2017-11-17T13:42:00Z">
        <w:r w:rsidR="00702450" w:rsidRPr="003355B9">
          <w:t xml:space="preserve"> eszköz, ami más bonyolultabb headset-ekkel ellentétben</w:t>
        </w:r>
      </w:ins>
      <w:ins w:id="442" w:author="Gergo" w:date="2017-11-17T13:45:00Z">
        <w:r w:rsidR="00702450" w:rsidRPr="003355B9">
          <w:t xml:space="preserve"> nem zavarja a VR szemüveg használatát, kényelmes</w:t>
        </w:r>
        <w:r w:rsidR="003B76C6">
          <w:t>en elfér egymás mellett a kettő</w:t>
        </w:r>
      </w:ins>
      <w:ins w:id="443" w:author="Gergo" w:date="2017-11-29T19:20:00Z">
        <w:r w:rsidR="003B76C6">
          <w:t xml:space="preserve"> (</w:t>
        </w:r>
        <w:r w:rsidR="003B76C6">
          <w:fldChar w:fldCharType="begin"/>
        </w:r>
        <w:r w:rsidR="003B76C6">
          <w:instrText xml:space="preserve"> REF _Ref499746570 \h </w:instrText>
        </w:r>
      </w:ins>
      <w:r w:rsidR="003B76C6">
        <w:fldChar w:fldCharType="separate"/>
      </w:r>
      <w:ins w:id="444" w:author="Gergo" w:date="2017-11-29T19:20:00Z">
        <w:r w:rsidR="003B76C6">
          <w:t xml:space="preserve">Ábra </w:t>
        </w:r>
        <w:r w:rsidR="003B76C6">
          <w:rPr>
            <w:noProof/>
          </w:rPr>
          <w:t>2</w:t>
        </w:r>
        <w:r w:rsidR="003B76C6">
          <w:t>.</w:t>
        </w:r>
        <w:r w:rsidR="003B76C6">
          <w:rPr>
            <w:noProof/>
          </w:rPr>
          <w:t>6</w:t>
        </w:r>
        <w:r w:rsidR="003B76C6">
          <w:fldChar w:fldCharType="end"/>
        </w:r>
        <w:r w:rsidR="003B76C6">
          <w:t>).</w:t>
        </w:r>
      </w:ins>
      <w:ins w:id="445" w:author="Gergo" w:date="2017-11-17T13:45:00Z">
        <w:r w:rsidR="00702450" w:rsidRPr="003355B9">
          <w:t xml:space="preserve"> Továbbá ez az eszköz</w:t>
        </w:r>
      </w:ins>
      <w:ins w:id="446" w:author="Gergo" w:date="2017-11-17T13:42:00Z">
        <w:r w:rsidR="00702450" w:rsidRPr="003355B9">
          <w:t xml:space="preserve"> a tanszéken is rendelkezésre áll</w:t>
        </w:r>
      </w:ins>
      <w:del w:id="447" w:author="Gergo" w:date="2017-11-17T13:45:00Z">
        <w:r w:rsidRPr="003355B9" w:rsidDel="00702450">
          <w:delText>megtalálható az egyetemen</w:delText>
        </w:r>
      </w:del>
      <w:ins w:id="448" w:author="Gergo" w:date="2017-11-17T13:46:00Z">
        <w:r w:rsidR="00702450" w:rsidRPr="003355B9">
          <w:t>,</w:t>
        </w:r>
      </w:ins>
      <w:del w:id="449"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450" w:author="Gergo" w:date="2017-11-25T18:35:00Z"/>
        </w:rPr>
      </w:pPr>
      <w:r w:rsidRPr="003355B9">
        <w:rPr>
          <w:noProof/>
          <w:lang w:val="en-US"/>
          <w:rPrChange w:id="451" w:author="Gergo" w:date="2017-11-25T13:10:00Z">
            <w:rPr>
              <w:noProof/>
              <w:lang w:val="en-US"/>
            </w:rPr>
          </w:rPrChange>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3AC503FC" w:rsidR="00D237EE" w:rsidRPr="003355B9" w:rsidRDefault="0051535D">
      <w:pPr>
        <w:pStyle w:val="Kpalrs"/>
        <w:rPr>
          <w:rPrChange w:id="452" w:author="Gergo" w:date="2017-11-25T13:10:00Z">
            <w:rPr/>
          </w:rPrChange>
        </w:rPr>
        <w:pPrChange w:id="453" w:author="Gergo" w:date="2017-11-25T18:35:00Z">
          <w:pPr>
            <w:pStyle w:val="Kp"/>
          </w:pPr>
        </w:pPrChange>
      </w:pPr>
      <w:bookmarkStart w:id="454" w:name="_Ref499746570"/>
      <w:ins w:id="455" w:author="Gergo" w:date="2017-11-25T18:35:00Z">
        <w:r>
          <w:t>Ábra</w:t>
        </w:r>
        <w:r w:rsidR="005E2355">
          <w:t xml:space="preserve"> </w:t>
        </w:r>
      </w:ins>
      <w:ins w:id="456" w:author="Gergo" w:date="2017-11-29T13:18:00Z">
        <w:r w:rsidR="00B33261">
          <w:fldChar w:fldCharType="begin"/>
        </w:r>
        <w:r w:rsidR="00B33261">
          <w:instrText xml:space="preserve"> STYLEREF 1 \s </w:instrText>
        </w:r>
      </w:ins>
      <w:r w:rsidR="00B33261">
        <w:fldChar w:fldCharType="separate"/>
      </w:r>
      <w:r w:rsidR="00B33261">
        <w:rPr>
          <w:noProof/>
        </w:rPr>
        <w:t>2</w:t>
      </w:r>
      <w:ins w:id="457"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58" w:author="Gergo" w:date="2017-11-29T13:18:00Z">
        <w:r w:rsidR="00B33261">
          <w:rPr>
            <w:noProof/>
          </w:rPr>
          <w:t>6</w:t>
        </w:r>
        <w:r w:rsidR="00B33261">
          <w:fldChar w:fldCharType="end"/>
        </w:r>
      </w:ins>
      <w:bookmarkEnd w:id="454"/>
      <w:ins w:id="459"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460" w:author="Gergo" w:date="2017-11-17T14:15:00Z"/>
        </w:rPr>
      </w:pPr>
      <w:moveFromRangeStart w:id="461" w:author="Gergo" w:date="2017-11-17T14:15:00Z" w:name="move498691456"/>
      <w:commentRangeStart w:id="462"/>
      <w:moveFrom w:id="463" w:author="Gergo" w:date="2017-11-17T14:15:00Z">
        <w:r w:rsidRPr="003355B9" w:rsidDel="00786F47">
          <w:rPr>
            <w:b w:val="0"/>
            <w:bCs w:val="0"/>
          </w:rPr>
          <w:t xml:space="preserve">Elektroenkefalográfia </w:t>
        </w:r>
        <w:commentRangeEnd w:id="462"/>
        <w:r w:rsidR="00D853FC" w:rsidRPr="003355B9" w:rsidDel="00786F47">
          <w:rPr>
            <w:rStyle w:val="Jegyzethivatkozs"/>
          </w:rPr>
          <w:commentReference w:id="462"/>
        </w:r>
        <w:r w:rsidRPr="003355B9" w:rsidDel="00786F47">
          <w:rPr>
            <w:b w:val="0"/>
            <w:bCs w:val="0"/>
          </w:rPr>
          <w:t>(EEG)</w:t>
        </w:r>
        <w:bookmarkStart w:id="464" w:name="_Toc499416802"/>
        <w:bookmarkEnd w:id="464"/>
      </w:moveFrom>
    </w:p>
    <w:p w14:paraId="7C737653" w14:textId="396A96E3" w:rsidR="006D716A" w:rsidRPr="003355B9" w:rsidDel="00786F47" w:rsidRDefault="002C015F" w:rsidP="006D716A">
      <w:pPr>
        <w:rPr>
          <w:moveFrom w:id="465" w:author="Gergo" w:date="2017-11-17T14:15:00Z"/>
        </w:rPr>
      </w:pPr>
      <w:moveFrom w:id="466"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467" w:name="_Toc499416803"/>
        <w:bookmarkEnd w:id="467"/>
      </w:moveFrom>
    </w:p>
    <w:p w14:paraId="0C564C25" w14:textId="6E8FEFEE" w:rsidR="00E90C81" w:rsidRPr="003355B9" w:rsidDel="00786F47" w:rsidRDefault="00E90C81" w:rsidP="00E90C81">
      <w:pPr>
        <w:rPr>
          <w:moveFrom w:id="468" w:author="Gergo" w:date="2017-11-17T14:15:00Z"/>
        </w:rPr>
      </w:pPr>
      <w:moveFrom w:id="469"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470" w:name="_Toc499416804"/>
        <w:bookmarkEnd w:id="470"/>
      </w:moveFrom>
    </w:p>
    <w:p w14:paraId="19084E29" w14:textId="1B6A0F8E" w:rsidR="00C14492" w:rsidRPr="003355B9" w:rsidRDefault="00C14492" w:rsidP="00C14492">
      <w:pPr>
        <w:pStyle w:val="Cmsor3"/>
      </w:pPr>
      <w:bookmarkStart w:id="471" w:name="_Toc499416805"/>
      <w:moveFromRangeEnd w:id="461"/>
      <w:r w:rsidRPr="003355B9">
        <w:t>ThinkGear</w:t>
      </w:r>
      <w:bookmarkEnd w:id="471"/>
    </w:p>
    <w:p w14:paraId="4EE386CA" w14:textId="09642843" w:rsidR="00C14492" w:rsidRPr="003355B9" w:rsidRDefault="00C14492" w:rsidP="00C14492">
      <w:r w:rsidRPr="003355B9">
        <w:t>Itt jön képbe a Neurosky technológiája és fő terméke a ThinkGear.  Ez magába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 xml:space="preserve">a chip dolgozza fel és biztosít belőlük származtatott adatokat, mint például a koncentrációnak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 ( A nyers adatok is elkérhetőek az eszköztől, ha másfajta, vagy részletesebb feldolgozást szeretnénk rajtuk végezni.)</w:t>
      </w:r>
    </w:p>
    <w:p w14:paraId="3A3EF97A" w14:textId="512F7A43"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Pr="003355B9" w:rsidRDefault="00961EAD" w:rsidP="00BB7297">
      <w:pPr>
        <w:pStyle w:val="Cmsor1"/>
      </w:pPr>
      <w:bookmarkStart w:id="472" w:name="_Toc499416806"/>
      <w:r w:rsidRPr="003355B9">
        <w:lastRenderedPageBreak/>
        <w:t>Tervezés</w:t>
      </w:r>
      <w:bookmarkEnd w:id="472"/>
    </w:p>
    <w:p w14:paraId="70815B7C" w14:textId="38E50EDB" w:rsidR="0088656F" w:rsidRPr="003355B9" w:rsidRDefault="00EA3F8B" w:rsidP="0088656F">
      <w:r w:rsidRPr="003355B9">
        <w:t>E</w:t>
      </w:r>
      <w:r w:rsidR="00D602DA" w:rsidRPr="003355B9">
        <w:t>gy klasszikus full-stackes</w:t>
      </w:r>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473" w:author="Gergo" w:date="2017-11-17T13:46:00Z">
        <w:r w:rsidR="00523F8A" w:rsidRPr="003355B9" w:rsidDel="0069672B">
          <w:delText xml:space="preserve"> </w:delText>
        </w:r>
        <w:commentRangeStart w:id="474"/>
        <w:r w:rsidR="00523F8A" w:rsidRPr="003355B9" w:rsidDel="0069672B">
          <w:delText>tervezési</w:delText>
        </w:r>
      </w:del>
      <w:r w:rsidR="00523F8A" w:rsidRPr="003355B9">
        <w:t xml:space="preserve"> </w:t>
      </w:r>
      <w:commentRangeEnd w:id="474"/>
      <w:r w:rsidR="002F1C15" w:rsidRPr="003355B9">
        <w:rPr>
          <w:rStyle w:val="Jegyzethivatkozs"/>
        </w:rPr>
        <w:commentReference w:id="474"/>
      </w:r>
      <w:r w:rsidR="00523F8A" w:rsidRPr="003355B9">
        <w:t>feladatok</w:t>
      </w:r>
      <w:ins w:id="475" w:author="Gergo" w:date="2017-11-17T13:46:00Z">
        <w:r w:rsidR="0069672B" w:rsidRPr="003355B9">
          <w:t>kal</w:t>
        </w:r>
      </w:ins>
      <w:r w:rsidR="00523F8A" w:rsidRPr="003355B9">
        <w:t xml:space="preserve"> </w:t>
      </w:r>
      <w:ins w:id="476" w:author="Gergo" w:date="2017-11-17T13:46:00Z">
        <w:r w:rsidR="0069672B" w:rsidRPr="003355B9">
          <w:t>találkozunk</w:t>
        </w:r>
      </w:ins>
      <w:del w:id="477" w:author="Gergo" w:date="2017-11-17T13:46:00Z">
        <w:r w:rsidR="00523F8A" w:rsidRPr="003355B9" w:rsidDel="0069672B">
          <w:delText>vannak</w:delText>
        </w:r>
      </w:del>
      <w:r w:rsidR="00523F8A" w:rsidRPr="003355B9">
        <w:t xml:space="preserve">, mint az adatbázis séma megtervezése, a rétegek elválasztása és a köztük történő kommunikáció megtervezése, vagy a szolgáltatást végző osztályok </w:t>
      </w:r>
      <w:r w:rsidRPr="003355B9">
        <w:t>megtervezése.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478" w:name="_Toc499416807"/>
      <w:r w:rsidRPr="003355B9">
        <w:t xml:space="preserve">A </w:t>
      </w:r>
      <w:commentRangeStart w:id="479"/>
      <w:r w:rsidRPr="003355B9">
        <w:t>játékmenet</w:t>
      </w:r>
      <w:commentRangeEnd w:id="479"/>
      <w:r w:rsidR="002F1C15" w:rsidRPr="003355B9">
        <w:rPr>
          <w:rStyle w:val="Jegyzethivatkozs"/>
          <w:rFonts w:cs="Times New Roman"/>
          <w:b w:val="0"/>
          <w:bCs w:val="0"/>
          <w:iCs w:val="0"/>
        </w:rPr>
        <w:commentReference w:id="479"/>
      </w:r>
      <w:bookmarkEnd w:id="478"/>
    </w:p>
    <w:p w14:paraId="117A8F7A" w14:textId="426689B7"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480" w:author="Gergo" w:date="2017-11-29T14:26:00Z">
        <w:r w:rsidR="005261E5" w:rsidRPr="005261E5">
          <w:rPr>
            <w:rPrChange w:id="481" w:author="Gergo" w:date="2017-11-29T14:26:00Z">
              <w:rPr>
                <w:highlight w:val="yellow"/>
              </w:rPr>
            </w:rPrChange>
          </w:rPr>
          <w:t>D</w:t>
        </w:r>
      </w:ins>
      <w:del w:id="482" w:author="Gergo" w:date="2017-11-29T14:26:00Z">
        <w:r w:rsidR="00A4536D" w:rsidRPr="005261E5" w:rsidDel="005261E5">
          <w:delText>d</w:delText>
        </w:r>
      </w:del>
      <w:r w:rsidR="00A4536D" w:rsidRPr="005261E5">
        <w:t>ay</w:t>
      </w:r>
      <w:ins w:id="483" w:author="Gergo" w:date="2017-11-29T14:26:00Z">
        <w:r w:rsidR="005261E5" w:rsidRPr="005261E5">
          <w:rPr>
            <w:rPrChange w:id="484" w:author="Gergo" w:date="2017-11-29T14:26:00Z">
              <w:rPr>
                <w:highlight w:val="yellow"/>
              </w:rPr>
            </w:rPrChange>
          </w:rPr>
          <w:t>D</w:t>
        </w:r>
      </w:ins>
      <w:del w:id="485"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r w:rsidRPr="003355B9">
        <w:t>Egy másik</w:t>
      </w:r>
      <w:r w:rsidR="00DF5905" w:rsidRPr="003355B9">
        <w:t xml:space="preserve"> lényeges aspektusa a témának, amit mindenképp figyelembe kellett vennem, az hogy a játék gyerekeknek készül így mind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486" w:author="Gergo" w:date="2017-11-17T13:47:00Z">
        <w:r w:rsidR="00577464" w:rsidRPr="003355B9">
          <w:t xml:space="preserve"> </w:t>
        </w:r>
      </w:ins>
      <w:del w:id="487"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488" w:name="_Toc499416808"/>
      <w:r w:rsidRPr="003355B9">
        <w:lastRenderedPageBreak/>
        <w:t>A történet</w:t>
      </w:r>
      <w:bookmarkEnd w:id="488"/>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Pr="003355B9" w:rsidRDefault="000A0921" w:rsidP="00A56FEE">
      <w:r w:rsidRPr="003355B9">
        <w:t>Miután</w:t>
      </w:r>
      <w:r w:rsidR="00CB7652" w:rsidRPr="003355B9">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1366FBE4" w:rsidR="000A0921" w:rsidRPr="003355B9" w:rsidRDefault="000A0921" w:rsidP="00A56FEE">
      <w:r w:rsidRPr="003355B9">
        <w:t>Mikor</w:t>
      </w:r>
      <w:r w:rsidR="005213CF" w:rsidRPr="003355B9">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77777777"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r w:rsidR="001B3741" w:rsidRPr="003355B9">
        <w:t xml:space="preserve">végig kell rajzolni. Sikeres teljesítéskor </w:t>
      </w:r>
      <w:r w:rsidR="00FA62F9" w:rsidRPr="003355B9">
        <w:t>most már egy a rúna típusának megfelelő varázsgömb is megjelenik</w:t>
      </w:r>
      <w:r w:rsidRPr="003355B9">
        <w:t>,</w:t>
      </w:r>
      <w:r w:rsidR="00FA62F9" w:rsidRPr="003355B9">
        <w:t xml:space="preserve"> amit </w:t>
      </w:r>
      <w:del w:id="489"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358D1D31"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pPr>
      <w:bookmarkStart w:id="490" w:name="_Toc499416809"/>
      <w:r w:rsidRPr="003355B9">
        <w:t>Játék állapotának kezelése</w:t>
      </w:r>
      <w:bookmarkEnd w:id="490"/>
    </w:p>
    <w:p w14:paraId="593FB401" w14:textId="15FFE6C2" w:rsidR="00A35982" w:rsidRPr="003355B9" w:rsidRDefault="00A35982" w:rsidP="00A35982">
      <w:r w:rsidRPr="003355B9">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RPr="003355B9" w:rsidDel="000819E9" w:rsidRDefault="00A35982" w:rsidP="00A35982">
      <w:pPr>
        <w:rPr>
          <w:moveFrom w:id="491" w:author="Gergo" w:date="2017-11-17T16:45:00Z"/>
        </w:rPr>
      </w:pPr>
      <w:moveFromRangeStart w:id="492" w:author="Gergo" w:date="2017-11-17T16:45:00Z" w:name="move498689958"/>
      <w:moveFrom w:id="493" w:author="Gergo" w:date="2017-11-17T16:45:00Z">
        <w:r w:rsidRPr="003355B9" w:rsidDel="000819E9">
          <w:t>A játék állapotát egy központi egység, a játékvezérlő (</w:t>
        </w:r>
        <w:commentRangeStart w:id="494"/>
        <w:r w:rsidRPr="003355B9" w:rsidDel="000819E9">
          <w:t>GameManager</w:t>
        </w:r>
        <w:commentRangeEnd w:id="494"/>
        <w:r w:rsidR="00C97DCE" w:rsidRPr="003355B9" w:rsidDel="000819E9">
          <w:rPr>
            <w:rStyle w:val="Jegyzethivatkozs"/>
          </w:rPr>
          <w:commentReference w:id="494"/>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495" w:name="_Toc499416810"/>
        <w:bookmarkEnd w:id="495"/>
      </w:moveFrom>
    </w:p>
    <w:p w14:paraId="1FEAF795" w14:textId="7E747B31" w:rsidR="000A0921" w:rsidRPr="003355B9" w:rsidDel="000819E9" w:rsidRDefault="00550140" w:rsidP="00A35982">
      <w:pPr>
        <w:rPr>
          <w:moveFrom w:id="496" w:author="Gergo" w:date="2017-11-17T16:45:00Z"/>
        </w:rPr>
      </w:pPr>
      <w:commentRangeStart w:id="497"/>
      <w:moveFrom w:id="498"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499" w:name="_Toc499416811"/>
        <w:bookmarkEnd w:id="499"/>
      </w:moveFrom>
    </w:p>
    <w:p w14:paraId="15445D8C" w14:textId="73F7EC9E" w:rsidR="00A35982" w:rsidRPr="003355B9" w:rsidDel="000819E9" w:rsidRDefault="00594117" w:rsidP="00A35982">
      <w:pPr>
        <w:rPr>
          <w:moveFrom w:id="500" w:author="Gergo" w:date="2017-11-17T16:45:00Z"/>
        </w:rPr>
      </w:pPr>
      <w:moveFrom w:id="501"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497"/>
        <w:r w:rsidR="00C97DCE" w:rsidRPr="003355B9" w:rsidDel="000819E9">
          <w:rPr>
            <w:rStyle w:val="Jegyzethivatkozs"/>
          </w:rPr>
          <w:commentReference w:id="497"/>
        </w:r>
        <w:bookmarkStart w:id="502" w:name="_Toc499416812"/>
        <w:bookmarkEnd w:id="502"/>
      </w:moveFrom>
    </w:p>
    <w:p w14:paraId="212B82A3" w14:textId="69E070D9" w:rsidR="004907F8" w:rsidRPr="003355B9" w:rsidRDefault="004907F8" w:rsidP="004907F8">
      <w:pPr>
        <w:pStyle w:val="Cmsor3"/>
      </w:pPr>
      <w:bookmarkStart w:id="503" w:name="_Toc499416813"/>
      <w:moveFromRangeEnd w:id="492"/>
      <w:r w:rsidRPr="003355B9">
        <w:t>Meghalás</w:t>
      </w:r>
      <w:bookmarkEnd w:id="503"/>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504" w:name="_Toc499416814"/>
      <w:r w:rsidRPr="003355B9">
        <w:t>Frostig teszt beépítése a játékba</w:t>
      </w:r>
      <w:bookmarkEnd w:id="504"/>
    </w:p>
    <w:p w14:paraId="26A44B80" w14:textId="3073D865"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2E39C424" w:rsidR="00D47E8D" w:rsidRDefault="00976B1B" w:rsidP="00CF516F">
      <w:pPr>
        <w:rPr>
          <w:ins w:id="505" w:author="Gergo" w:date="2017-11-29T14:28:00Z"/>
        </w:rPr>
      </w:pPr>
      <w:r w:rsidRPr="003355B9">
        <w:t>A vonalkövetési feladatokat varázs rúnák formájában integráltam a játékba</w:t>
      </w:r>
      <w:ins w:id="506" w:author="Gergo" w:date="2017-11-29T19:21:00Z">
        <w:r w:rsidR="00793BBC">
          <w:t>, lásd a 3.1-es ábrán (</w:t>
        </w:r>
      </w:ins>
      <w:ins w:id="507" w:author="Gergo" w:date="2017-11-29T19:22:00Z">
        <w:r w:rsidR="00793BBC">
          <w:fldChar w:fldCharType="begin"/>
        </w:r>
        <w:r w:rsidR="00793BBC">
          <w:instrText xml:space="preserve"> REF _Ref499729277 \h </w:instrText>
        </w:r>
      </w:ins>
      <w:r w:rsidR="00793BBC">
        <w:fldChar w:fldCharType="separate"/>
      </w:r>
      <w:ins w:id="508" w:author="Gergo" w:date="2017-11-29T19:22:00Z">
        <w:r w:rsidR="00793BBC">
          <w:t xml:space="preserve">Ábra </w:t>
        </w:r>
        <w:r w:rsidR="00793BBC">
          <w:rPr>
            <w:noProof/>
          </w:rPr>
          <w:t>3</w:t>
        </w:r>
        <w:r w:rsidR="00793BBC">
          <w:t>.</w:t>
        </w:r>
        <w:r w:rsidR="00793BBC">
          <w:rPr>
            <w:noProof/>
          </w:rPr>
          <w:t>1</w:t>
        </w:r>
        <w:r w:rsidR="00793BBC">
          <w:fldChar w:fldCharType="end"/>
        </w:r>
      </w:ins>
      <w:ins w:id="509" w:author="Gergo" w:date="2017-11-29T19:21:00Z">
        <w:r w:rsidR="00793BBC">
          <w:t>).</w:t>
        </w:r>
      </w:ins>
      <w:del w:id="510" w:author="Gergo" w:date="2017-11-29T19:21:00Z">
        <w:r w:rsidRPr="003355B9" w:rsidDel="00793BBC">
          <w:delText>.</w:delText>
        </w:r>
      </w:del>
      <w:r w:rsidRPr="003355B9">
        <w:t xml:space="preserve">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511"/>
      <w:r w:rsidR="00271375" w:rsidRPr="003355B9">
        <w:t xml:space="preserve">vizuális percepció </w:t>
      </w:r>
      <w:r w:rsidR="00271375" w:rsidRPr="003355B9">
        <w:lastRenderedPageBreak/>
        <w:t>vonalkövetési teszteket</w:t>
      </w:r>
      <w:commentRangeEnd w:id="511"/>
      <w:r w:rsidR="00C97DCE" w:rsidRPr="003355B9">
        <w:rPr>
          <w:rStyle w:val="Jegyzethivatkozs"/>
        </w:rPr>
        <w:commentReference w:id="511"/>
      </w:r>
      <w:r w:rsidR="00271375" w:rsidRPr="003355B9">
        <w:t xml:space="preserve">), és ilyenekor nem is enged tovább a játék, amíg egy bizonyos hibaszám alatt nem teljesítjük azt. </w:t>
      </w:r>
    </w:p>
    <w:p w14:paraId="4080CE98" w14:textId="77777777" w:rsidR="00471796" w:rsidRDefault="005261E5">
      <w:pPr>
        <w:pStyle w:val="Kp"/>
        <w:rPr>
          <w:ins w:id="512" w:author="Gergo" w:date="2017-11-29T14:29:00Z"/>
        </w:rPr>
      </w:pPr>
      <w:ins w:id="513" w:author="Gergo" w:date="2017-11-29T14:29:00Z">
        <w:r>
          <w:rPr>
            <w:noProof/>
            <w:lang w:val="en-US"/>
          </w:rPr>
          <w:drawing>
            <wp:inline distT="0" distB="0" distL="0" distR="0" wp14:anchorId="57063E27" wp14:editId="3364D453">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71FA0AD5" w14:textId="6A104BDE" w:rsidR="005261E5" w:rsidRPr="005261E5" w:rsidRDefault="00471796">
      <w:pPr>
        <w:pStyle w:val="Kpalrs"/>
        <w:rPr>
          <w:rPrChange w:id="514" w:author="Gergo" w:date="2017-11-29T14:28:00Z">
            <w:rPr/>
          </w:rPrChange>
        </w:rPr>
        <w:pPrChange w:id="515" w:author="Gergo" w:date="2017-11-29T14:29:00Z">
          <w:pPr/>
        </w:pPrChange>
      </w:pPr>
      <w:bookmarkStart w:id="516" w:name="_Ref499729277"/>
      <w:bookmarkStart w:id="517" w:name="_Ref499729172"/>
      <w:ins w:id="518" w:author="Gergo" w:date="2017-11-29T14:29:00Z">
        <w:r>
          <w:t xml:space="preserve">Ábra </w:t>
        </w:r>
      </w:ins>
      <w:ins w:id="519" w:author="Gergo" w:date="2017-11-29T14:33:00Z">
        <w:r w:rsidR="00EB1182">
          <w:fldChar w:fldCharType="begin"/>
        </w:r>
        <w:r w:rsidR="00EB1182">
          <w:instrText xml:space="preserve"> STYLEREF 1 \s </w:instrText>
        </w:r>
      </w:ins>
      <w:r w:rsidR="00EB1182">
        <w:fldChar w:fldCharType="separate"/>
      </w:r>
      <w:r w:rsidR="00EB1182">
        <w:rPr>
          <w:noProof/>
        </w:rPr>
        <w:t>3</w:t>
      </w:r>
      <w:ins w:id="520"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21" w:author="Gergo" w:date="2017-11-29T14:33:00Z">
        <w:r w:rsidR="00EB1182">
          <w:rPr>
            <w:noProof/>
          </w:rPr>
          <w:t>1</w:t>
        </w:r>
        <w:r w:rsidR="00EB1182">
          <w:fldChar w:fldCharType="end"/>
        </w:r>
      </w:ins>
      <w:bookmarkEnd w:id="516"/>
      <w:ins w:id="522" w:author="Gergo" w:date="2017-11-29T14:29:00Z">
        <w:r>
          <w:t xml:space="preserve"> A négy varázsrúna</w:t>
        </w:r>
      </w:ins>
      <w:bookmarkEnd w:id="517"/>
    </w:p>
    <w:p w14:paraId="6741628C" w14:textId="0AEBFF98" w:rsidR="00976B1B" w:rsidRPr="003355B9" w:rsidRDefault="00271375" w:rsidP="00CF516F">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pPr>
      <w:bookmarkStart w:id="523" w:name="_Toc499416815"/>
      <w:r w:rsidRPr="003355B9">
        <w:t>A DayDream nyújtotta lehetőségek</w:t>
      </w:r>
      <w:bookmarkEnd w:id="523"/>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524" w:name="_Toc499416816"/>
      <w:r w:rsidRPr="003355B9">
        <w:t>Mozgás</w:t>
      </w:r>
      <w:bookmarkEnd w:id="524"/>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w:t>
      </w:r>
      <w:r w:rsidRPr="003355B9">
        <w:lastRenderedPageBreak/>
        <w:t>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525" w:name="_Toc499416817"/>
      <w:r w:rsidRPr="003355B9">
        <w:t>Rajzolás</w:t>
      </w:r>
      <w:bookmarkEnd w:id="525"/>
    </w:p>
    <w:p w14:paraId="78317BB0" w14:textId="70C135EA" w:rsidR="00D01118" w:rsidRPr="003355B9" w:rsidRDefault="00D01118" w:rsidP="00D01118">
      <w:r w:rsidRPr="003355B9">
        <w:t>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526" w:name="_Toc499416818"/>
      <w:r w:rsidRPr="003355B9">
        <w:t>Varázslás</w:t>
      </w:r>
      <w:bookmarkEnd w:id="526"/>
    </w:p>
    <w:p w14:paraId="2E1BD6D6" w14:textId="2788684A"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527" w:author="Gergo" w:date="2017-11-29T14:26:00Z">
        <w:r w:rsidR="005261E5" w:rsidRPr="005261E5">
          <w:rPr>
            <w:rPrChange w:id="528" w:author="Gergo" w:date="2017-11-29T14:26:00Z">
              <w:rPr>
                <w:highlight w:val="yellow"/>
              </w:rPr>
            </w:rPrChange>
          </w:rPr>
          <w:t>D</w:t>
        </w:r>
      </w:ins>
      <w:del w:id="529" w:author="Gergo" w:date="2017-11-29T14:26:00Z">
        <w:r w:rsidR="004958FF" w:rsidRPr="005261E5" w:rsidDel="005261E5">
          <w:delText>d</w:delText>
        </w:r>
      </w:del>
      <w:r w:rsidR="004958FF" w:rsidRPr="005261E5">
        <w:t>ay</w:t>
      </w:r>
      <w:ins w:id="530" w:author="Gergo" w:date="2017-11-29T14:26:00Z">
        <w:r w:rsidR="005261E5" w:rsidRPr="005261E5">
          <w:rPr>
            <w:rPrChange w:id="531" w:author="Gergo" w:date="2017-11-29T14:26:00Z">
              <w:rPr>
                <w:highlight w:val="yellow"/>
              </w:rPr>
            </w:rPrChange>
          </w:rPr>
          <w:t>D</w:t>
        </w:r>
      </w:ins>
      <w:del w:id="532" w:author="Gergo" w:date="2017-11-29T14:26:00Z">
        <w:r w:rsidR="004958FF" w:rsidRPr="005261E5" w:rsidDel="005261E5">
          <w:delText>d</w:delText>
        </w:r>
      </w:del>
      <w:r w:rsidR="004958FF" w:rsidRPr="005261E5">
        <w:t>ream</w:t>
      </w:r>
      <w:r w:rsidR="004958FF" w:rsidRPr="003355B9">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pPr>
      <w:bookmarkStart w:id="533" w:name="_Toc499416819"/>
      <w:r w:rsidRPr="003355B9">
        <w:t>Elugrás</w:t>
      </w:r>
      <w:bookmarkEnd w:id="533"/>
    </w:p>
    <w:p w14:paraId="1BD8E404" w14:textId="3398DA76"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w:t>
      </w:r>
      <w:r w:rsidR="002D6602" w:rsidRPr="003355B9">
        <w:lastRenderedPageBreak/>
        <w:t>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még egyet ugyanarra, csak vissza középre. Ezzel védem ki azt, hogy a sok elugrálás során nagyon elkeveredjen a játékos a harc szí</w:t>
      </w:r>
      <w:ins w:id="534" w:author="Gergo" w:date="2017-11-17T13:50:00Z">
        <w:r w:rsidR="000819E9" w:rsidRPr="003355B9">
          <w:rPr>
            <w:rPrChange w:id="535"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536" w:name="_Toc499416820"/>
      <w:r w:rsidRPr="003355B9">
        <w:t>A MindWave headset beépítése a játékba</w:t>
      </w:r>
      <w:bookmarkEnd w:id="536"/>
    </w:p>
    <w:p w14:paraId="24B91F82" w14:textId="1C207FD6" w:rsidR="00EB1946" w:rsidRPr="003355B9" w:rsidRDefault="00EB1946" w:rsidP="00EB1946">
      <w:r w:rsidRPr="003355B9">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537" w:name="_Toc499416821"/>
      <w:r w:rsidRPr="003355B9">
        <w:t>AdaptED keretrendszer</w:t>
      </w:r>
      <w:bookmarkEnd w:id="537"/>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r w:rsidRPr="003355B9">
        <w:lastRenderedPageBreak/>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r w:rsidRPr="003355B9">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538" w:name="_Toc499416822"/>
      <w:r w:rsidRPr="003355B9">
        <w:t>Játék módosítása</w:t>
      </w:r>
      <w:bookmarkEnd w:id="538"/>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539" w:name="_Toc499416823"/>
      <w:r w:rsidRPr="003355B9">
        <w:t>Statisztika készítése</w:t>
      </w:r>
      <w:bookmarkEnd w:id="539"/>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lastRenderedPageBreak/>
        <w:t xml:space="preserve"> A mérés során </w:t>
      </w:r>
      <w:r w:rsidR="00C230E4" w:rsidRPr="003355B9">
        <w:t>rögzítem, az összes rajzolás közben vétett hibát, a hiba pillanatában mért nyugalom és figyelem értékeket, illetve az adott rúna típusát. A játék végén ( amikor az Ogre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540" w:author="Gergo" w:date="2017-11-17T13:48:00Z"/>
        </w:rPr>
      </w:pPr>
      <w:bookmarkStart w:id="541" w:name="_Toc499416824"/>
      <w:commentRangeStart w:id="542"/>
      <w:r w:rsidRPr="003355B9">
        <w:lastRenderedPageBreak/>
        <w:t>Önálló munka bemutatása</w:t>
      </w:r>
      <w:commentRangeEnd w:id="542"/>
      <w:r w:rsidR="00C97DCE" w:rsidRPr="003355B9">
        <w:rPr>
          <w:rStyle w:val="Jegyzethivatkozs"/>
          <w:rFonts w:cs="Times New Roman"/>
          <w:b w:val="0"/>
          <w:bCs w:val="0"/>
          <w:kern w:val="0"/>
        </w:rPr>
        <w:commentReference w:id="542"/>
      </w:r>
      <w:bookmarkEnd w:id="541"/>
    </w:p>
    <w:p w14:paraId="3E8325A4" w14:textId="77777777" w:rsidR="009654DF" w:rsidRPr="003355B9" w:rsidRDefault="009654DF" w:rsidP="009654DF">
      <w:pPr>
        <w:rPr>
          <w:ins w:id="543" w:author="Gergo" w:date="2017-11-17T13:48:00Z"/>
        </w:rPr>
      </w:pPr>
      <w:ins w:id="544"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545" w:author="Gergo" w:date="2017-11-17T13:48:00Z"/>
        </w:rPr>
      </w:pPr>
      <w:ins w:id="546"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547" w:author="Gergo" w:date="2017-11-17T13:48:00Z"/>
        </w:rPr>
      </w:pPr>
      <w:bookmarkStart w:id="548" w:name="_Toc499416825"/>
      <w:ins w:id="549" w:author="Gergo" w:date="2017-11-17T13:48:00Z">
        <w:r w:rsidRPr="003355B9">
          <w:t>A virtuális világ megteremtése</w:t>
        </w:r>
        <w:bookmarkEnd w:id="548"/>
      </w:ins>
    </w:p>
    <w:p w14:paraId="7F6FA948" w14:textId="77777777" w:rsidR="009654DF" w:rsidRPr="003355B9" w:rsidRDefault="009654DF" w:rsidP="009654DF">
      <w:pPr>
        <w:rPr>
          <w:ins w:id="550" w:author="Gergo" w:date="2017-11-17T13:48:00Z"/>
        </w:rPr>
      </w:pPr>
      <w:ins w:id="551"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455B47BA" w:rsidR="009654DF" w:rsidRPr="003355B9" w:rsidRDefault="009654DF" w:rsidP="009654DF">
      <w:pPr>
        <w:rPr>
          <w:ins w:id="552" w:author="Gergo" w:date="2017-11-17T13:48:00Z"/>
        </w:rPr>
      </w:pPr>
      <w:ins w:id="553" w:author="Gergo" w:date="2017-11-17T13:48:00Z">
        <w:r w:rsidRPr="003355B9">
          <w:t>Az erdő összerakásánál cél volt, hogy a fák egy erdő hatását keltsék, de ugyanakkor ne legyenek túl közel egymáshoz, ahhoz, hogy a játékosnak túl sok energiájába kerüljön a folyamatos forgolódás és kerülgetés.</w:t>
        </w:r>
      </w:ins>
      <w:ins w:id="554" w:author="Gergo" w:date="2017-11-29T19:24:00Z">
        <w:r w:rsidR="00A04B39">
          <w:t xml:space="preserve"> A kész er</w:t>
        </w:r>
      </w:ins>
      <w:ins w:id="555"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556" w:author="Gergo" w:date="2017-11-29T19:25:00Z">
        <w:r w:rsidR="00A04B39">
          <w:t xml:space="preserve">Ábra </w:t>
        </w:r>
        <w:r w:rsidR="00A04B39">
          <w:rPr>
            <w:noProof/>
          </w:rPr>
          <w:t>4</w:t>
        </w:r>
        <w:r w:rsidR="00A04B39">
          <w:t>.</w:t>
        </w:r>
        <w:r w:rsidR="00A04B39">
          <w:rPr>
            <w:noProof/>
          </w:rPr>
          <w:t>1</w:t>
        </w:r>
        <w:r w:rsidR="00A04B39">
          <w:fldChar w:fldCharType="end"/>
        </w:r>
        <w:r w:rsidR="00A04B39">
          <w:t>)</w:t>
        </w:r>
      </w:ins>
    </w:p>
    <w:p w14:paraId="32F5764B" w14:textId="77777777" w:rsidR="00821C06" w:rsidRDefault="009654DF">
      <w:pPr>
        <w:pStyle w:val="Kp"/>
        <w:rPr>
          <w:ins w:id="557" w:author="Gergo" w:date="2017-11-25T18:37:00Z"/>
        </w:rPr>
      </w:pPr>
      <w:ins w:id="558" w:author="Gergo" w:date="2017-11-17T13:48:00Z">
        <w:r w:rsidRPr="003355B9">
          <w:rPr>
            <w:noProof/>
            <w:lang w:val="en-US"/>
            <w:rPrChange w:id="559" w:author="Gergo" w:date="2017-11-25T13:10:00Z">
              <w:rPr>
                <w:noProof/>
                <w:lang w:val="en-US"/>
              </w:rPr>
            </w:rPrChange>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6AEACD1B" w:rsidR="009654DF" w:rsidRPr="003355B9" w:rsidRDefault="00821C06">
      <w:pPr>
        <w:pStyle w:val="Kpalrs"/>
        <w:rPr>
          <w:ins w:id="560" w:author="Gergo" w:date="2017-11-17T13:48:00Z"/>
        </w:rPr>
      </w:pPr>
      <w:bookmarkStart w:id="561" w:name="_Ref499746865"/>
      <w:ins w:id="562" w:author="Gergo" w:date="2017-11-25T18:37:00Z">
        <w:r>
          <w:t xml:space="preserve">Ábra </w:t>
        </w:r>
      </w:ins>
      <w:ins w:id="563" w:author="Gergo" w:date="2017-11-29T14:33:00Z">
        <w:r w:rsidR="00EB1182">
          <w:fldChar w:fldCharType="begin"/>
        </w:r>
        <w:r w:rsidR="00EB1182">
          <w:instrText xml:space="preserve"> STYLEREF 1 \s </w:instrText>
        </w:r>
      </w:ins>
      <w:r w:rsidR="00EB1182">
        <w:fldChar w:fldCharType="separate"/>
      </w:r>
      <w:r w:rsidR="00EB1182">
        <w:rPr>
          <w:noProof/>
        </w:rPr>
        <w:t>4</w:t>
      </w:r>
      <w:ins w:id="56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65" w:author="Gergo" w:date="2017-11-29T14:33:00Z">
        <w:r w:rsidR="00EB1182">
          <w:rPr>
            <w:noProof/>
          </w:rPr>
          <w:t>1</w:t>
        </w:r>
        <w:r w:rsidR="00EB1182">
          <w:fldChar w:fldCharType="end"/>
        </w:r>
      </w:ins>
      <w:bookmarkEnd w:id="561"/>
      <w:ins w:id="566" w:author="Gergo" w:date="2017-11-25T18:37:00Z">
        <w:r>
          <w:t xml:space="preserve"> A mesebeli erdő</w:t>
        </w:r>
      </w:ins>
    </w:p>
    <w:p w14:paraId="6A5CC34A" w14:textId="77777777" w:rsidR="009654DF" w:rsidRPr="003355B9" w:rsidRDefault="009654DF" w:rsidP="009654DF">
      <w:pPr>
        <w:rPr>
          <w:ins w:id="567" w:author="Gergo" w:date="2017-11-17T13:48:00Z"/>
        </w:rPr>
      </w:pPr>
    </w:p>
    <w:p w14:paraId="03BCEDF0" w14:textId="77777777" w:rsidR="009654DF" w:rsidRPr="003355B9" w:rsidRDefault="009654DF" w:rsidP="009654DF">
      <w:pPr>
        <w:rPr>
          <w:ins w:id="568" w:author="Gergo" w:date="2017-11-17T13:48:00Z"/>
        </w:rPr>
      </w:pPr>
      <w:ins w:id="569"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5C7D7BB6" w:rsidR="009654DF" w:rsidRPr="003355B9" w:rsidRDefault="009654DF" w:rsidP="009654DF">
      <w:pPr>
        <w:rPr>
          <w:ins w:id="570" w:author="Gergo" w:date="2017-11-17T13:48:00Z"/>
        </w:rPr>
      </w:pPr>
      <w:ins w:id="571"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572" w:author="Gergo" w:date="2017-11-29T19:26:00Z">
        <w:r w:rsidR="00794318">
          <w:t xml:space="preserve"> Az Ogre karaktermodellje a 4.2-es ábrán látható</w:t>
        </w:r>
      </w:ins>
      <w:ins w:id="573" w:author="Gergo" w:date="2017-11-29T19:27:00Z">
        <w:r w:rsidR="00794318">
          <w:t xml:space="preserve"> (</w:t>
        </w:r>
        <w:r w:rsidR="00794318">
          <w:fldChar w:fldCharType="begin"/>
        </w:r>
        <w:r w:rsidR="00794318">
          <w:instrText xml:space="preserve"> REF _Ref499746966 \h </w:instrText>
        </w:r>
      </w:ins>
      <w:r w:rsidR="00794318">
        <w:fldChar w:fldCharType="separate"/>
      </w:r>
      <w:ins w:id="574" w:author="Gergo" w:date="2017-11-29T19:27:00Z">
        <w:r w:rsidR="00794318">
          <w:t xml:space="preserve">Ábra </w:t>
        </w:r>
        <w:r w:rsidR="00794318">
          <w:rPr>
            <w:noProof/>
          </w:rPr>
          <w:t>4</w:t>
        </w:r>
        <w:r w:rsidR="00794318">
          <w:t>.</w:t>
        </w:r>
        <w:r w:rsidR="00794318">
          <w:rPr>
            <w:noProof/>
          </w:rPr>
          <w:t>2</w:t>
        </w:r>
        <w:r w:rsidR="00794318">
          <w:fldChar w:fldCharType="end"/>
        </w:r>
        <w:r w:rsidR="00794318">
          <w:t>)</w:t>
        </w:r>
      </w:ins>
      <w:ins w:id="575" w:author="Gergo" w:date="2017-11-29T19:26:00Z">
        <w:r w:rsidR="00794318">
          <w:t>.</w:t>
        </w:r>
      </w:ins>
    </w:p>
    <w:p w14:paraId="74CEE65D" w14:textId="111C391F" w:rsidR="009654DF" w:rsidRPr="003355B9" w:rsidRDefault="009654DF" w:rsidP="009654DF">
      <w:pPr>
        <w:pStyle w:val="Kp"/>
        <w:jc w:val="both"/>
        <w:rPr>
          <w:ins w:id="576" w:author="Gergo" w:date="2017-11-17T13:48:00Z"/>
        </w:rPr>
      </w:pPr>
      <w:ins w:id="577" w:author="Gergo" w:date="2017-11-17T13:48:00Z">
        <w:r w:rsidRPr="003355B9">
          <w:rPr>
            <w:noProof/>
            <w:lang w:val="en-US"/>
            <w:rPrChange w:id="578" w:author="Gergo" w:date="2017-11-25T13:10:00Z">
              <w:rPr>
                <w:noProof/>
                <w:lang w:val="en-US"/>
              </w:rPr>
            </w:rPrChange>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B00F77" w:rsidRPr="00151DD4" w:rsidRDefault="00B00F77"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B00F77" w:rsidRPr="00151DD4" w:rsidRDefault="00B00F77" w:rsidP="009654DF">
                        <w:pPr>
                          <w:pStyle w:val="Kpalrs"/>
                        </w:pPr>
                        <w:r>
                          <w:t xml:space="preserve">7 – Az </w:t>
                        </w:r>
                        <w:proofErr w:type="spellStart"/>
                        <w:r>
                          <w:t>Ogre</w:t>
                        </w:r>
                        <w:proofErr w:type="spellEnd"/>
                        <w:r>
                          <w:t xml:space="preserve"> a háza előtt</w:t>
                        </w:r>
                      </w:p>
                    </w:txbxContent>
                  </v:textbox>
                  <w10:wrap type="square"/>
                </v:shape>
              </w:pict>
            </mc:Fallback>
          </mc:AlternateContent>
        </w:r>
      </w:ins>
      <w:ins w:id="579"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04ED7AC6" w:rsidR="00B00F77" w:rsidRPr="00A23E85" w:rsidRDefault="00B00F77">
                              <w:pPr>
                                <w:pStyle w:val="Kpalrs"/>
                                <w:pPrChange w:id="580" w:author="Gergo" w:date="2017-11-25T18:38:00Z">
                                  <w:pPr>
                                    <w:pStyle w:val="Kp"/>
                                    <w:jc w:val="both"/>
                                  </w:pPr>
                                </w:pPrChange>
                              </w:pPr>
                              <w:bookmarkStart w:id="581" w:name="_Ref499746966"/>
                              <w:ins w:id="582" w:author="Gergo" w:date="2017-11-25T18:38:00Z">
                                <w:r>
                                  <w:t xml:space="preserve">Ábra </w:t>
                                </w:r>
                              </w:ins>
                              <w:ins w:id="583" w:author="Gergo" w:date="2017-11-29T14:33:00Z">
                                <w:r w:rsidR="00EB1182">
                                  <w:fldChar w:fldCharType="begin"/>
                                </w:r>
                                <w:r w:rsidR="00EB1182">
                                  <w:instrText xml:space="preserve"> STYLEREF 1 \s </w:instrText>
                                </w:r>
                              </w:ins>
                              <w:r w:rsidR="00EB1182">
                                <w:fldChar w:fldCharType="separate"/>
                              </w:r>
                              <w:r w:rsidR="00EB1182">
                                <w:rPr>
                                  <w:noProof/>
                                </w:rPr>
                                <w:t>4</w:t>
                              </w:r>
                              <w:ins w:id="58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85" w:author="Gergo" w:date="2017-11-29T14:33:00Z">
                                <w:r w:rsidR="00EB1182">
                                  <w:rPr>
                                    <w:noProof/>
                                  </w:rPr>
                                  <w:t>2</w:t>
                                </w:r>
                                <w:r w:rsidR="00EB1182">
                                  <w:fldChar w:fldCharType="end"/>
                                </w:r>
                              </w:ins>
                              <w:bookmarkEnd w:id="581"/>
                              <w:ins w:id="586"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937C9" id="_x0000_t202" coordsize="21600,21600" o:spt="202" path="m,l,21600r21600,l21600,xe">
                  <v:stroke joinstyle="miter"/>
                  <v:path gradientshapeok="t" o:connecttype="rect"/>
                </v:shapetype>
                <v:shape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04ED7AC6" w:rsidR="00B00F77" w:rsidRPr="00A23E85" w:rsidRDefault="00B00F77">
                        <w:pPr>
                          <w:pStyle w:val="Kpalrs"/>
                          <w:pPrChange w:id="587" w:author="Gergo" w:date="2017-11-25T18:38:00Z">
                            <w:pPr>
                              <w:pStyle w:val="Kp"/>
                              <w:jc w:val="both"/>
                            </w:pPr>
                          </w:pPrChange>
                        </w:pPr>
                        <w:bookmarkStart w:id="588" w:name="_Ref499746966"/>
                        <w:ins w:id="589" w:author="Gergo" w:date="2017-11-25T18:38:00Z">
                          <w:r>
                            <w:t xml:space="preserve">Ábra </w:t>
                          </w:r>
                        </w:ins>
                        <w:ins w:id="590" w:author="Gergo" w:date="2017-11-29T14:33:00Z">
                          <w:r w:rsidR="00EB1182">
                            <w:fldChar w:fldCharType="begin"/>
                          </w:r>
                          <w:r w:rsidR="00EB1182">
                            <w:instrText xml:space="preserve"> STYLEREF 1 \s </w:instrText>
                          </w:r>
                        </w:ins>
                        <w:r w:rsidR="00EB1182">
                          <w:fldChar w:fldCharType="separate"/>
                        </w:r>
                        <w:r w:rsidR="00EB1182">
                          <w:rPr>
                            <w:noProof/>
                          </w:rPr>
                          <w:t>4</w:t>
                        </w:r>
                        <w:ins w:id="591"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92" w:author="Gergo" w:date="2017-11-29T14:33:00Z">
                          <w:r w:rsidR="00EB1182">
                            <w:rPr>
                              <w:noProof/>
                            </w:rPr>
                            <w:t>2</w:t>
                          </w:r>
                          <w:r w:rsidR="00EB1182">
                            <w:fldChar w:fldCharType="end"/>
                          </w:r>
                        </w:ins>
                        <w:bookmarkEnd w:id="588"/>
                        <w:ins w:id="593" w:author="Gergo" w:date="2017-11-25T18:38:00Z">
                          <w:r>
                            <w:t xml:space="preserve"> Az Ogre a háza előtt</w:t>
                          </w:r>
                        </w:ins>
                      </w:p>
                    </w:txbxContent>
                  </v:textbox>
                  <w10:wrap type="square"/>
                </v:shape>
              </w:pict>
            </mc:Fallback>
          </mc:AlternateContent>
        </w:r>
      </w:ins>
      <w:ins w:id="594" w:author="Gergo" w:date="2017-11-17T13:48:00Z">
        <w:r w:rsidRPr="003355B9">
          <w:rPr>
            <w:noProof/>
            <w:lang w:val="en-US"/>
            <w:rPrChange w:id="595"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596" w:author="Gergo" w:date="2017-11-18T18:37:00Z"/>
        </w:rPr>
      </w:pPr>
      <w:bookmarkStart w:id="597" w:name="_Toc499416826"/>
      <w:ins w:id="598" w:author="Gergo" w:date="2017-11-18T18:37:00Z">
        <w:r w:rsidRPr="003355B9">
          <w:t>A</w:t>
        </w:r>
        <w:bookmarkEnd w:id="597"/>
        <w:r w:rsidR="000009B5">
          <w:t xml:space="preserve"> játék és </w:t>
        </w:r>
      </w:ins>
      <w:ins w:id="599" w:author="Gergo" w:date="2017-11-29T19:24:00Z">
        <w:r w:rsidR="000009B5">
          <w:t xml:space="preserve">a </w:t>
        </w:r>
      </w:ins>
      <w:ins w:id="600" w:author="Gergo" w:date="2017-11-18T18:37:00Z">
        <w:r w:rsidR="000009B5">
          <w:t>karakterek</w:t>
        </w:r>
      </w:ins>
      <w:ins w:id="601" w:author="Gergo" w:date="2017-11-29T19:24:00Z">
        <w:r w:rsidR="000009B5">
          <w:t xml:space="preserve"> állapota (GameManager)</w:t>
        </w:r>
      </w:ins>
    </w:p>
    <w:p w14:paraId="2065F0A1" w14:textId="77777777" w:rsidR="006075D1" w:rsidRPr="003355B9" w:rsidRDefault="006075D1" w:rsidP="006075D1">
      <w:pPr>
        <w:rPr>
          <w:ins w:id="602" w:author="Gergo" w:date="2017-11-18T18:37:00Z"/>
        </w:rPr>
      </w:pPr>
      <w:ins w:id="603" w:author="Gergo" w:date="2017-11-18T18:37:00Z">
        <w:r w:rsidRPr="003355B9">
          <w:t>A játék állapotát egy központi egység, a játékvezérlő (</w:t>
        </w:r>
        <w:commentRangeStart w:id="604"/>
        <w:r w:rsidRPr="003355B9">
          <w:rPr>
            <w:rFonts w:ascii="Consolas" w:hAnsi="Consolas"/>
          </w:rPr>
          <w:t>GameManager</w:t>
        </w:r>
        <w:commentRangeEnd w:id="604"/>
        <w:r w:rsidRPr="003355B9">
          <w:rPr>
            <w:rStyle w:val="Jegyzethivatkozs"/>
            <w:rFonts w:ascii="Consolas" w:hAnsi="Consolas"/>
            <w:sz w:val="24"/>
          </w:rPr>
          <w:commentReference w:id="604"/>
        </w:r>
        <w:r w:rsidRPr="003355B9">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605" w:author="Gergo" w:date="2017-11-18T18:37:00Z"/>
        </w:rPr>
      </w:pPr>
      <w:commentRangeStart w:id="606"/>
      <w:ins w:id="607" w:author="Gergo" w:date="2017-11-18T18:37:00Z">
        <w:r w:rsidRPr="003355B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608" w:author="Gergo" w:date="2017-11-18T18:37:00Z"/>
        </w:rPr>
      </w:pPr>
      <w:ins w:id="609" w:author="Gergo" w:date="2017-11-18T18:37:00Z">
        <w:r w:rsidRPr="003355B9">
          <w:t xml:space="preserve">  Ezek a kapcsolók átbillentésével ugrálhatunk a játék különböző állapotai között, úgy, hogy onnan úgy folytathassuk, mintha teljesítettük volna az azt megelőző küldetéseket.</w:t>
        </w:r>
        <w:commentRangeEnd w:id="606"/>
        <w:r w:rsidRPr="003355B9">
          <w:rPr>
            <w:rStyle w:val="Jegyzethivatkozs"/>
          </w:rPr>
          <w:commentReference w:id="606"/>
        </w:r>
      </w:ins>
    </w:p>
    <w:p w14:paraId="245AE54F" w14:textId="77777777" w:rsidR="006075D1" w:rsidRPr="003355B9" w:rsidRDefault="006075D1" w:rsidP="006075D1">
      <w:pPr>
        <w:rPr>
          <w:ins w:id="610" w:author="Gergo" w:date="2017-11-18T18:37:00Z"/>
        </w:rPr>
      </w:pPr>
    </w:p>
    <w:p w14:paraId="406871A0" w14:textId="77777777" w:rsidR="009654DF" w:rsidRPr="003355B9" w:rsidRDefault="009654DF" w:rsidP="009654DF">
      <w:pPr>
        <w:pStyle w:val="Cmsor2"/>
        <w:rPr>
          <w:ins w:id="611" w:author="Gergo" w:date="2017-11-17T13:48:00Z"/>
        </w:rPr>
      </w:pPr>
      <w:bookmarkStart w:id="612" w:name="_Toc499416827"/>
      <w:ins w:id="613" w:author="Gergo" w:date="2017-11-17T13:48:00Z">
        <w:r w:rsidRPr="003355B9">
          <w:t>A mozgás</w:t>
        </w:r>
        <w:bookmarkEnd w:id="612"/>
      </w:ins>
    </w:p>
    <w:p w14:paraId="01DBF101" w14:textId="77777777" w:rsidR="009654DF" w:rsidRPr="003355B9" w:rsidRDefault="009654DF" w:rsidP="009654DF">
      <w:pPr>
        <w:rPr>
          <w:ins w:id="614" w:author="Gergo" w:date="2017-11-17T13:48:00Z"/>
        </w:rPr>
      </w:pPr>
      <w:ins w:id="615" w:author="Gergo" w:date="2017-11-17T13:48:00Z">
        <w:r w:rsidRPr="003355B9">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616" w:author="Gergo" w:date="2017-11-17T15:08:00Z"/>
        </w:rPr>
      </w:pPr>
      <w:ins w:id="617" w:author="Gergo" w:date="2017-11-17T13:48:00Z">
        <w:r w:rsidRPr="003355B9">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618" w:author="Gergo" w:date="2017-11-17T13:48:00Z"/>
        </w:rPr>
      </w:pPr>
      <w:ins w:id="619" w:author="Gergo" w:date="2017-11-17T15:08:00Z">
        <w:r w:rsidRPr="003355B9">
          <w:t xml:space="preserve">A játékos irányítását a </w:t>
        </w:r>
        <w:r w:rsidRPr="003355B9">
          <w:rPr>
            <w:rFonts w:ascii="Consolas" w:hAnsi="Consolas"/>
            <w:rPrChange w:id="620" w:author="Gergo" w:date="2017-11-25T13:10:00Z">
              <w:rPr/>
            </w:rPrChange>
          </w:rPr>
          <w:t>VRPlayerController</w:t>
        </w:r>
        <w:r w:rsidRPr="003355B9">
          <w:t xml:space="preserve"> osztály</w:t>
        </w:r>
      </w:ins>
      <w:ins w:id="621" w:author="Gergo" w:date="2017-11-17T15:09:00Z">
        <w:r w:rsidRPr="003355B9">
          <w:t xml:space="preserve">, azon belül pedig az </w:t>
        </w:r>
        <w:r w:rsidRPr="003355B9">
          <w:rPr>
            <w:rFonts w:ascii="Consolas" w:hAnsi="Consolas"/>
            <w:rPrChange w:id="622" w:author="Gergo" w:date="2017-11-25T13:10:00Z">
              <w:rPr/>
            </w:rPrChange>
          </w:rPr>
          <w:t>Update</w:t>
        </w:r>
        <w:r w:rsidRPr="003355B9">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623" w:author="Gergo" w:date="2017-11-17T14:15:00Z"/>
        </w:rPr>
      </w:pPr>
      <w:ins w:id="624"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625" w:author="Gergo" w:date="2017-11-17T14:47:00Z">
        <w:r w:rsidR="00C24158" w:rsidRPr="003355B9">
          <w:t>t</w:t>
        </w:r>
      </w:ins>
      <w:ins w:id="626" w:author="Gergo" w:date="2017-11-17T14:15:00Z">
        <w:r w:rsidRPr="003355B9">
          <w:t>ől teszem függővé a további működést.</w:t>
        </w:r>
      </w:ins>
    </w:p>
    <w:p w14:paraId="6899BAD1" w14:textId="789E6FC9" w:rsidR="009654DF" w:rsidRPr="003355B9" w:rsidRDefault="009654DF" w:rsidP="009654DF">
      <w:pPr>
        <w:pStyle w:val="Cmsor2"/>
        <w:rPr>
          <w:ins w:id="627" w:author="Gergo" w:date="2017-11-17T14:37:00Z"/>
        </w:rPr>
      </w:pPr>
      <w:bookmarkStart w:id="628" w:name="_Toc499416828"/>
      <w:ins w:id="629" w:author="Gergo" w:date="2017-11-17T13:48:00Z">
        <w:r w:rsidRPr="003355B9">
          <w:t>Dialógusok</w:t>
        </w:r>
      </w:ins>
      <w:bookmarkEnd w:id="628"/>
    </w:p>
    <w:p w14:paraId="71336C86" w14:textId="3C81EEDB" w:rsidR="00444FC8" w:rsidRPr="003355B9" w:rsidRDefault="00444FC8">
      <w:pPr>
        <w:rPr>
          <w:ins w:id="630" w:author="Gergo" w:date="2017-11-17T14:49:00Z"/>
          <w:rPrChange w:id="631" w:author="Gergo" w:date="2017-11-25T13:10:00Z">
            <w:rPr>
              <w:ins w:id="632" w:author="Gergo" w:date="2017-11-17T14:49:00Z"/>
            </w:rPr>
          </w:rPrChange>
        </w:rPr>
        <w:pPrChange w:id="633" w:author="Gergo" w:date="2017-11-17T14:37:00Z">
          <w:pPr>
            <w:pStyle w:val="Cmsor2"/>
          </w:pPr>
        </w:pPrChange>
      </w:pPr>
      <w:ins w:id="634" w:author="Gergo" w:date="2017-11-17T14:39:00Z">
        <w:r w:rsidRPr="003355B9">
          <w:rPr>
            <w:rPrChange w:id="635" w:author="Gergo" w:date="2017-11-25T13:10:00Z">
              <w:rPr/>
            </w:rPrChange>
          </w:rPr>
          <w:t>A program elkészítése során már bizonyos el</w:t>
        </w:r>
      </w:ins>
      <w:ins w:id="636" w:author="Gergo" w:date="2017-11-17T14:41:00Z">
        <w:r w:rsidRPr="003355B9">
          <w:rPr>
            <w:rPrChange w:id="637" w:author="Gergo" w:date="2017-11-25T13:10:00Z">
              <w:rPr/>
            </w:rPrChange>
          </w:rPr>
          <w:t>emek készen voltak, mire először kipróbálhattam a tényleges DayDream</w:t>
        </w:r>
      </w:ins>
      <w:ins w:id="638" w:author="Gergo" w:date="2017-11-17T14:42:00Z">
        <w:r w:rsidRPr="003355B9">
          <w:rPr>
            <w:rPrChange w:id="639" w:author="Gergo" w:date="2017-11-25T13:10:00Z">
              <w:rPr/>
            </w:rPrChange>
          </w:rPr>
          <w:t xml:space="preserve"> szemüvegen</w:t>
        </w:r>
      </w:ins>
      <w:ins w:id="640" w:author="Gergo" w:date="2017-11-17T14:43:00Z">
        <w:r w:rsidR="00C24158" w:rsidRPr="003355B9">
          <w:rPr>
            <w:rPrChange w:id="641" w:author="Gergo" w:date="2017-11-25T13:10:00Z">
              <w:rPr/>
            </w:rPrChange>
          </w:rPr>
          <w:t xml:space="preserve">. A nem irányítható karakterek ( Non-player character, NPC) megközelítésekor felugró dialógusablak is egy ilyen elem volt. Ezt egy </w:t>
        </w:r>
      </w:ins>
      <w:ins w:id="642" w:author="Gergo" w:date="2017-11-17T14:44:00Z">
        <w:r w:rsidR="00C24158" w:rsidRPr="003355B9">
          <w:rPr>
            <w:rPrChange w:id="643" w:author="Gergo" w:date="2017-11-25T13:10:00Z">
              <w:rPr/>
            </w:rPrChange>
          </w:rPr>
          <w:t>„Screen-space canvas</w:t>
        </w:r>
      </w:ins>
      <w:ins w:id="644" w:author="Gergo" w:date="2017-11-17T14:45:00Z">
        <w:r w:rsidR="00C24158" w:rsidRPr="003355B9">
          <w:rPr>
            <w:rPrChange w:id="645" w:author="Gergo" w:date="2017-11-25T13:10:00Z">
              <w:rPr/>
            </w:rPrChange>
          </w:rPr>
          <w:t>” segítségével oldottam meg, ami úgy működik, mintha egy külön önálló réteget rakna a kamera elé, így mindegy hova forgunk az mindig ugyan ott marad a képernyőn</w:t>
        </w:r>
      </w:ins>
      <w:ins w:id="646" w:author="Gergo" w:date="2017-11-17T14:47:00Z">
        <w:r w:rsidR="00C24158" w:rsidRPr="003355B9">
          <w:rPr>
            <w:rPrChange w:id="647" w:author="Gergo" w:date="2017-11-25T13:10:00Z">
              <w:rPr/>
            </w:rPrChange>
          </w:rPr>
          <w:t>. Ilyet majdnem mindegyik játékban láthatunk</w:t>
        </w:r>
      </w:ins>
      <w:ins w:id="648" w:author="Gergo" w:date="2017-11-17T14:48:00Z">
        <w:r w:rsidR="00C24158" w:rsidRPr="003355B9">
          <w:rPr>
            <w:rPrChange w:id="649" w:author="Gergo" w:date="2017-11-25T13:10:00Z">
              <w:rPr/>
            </w:rPrChange>
          </w:rPr>
          <w:t>, különböző információk közlésére (Head-up display, HUD) például: életcsík, töltény számláló vagy különböző képességek</w:t>
        </w:r>
      </w:ins>
      <w:ins w:id="650" w:author="Gergo" w:date="2017-11-17T14:49:00Z">
        <w:r w:rsidR="00C24158" w:rsidRPr="003355B9">
          <w:rPr>
            <w:rPrChange w:id="651" w:author="Gergo" w:date="2017-11-25T13:10:00Z">
              <w:rPr/>
            </w:rPrChange>
          </w:rPr>
          <w:t xml:space="preserve"> aktiváltsága.</w:t>
        </w:r>
      </w:ins>
      <w:ins w:id="652" w:author="Gergo" w:date="2017-11-17T14:48:00Z">
        <w:r w:rsidR="00C24158" w:rsidRPr="003355B9">
          <w:rPr>
            <w:rPrChange w:id="653" w:author="Gergo" w:date="2017-11-25T13:10:00Z">
              <w:rPr/>
            </w:rPrChange>
          </w:rPr>
          <w:t xml:space="preserve"> </w:t>
        </w:r>
      </w:ins>
    </w:p>
    <w:p w14:paraId="5FB50ED0" w14:textId="5E1DF03A" w:rsidR="00C24158" w:rsidRPr="003355B9" w:rsidRDefault="00C24158">
      <w:pPr>
        <w:rPr>
          <w:ins w:id="654" w:author="Gergo" w:date="2017-11-17T14:36:00Z"/>
          <w:rPrChange w:id="655" w:author="Gergo" w:date="2017-11-25T13:10:00Z">
            <w:rPr>
              <w:ins w:id="656" w:author="Gergo" w:date="2017-11-17T14:36:00Z"/>
            </w:rPr>
          </w:rPrChange>
        </w:rPr>
        <w:pPrChange w:id="657" w:author="Gergo" w:date="2017-11-17T14:37:00Z">
          <w:pPr>
            <w:pStyle w:val="Cmsor2"/>
          </w:pPr>
        </w:pPrChange>
      </w:pPr>
      <w:ins w:id="658" w:author="Gergo" w:date="2017-11-17T14:49:00Z">
        <w:r w:rsidRPr="003355B9">
          <w:rPr>
            <w:rPrChange w:id="659" w:author="Gergo" w:date="2017-11-25T13:10:00Z">
              <w:rPr/>
            </w:rPrChange>
          </w:rPr>
          <w:t xml:space="preserve">Amikor először kipróbáltam szemüveg használatával a dialógusablakok nem jelentek meg egyáltalán. Ez azért van, mert a virtuális világ felépítésekor nem az ezt végző motor nem tudja megfelelően </w:t>
        </w:r>
      </w:ins>
      <w:ins w:id="660" w:author="Gergo" w:date="2017-11-17T14:53:00Z">
        <w:r w:rsidRPr="003355B9">
          <w:rPr>
            <w:rPrChange w:id="661" w:author="Gergo" w:date="2017-11-25T13:10:00Z">
              <w:rPr/>
            </w:rPrChange>
          </w:rPr>
          <w:t>ki</w:t>
        </w:r>
      </w:ins>
      <w:ins w:id="662" w:author="Gergo" w:date="2017-11-17T14:49:00Z">
        <w:r w:rsidRPr="003355B9">
          <w:rPr>
            <w:rPrChange w:id="663" w:author="Gergo" w:date="2017-11-25T13:10:00Z">
              <w:rPr/>
            </w:rPrChange>
          </w:rPr>
          <w:t>renderelni az ilyen típusú canvas-okat.</w:t>
        </w:r>
      </w:ins>
      <w:ins w:id="664" w:author="Gergo" w:date="2017-11-17T14:53:00Z">
        <w:r w:rsidRPr="003355B9">
          <w:rPr>
            <w:rPrChange w:id="665" w:author="Gergo" w:date="2017-11-25T13:10:00Z">
              <w:rPr/>
            </w:rPrChange>
          </w:rPr>
          <w:t xml:space="preserve"> Ez </w:t>
        </w:r>
        <w:r w:rsidR="00CC363A" w:rsidRPr="003355B9">
          <w:rPr>
            <w:rPrChange w:id="666" w:author="Gergo" w:date="2017-11-25T13:10:00Z">
              <w:rPr/>
            </w:rPrChange>
          </w:rPr>
          <w:t xml:space="preserve">nem csak a DayDream esetében van így, hanem minden VR rendszernél (Pl.: HTC Vive, OculusRift). Így maradt a </w:t>
        </w:r>
      </w:ins>
      <w:ins w:id="667" w:author="Gergo" w:date="2017-11-17T14:55:00Z">
        <w:r w:rsidR="00CC363A" w:rsidRPr="003355B9">
          <w:rPr>
            <w:rPrChange w:id="668" w:author="Gergo" w:date="2017-11-25T13:10:00Z">
              <w:rPr/>
            </w:rPrChange>
          </w:rPr>
          <w:t>„world-space canvasok</w:t>
        </w:r>
      </w:ins>
      <w:ins w:id="669" w:author="Gergo" w:date="2017-11-17T14:56:00Z">
        <w:r w:rsidR="00CC363A" w:rsidRPr="003355B9">
          <w:rPr>
            <w:rPrChange w:id="670" w:author="Gergo" w:date="2017-11-25T13:10:00Z">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671" w:author="Gergo" w:date="2017-11-17T13:48:00Z"/>
          <w:rPrChange w:id="672" w:author="Gergo" w:date="2017-11-25T13:10:00Z">
            <w:rPr>
              <w:ins w:id="673" w:author="Gergo" w:date="2017-11-17T13:48:00Z"/>
            </w:rPr>
          </w:rPrChange>
        </w:rPr>
        <w:pPrChange w:id="674" w:author="Gergo" w:date="2017-11-17T14:36:00Z">
          <w:pPr>
            <w:pStyle w:val="Cmsor2"/>
          </w:pPr>
        </w:pPrChange>
      </w:pPr>
      <w:ins w:id="675" w:author="Gergo" w:date="2017-11-17T14:36:00Z">
        <w:r w:rsidRPr="003355B9">
          <w:rPr>
            <w:rPrChange w:id="676" w:author="Gergo" w:date="2017-11-25T13:10:00Z">
              <w:rPr/>
            </w:rPrChange>
          </w:rPr>
          <w:t>A játékban a két NPC</w:t>
        </w:r>
        <w:r w:rsidR="00444FC8" w:rsidRPr="003355B9">
          <w:rPr>
            <w:rPrChange w:id="677" w:author="Gergo" w:date="2017-11-25T13:10:00Z">
              <w:rPr/>
            </w:rPrChange>
          </w:rPr>
          <w:t xml:space="preserve"> (Ogre és a varázslónő) felett megjelenő dialógusok</w:t>
        </w:r>
      </w:ins>
      <w:ins w:id="678" w:author="Gergo" w:date="2017-11-17T14:37:00Z">
        <w:r w:rsidR="00444FC8" w:rsidRPr="003355B9">
          <w:rPr>
            <w:rPrChange w:id="679" w:author="Gergo" w:date="2017-11-25T13:10:00Z">
              <w:rPr/>
            </w:rPrChange>
          </w:rPr>
          <w:t xml:space="preserve"> ugyan azt a prefab-et</w:t>
        </w:r>
      </w:ins>
      <w:ins w:id="680" w:author="Gergo" w:date="2017-11-17T15:00:00Z">
        <w:r w:rsidRPr="003355B9">
          <w:rPr>
            <w:rPrChange w:id="681" w:author="Gergo" w:date="2017-11-25T13:10:00Z">
              <w:rPr/>
            </w:rPrChange>
          </w:rPr>
          <w:t xml:space="preserve"> a </w:t>
        </w:r>
        <w:r w:rsidRPr="003355B9">
          <w:rPr>
            <w:rFonts w:ascii="Consolas" w:hAnsi="Consolas"/>
            <w:rPrChange w:id="682" w:author="Gergo" w:date="2017-11-25T13:10:00Z">
              <w:rPr/>
            </w:rPrChange>
          </w:rPr>
          <w:t>DialogeWorldSapce</w:t>
        </w:r>
        <w:r w:rsidRPr="003355B9">
          <w:rPr>
            <w:rPrChange w:id="683" w:author="Gergo" w:date="2017-11-25T13:10:00Z">
              <w:rPr/>
            </w:rPrChange>
          </w:rPr>
          <w:t>-t</w:t>
        </w:r>
      </w:ins>
      <w:ins w:id="684" w:author="Gergo" w:date="2017-11-17T14:37:00Z">
        <w:r w:rsidR="00444FC8" w:rsidRPr="003355B9">
          <w:rPr>
            <w:rPrChange w:id="685" w:author="Gergo" w:date="2017-11-25T13:10:00Z">
              <w:rPr/>
            </w:rPrChange>
          </w:rPr>
          <w:t xml:space="preserve"> használják</w:t>
        </w:r>
        <w:r w:rsidRPr="003355B9">
          <w:rPr>
            <w:rPrChange w:id="686" w:author="Gergo" w:date="2017-11-25T13:10:00Z">
              <w:rPr/>
            </w:rPrChange>
          </w:rPr>
          <w:t xml:space="preserve">, csak létrehozáskor más koordinátákat kapnak, hogy hol jelenjenek meg. Az </w:t>
        </w:r>
      </w:ins>
      <w:ins w:id="687" w:author="Gergo" w:date="2017-11-17T15:01:00Z">
        <w:r w:rsidRPr="003355B9">
          <w:rPr>
            <w:rPrChange w:id="688" w:author="Gergo" w:date="2017-11-25T13:10:00Z">
              <w:rPr/>
            </w:rPrChange>
          </w:rPr>
          <w:t xml:space="preserve">ablakok tartalma, a megjelenített szöveg dinamikusan változik a játék </w:t>
        </w:r>
      </w:ins>
      <w:ins w:id="689" w:author="Gergo" w:date="2017-11-17T15:02:00Z">
        <w:r w:rsidRPr="003355B9">
          <w:rPr>
            <w:rPrChange w:id="690" w:author="Gergo" w:date="2017-11-25T13:10:00Z">
              <w:rPr/>
            </w:rPrChange>
          </w:rPr>
          <w:t>és egy párbeszéd alatt is.</w:t>
        </w:r>
      </w:ins>
      <w:ins w:id="691" w:author="Gergo" w:date="2017-11-17T15:03:00Z">
        <w:r w:rsidR="00265C08" w:rsidRPr="003355B9">
          <w:rPr>
            <w:rPrChange w:id="692" w:author="Gergo" w:date="2017-11-25T13:10:00Z">
              <w:rPr/>
            </w:rPrChange>
          </w:rPr>
          <w:t xml:space="preserve"> A szöveg megváltoztatásáért és a azért, hogy a dialógusablak mindig a játékos felé nézzen a </w:t>
        </w:r>
        <w:r w:rsidR="00265C08" w:rsidRPr="003355B9">
          <w:rPr>
            <w:rFonts w:ascii="Consolas" w:hAnsi="Consolas"/>
            <w:rPrChange w:id="693" w:author="Gergo" w:date="2017-11-25T13:10:00Z">
              <w:rPr/>
            </w:rPrChange>
          </w:rPr>
          <w:t>DialogeController</w:t>
        </w:r>
      </w:ins>
      <w:ins w:id="694" w:author="Gergo" w:date="2017-11-17T15:02:00Z">
        <w:r w:rsidR="00265C08" w:rsidRPr="003355B9">
          <w:rPr>
            <w:rFonts w:ascii="Consolas" w:hAnsi="Consolas"/>
            <w:rPrChange w:id="695" w:author="Gergo" w:date="2017-11-25T13:10:00Z">
              <w:rPr>
                <w:rFonts w:ascii="Consolas" w:hAnsi="Consolas"/>
              </w:rPr>
            </w:rPrChange>
          </w:rPr>
          <w:t xml:space="preserve"> </w:t>
        </w:r>
      </w:ins>
      <w:ins w:id="696" w:author="Gergo" w:date="2017-11-17T15:04:00Z">
        <w:r w:rsidR="00265C08" w:rsidRPr="003355B9">
          <w:rPr>
            <w:rPrChange w:id="697" w:author="Gergo" w:date="2017-11-25T13:10:00Z">
              <w:rPr/>
            </w:rPrChange>
          </w:rPr>
          <w:t xml:space="preserve">felelős, de ennek az osztálynak a metódusait mindig az adott NPC-t vezérlő script </w:t>
        </w:r>
      </w:ins>
      <w:ins w:id="698" w:author="Gergo" w:date="2017-11-17T15:05:00Z">
        <w:r w:rsidR="00265C08" w:rsidRPr="003355B9">
          <w:rPr>
            <w:rPrChange w:id="699" w:author="Gergo" w:date="2017-11-25T13:10:00Z">
              <w:rPr/>
            </w:rPrChange>
          </w:rPr>
          <w:t>(</w:t>
        </w:r>
        <w:r w:rsidR="00265C08" w:rsidRPr="003355B9">
          <w:rPr>
            <w:rFonts w:ascii="Consolas" w:hAnsi="Consolas"/>
            <w:rPrChange w:id="700" w:author="Gergo" w:date="2017-11-25T13:10:00Z">
              <w:rPr/>
            </w:rPrChange>
          </w:rPr>
          <w:t>WizzardController</w:t>
        </w:r>
        <w:r w:rsidR="00265C08" w:rsidRPr="003355B9">
          <w:rPr>
            <w:rPrChange w:id="701" w:author="Gergo" w:date="2017-11-25T13:10:00Z">
              <w:rPr/>
            </w:rPrChange>
          </w:rPr>
          <w:t xml:space="preserve"> és </w:t>
        </w:r>
        <w:r w:rsidR="00265C08" w:rsidRPr="003355B9">
          <w:rPr>
            <w:rFonts w:ascii="Consolas" w:hAnsi="Consolas"/>
            <w:rPrChange w:id="702" w:author="Gergo" w:date="2017-11-25T13:10:00Z">
              <w:rPr/>
            </w:rPrChange>
          </w:rPr>
          <w:t>CatOwnerController</w:t>
        </w:r>
        <w:r w:rsidR="00265C08" w:rsidRPr="003355B9">
          <w:rPr>
            <w:rPrChange w:id="703" w:author="Gergo" w:date="2017-11-25T13:10:00Z">
              <w:rPr/>
            </w:rPrChange>
          </w:rPr>
          <w:t>)</w:t>
        </w:r>
      </w:ins>
      <w:ins w:id="704" w:author="Gergo" w:date="2017-11-17T15:06:00Z">
        <w:r w:rsidR="00265C08" w:rsidRPr="003355B9">
          <w:rPr>
            <w:rPrChange w:id="705" w:author="Gergo" w:date="2017-11-25T13:10:00Z">
              <w:rPr/>
            </w:rPrChange>
          </w:rPr>
          <w:t xml:space="preserve"> hívja, mert az NPC-ékkel való interakció eseményei azok, amik a dialógus állapotát, tartalmát megváltoztatják.</w:t>
        </w:r>
      </w:ins>
      <w:ins w:id="706" w:author="Gergo" w:date="2017-11-17T15:12:00Z">
        <w:r w:rsidR="006B6BD6" w:rsidRPr="003355B9">
          <w:rPr>
            <w:rPrChange w:id="707" w:author="Gergo" w:date="2017-11-25T13:10:00Z">
              <w:rPr/>
            </w:rPrChange>
          </w:rPr>
          <w:t xml:space="preserve"> Ilyen esemény például, hogy a játékos megközelíti az egyik karaktert, ilyenkor a játék állapotának megfelelő dialógus indul el (ha először találkozunk a varázslónővel más tartalom jelenik meg, mintha </w:t>
        </w:r>
      </w:ins>
      <w:ins w:id="708" w:author="Gergo" w:date="2017-11-17T15:16:00Z">
        <w:r w:rsidR="006B6BD6" w:rsidRPr="003355B9">
          <w:rPr>
            <w:rPrChange w:id="709" w:author="Gergo" w:date="2017-11-25T13:10:00Z">
              <w:rPr/>
            </w:rPrChange>
          </w:rPr>
          <w:t>a rúnák megkeresése után).</w:t>
        </w:r>
      </w:ins>
    </w:p>
    <w:p w14:paraId="6CA0DAAF" w14:textId="5A322864" w:rsidR="009654DF" w:rsidRPr="003355B9" w:rsidRDefault="009654DF" w:rsidP="009654DF">
      <w:pPr>
        <w:pStyle w:val="Cmsor2"/>
        <w:rPr>
          <w:ins w:id="710" w:author="Gergo" w:date="2017-11-18T09:55:00Z"/>
        </w:rPr>
      </w:pPr>
      <w:bookmarkStart w:id="711" w:name="_Toc499416829"/>
      <w:ins w:id="712" w:author="Gergo" w:date="2017-11-17T13:48:00Z">
        <w:r w:rsidRPr="003355B9">
          <w:lastRenderedPageBreak/>
          <w:t>Az okos macska</w:t>
        </w:r>
      </w:ins>
      <w:bookmarkEnd w:id="711"/>
    </w:p>
    <w:p w14:paraId="51447AA4" w14:textId="58F2911A" w:rsidR="000A6A59" w:rsidRPr="003355B9" w:rsidRDefault="000A6A59">
      <w:pPr>
        <w:rPr>
          <w:ins w:id="713" w:author="Gergo" w:date="2017-11-18T10:02:00Z"/>
          <w:rPrChange w:id="714" w:author="Gergo" w:date="2017-11-25T13:10:00Z">
            <w:rPr>
              <w:ins w:id="715" w:author="Gergo" w:date="2017-11-18T10:02:00Z"/>
            </w:rPr>
          </w:rPrChange>
        </w:rPr>
        <w:pPrChange w:id="716" w:author="Gergo" w:date="2017-11-18T09:55:00Z">
          <w:pPr>
            <w:pStyle w:val="Cmsor2"/>
          </w:pPr>
        </w:pPrChange>
      </w:pPr>
      <w:ins w:id="717" w:author="Gergo" w:date="2017-11-18T09:55:00Z">
        <w:r w:rsidRPr="003355B9">
          <w:rPr>
            <w:rPrChange w:id="718" w:author="Gergo" w:date="2017-11-25T13:10:00Z">
              <w:rPr/>
            </w:rPrChange>
          </w:rPr>
          <w:t>Miután először beszéltünk az Ogréval elküld minket, hogy keressük meg és a kapjuk el az elszökött cicáit. Amikor megtaláljuk a cicákat azok menekülni kezdenek előlünk, amíg menedékbe nem érnek a varázsl</w:t>
        </w:r>
      </w:ins>
      <w:ins w:id="719" w:author="Gergo" w:date="2017-11-18T09:58:00Z">
        <w:r w:rsidRPr="003355B9">
          <w:rPr>
            <w:rPrChange w:id="720" w:author="Gergo" w:date="2017-11-25T13:10:00Z">
              <w:rPr/>
            </w:rPrChange>
          </w:rPr>
          <w:t>ó</w:t>
        </w:r>
      </w:ins>
      <w:ins w:id="721" w:author="Gergo" w:date="2017-11-18T09:55:00Z">
        <w:r w:rsidRPr="003355B9">
          <w:rPr>
            <w:rPrChange w:id="722" w:author="Gergo" w:date="2017-11-25T13:10:00Z">
              <w:rPr/>
            </w:rPrChange>
          </w:rPr>
          <w:t>nő</w:t>
        </w:r>
      </w:ins>
      <w:ins w:id="723" w:author="Gergo" w:date="2017-11-18T09:58:00Z">
        <w:r w:rsidRPr="003355B9">
          <w:rPr>
            <w:rPrChange w:id="724" w:author="Gergo" w:date="2017-11-25T13:10:00Z">
              <w:rPr/>
            </w:rPrChange>
          </w:rPr>
          <w:t xml:space="preserve"> gombaházában, vagy biztonságos távolsá</w:t>
        </w:r>
      </w:ins>
      <w:ins w:id="725" w:author="Gergo" w:date="2017-11-18T09:59:00Z">
        <w:r w:rsidRPr="003355B9">
          <w:rPr>
            <w:rPrChange w:id="726" w:author="Gergo" w:date="2017-11-25T13:10:00Z">
              <w:rPr/>
            </w:rPrChange>
          </w:rPr>
          <w:t>gra nem érnek tőlünk.</w:t>
        </w:r>
      </w:ins>
      <w:ins w:id="727" w:author="Gergo" w:date="2017-11-18T10:01:00Z">
        <w:r w:rsidRPr="003355B9">
          <w:rPr>
            <w:rPrChange w:id="728" w:author="Gergo" w:date="2017-11-25T13:10:00Z">
              <w:rPr/>
            </w:rPrChange>
          </w:rPr>
          <w:t xml:space="preserve"> </w:t>
        </w:r>
      </w:ins>
      <w:ins w:id="729" w:author="Gergo" w:date="2017-11-18T10:02:00Z">
        <w:r w:rsidR="007D3F19" w:rsidRPr="003355B9">
          <w:rPr>
            <w:rPrChange w:id="730" w:author="Gergo" w:date="2017-11-25T13:10:00Z">
              <w:rPr/>
            </w:rPrChange>
          </w:rPr>
          <w:t xml:space="preserve"> E</w:t>
        </w:r>
        <w:r w:rsidR="00336803" w:rsidRPr="003355B9">
          <w:rPr>
            <w:rPrChange w:id="731" w:author="Gergo" w:date="2017-11-25T13:10:00Z">
              <w:rPr/>
            </w:rPrChange>
          </w:rPr>
          <w:t>lőször csak sétálva indul el előlünk, de amikor túl közel érünk begyorsulnak és futva menekülnek tovább. Mindeközben az eléjük kerülő akadályokat: fákat, köveket is kerülgetik.</w:t>
        </w:r>
      </w:ins>
      <w:ins w:id="732" w:author="Gergo" w:date="2017-11-18T12:23:00Z">
        <w:r w:rsidR="00414799" w:rsidRPr="003355B9">
          <w:rPr>
            <w:rPrChange w:id="733" w:author="Gergo" w:date="2017-11-25T13:10:00Z">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734" w:author="Gergo" w:date="2017-11-18T10:59:00Z"/>
          <w:rPrChange w:id="735" w:author="Gergo" w:date="2017-11-25T13:10:00Z">
            <w:rPr>
              <w:ins w:id="736" w:author="Gergo" w:date="2017-11-18T10:59:00Z"/>
            </w:rPr>
          </w:rPrChange>
        </w:rPr>
        <w:pPrChange w:id="737" w:author="Gergo" w:date="2017-11-18T10:50:00Z">
          <w:pPr>
            <w:pStyle w:val="Cmsor2"/>
          </w:pPr>
        </w:pPrChange>
      </w:pPr>
      <w:bookmarkStart w:id="738" w:name="_Toc499416830"/>
      <w:ins w:id="739" w:author="Gergo" w:date="2017-11-18T10:50:00Z">
        <w:r w:rsidRPr="003355B9">
          <w:rPr>
            <w:rPrChange w:id="740" w:author="Gergo" w:date="2017-11-25T13:10:00Z">
              <w:rPr/>
            </w:rPrChange>
          </w:rPr>
          <w:t>A játékos kikerülése</w:t>
        </w:r>
      </w:ins>
      <w:bookmarkEnd w:id="738"/>
    </w:p>
    <w:p w14:paraId="3878367B" w14:textId="2255C1D6" w:rsidR="00990398" w:rsidRPr="003355B9" w:rsidRDefault="00990398">
      <w:pPr>
        <w:rPr>
          <w:ins w:id="741" w:author="Gergo" w:date="2017-11-18T11:17:00Z"/>
          <w:rPrChange w:id="742" w:author="Gergo" w:date="2017-11-25T13:10:00Z">
            <w:rPr>
              <w:ins w:id="743" w:author="Gergo" w:date="2017-11-18T11:17:00Z"/>
            </w:rPr>
          </w:rPrChange>
        </w:rPr>
        <w:pPrChange w:id="744" w:author="Gergo" w:date="2017-11-18T10:59:00Z">
          <w:pPr>
            <w:pStyle w:val="Cmsor2"/>
          </w:pPr>
        </w:pPrChange>
      </w:pPr>
      <w:ins w:id="745" w:author="Gergo" w:date="2017-11-18T10:59:00Z">
        <w:r w:rsidRPr="003355B9">
          <w:rPr>
            <w:rPrChange w:id="746" w:author="Gergo" w:date="2017-11-25T13:10:00Z">
              <w:rPr/>
            </w:rPrChange>
          </w:rPr>
          <w:t xml:space="preserve">Mind a játékos mind a macska rendelkezik egy </w:t>
        </w:r>
        <w:r w:rsidRPr="003355B9">
          <w:rPr>
            <w:rFonts w:ascii="Consolas" w:hAnsi="Consolas"/>
            <w:rPrChange w:id="747" w:author="Gergo" w:date="2017-11-25T13:10:00Z">
              <w:rPr/>
            </w:rPrChange>
          </w:rPr>
          <w:t>TriggerCollider</w:t>
        </w:r>
        <w:r w:rsidRPr="003355B9">
          <w:rPr>
            <w:rPrChange w:id="748" w:author="Gergo" w:date="2017-11-25T13:10:00Z">
              <w:rPr/>
            </w:rPrChange>
          </w:rPr>
          <w:t xml:space="preserve">-el, ez abban különbözik egy normál </w:t>
        </w:r>
      </w:ins>
      <w:ins w:id="749" w:author="Gergo" w:date="2017-11-18T11:01:00Z">
        <w:r w:rsidRPr="003355B9">
          <w:rPr>
            <w:rPrChange w:id="750" w:author="Gergo" w:date="2017-11-25T13:10:00Z">
              <w:rPr/>
            </w:rPrChange>
          </w:rPr>
          <w:t xml:space="preserve">collider-től, hogy tényleges fizikai ütközés nem történik, ha egy másik objektummal találkozik, de </w:t>
        </w:r>
        <w:r w:rsidR="00A63A07" w:rsidRPr="003355B9">
          <w:rPr>
            <w:rPrChange w:id="751" w:author="Gergo" w:date="2017-11-25T13:10:00Z">
              <w:rPr/>
            </w:rPrChange>
          </w:rPr>
          <w:t xml:space="preserve">a találkozás eseményére fel lehet iratkozni az </w:t>
        </w:r>
        <w:r w:rsidR="00A63A07" w:rsidRPr="003355B9">
          <w:rPr>
            <w:rFonts w:ascii="Consolas" w:hAnsi="Consolas"/>
            <w:rPrChange w:id="752" w:author="Gergo" w:date="2017-11-25T13:10:00Z">
              <w:rPr/>
            </w:rPrChange>
          </w:rPr>
          <w:t>OnTriggerEnter</w:t>
        </w:r>
        <w:r w:rsidR="00A63A07" w:rsidRPr="003355B9">
          <w:rPr>
            <w:rPrChange w:id="753" w:author="Gergo" w:date="2017-11-25T13:10:00Z">
              <w:rPr/>
            </w:rPrChange>
          </w:rPr>
          <w:t xml:space="preserve"> vagy </w:t>
        </w:r>
        <w:r w:rsidR="00A63A07" w:rsidRPr="003355B9">
          <w:rPr>
            <w:rFonts w:ascii="Consolas" w:hAnsi="Consolas"/>
            <w:rPrChange w:id="754" w:author="Gergo" w:date="2017-11-25T13:10:00Z">
              <w:rPr/>
            </w:rPrChange>
          </w:rPr>
          <w:t>OnTriggerExit</w:t>
        </w:r>
        <w:r w:rsidR="00A63A07" w:rsidRPr="003355B9">
          <w:rPr>
            <w:rPrChange w:id="755" w:author="Gergo" w:date="2017-11-25T13:10:00Z">
              <w:rPr/>
            </w:rPrChange>
          </w:rPr>
          <w:t xml:space="preserve"> listenereken keresztül.</w:t>
        </w:r>
      </w:ins>
      <w:ins w:id="756" w:author="Gergo" w:date="2017-11-18T11:03:00Z">
        <w:r w:rsidR="00A63A07" w:rsidRPr="003355B9">
          <w:rPr>
            <w:rPrChange w:id="757" w:author="Gergo" w:date="2017-11-25T13:10:00Z">
              <w:rPr/>
            </w:rPrChange>
          </w:rPr>
          <w:t xml:space="preserve"> A játékost </w:t>
        </w:r>
      </w:ins>
      <w:ins w:id="758" w:author="Gergo" w:date="2017-11-18T11:06:00Z">
        <w:r w:rsidR="00A63A07" w:rsidRPr="003355B9">
          <w:rPr>
            <w:rPrChange w:id="759" w:author="Gergo" w:date="2017-11-25T13:10:00Z">
              <w:rPr/>
            </w:rPrChange>
          </w:rPr>
          <w:t>egy nagy gömb veszi körül. Ha a cica találkozik ezzel a collider-el akkor m</w:t>
        </w:r>
        <w:r w:rsidR="00C810B4" w:rsidRPr="003355B9">
          <w:rPr>
            <w:rPrChange w:id="760" w:author="Gergo" w:date="2017-11-25T13:10:00Z">
              <w:rPr/>
            </w:rPrChange>
          </w:rPr>
          <w:t xml:space="preserve">egkezdődik a menekülés. A macska igyekszik mindig úgy eljutni a menedékbe (gombaház, nest), hogy aközben a játékost egy </w:t>
        </w:r>
      </w:ins>
      <w:ins w:id="761" w:author="Gergo" w:date="2017-11-18T11:17:00Z">
        <w:r w:rsidR="00C810B4" w:rsidRPr="003355B9">
          <w:rPr>
            <w:rPrChange w:id="762" w:author="Gergo" w:date="2017-11-25T13:10:00Z">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763" w:author="Gergo" w:date="2017-11-24T10:00:00Z"/>
          <w:rPrChange w:id="764" w:author="Gergo" w:date="2017-11-25T13:10:00Z">
            <w:rPr>
              <w:ins w:id="765" w:author="Gergo" w:date="2017-11-24T10:00:00Z"/>
            </w:rPr>
          </w:rPrChange>
        </w:rPr>
        <w:pPrChange w:id="766" w:author="Gergo" w:date="2017-11-18T11:52:00Z">
          <w:pPr>
            <w:pStyle w:val="Cmsor2"/>
          </w:pPr>
        </w:pPrChange>
      </w:pPr>
      <w:ins w:id="767" w:author="Gergo" w:date="2017-11-18T11:19:00Z">
        <w:r w:rsidRPr="003355B9">
          <w:rPr>
            <w:rPrChange w:id="768" w:author="Gergo" w:date="2017-11-25T13:10:00Z">
              <w:rPr/>
            </w:rPrChange>
          </w:rPr>
          <w:t xml:space="preserve">Ezt a működést koordinátageometria felhasználásával értem el. </w:t>
        </w:r>
      </w:ins>
      <w:ins w:id="769" w:author="Gergo" w:date="2017-11-18T11:24:00Z">
        <w:r w:rsidR="004A2FE2" w:rsidRPr="003355B9">
          <w:rPr>
            <w:rPrChange w:id="770" w:author="Gergo" w:date="2017-11-25T13:10:00Z">
              <w:rPr/>
            </w:rPrChange>
          </w:rPr>
          <w:t xml:space="preserve">Amikor </w:t>
        </w:r>
      </w:ins>
      <w:ins w:id="771" w:author="Gergo" w:date="2017-11-18T11:27:00Z">
        <w:r w:rsidR="004A2FE2" w:rsidRPr="003355B9">
          <w:rPr>
            <w:rPrChange w:id="772" w:author="Gergo" w:date="2017-11-25T13:10:00Z">
              <w:rPr/>
            </w:rPrChange>
          </w:rPr>
          <w:t>a macska az „TriggerEnter”</w:t>
        </w:r>
      </w:ins>
      <w:ins w:id="773" w:author="Gergo" w:date="2017-11-18T11:30:00Z">
        <w:r w:rsidR="004A2FE2" w:rsidRPr="003355B9">
          <w:rPr>
            <w:rPrChange w:id="774" w:author="Gergo" w:date="2017-11-25T13:10:00Z">
              <w:rPr/>
            </w:rPrChange>
          </w:rPr>
          <w:t xml:space="preserve"> esemény hatására megkezdi a menekülést az </w:t>
        </w:r>
        <w:r w:rsidR="004A2FE2" w:rsidRPr="003355B9">
          <w:rPr>
            <w:rFonts w:ascii="Consolas" w:hAnsi="Consolas"/>
            <w:rPrChange w:id="775" w:author="Gergo" w:date="2017-11-25T13:10:00Z">
              <w:rPr/>
            </w:rPrChange>
          </w:rPr>
          <w:t>Update</w:t>
        </w:r>
        <w:r w:rsidR="004A2FE2" w:rsidRPr="003355B9">
          <w:rPr>
            <w:rPrChange w:id="776" w:author="Gergo" w:date="2017-11-25T13:10:00Z">
              <w:rPr/>
            </w:rPrChange>
          </w:rPr>
          <w:t xml:space="preserve"> függvényben</w:t>
        </w:r>
      </w:ins>
      <w:ins w:id="777" w:author="Gergo" w:date="2017-11-18T11:31:00Z">
        <w:r w:rsidR="004A2FE2" w:rsidRPr="003355B9">
          <w:rPr>
            <w:rPrChange w:id="778" w:author="Gergo" w:date="2017-11-25T13:10:00Z">
              <w:rPr/>
            </w:rPrChange>
          </w:rPr>
          <w:t xml:space="preserve"> (tehát minden kirszámított képkockánál) megnézi, hogy </w:t>
        </w:r>
      </w:ins>
      <w:ins w:id="779" w:author="Gergo" w:date="2017-11-18T11:32:00Z">
        <w:r w:rsidR="004A2FE2" w:rsidRPr="003355B9">
          <w:rPr>
            <w:rPrChange w:id="780" w:author="Gergo" w:date="2017-11-25T13:10:00Z">
              <w:rPr/>
            </w:rPrChange>
          </w:rPr>
          <w:t>menedékhez húzott egyenes metszi-e a játékos adott sugarú környezetét, illetve, ha igen, akkor, hogy a macska közelebb van</w:t>
        </w:r>
      </w:ins>
      <w:ins w:id="781" w:author="Gergo" w:date="2017-11-18T11:38:00Z">
        <w:r w:rsidR="004A2FE2" w:rsidRPr="003355B9">
          <w:rPr>
            <w:rPrChange w:id="782" w:author="Gergo" w:date="2017-11-25T13:10:00Z">
              <w:rPr/>
            </w:rPrChange>
          </w:rPr>
          <w:t>-e</w:t>
        </w:r>
      </w:ins>
      <w:ins w:id="783" w:author="Gergo" w:date="2017-11-18T11:32:00Z">
        <w:r w:rsidR="004A2FE2" w:rsidRPr="003355B9">
          <w:rPr>
            <w:rPrChange w:id="784" w:author="Gergo" w:date="2017-11-25T13:10:00Z">
              <w:rPr/>
            </w:rPrChange>
          </w:rPr>
          <w:t xml:space="preserve"> a házhoz, mint a játékos</w:t>
        </w:r>
      </w:ins>
      <w:ins w:id="785" w:author="Gergo" w:date="2017-11-18T11:35:00Z">
        <w:r w:rsidR="004A2FE2" w:rsidRPr="003355B9">
          <w:rPr>
            <w:rPrChange w:id="786" w:author="Gergo" w:date="2017-11-25T13:10:00Z">
              <w:rPr/>
            </w:rPrChange>
          </w:rPr>
          <w:t xml:space="preserve"> (tehát a játékos</w:t>
        </w:r>
      </w:ins>
      <w:ins w:id="787" w:author="Gergo" w:date="2017-11-18T11:36:00Z">
        <w:r w:rsidR="004A2FE2" w:rsidRPr="003355B9">
          <w:rPr>
            <w:rPrChange w:id="788" w:author="Gergo" w:date="2017-11-25T13:10:00Z">
              <w:rPr/>
            </w:rPrChange>
          </w:rPr>
          <w:t xml:space="preserve"> a cica mögött van és úgy kergeti)</w:t>
        </w:r>
      </w:ins>
      <w:ins w:id="789" w:author="Gergo" w:date="2017-11-18T11:37:00Z">
        <w:r w:rsidR="004A2FE2" w:rsidRPr="003355B9">
          <w:rPr>
            <w:rPrChange w:id="790" w:author="Gergo" w:date="2017-11-25T13:10:00Z">
              <w:rPr/>
            </w:rPrChange>
          </w:rPr>
          <w:t xml:space="preserve">. </w:t>
        </w:r>
      </w:ins>
      <w:ins w:id="791" w:author="Gergo" w:date="2017-11-18T11:40:00Z">
        <w:r w:rsidR="004A2FE2" w:rsidRPr="003355B9">
          <w:rPr>
            <w:rPrChange w:id="792" w:author="Gergo" w:date="2017-11-25T13:10:00Z">
              <w:rPr/>
            </w:rPrChange>
          </w:rPr>
          <w:t>A metszést úgy számolom ki, hogy megnézem, hogy az egyenes és a játékos pozíciója (a kör középpontja) közti távolság</w:t>
        </w:r>
      </w:ins>
      <w:ins w:id="793" w:author="Gergo" w:date="2017-11-18T11:42:00Z">
        <w:r w:rsidR="009A248A" w:rsidRPr="003355B9">
          <w:rPr>
            <w:rPrChange w:id="794" w:author="Gergo" w:date="2017-11-25T13:10:00Z">
              <w:rPr/>
            </w:rPrChange>
          </w:rPr>
          <w:t xml:space="preserve"> kisebb-e, mint a kör sugara, ha igen, akkor metszi. Ebben az esetben meg kell találni</w:t>
        </w:r>
      </w:ins>
      <w:ins w:id="795" w:author="Gergo" w:date="2017-11-18T11:44:00Z">
        <w:r w:rsidR="009A248A" w:rsidRPr="003355B9">
          <w:rPr>
            <w:rPrChange w:id="796" w:author="Gergo" w:date="2017-11-25T13:10:00Z">
              <w:rPr/>
            </w:rPrChange>
          </w:rPr>
          <w:t>a</w:t>
        </w:r>
      </w:ins>
      <w:ins w:id="797" w:author="Gergo" w:date="2017-11-18T11:42:00Z">
        <w:r w:rsidR="009A248A" w:rsidRPr="003355B9">
          <w:rPr>
            <w:rPrChange w:id="798" w:author="Gergo" w:date="2017-11-25T13:10:00Z">
              <w:rPr/>
            </w:rPrChange>
          </w:rPr>
          <w:t xml:space="preserve"> a legideálisabb utat, úgy, hogy közben megfelelő távolságra maradjon</w:t>
        </w:r>
      </w:ins>
      <w:ins w:id="799" w:author="Gergo" w:date="2017-11-18T11:44:00Z">
        <w:r w:rsidR="009A248A" w:rsidRPr="003355B9">
          <w:rPr>
            <w:rPrChange w:id="800" w:author="Gergo" w:date="2017-11-25T13:10:00Z">
              <w:rPr/>
            </w:rPrChange>
          </w:rPr>
          <w:t xml:space="preserve"> az üldözőjétől. Ha közelebb van a menedékhez, mint a játékos, akkor ez az út az egyenes vonal a ház felé, de</w:t>
        </w:r>
      </w:ins>
      <w:ins w:id="801" w:author="Gergo" w:date="2017-11-18T11:48:00Z">
        <w:r w:rsidR="00680114" w:rsidRPr="003355B9">
          <w:rPr>
            <w:rPrChange w:id="802" w:author="Gergo" w:date="2017-11-25T13:10:00Z">
              <w:rPr/>
            </w:rPrChange>
          </w:rPr>
          <w:t>,</w:t>
        </w:r>
      </w:ins>
      <w:ins w:id="803" w:author="Gergo" w:date="2017-11-18T11:44:00Z">
        <w:r w:rsidR="009A248A" w:rsidRPr="003355B9">
          <w:rPr>
            <w:rPrChange w:id="804" w:author="Gergo" w:date="2017-11-25T13:10:00Z">
              <w:rPr/>
            </w:rPrChange>
          </w:rPr>
          <w:t xml:space="preserve"> ha nem</w:t>
        </w:r>
      </w:ins>
      <w:ins w:id="805" w:author="Gergo" w:date="2017-11-18T11:49:00Z">
        <w:r w:rsidR="00680114" w:rsidRPr="003355B9">
          <w:rPr>
            <w:rPrChange w:id="806" w:author="Gergo" w:date="2017-11-25T13:10:00Z">
              <w:rPr/>
            </w:rPrChange>
          </w:rPr>
          <w:t>,</w:t>
        </w:r>
      </w:ins>
      <w:ins w:id="807" w:author="Gergo" w:date="2017-11-18T11:44:00Z">
        <w:r w:rsidR="009A248A" w:rsidRPr="003355B9">
          <w:rPr>
            <w:rPrChange w:id="808" w:author="Gergo" w:date="2017-11-25T13:10:00Z">
              <w:rPr/>
            </w:rPrChange>
          </w:rPr>
          <w:t xml:space="preserve"> akkor a játékos körüli körhöz húzott érintők közül az, amelyik</w:t>
        </w:r>
      </w:ins>
      <w:ins w:id="809" w:author="Gergo" w:date="2017-11-18T11:47:00Z">
        <w:r w:rsidR="009A248A" w:rsidRPr="003355B9">
          <w:rPr>
            <w:rPrChange w:id="810" w:author="Gergo" w:date="2017-11-25T13:10:00Z">
              <w:rPr/>
            </w:rPrChange>
          </w:rPr>
          <w:t xml:space="preserve"> egyenese közelebb van a házhoz.</w:t>
        </w:r>
      </w:ins>
      <w:ins w:id="811" w:author="Gergo" w:date="2017-11-18T11:50:00Z">
        <w:r w:rsidR="00680114" w:rsidRPr="003355B9">
          <w:rPr>
            <w:rPrChange w:id="812" w:author="Gergo" w:date="2017-11-25T13:10:00Z">
              <w:rPr/>
            </w:rPrChange>
          </w:rPr>
          <w:t xml:space="preserve"> </w:t>
        </w:r>
      </w:ins>
      <w:ins w:id="813" w:author="Gergo" w:date="2017-11-24T09:59:00Z">
        <w:r w:rsidR="00630B92" w:rsidRPr="003355B9">
          <w:rPr>
            <w:rPrChange w:id="814" w:author="Gergo" w:date="2017-11-25T13:10:00Z">
              <w:rPr/>
            </w:rPrChange>
          </w:rPr>
          <w:t xml:space="preserve">Az irányt az alábbi kódrészlet alapján </w:t>
        </w:r>
        <w:r w:rsidR="00630B92" w:rsidRPr="003355B9">
          <w:rPr>
            <w:rPrChange w:id="815" w:author="Gergo" w:date="2017-11-25T13:10:00Z">
              <w:rPr/>
            </w:rPrChange>
          </w:rPr>
          <w:lastRenderedPageBreak/>
          <w:t>számítottam ki. Mivel a számításokat végző kódrészlet viszonylag hosszú és komplex ezért csak pszeudó</w:t>
        </w:r>
      </w:ins>
      <w:ins w:id="816" w:author="Gergo" w:date="2017-11-24T10:00:00Z">
        <w:r w:rsidR="00630B92" w:rsidRPr="003355B9">
          <w:rPr>
            <w:rPrChange w:id="817" w:author="Gergo" w:date="2017-11-25T13:10:00Z">
              <w:rPr/>
            </w:rPrChange>
          </w:rPr>
          <w:t xml:space="preserve"> kóddal szemléltetem, de</w:t>
        </w:r>
        <w:r w:rsidR="00C26F96" w:rsidRPr="003355B9">
          <w:rPr>
            <w:rPrChange w:id="818" w:author="Gergo" w:date="2017-11-25T13:10:00Z">
              <w:rPr/>
            </w:rPrChange>
          </w:rPr>
          <w:t xml:space="preserve"> a függvénynevek</w:t>
        </w:r>
      </w:ins>
      <w:ins w:id="819" w:author="Gergo" w:date="2017-11-24T10:47:00Z">
        <w:r w:rsidR="00F71781" w:rsidRPr="003355B9">
          <w:rPr>
            <w:rPrChange w:id="820" w:author="Gergo" w:date="2017-11-25T13:10:00Z">
              <w:rPr/>
            </w:rPrChange>
          </w:rPr>
          <w:t xml:space="preserve"> nevei</w:t>
        </w:r>
      </w:ins>
      <w:ins w:id="821" w:author="Gergo" w:date="2017-11-24T10:00:00Z">
        <w:r w:rsidR="00C26F96" w:rsidRPr="003355B9">
          <w:rPr>
            <w:rPrChange w:id="822" w:author="Gergo" w:date="2017-11-25T13:10:00Z">
              <w:rPr/>
            </w:rPrChange>
          </w:rPr>
          <w:t xml:space="preserve"> megegyeznek.</w:t>
        </w:r>
      </w:ins>
    </w:p>
    <w:p w14:paraId="79815E0C" w14:textId="77777777" w:rsidR="00F71781" w:rsidRPr="003355B9" w:rsidRDefault="00F71781" w:rsidP="00F71781">
      <w:pPr>
        <w:ind w:firstLine="0"/>
        <w:rPr>
          <w:ins w:id="823" w:author="Gergo" w:date="2017-11-24T10:44:00Z"/>
          <w:rFonts w:ascii="Consolas" w:hAnsi="Consolas"/>
        </w:rPr>
      </w:pPr>
    </w:p>
    <w:p w14:paraId="7301E4C6" w14:textId="77777777" w:rsidR="00F71781" w:rsidRPr="003355B9" w:rsidRDefault="00F71781">
      <w:pPr>
        <w:spacing w:line="240" w:lineRule="auto"/>
        <w:ind w:firstLine="0"/>
        <w:rPr>
          <w:ins w:id="824" w:author="Gergo" w:date="2017-11-24T10:44:00Z"/>
          <w:rFonts w:ascii="Consolas" w:hAnsi="Consolas"/>
          <w:sz w:val="22"/>
          <w:szCs w:val="22"/>
          <w:rPrChange w:id="825" w:author="Gergo" w:date="2017-11-25T13:10:00Z">
            <w:rPr>
              <w:ins w:id="826" w:author="Gergo" w:date="2017-11-24T10:44:00Z"/>
              <w:rFonts w:ascii="Consolas" w:hAnsi="Consolas"/>
            </w:rPr>
          </w:rPrChange>
        </w:rPr>
        <w:pPrChange w:id="827" w:author="Gergo" w:date="2017-11-24T10:46:00Z">
          <w:pPr>
            <w:ind w:firstLine="0"/>
          </w:pPr>
        </w:pPrChange>
      </w:pPr>
      <w:ins w:id="828" w:author="Gergo" w:date="2017-11-24T10:44:00Z">
        <w:r w:rsidRPr="003355B9">
          <w:rPr>
            <w:rFonts w:ascii="Consolas" w:hAnsi="Consolas"/>
            <w:sz w:val="22"/>
            <w:szCs w:val="22"/>
            <w:rPrChange w:id="829"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830" w:author="Gergo" w:date="2017-11-24T10:44:00Z"/>
          <w:rFonts w:ascii="Consolas" w:hAnsi="Consolas"/>
          <w:sz w:val="22"/>
          <w:szCs w:val="22"/>
          <w:rPrChange w:id="831" w:author="Gergo" w:date="2017-11-25T13:10:00Z">
            <w:rPr>
              <w:ins w:id="832" w:author="Gergo" w:date="2017-11-24T10:44:00Z"/>
              <w:rFonts w:ascii="Consolas" w:hAnsi="Consolas"/>
            </w:rPr>
          </w:rPrChange>
        </w:rPr>
        <w:pPrChange w:id="833" w:author="Gergo" w:date="2017-11-24T10:46:00Z">
          <w:pPr>
            <w:ind w:firstLine="0"/>
          </w:pPr>
        </w:pPrChange>
      </w:pPr>
      <w:ins w:id="834" w:author="Gergo" w:date="2017-11-24T10:44:00Z">
        <w:r w:rsidRPr="003355B9">
          <w:rPr>
            <w:rFonts w:ascii="Consolas" w:hAnsi="Consolas"/>
            <w:sz w:val="22"/>
            <w:szCs w:val="22"/>
            <w:rPrChange w:id="835"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836" w:author="Gergo" w:date="2017-11-24T10:46:00Z"/>
          <w:rFonts w:ascii="Consolas" w:hAnsi="Consolas"/>
          <w:sz w:val="22"/>
          <w:szCs w:val="22"/>
        </w:rPr>
        <w:pPrChange w:id="837" w:author="Gergo" w:date="2017-11-24T10:46:00Z">
          <w:pPr>
            <w:ind w:firstLine="0"/>
          </w:pPr>
        </w:pPrChange>
      </w:pPr>
      <w:ins w:id="838" w:author="Gergo" w:date="2017-11-24T10:44:00Z">
        <w:r w:rsidRPr="003355B9">
          <w:rPr>
            <w:rFonts w:ascii="Consolas" w:hAnsi="Consolas"/>
            <w:sz w:val="22"/>
            <w:szCs w:val="22"/>
            <w:rPrChange w:id="839" w:author="Gergo" w:date="2017-11-25T13:10:00Z">
              <w:rPr>
                <w:rFonts w:ascii="Consolas" w:hAnsi="Consolas"/>
              </w:rPr>
            </w:rPrChange>
          </w:rPr>
          <w:t>}</w:t>
        </w:r>
      </w:ins>
    </w:p>
    <w:p w14:paraId="1E2F0651" w14:textId="77777777" w:rsidR="00F71781" w:rsidRPr="003355B9" w:rsidRDefault="00F71781">
      <w:pPr>
        <w:spacing w:line="240" w:lineRule="auto"/>
        <w:ind w:firstLine="0"/>
        <w:rPr>
          <w:ins w:id="840" w:author="Gergo" w:date="2017-11-24T10:44:00Z"/>
          <w:rFonts w:ascii="Consolas" w:hAnsi="Consolas"/>
          <w:sz w:val="22"/>
          <w:szCs w:val="22"/>
          <w:rPrChange w:id="841" w:author="Gergo" w:date="2017-11-25T13:10:00Z">
            <w:rPr>
              <w:ins w:id="842" w:author="Gergo" w:date="2017-11-24T10:44:00Z"/>
              <w:rFonts w:ascii="Consolas" w:hAnsi="Consolas"/>
            </w:rPr>
          </w:rPrChange>
        </w:rPr>
        <w:pPrChange w:id="843" w:author="Gergo" w:date="2017-11-24T10:46:00Z">
          <w:pPr>
            <w:ind w:firstLine="0"/>
          </w:pPr>
        </w:pPrChange>
      </w:pPr>
    </w:p>
    <w:p w14:paraId="157B3476" w14:textId="77777777" w:rsidR="00F71781" w:rsidRPr="003355B9" w:rsidRDefault="00F71781">
      <w:pPr>
        <w:spacing w:line="240" w:lineRule="auto"/>
        <w:ind w:firstLine="0"/>
        <w:rPr>
          <w:ins w:id="844" w:author="Gergo" w:date="2017-11-24T10:44:00Z"/>
          <w:rFonts w:ascii="Consolas" w:hAnsi="Consolas"/>
          <w:sz w:val="22"/>
          <w:szCs w:val="22"/>
          <w:rPrChange w:id="845" w:author="Gergo" w:date="2017-11-25T13:10:00Z">
            <w:rPr>
              <w:ins w:id="846" w:author="Gergo" w:date="2017-11-24T10:44:00Z"/>
              <w:rFonts w:ascii="Consolas" w:hAnsi="Consolas"/>
            </w:rPr>
          </w:rPrChange>
        </w:rPr>
        <w:pPrChange w:id="847" w:author="Gergo" w:date="2017-11-24T10:46:00Z">
          <w:pPr>
            <w:ind w:firstLine="0"/>
          </w:pPr>
        </w:pPrChange>
      </w:pPr>
      <w:ins w:id="848" w:author="Gergo" w:date="2017-11-24T10:44:00Z">
        <w:r w:rsidRPr="003355B9">
          <w:rPr>
            <w:rFonts w:ascii="Consolas" w:hAnsi="Consolas"/>
            <w:sz w:val="22"/>
            <w:szCs w:val="22"/>
            <w:rPrChange w:id="849"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850" w:author="Gergo" w:date="2017-11-24T10:44:00Z"/>
          <w:rFonts w:ascii="Consolas" w:hAnsi="Consolas"/>
          <w:sz w:val="22"/>
          <w:szCs w:val="22"/>
          <w:rPrChange w:id="851" w:author="Gergo" w:date="2017-11-25T13:10:00Z">
            <w:rPr>
              <w:ins w:id="852" w:author="Gergo" w:date="2017-11-24T10:44:00Z"/>
              <w:rFonts w:ascii="Consolas" w:hAnsi="Consolas"/>
            </w:rPr>
          </w:rPrChange>
        </w:rPr>
        <w:pPrChange w:id="853" w:author="Gergo" w:date="2017-11-24T10:46:00Z">
          <w:pPr>
            <w:ind w:firstLine="0"/>
          </w:pPr>
        </w:pPrChange>
      </w:pPr>
      <w:ins w:id="854" w:author="Gergo" w:date="2017-11-24T10:44:00Z">
        <w:r w:rsidRPr="003355B9">
          <w:rPr>
            <w:rFonts w:ascii="Consolas" w:hAnsi="Consolas"/>
            <w:sz w:val="22"/>
            <w:szCs w:val="22"/>
            <w:rPrChange w:id="855"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856" w:author="Gergo" w:date="2017-11-24T10:44:00Z"/>
          <w:rFonts w:ascii="Consolas" w:hAnsi="Consolas"/>
          <w:sz w:val="22"/>
          <w:szCs w:val="22"/>
          <w:rPrChange w:id="857" w:author="Gergo" w:date="2017-11-25T13:10:00Z">
            <w:rPr>
              <w:ins w:id="858" w:author="Gergo" w:date="2017-11-24T10:44:00Z"/>
              <w:rFonts w:ascii="Consolas" w:hAnsi="Consolas"/>
            </w:rPr>
          </w:rPrChange>
        </w:rPr>
        <w:pPrChange w:id="859" w:author="Gergo" w:date="2017-11-24T10:46:00Z">
          <w:pPr>
            <w:ind w:firstLine="0"/>
          </w:pPr>
        </w:pPrChange>
      </w:pPr>
      <w:ins w:id="860" w:author="Gergo" w:date="2017-11-24T10:44:00Z">
        <w:r w:rsidRPr="003355B9">
          <w:rPr>
            <w:rFonts w:ascii="Consolas" w:hAnsi="Consolas"/>
            <w:sz w:val="22"/>
            <w:szCs w:val="22"/>
            <w:rPrChange w:id="861" w:author="Gergo" w:date="2017-11-25T13:10:00Z">
              <w:rPr>
                <w:rFonts w:ascii="Consolas" w:hAnsi="Consolas"/>
              </w:rPr>
            </w:rPrChange>
          </w:rPr>
          <w:tab/>
        </w:r>
        <w:r w:rsidRPr="003355B9">
          <w:rPr>
            <w:rFonts w:ascii="Consolas" w:hAnsi="Consolas"/>
            <w:sz w:val="22"/>
            <w:szCs w:val="22"/>
            <w:rPrChange w:id="862"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863" w:author="Gergo" w:date="2017-11-24T10:44:00Z"/>
          <w:rFonts w:ascii="Consolas" w:hAnsi="Consolas"/>
          <w:sz w:val="22"/>
          <w:szCs w:val="22"/>
          <w:rPrChange w:id="864" w:author="Gergo" w:date="2017-11-25T13:10:00Z">
            <w:rPr>
              <w:ins w:id="865" w:author="Gergo" w:date="2017-11-24T10:44:00Z"/>
              <w:rFonts w:ascii="Consolas" w:hAnsi="Consolas"/>
            </w:rPr>
          </w:rPrChange>
        </w:rPr>
        <w:pPrChange w:id="866" w:author="Gergo" w:date="2017-11-24T10:46:00Z">
          <w:pPr>
            <w:ind w:firstLine="0"/>
          </w:pPr>
        </w:pPrChange>
      </w:pPr>
      <w:ins w:id="867" w:author="Gergo" w:date="2017-11-24T10:44:00Z">
        <w:r w:rsidRPr="003355B9">
          <w:rPr>
            <w:rFonts w:ascii="Consolas" w:hAnsi="Consolas"/>
            <w:sz w:val="22"/>
            <w:szCs w:val="22"/>
            <w:rPrChange w:id="868"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869" w:author="Gergo" w:date="2017-11-24T10:46:00Z"/>
          <w:rFonts w:ascii="Consolas" w:hAnsi="Consolas"/>
          <w:sz w:val="22"/>
          <w:szCs w:val="22"/>
        </w:rPr>
        <w:pPrChange w:id="870" w:author="Gergo" w:date="2017-11-24T10:46:00Z">
          <w:pPr>
            <w:ind w:firstLine="0"/>
          </w:pPr>
        </w:pPrChange>
      </w:pPr>
      <w:ins w:id="871" w:author="Gergo" w:date="2017-11-24T10:44:00Z">
        <w:r w:rsidRPr="003355B9">
          <w:rPr>
            <w:rFonts w:ascii="Consolas" w:hAnsi="Consolas"/>
            <w:sz w:val="22"/>
            <w:szCs w:val="22"/>
            <w:rPrChange w:id="872" w:author="Gergo" w:date="2017-11-25T13:10:00Z">
              <w:rPr>
                <w:rFonts w:ascii="Consolas" w:hAnsi="Consolas"/>
              </w:rPr>
            </w:rPrChange>
          </w:rPr>
          <w:t>}</w:t>
        </w:r>
      </w:ins>
    </w:p>
    <w:p w14:paraId="32A19548" w14:textId="77777777" w:rsidR="00F71781" w:rsidRPr="003355B9" w:rsidRDefault="00F71781">
      <w:pPr>
        <w:spacing w:line="240" w:lineRule="auto"/>
        <w:ind w:firstLine="0"/>
        <w:rPr>
          <w:ins w:id="873" w:author="Gergo" w:date="2017-11-24T10:44:00Z"/>
          <w:rFonts w:ascii="Consolas" w:hAnsi="Consolas"/>
          <w:sz w:val="22"/>
          <w:szCs w:val="22"/>
          <w:rPrChange w:id="874" w:author="Gergo" w:date="2017-11-25T13:10:00Z">
            <w:rPr>
              <w:ins w:id="875" w:author="Gergo" w:date="2017-11-24T10:44:00Z"/>
              <w:rFonts w:ascii="Consolas" w:hAnsi="Consolas"/>
            </w:rPr>
          </w:rPrChange>
        </w:rPr>
        <w:pPrChange w:id="876" w:author="Gergo" w:date="2017-11-24T10:46:00Z">
          <w:pPr>
            <w:ind w:firstLine="0"/>
          </w:pPr>
        </w:pPrChange>
      </w:pPr>
    </w:p>
    <w:p w14:paraId="667F310A" w14:textId="77777777" w:rsidR="00F71781" w:rsidRPr="003355B9" w:rsidRDefault="00F71781">
      <w:pPr>
        <w:spacing w:line="240" w:lineRule="auto"/>
        <w:ind w:firstLine="0"/>
        <w:rPr>
          <w:ins w:id="877" w:author="Gergo" w:date="2017-11-24T10:44:00Z"/>
          <w:rFonts w:ascii="Consolas" w:hAnsi="Consolas"/>
          <w:sz w:val="22"/>
          <w:szCs w:val="22"/>
          <w:rPrChange w:id="878" w:author="Gergo" w:date="2017-11-25T13:10:00Z">
            <w:rPr>
              <w:ins w:id="879" w:author="Gergo" w:date="2017-11-24T10:44:00Z"/>
              <w:rFonts w:ascii="Consolas" w:hAnsi="Consolas"/>
            </w:rPr>
          </w:rPrChange>
        </w:rPr>
        <w:pPrChange w:id="880" w:author="Gergo" w:date="2017-11-24T10:46:00Z">
          <w:pPr>
            <w:ind w:firstLine="0"/>
          </w:pPr>
        </w:pPrChange>
      </w:pPr>
      <w:ins w:id="881" w:author="Gergo" w:date="2017-11-24T10:44:00Z">
        <w:r w:rsidRPr="003355B9">
          <w:rPr>
            <w:rFonts w:ascii="Consolas" w:hAnsi="Consolas"/>
            <w:sz w:val="22"/>
            <w:szCs w:val="22"/>
            <w:rPrChange w:id="882"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883" w:author="Gergo" w:date="2017-11-24T10:44:00Z"/>
          <w:rFonts w:ascii="Consolas" w:hAnsi="Consolas"/>
          <w:sz w:val="22"/>
          <w:szCs w:val="22"/>
          <w:rPrChange w:id="884" w:author="Gergo" w:date="2017-11-25T13:10:00Z">
            <w:rPr>
              <w:ins w:id="885" w:author="Gergo" w:date="2017-11-24T10:44:00Z"/>
              <w:rFonts w:ascii="Consolas" w:hAnsi="Consolas"/>
            </w:rPr>
          </w:rPrChange>
        </w:rPr>
        <w:pPrChange w:id="886" w:author="Gergo" w:date="2017-11-24T10:46:00Z">
          <w:pPr>
            <w:ind w:firstLine="0"/>
          </w:pPr>
        </w:pPrChange>
      </w:pPr>
      <w:ins w:id="887" w:author="Gergo" w:date="2017-11-24T10:44:00Z">
        <w:r w:rsidRPr="003355B9">
          <w:rPr>
            <w:rFonts w:ascii="Consolas" w:hAnsi="Consolas"/>
            <w:sz w:val="22"/>
            <w:szCs w:val="22"/>
            <w:rPrChange w:id="888"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889" w:author="Gergo" w:date="2017-11-24T10:44:00Z"/>
          <w:rFonts w:ascii="Consolas" w:hAnsi="Consolas"/>
          <w:sz w:val="22"/>
          <w:szCs w:val="22"/>
          <w:rPrChange w:id="890" w:author="Gergo" w:date="2017-11-25T13:10:00Z">
            <w:rPr>
              <w:ins w:id="891" w:author="Gergo" w:date="2017-11-24T10:44:00Z"/>
              <w:rFonts w:ascii="Consolas" w:hAnsi="Consolas"/>
            </w:rPr>
          </w:rPrChange>
        </w:rPr>
        <w:pPrChange w:id="892" w:author="Gergo" w:date="2017-11-24T10:46:00Z">
          <w:pPr>
            <w:ind w:firstLine="0"/>
          </w:pPr>
        </w:pPrChange>
      </w:pPr>
      <w:ins w:id="893" w:author="Gergo" w:date="2017-11-24T10:44:00Z">
        <w:r w:rsidRPr="003355B9">
          <w:rPr>
            <w:rFonts w:ascii="Consolas" w:hAnsi="Consolas"/>
            <w:sz w:val="22"/>
            <w:szCs w:val="22"/>
            <w:rPrChange w:id="894"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895" w:author="Gergo" w:date="2017-11-24T10:44:00Z"/>
          <w:rFonts w:ascii="Consolas" w:hAnsi="Consolas"/>
          <w:sz w:val="22"/>
          <w:szCs w:val="22"/>
          <w:rPrChange w:id="896" w:author="Gergo" w:date="2017-11-25T13:10:00Z">
            <w:rPr>
              <w:ins w:id="897" w:author="Gergo" w:date="2017-11-24T10:44:00Z"/>
              <w:rFonts w:ascii="Consolas" w:hAnsi="Consolas"/>
            </w:rPr>
          </w:rPrChange>
        </w:rPr>
        <w:pPrChange w:id="898" w:author="Gergo" w:date="2017-11-24T10:46:00Z">
          <w:pPr>
            <w:ind w:firstLine="0"/>
          </w:pPr>
        </w:pPrChange>
      </w:pPr>
      <w:ins w:id="899" w:author="Gergo" w:date="2017-11-24T10:44:00Z">
        <w:r w:rsidRPr="003355B9">
          <w:rPr>
            <w:rFonts w:ascii="Consolas" w:hAnsi="Consolas"/>
            <w:sz w:val="22"/>
            <w:szCs w:val="22"/>
            <w:rPrChange w:id="900"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901" w:author="Gergo" w:date="2017-11-24T10:46:00Z"/>
          <w:rFonts w:ascii="Consolas" w:hAnsi="Consolas"/>
          <w:sz w:val="22"/>
          <w:szCs w:val="22"/>
        </w:rPr>
        <w:pPrChange w:id="902" w:author="Gergo" w:date="2017-11-24T10:46:00Z">
          <w:pPr>
            <w:ind w:firstLine="0"/>
          </w:pPr>
        </w:pPrChange>
      </w:pPr>
      <w:ins w:id="903" w:author="Gergo" w:date="2017-11-24T10:44:00Z">
        <w:r w:rsidRPr="003355B9">
          <w:rPr>
            <w:rFonts w:ascii="Consolas" w:hAnsi="Consolas"/>
            <w:sz w:val="22"/>
            <w:szCs w:val="22"/>
            <w:rPrChange w:id="904" w:author="Gergo" w:date="2017-11-25T13:10:00Z">
              <w:rPr>
                <w:rFonts w:ascii="Consolas" w:hAnsi="Consolas"/>
              </w:rPr>
            </w:rPrChange>
          </w:rPr>
          <w:t>}</w:t>
        </w:r>
      </w:ins>
    </w:p>
    <w:p w14:paraId="3387C025" w14:textId="77777777" w:rsidR="00F71781" w:rsidRPr="003355B9" w:rsidRDefault="00F71781">
      <w:pPr>
        <w:spacing w:line="240" w:lineRule="auto"/>
        <w:ind w:firstLine="0"/>
        <w:rPr>
          <w:ins w:id="905" w:author="Gergo" w:date="2017-11-24T10:44:00Z"/>
          <w:rFonts w:ascii="Consolas" w:hAnsi="Consolas"/>
          <w:sz w:val="22"/>
          <w:szCs w:val="22"/>
          <w:rPrChange w:id="906" w:author="Gergo" w:date="2017-11-25T13:10:00Z">
            <w:rPr>
              <w:ins w:id="907" w:author="Gergo" w:date="2017-11-24T10:44:00Z"/>
              <w:rFonts w:ascii="Consolas" w:hAnsi="Consolas"/>
            </w:rPr>
          </w:rPrChange>
        </w:rPr>
        <w:pPrChange w:id="908" w:author="Gergo" w:date="2017-11-24T10:46:00Z">
          <w:pPr>
            <w:ind w:firstLine="0"/>
          </w:pPr>
        </w:pPrChange>
      </w:pPr>
    </w:p>
    <w:p w14:paraId="0800D993" w14:textId="77777777" w:rsidR="00F71781" w:rsidRPr="003355B9" w:rsidRDefault="00F71781">
      <w:pPr>
        <w:spacing w:line="240" w:lineRule="auto"/>
        <w:ind w:firstLine="0"/>
        <w:rPr>
          <w:ins w:id="909" w:author="Gergo" w:date="2017-11-24T10:44:00Z"/>
          <w:rFonts w:ascii="Consolas" w:hAnsi="Consolas"/>
          <w:sz w:val="22"/>
          <w:szCs w:val="22"/>
          <w:rPrChange w:id="910" w:author="Gergo" w:date="2017-11-25T13:10:00Z">
            <w:rPr>
              <w:ins w:id="911" w:author="Gergo" w:date="2017-11-24T10:44:00Z"/>
              <w:rFonts w:ascii="Consolas" w:hAnsi="Consolas"/>
            </w:rPr>
          </w:rPrChange>
        </w:rPr>
        <w:pPrChange w:id="912" w:author="Gergo" w:date="2017-11-24T10:46:00Z">
          <w:pPr>
            <w:ind w:firstLine="0"/>
          </w:pPr>
        </w:pPrChange>
      </w:pPr>
      <w:ins w:id="913" w:author="Gergo" w:date="2017-11-24T10:44:00Z">
        <w:r w:rsidRPr="003355B9">
          <w:rPr>
            <w:rFonts w:ascii="Consolas" w:hAnsi="Consolas"/>
            <w:sz w:val="22"/>
            <w:szCs w:val="22"/>
            <w:rPrChange w:id="914"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915" w:author="Gergo" w:date="2017-11-24T10:44:00Z"/>
          <w:rFonts w:ascii="Consolas" w:hAnsi="Consolas"/>
          <w:sz w:val="22"/>
          <w:szCs w:val="22"/>
          <w:rPrChange w:id="916" w:author="Gergo" w:date="2017-11-25T13:10:00Z">
            <w:rPr>
              <w:ins w:id="917" w:author="Gergo" w:date="2017-11-24T10:44:00Z"/>
              <w:rFonts w:ascii="Consolas" w:hAnsi="Consolas"/>
            </w:rPr>
          </w:rPrChange>
        </w:rPr>
        <w:pPrChange w:id="918" w:author="Gergo" w:date="2017-11-24T10:46:00Z">
          <w:pPr>
            <w:ind w:firstLine="0"/>
          </w:pPr>
        </w:pPrChange>
      </w:pPr>
      <w:ins w:id="919" w:author="Gergo" w:date="2017-11-24T10:44:00Z">
        <w:r w:rsidRPr="003355B9">
          <w:rPr>
            <w:rFonts w:ascii="Consolas" w:hAnsi="Consolas"/>
            <w:sz w:val="22"/>
            <w:szCs w:val="22"/>
            <w:rPrChange w:id="920"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921" w:author="Gergo" w:date="2017-11-24T10:44:00Z"/>
          <w:rFonts w:ascii="Consolas" w:hAnsi="Consolas"/>
          <w:sz w:val="22"/>
          <w:szCs w:val="22"/>
          <w:rPrChange w:id="922" w:author="Gergo" w:date="2017-11-25T13:10:00Z">
            <w:rPr>
              <w:ins w:id="923" w:author="Gergo" w:date="2017-11-24T10:44:00Z"/>
              <w:rFonts w:ascii="Consolas" w:hAnsi="Consolas"/>
            </w:rPr>
          </w:rPrChange>
        </w:rPr>
        <w:pPrChange w:id="924" w:author="Gergo" w:date="2017-11-24T10:46:00Z">
          <w:pPr>
            <w:ind w:firstLine="0"/>
          </w:pPr>
        </w:pPrChange>
      </w:pPr>
      <w:ins w:id="925" w:author="Gergo" w:date="2017-11-24T10:44:00Z">
        <w:r w:rsidRPr="003355B9">
          <w:rPr>
            <w:rFonts w:ascii="Consolas" w:hAnsi="Consolas"/>
            <w:sz w:val="22"/>
            <w:szCs w:val="22"/>
            <w:rPrChange w:id="926"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927" w:author="Gergo" w:date="2017-11-24T10:44:00Z"/>
          <w:rFonts w:ascii="Consolas" w:hAnsi="Consolas"/>
          <w:sz w:val="22"/>
          <w:szCs w:val="22"/>
          <w:rPrChange w:id="928" w:author="Gergo" w:date="2017-11-25T13:10:00Z">
            <w:rPr>
              <w:ins w:id="929" w:author="Gergo" w:date="2017-11-24T10:44:00Z"/>
              <w:rFonts w:ascii="Consolas" w:hAnsi="Consolas"/>
            </w:rPr>
          </w:rPrChange>
        </w:rPr>
        <w:pPrChange w:id="930" w:author="Gergo" w:date="2017-11-24T10:46:00Z">
          <w:pPr>
            <w:ind w:firstLine="0"/>
          </w:pPr>
        </w:pPrChange>
      </w:pPr>
      <w:ins w:id="931" w:author="Gergo" w:date="2017-11-24T10:44:00Z">
        <w:r w:rsidRPr="003355B9">
          <w:rPr>
            <w:rFonts w:ascii="Consolas" w:hAnsi="Consolas"/>
            <w:sz w:val="22"/>
            <w:szCs w:val="22"/>
            <w:rPrChange w:id="932" w:author="Gergo" w:date="2017-11-25T13:10:00Z">
              <w:rPr>
                <w:rFonts w:ascii="Consolas" w:hAnsi="Consolas"/>
              </w:rPr>
            </w:rPrChange>
          </w:rPr>
          <w:tab/>
          <w:t>catCircle = (center = cat.pos, radius = distance )</w:t>
        </w:r>
        <w:r w:rsidRPr="003355B9">
          <w:rPr>
            <w:rFonts w:ascii="Consolas" w:hAnsi="Consolas"/>
            <w:sz w:val="22"/>
            <w:szCs w:val="22"/>
            <w:rPrChange w:id="933" w:author="Gergo" w:date="2017-11-25T13:10:00Z">
              <w:rPr>
                <w:rFonts w:ascii="Consolas" w:hAnsi="Consolas"/>
              </w:rPr>
            </w:rPrChange>
          </w:rPr>
          <w:tab/>
        </w:r>
      </w:ins>
    </w:p>
    <w:p w14:paraId="0B47C809" w14:textId="07D3E87B" w:rsidR="00F71781" w:rsidRPr="003355B9" w:rsidRDefault="00F71781">
      <w:pPr>
        <w:spacing w:line="240" w:lineRule="auto"/>
        <w:ind w:firstLine="0"/>
        <w:rPr>
          <w:ins w:id="934" w:author="Gergo" w:date="2017-11-24T10:44:00Z"/>
          <w:rFonts w:ascii="Consolas" w:hAnsi="Consolas"/>
          <w:sz w:val="22"/>
          <w:szCs w:val="22"/>
          <w:rPrChange w:id="935" w:author="Gergo" w:date="2017-11-25T13:10:00Z">
            <w:rPr>
              <w:ins w:id="936" w:author="Gergo" w:date="2017-11-24T10:44:00Z"/>
              <w:rFonts w:ascii="Consolas" w:hAnsi="Consolas"/>
            </w:rPr>
          </w:rPrChange>
        </w:rPr>
        <w:pPrChange w:id="937" w:author="Gergo" w:date="2017-11-24T10:46:00Z">
          <w:pPr>
            <w:ind w:firstLine="0"/>
          </w:pPr>
        </w:pPrChange>
      </w:pPr>
      <w:ins w:id="938" w:author="Gergo" w:date="2017-11-24T10:44:00Z">
        <w:r w:rsidRPr="003355B9">
          <w:rPr>
            <w:rFonts w:ascii="Consolas" w:hAnsi="Consolas"/>
            <w:sz w:val="22"/>
            <w:szCs w:val="22"/>
            <w:rPrChange w:id="939"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940" w:author="Gergo" w:date="2017-11-24T10:46:00Z"/>
          <w:rFonts w:ascii="Consolas" w:hAnsi="Consolas"/>
          <w:sz w:val="22"/>
          <w:szCs w:val="22"/>
        </w:rPr>
        <w:pPrChange w:id="941" w:author="Gergo" w:date="2017-11-24T10:46:00Z">
          <w:pPr>
            <w:ind w:firstLine="0"/>
          </w:pPr>
        </w:pPrChange>
      </w:pPr>
      <w:ins w:id="942" w:author="Gergo" w:date="2017-11-24T10:44:00Z">
        <w:r w:rsidRPr="003355B9">
          <w:rPr>
            <w:rFonts w:ascii="Consolas" w:hAnsi="Consolas"/>
            <w:sz w:val="22"/>
            <w:szCs w:val="22"/>
            <w:rPrChange w:id="943" w:author="Gergo" w:date="2017-11-25T13:10:00Z">
              <w:rPr>
                <w:rFonts w:ascii="Consolas" w:hAnsi="Consolas"/>
              </w:rPr>
            </w:rPrChange>
          </w:rPr>
          <w:t>}</w:t>
        </w:r>
      </w:ins>
    </w:p>
    <w:p w14:paraId="27997A1C" w14:textId="77777777" w:rsidR="00F71781" w:rsidRPr="003355B9" w:rsidRDefault="00F71781">
      <w:pPr>
        <w:spacing w:line="240" w:lineRule="auto"/>
        <w:ind w:firstLine="0"/>
        <w:rPr>
          <w:ins w:id="944" w:author="Gergo" w:date="2017-11-24T10:44:00Z"/>
          <w:rFonts w:ascii="Consolas" w:hAnsi="Consolas"/>
          <w:sz w:val="22"/>
          <w:szCs w:val="22"/>
          <w:rPrChange w:id="945" w:author="Gergo" w:date="2017-11-25T13:10:00Z">
            <w:rPr>
              <w:ins w:id="946" w:author="Gergo" w:date="2017-11-24T10:44:00Z"/>
              <w:rFonts w:ascii="Consolas" w:hAnsi="Consolas"/>
            </w:rPr>
          </w:rPrChange>
        </w:rPr>
        <w:pPrChange w:id="947" w:author="Gergo" w:date="2017-11-24T10:46:00Z">
          <w:pPr>
            <w:ind w:firstLine="0"/>
          </w:pPr>
        </w:pPrChange>
      </w:pPr>
    </w:p>
    <w:p w14:paraId="279E0D8E" w14:textId="77777777" w:rsidR="00F71781" w:rsidRPr="003355B9" w:rsidRDefault="00F71781">
      <w:pPr>
        <w:spacing w:line="240" w:lineRule="auto"/>
        <w:ind w:firstLine="0"/>
        <w:rPr>
          <w:ins w:id="948" w:author="Gergo" w:date="2017-11-24T10:44:00Z"/>
          <w:rFonts w:ascii="Consolas" w:hAnsi="Consolas"/>
          <w:sz w:val="22"/>
          <w:szCs w:val="22"/>
          <w:rPrChange w:id="949" w:author="Gergo" w:date="2017-11-25T13:10:00Z">
            <w:rPr>
              <w:ins w:id="950" w:author="Gergo" w:date="2017-11-24T10:44:00Z"/>
              <w:rFonts w:ascii="Consolas" w:hAnsi="Consolas"/>
            </w:rPr>
          </w:rPrChange>
        </w:rPr>
        <w:pPrChange w:id="951" w:author="Gergo" w:date="2017-11-24T10:46:00Z">
          <w:pPr>
            <w:ind w:firstLine="0"/>
          </w:pPr>
        </w:pPrChange>
      </w:pPr>
      <w:ins w:id="952" w:author="Gergo" w:date="2017-11-24T10:44:00Z">
        <w:r w:rsidRPr="003355B9">
          <w:rPr>
            <w:rFonts w:ascii="Consolas" w:hAnsi="Consolas"/>
            <w:sz w:val="22"/>
            <w:szCs w:val="22"/>
            <w:rPrChange w:id="953"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954" w:author="Gergo" w:date="2017-11-24T10:44:00Z"/>
          <w:rFonts w:ascii="Consolas" w:hAnsi="Consolas"/>
          <w:sz w:val="22"/>
          <w:szCs w:val="22"/>
          <w:rPrChange w:id="955" w:author="Gergo" w:date="2017-11-25T13:10:00Z">
            <w:rPr>
              <w:ins w:id="956" w:author="Gergo" w:date="2017-11-24T10:44:00Z"/>
              <w:rFonts w:ascii="Consolas" w:hAnsi="Consolas"/>
            </w:rPr>
          </w:rPrChange>
        </w:rPr>
        <w:pPrChange w:id="957" w:author="Gergo" w:date="2017-11-24T10:46:00Z">
          <w:pPr>
            <w:ind w:firstLine="0"/>
          </w:pPr>
        </w:pPrChange>
      </w:pPr>
      <w:ins w:id="958" w:author="Gergo" w:date="2017-11-24T10:44:00Z">
        <w:r w:rsidRPr="003355B9">
          <w:rPr>
            <w:rFonts w:ascii="Consolas" w:hAnsi="Consolas"/>
            <w:sz w:val="22"/>
            <w:szCs w:val="22"/>
            <w:rPrChange w:id="959" w:author="Gergo" w:date="2017-11-25T13:10:00Z">
              <w:rPr>
                <w:rFonts w:ascii="Consolas" w:hAnsi="Consolas"/>
              </w:rPr>
            </w:rPrChange>
          </w:rPr>
          <w:tab/>
          <w:t>d1 = di</w:t>
        </w:r>
      </w:ins>
      <w:ins w:id="960" w:author="Gergo" w:date="2017-11-29T19:28:00Z">
        <w:r w:rsidR="00BD0D2A">
          <w:rPr>
            <w:rFonts w:ascii="Consolas" w:hAnsi="Consolas"/>
            <w:sz w:val="22"/>
            <w:szCs w:val="22"/>
          </w:rPr>
          <w:t>s</w:t>
        </w:r>
      </w:ins>
      <w:ins w:id="961" w:author="Gergo" w:date="2017-11-24T10:44:00Z">
        <w:r w:rsidRPr="003355B9">
          <w:rPr>
            <w:rFonts w:ascii="Consolas" w:hAnsi="Consolas"/>
            <w:sz w:val="22"/>
            <w:szCs w:val="22"/>
            <w:rPrChange w:id="962" w:author="Gergo" w:date="2017-11-25T13:10:00Z">
              <w:rPr>
                <w:rFonts w:ascii="Consolas" w:hAnsi="Consolas"/>
              </w:rPr>
            </w:rPrChange>
          </w:rPr>
          <w:t>tance</w:t>
        </w:r>
      </w:ins>
      <w:ins w:id="963"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964" w:author="Gergo" w:date="2017-11-24T10:44:00Z"/>
          <w:rFonts w:ascii="Consolas" w:hAnsi="Consolas"/>
          <w:sz w:val="22"/>
          <w:szCs w:val="22"/>
          <w:rPrChange w:id="965" w:author="Gergo" w:date="2017-11-25T13:10:00Z">
            <w:rPr>
              <w:ins w:id="966" w:author="Gergo" w:date="2017-11-24T10:44:00Z"/>
              <w:rFonts w:ascii="Consolas" w:hAnsi="Consolas"/>
            </w:rPr>
          </w:rPrChange>
        </w:rPr>
        <w:pPrChange w:id="967" w:author="Gergo" w:date="2017-11-24T10:46:00Z">
          <w:pPr>
            <w:ind w:firstLine="0"/>
          </w:pPr>
        </w:pPrChange>
      </w:pPr>
      <w:ins w:id="968" w:author="Gergo" w:date="2017-11-24T10:44:00Z">
        <w:r w:rsidRPr="003355B9">
          <w:rPr>
            <w:rFonts w:ascii="Consolas" w:hAnsi="Consolas"/>
            <w:sz w:val="22"/>
            <w:szCs w:val="22"/>
            <w:rPrChange w:id="969" w:author="Gergo" w:date="2017-11-25T13:10:00Z">
              <w:rPr>
                <w:rFonts w:ascii="Consolas" w:hAnsi="Consolas"/>
              </w:rPr>
            </w:rPrChange>
          </w:rPr>
          <w:tab/>
          <w:t>d2 = distance</w:t>
        </w:r>
      </w:ins>
      <w:ins w:id="970"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971" w:author="Gergo" w:date="2017-11-24T10:44:00Z"/>
          <w:rFonts w:ascii="Consolas" w:hAnsi="Consolas"/>
          <w:sz w:val="22"/>
          <w:szCs w:val="22"/>
          <w:rPrChange w:id="972" w:author="Gergo" w:date="2017-11-25T13:10:00Z">
            <w:rPr>
              <w:ins w:id="973" w:author="Gergo" w:date="2017-11-24T10:44:00Z"/>
              <w:rFonts w:ascii="Consolas" w:hAnsi="Consolas"/>
            </w:rPr>
          </w:rPrChange>
        </w:rPr>
        <w:pPrChange w:id="974" w:author="Gergo" w:date="2017-11-24T10:46:00Z">
          <w:pPr>
            <w:ind w:firstLine="0"/>
          </w:pPr>
        </w:pPrChange>
      </w:pPr>
      <w:ins w:id="975" w:author="Gergo" w:date="2017-11-24T10:44:00Z">
        <w:r w:rsidRPr="003355B9">
          <w:rPr>
            <w:rFonts w:ascii="Consolas" w:hAnsi="Consolas"/>
            <w:sz w:val="22"/>
            <w:szCs w:val="22"/>
            <w:rPrChange w:id="976" w:author="Gergo" w:date="2017-11-25T13:10:00Z">
              <w:rPr>
                <w:rFonts w:ascii="Consolas" w:hAnsi="Consolas"/>
              </w:rPr>
            </w:rPrChange>
          </w:rPr>
          <w:tab/>
        </w:r>
      </w:ins>
    </w:p>
    <w:p w14:paraId="4ED7C9AF" w14:textId="77777777" w:rsidR="00F71781" w:rsidRPr="003355B9" w:rsidRDefault="00F71781">
      <w:pPr>
        <w:spacing w:line="240" w:lineRule="auto"/>
        <w:ind w:firstLine="0"/>
        <w:rPr>
          <w:ins w:id="977" w:author="Gergo" w:date="2017-11-24T10:44:00Z"/>
          <w:rFonts w:ascii="Consolas" w:hAnsi="Consolas"/>
          <w:sz w:val="22"/>
          <w:szCs w:val="22"/>
          <w:rPrChange w:id="978" w:author="Gergo" w:date="2017-11-25T13:10:00Z">
            <w:rPr>
              <w:ins w:id="979" w:author="Gergo" w:date="2017-11-24T10:44:00Z"/>
              <w:rFonts w:ascii="Consolas" w:hAnsi="Consolas"/>
            </w:rPr>
          </w:rPrChange>
        </w:rPr>
        <w:pPrChange w:id="980" w:author="Gergo" w:date="2017-11-24T10:46:00Z">
          <w:pPr>
            <w:ind w:firstLine="0"/>
          </w:pPr>
        </w:pPrChange>
      </w:pPr>
      <w:ins w:id="981" w:author="Gergo" w:date="2017-11-24T10:44:00Z">
        <w:r w:rsidRPr="003355B9">
          <w:rPr>
            <w:rFonts w:ascii="Consolas" w:hAnsi="Consolas"/>
            <w:sz w:val="22"/>
            <w:szCs w:val="22"/>
            <w:rPrChange w:id="982"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983" w:author="Gergo" w:date="2017-11-24T10:44:00Z"/>
          <w:rFonts w:ascii="Consolas" w:hAnsi="Consolas"/>
          <w:sz w:val="22"/>
          <w:szCs w:val="22"/>
          <w:rPrChange w:id="984" w:author="Gergo" w:date="2017-11-25T13:10:00Z">
            <w:rPr>
              <w:ins w:id="985" w:author="Gergo" w:date="2017-11-24T10:44:00Z"/>
              <w:rFonts w:ascii="Consolas" w:hAnsi="Consolas"/>
            </w:rPr>
          </w:rPrChange>
        </w:rPr>
        <w:pPrChange w:id="986" w:author="Gergo" w:date="2017-11-24T10:46:00Z">
          <w:pPr>
            <w:ind w:firstLine="0"/>
          </w:pPr>
        </w:pPrChange>
      </w:pPr>
      <w:ins w:id="987" w:author="Gergo" w:date="2017-11-24T10:44:00Z">
        <w:r w:rsidRPr="003355B9">
          <w:rPr>
            <w:rFonts w:ascii="Consolas" w:hAnsi="Consolas"/>
            <w:sz w:val="22"/>
            <w:szCs w:val="22"/>
            <w:rPrChange w:id="988" w:author="Gergo" w:date="2017-11-25T13:10:00Z">
              <w:rPr>
                <w:rFonts w:ascii="Consolas" w:hAnsi="Consolas"/>
              </w:rPr>
            </w:rPrChange>
          </w:rPr>
          <w:t>}</w:t>
        </w:r>
      </w:ins>
    </w:p>
    <w:p w14:paraId="74CCB6D7" w14:textId="77777777" w:rsidR="00F71781" w:rsidRPr="003355B9" w:rsidRDefault="00F71781" w:rsidP="00F71781">
      <w:pPr>
        <w:ind w:firstLine="0"/>
        <w:rPr>
          <w:ins w:id="989" w:author="Gergo" w:date="2017-11-24T10:44:00Z"/>
          <w:rFonts w:ascii="Consolas" w:hAnsi="Consolas"/>
          <w:sz w:val="22"/>
          <w:szCs w:val="22"/>
          <w:rPrChange w:id="990" w:author="Gergo" w:date="2017-11-25T13:10:00Z">
            <w:rPr>
              <w:ins w:id="991" w:author="Gergo" w:date="2017-11-24T10:44:00Z"/>
              <w:rFonts w:ascii="Consolas" w:hAnsi="Consolas"/>
            </w:rPr>
          </w:rPrChange>
        </w:rPr>
      </w:pPr>
    </w:p>
    <w:p w14:paraId="6C8F3A0F" w14:textId="77777777" w:rsidR="00F71781" w:rsidRPr="003355B9" w:rsidRDefault="00F71781" w:rsidP="00F71781">
      <w:pPr>
        <w:ind w:firstLine="0"/>
        <w:rPr>
          <w:ins w:id="992" w:author="Gergo" w:date="2017-11-24T10:44:00Z"/>
          <w:rFonts w:ascii="Consolas" w:hAnsi="Consolas"/>
          <w:sz w:val="22"/>
          <w:szCs w:val="22"/>
          <w:rPrChange w:id="993" w:author="Gergo" w:date="2017-11-25T13:10:00Z">
            <w:rPr>
              <w:ins w:id="994" w:author="Gergo" w:date="2017-11-24T10:44:00Z"/>
              <w:rFonts w:ascii="Consolas" w:hAnsi="Consolas"/>
            </w:rPr>
          </w:rPrChange>
        </w:rPr>
      </w:pPr>
      <w:ins w:id="995" w:author="Gergo" w:date="2017-11-24T10:44:00Z">
        <w:r w:rsidRPr="003355B9">
          <w:rPr>
            <w:rFonts w:ascii="Consolas" w:hAnsi="Consolas"/>
            <w:sz w:val="22"/>
            <w:szCs w:val="22"/>
            <w:rPrChange w:id="996"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997" w:author="Gergo" w:date="2017-11-24T10:44:00Z"/>
          <w:rFonts w:ascii="Consolas" w:hAnsi="Consolas"/>
          <w:sz w:val="22"/>
          <w:szCs w:val="22"/>
          <w:rPrChange w:id="998" w:author="Gergo" w:date="2017-11-25T13:10:00Z">
            <w:rPr>
              <w:ins w:id="999" w:author="Gergo" w:date="2017-11-24T10:44:00Z"/>
              <w:rFonts w:ascii="Consolas" w:hAnsi="Consolas"/>
            </w:rPr>
          </w:rPrChange>
        </w:rPr>
      </w:pPr>
      <w:ins w:id="1000" w:author="Gergo" w:date="2017-11-24T10:44:00Z">
        <w:r w:rsidRPr="003355B9">
          <w:rPr>
            <w:rFonts w:ascii="Consolas" w:hAnsi="Consolas"/>
            <w:sz w:val="22"/>
            <w:szCs w:val="22"/>
            <w:rPrChange w:id="1001"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002" w:author="Gergo" w:date="2017-11-24T10:44:00Z"/>
          <w:rFonts w:ascii="Consolas" w:hAnsi="Consolas"/>
          <w:sz w:val="22"/>
          <w:szCs w:val="22"/>
          <w:rPrChange w:id="1003" w:author="Gergo" w:date="2017-11-25T13:10:00Z">
            <w:rPr>
              <w:ins w:id="1004" w:author="Gergo" w:date="2017-11-24T10:44:00Z"/>
              <w:rFonts w:ascii="Consolas" w:hAnsi="Consolas"/>
            </w:rPr>
          </w:rPrChange>
        </w:rPr>
      </w:pPr>
      <w:ins w:id="1005" w:author="Gergo" w:date="2017-11-24T10:44:00Z">
        <w:r w:rsidRPr="003355B9">
          <w:rPr>
            <w:rFonts w:ascii="Consolas" w:hAnsi="Consolas"/>
            <w:sz w:val="22"/>
            <w:szCs w:val="22"/>
            <w:rPrChange w:id="1006" w:author="Gergo" w:date="2017-11-25T13:10:00Z">
              <w:rPr>
                <w:rFonts w:ascii="Consolas" w:hAnsi="Consolas"/>
              </w:rPr>
            </w:rPrChange>
          </w:rPr>
          <w:tab/>
        </w:r>
        <w:r w:rsidRPr="003355B9">
          <w:rPr>
            <w:rFonts w:ascii="Consolas" w:hAnsi="Consolas"/>
            <w:sz w:val="22"/>
            <w:szCs w:val="22"/>
            <w:rPrChange w:id="1007"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008" w:author="Gergo" w:date="2017-11-24T10:44:00Z"/>
          <w:rFonts w:ascii="Consolas" w:hAnsi="Consolas"/>
          <w:sz w:val="22"/>
          <w:szCs w:val="22"/>
          <w:rPrChange w:id="1009" w:author="Gergo" w:date="2017-11-25T13:10:00Z">
            <w:rPr>
              <w:ins w:id="1010" w:author="Gergo" w:date="2017-11-24T10:44:00Z"/>
              <w:rFonts w:ascii="Consolas" w:hAnsi="Consolas"/>
            </w:rPr>
          </w:rPrChange>
        </w:rPr>
      </w:pPr>
      <w:ins w:id="1011" w:author="Gergo" w:date="2017-11-24T10:44:00Z">
        <w:r w:rsidRPr="003355B9">
          <w:rPr>
            <w:rFonts w:ascii="Consolas" w:hAnsi="Consolas"/>
            <w:sz w:val="22"/>
            <w:szCs w:val="22"/>
            <w:rPrChange w:id="1012" w:author="Gergo" w:date="2017-11-25T13:10:00Z">
              <w:rPr>
                <w:rFonts w:ascii="Consolas" w:hAnsi="Consolas"/>
              </w:rPr>
            </w:rPrChange>
          </w:rPr>
          <w:tab/>
          <w:t>}</w:t>
        </w:r>
      </w:ins>
    </w:p>
    <w:p w14:paraId="78756E87" w14:textId="77777777" w:rsidR="00F71781" w:rsidRPr="003355B9" w:rsidRDefault="00F71781" w:rsidP="00F71781">
      <w:pPr>
        <w:ind w:firstLine="0"/>
        <w:rPr>
          <w:ins w:id="1013" w:author="Gergo" w:date="2017-11-24T10:44:00Z"/>
          <w:rFonts w:ascii="Consolas" w:hAnsi="Consolas"/>
          <w:sz w:val="22"/>
          <w:szCs w:val="22"/>
          <w:rPrChange w:id="1014" w:author="Gergo" w:date="2017-11-25T13:10:00Z">
            <w:rPr>
              <w:ins w:id="1015" w:author="Gergo" w:date="2017-11-24T10:44:00Z"/>
              <w:rFonts w:ascii="Consolas" w:hAnsi="Consolas"/>
            </w:rPr>
          </w:rPrChange>
        </w:rPr>
      </w:pPr>
      <w:ins w:id="1016" w:author="Gergo" w:date="2017-11-24T10:44:00Z">
        <w:r w:rsidRPr="003355B9">
          <w:rPr>
            <w:rFonts w:ascii="Consolas" w:hAnsi="Consolas"/>
            <w:sz w:val="22"/>
            <w:szCs w:val="22"/>
            <w:rPrChange w:id="1017" w:author="Gergo" w:date="2017-11-25T13:10:00Z">
              <w:rPr>
                <w:rFonts w:ascii="Consolas" w:hAnsi="Consolas"/>
              </w:rPr>
            </w:rPrChange>
          </w:rPr>
          <w:tab/>
          <w:t>else{</w:t>
        </w:r>
      </w:ins>
    </w:p>
    <w:p w14:paraId="4C1E1718" w14:textId="77777777" w:rsidR="00F71781" w:rsidRPr="003355B9" w:rsidRDefault="00F71781" w:rsidP="00F71781">
      <w:pPr>
        <w:ind w:firstLine="0"/>
        <w:rPr>
          <w:ins w:id="1018" w:author="Gergo" w:date="2017-11-24T10:44:00Z"/>
          <w:rFonts w:ascii="Consolas" w:hAnsi="Consolas"/>
          <w:sz w:val="22"/>
          <w:szCs w:val="22"/>
          <w:rPrChange w:id="1019" w:author="Gergo" w:date="2017-11-25T13:10:00Z">
            <w:rPr>
              <w:ins w:id="1020" w:author="Gergo" w:date="2017-11-24T10:44:00Z"/>
              <w:rFonts w:ascii="Consolas" w:hAnsi="Consolas"/>
            </w:rPr>
          </w:rPrChange>
        </w:rPr>
      </w:pPr>
      <w:ins w:id="1021" w:author="Gergo" w:date="2017-11-24T10:44:00Z">
        <w:r w:rsidRPr="003355B9">
          <w:rPr>
            <w:rFonts w:ascii="Consolas" w:hAnsi="Consolas"/>
            <w:sz w:val="22"/>
            <w:szCs w:val="22"/>
            <w:rPrChange w:id="1022" w:author="Gergo" w:date="2017-11-25T13:10:00Z">
              <w:rPr>
                <w:rFonts w:ascii="Consolas" w:hAnsi="Consolas"/>
              </w:rPr>
            </w:rPrChange>
          </w:rPr>
          <w:tab/>
        </w:r>
        <w:r w:rsidRPr="003355B9">
          <w:rPr>
            <w:rFonts w:ascii="Consolas" w:hAnsi="Consolas"/>
            <w:sz w:val="22"/>
            <w:szCs w:val="22"/>
            <w:rPrChange w:id="1023" w:author="Gergo" w:date="2017-11-25T13:10:00Z">
              <w:rPr>
                <w:rFonts w:ascii="Consolas" w:hAnsi="Consolas"/>
              </w:rPr>
            </w:rPrChange>
          </w:rPr>
          <w:tab/>
          <w:t>t1, t2</w:t>
        </w:r>
      </w:ins>
    </w:p>
    <w:p w14:paraId="3968DCD8" w14:textId="77777777" w:rsidR="00F71781" w:rsidRPr="003355B9" w:rsidRDefault="00F71781" w:rsidP="00F71781">
      <w:pPr>
        <w:ind w:firstLine="0"/>
        <w:rPr>
          <w:ins w:id="1024" w:author="Gergo" w:date="2017-11-24T10:44:00Z"/>
          <w:rFonts w:ascii="Consolas" w:hAnsi="Consolas"/>
          <w:sz w:val="22"/>
          <w:szCs w:val="22"/>
          <w:rPrChange w:id="1025" w:author="Gergo" w:date="2017-11-25T13:10:00Z">
            <w:rPr>
              <w:ins w:id="1026" w:author="Gergo" w:date="2017-11-24T10:44:00Z"/>
              <w:rFonts w:ascii="Consolas" w:hAnsi="Consolas"/>
            </w:rPr>
          </w:rPrChange>
        </w:rPr>
      </w:pPr>
      <w:ins w:id="1027" w:author="Gergo" w:date="2017-11-24T10:44:00Z">
        <w:r w:rsidRPr="003355B9">
          <w:rPr>
            <w:rFonts w:ascii="Consolas" w:hAnsi="Consolas"/>
            <w:sz w:val="22"/>
            <w:szCs w:val="22"/>
            <w:rPrChange w:id="1028" w:author="Gergo" w:date="2017-11-25T13:10:00Z">
              <w:rPr>
                <w:rFonts w:ascii="Consolas" w:hAnsi="Consolas"/>
              </w:rPr>
            </w:rPrChange>
          </w:rPr>
          <w:tab/>
        </w:r>
        <w:r w:rsidRPr="003355B9">
          <w:rPr>
            <w:rFonts w:ascii="Consolas" w:hAnsi="Consolas"/>
            <w:sz w:val="22"/>
            <w:szCs w:val="22"/>
            <w:rPrChange w:id="1029"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030" w:author="Gergo" w:date="2017-11-24T10:44:00Z"/>
          <w:rFonts w:ascii="Consolas" w:hAnsi="Consolas"/>
          <w:sz w:val="22"/>
          <w:szCs w:val="22"/>
          <w:rPrChange w:id="1031" w:author="Gergo" w:date="2017-11-25T13:10:00Z">
            <w:rPr>
              <w:ins w:id="1032" w:author="Gergo" w:date="2017-11-24T10:44:00Z"/>
              <w:rFonts w:ascii="Consolas" w:hAnsi="Consolas"/>
            </w:rPr>
          </w:rPrChange>
        </w:rPr>
      </w:pPr>
      <w:ins w:id="1033" w:author="Gergo" w:date="2017-11-24T10:44:00Z">
        <w:r w:rsidRPr="003355B9">
          <w:rPr>
            <w:rFonts w:ascii="Consolas" w:hAnsi="Consolas"/>
            <w:sz w:val="22"/>
            <w:szCs w:val="22"/>
            <w:rPrChange w:id="1034" w:author="Gergo" w:date="2017-11-25T13:10:00Z">
              <w:rPr>
                <w:rFonts w:ascii="Consolas" w:hAnsi="Consolas"/>
              </w:rPr>
            </w:rPrChange>
          </w:rPr>
          <w:tab/>
        </w:r>
        <w:r w:rsidRPr="003355B9">
          <w:rPr>
            <w:rFonts w:ascii="Consolas" w:hAnsi="Consolas"/>
            <w:sz w:val="22"/>
            <w:szCs w:val="22"/>
            <w:rPrChange w:id="1035"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036" w:author="Gergo" w:date="2017-11-24T10:44:00Z"/>
          <w:rFonts w:ascii="Consolas" w:hAnsi="Consolas"/>
          <w:sz w:val="22"/>
          <w:szCs w:val="22"/>
          <w:rPrChange w:id="1037" w:author="Gergo" w:date="2017-11-25T13:10:00Z">
            <w:rPr>
              <w:ins w:id="1038" w:author="Gergo" w:date="2017-11-24T10:44:00Z"/>
              <w:rFonts w:ascii="Consolas" w:hAnsi="Consolas"/>
            </w:rPr>
          </w:rPrChange>
        </w:rPr>
      </w:pPr>
      <w:ins w:id="1039" w:author="Gergo" w:date="2017-11-24T10:44:00Z">
        <w:r w:rsidRPr="003355B9">
          <w:rPr>
            <w:rFonts w:ascii="Consolas" w:hAnsi="Consolas"/>
            <w:sz w:val="22"/>
            <w:szCs w:val="22"/>
            <w:rPrChange w:id="1040" w:author="Gergo" w:date="2017-11-25T13:10:00Z">
              <w:rPr>
                <w:rFonts w:ascii="Consolas" w:hAnsi="Consolas"/>
              </w:rPr>
            </w:rPrChange>
          </w:rPr>
          <w:tab/>
        </w:r>
        <w:r w:rsidRPr="003355B9">
          <w:rPr>
            <w:rFonts w:ascii="Consolas" w:hAnsi="Consolas"/>
            <w:sz w:val="22"/>
            <w:szCs w:val="22"/>
            <w:rPrChange w:id="1041"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042" w:author="Gergo" w:date="2017-11-24T10:44:00Z"/>
          <w:rFonts w:ascii="Consolas" w:hAnsi="Consolas"/>
          <w:sz w:val="22"/>
          <w:szCs w:val="22"/>
          <w:rPrChange w:id="1043" w:author="Gergo" w:date="2017-11-25T13:10:00Z">
            <w:rPr>
              <w:ins w:id="1044" w:author="Gergo" w:date="2017-11-24T10:44:00Z"/>
              <w:rFonts w:ascii="Consolas" w:hAnsi="Consolas"/>
            </w:rPr>
          </w:rPrChange>
        </w:rPr>
      </w:pPr>
      <w:ins w:id="1045" w:author="Gergo" w:date="2017-11-24T10:44:00Z">
        <w:r w:rsidRPr="003355B9">
          <w:rPr>
            <w:rFonts w:ascii="Consolas" w:hAnsi="Consolas"/>
            <w:sz w:val="22"/>
            <w:szCs w:val="22"/>
            <w:rPrChange w:id="1046"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047" w:author="Gergo" w:date="2017-11-24T09:59:00Z"/>
          <w:rFonts w:ascii="Consolas" w:hAnsi="Consolas"/>
          <w:sz w:val="22"/>
          <w:szCs w:val="22"/>
          <w:rPrChange w:id="1048" w:author="Gergo" w:date="2017-11-25T13:10:00Z">
            <w:rPr>
              <w:ins w:id="1049" w:author="Gergo" w:date="2017-11-24T09:59:00Z"/>
            </w:rPr>
          </w:rPrChange>
        </w:rPr>
        <w:pPrChange w:id="1050" w:author="Gergo" w:date="2017-11-24T10:02:00Z">
          <w:pPr>
            <w:pStyle w:val="Cmsor2"/>
          </w:pPr>
        </w:pPrChange>
      </w:pPr>
      <w:ins w:id="1051" w:author="Gergo" w:date="2017-11-24T10:44:00Z">
        <w:r w:rsidRPr="003355B9">
          <w:rPr>
            <w:rFonts w:ascii="Consolas" w:hAnsi="Consolas"/>
            <w:sz w:val="22"/>
            <w:szCs w:val="22"/>
            <w:rPrChange w:id="1052" w:author="Gergo" w:date="2017-11-25T13:10:00Z">
              <w:rPr>
                <w:rFonts w:ascii="Consolas" w:hAnsi="Consolas"/>
                <w:b w:val="0"/>
                <w:bCs w:val="0"/>
                <w:iCs w:val="0"/>
              </w:rPr>
            </w:rPrChange>
          </w:rPr>
          <w:t>}</w:t>
        </w:r>
      </w:ins>
    </w:p>
    <w:p w14:paraId="32E70D9B" w14:textId="77777777" w:rsidR="00630B92" w:rsidRPr="003355B9" w:rsidRDefault="00630B92">
      <w:pPr>
        <w:rPr>
          <w:ins w:id="1053" w:author="Gergo" w:date="2017-11-18T11:48:00Z"/>
          <w:rFonts w:ascii="Consolas" w:hAnsi="Consolas"/>
          <w:rPrChange w:id="1054" w:author="Gergo" w:date="2017-11-25T13:10:00Z">
            <w:rPr>
              <w:ins w:id="1055" w:author="Gergo" w:date="2017-11-18T11:48:00Z"/>
            </w:rPr>
          </w:rPrChange>
        </w:rPr>
        <w:pPrChange w:id="1056" w:author="Gergo" w:date="2017-11-18T11:52:00Z">
          <w:pPr>
            <w:pStyle w:val="Cmsor2"/>
          </w:pPr>
        </w:pPrChange>
      </w:pPr>
    </w:p>
    <w:p w14:paraId="42180EF5" w14:textId="0812D1C2" w:rsidR="007721F3" w:rsidRPr="003355B9" w:rsidRDefault="007721F3">
      <w:pPr>
        <w:rPr>
          <w:ins w:id="1057" w:author="Gergo" w:date="2017-11-18T12:04:00Z"/>
          <w:rPrChange w:id="1058" w:author="Gergo" w:date="2017-11-25T13:10:00Z">
            <w:rPr>
              <w:ins w:id="1059" w:author="Gergo" w:date="2017-11-18T12:04:00Z"/>
            </w:rPr>
          </w:rPrChange>
        </w:rPr>
        <w:pPrChange w:id="1060" w:author="Gergo" w:date="2017-11-18T10:59:00Z">
          <w:pPr>
            <w:pStyle w:val="Cmsor2"/>
          </w:pPr>
        </w:pPrChange>
      </w:pPr>
      <w:ins w:id="1061" w:author="Gergo" w:date="2017-11-18T12:02:00Z">
        <w:r w:rsidRPr="003355B9">
          <w:rPr>
            <w:rPrChange w:id="1062" w:author="Gergo" w:date="2017-11-25T13:10:00Z">
              <w:rPr/>
            </w:rPrChange>
          </w:rPr>
          <w:t xml:space="preserve">A számításokat a </w:t>
        </w:r>
        <w:r w:rsidRPr="003355B9">
          <w:rPr>
            <w:rFonts w:ascii="Consolas" w:hAnsi="Consolas"/>
            <w:rPrChange w:id="1063" w:author="Gergo" w:date="2017-11-25T13:10:00Z">
              <w:rPr/>
            </w:rPrChange>
          </w:rPr>
          <w:t>MathUtil</w:t>
        </w:r>
        <w:r w:rsidRPr="003355B9">
          <w:rPr>
            <w:rPrChange w:id="1064" w:author="Gergo" w:date="2017-11-25T13:10:00Z">
              <w:rPr/>
            </w:rPrChange>
          </w:rPr>
          <w:t xml:space="preserve"> segédosztályom metódusai végzik, amiket a </w:t>
        </w:r>
        <w:r w:rsidRPr="003355B9">
          <w:rPr>
            <w:rFonts w:ascii="Consolas" w:hAnsi="Consolas"/>
            <w:rPrChange w:id="1065" w:author="Gergo" w:date="2017-11-25T13:10:00Z">
              <w:rPr/>
            </w:rPrChange>
          </w:rPr>
          <w:t>KittenController</w:t>
        </w:r>
        <w:r w:rsidRPr="003355B9">
          <w:rPr>
            <w:rPrChange w:id="1066" w:author="Gergo" w:date="2017-11-25T13:10:00Z">
              <w:rPr/>
            </w:rPrChange>
          </w:rPr>
          <w:t xml:space="preserve"> hív. Mivel ezek a hívások az  </w:t>
        </w:r>
        <w:r w:rsidRPr="003355B9">
          <w:rPr>
            <w:rFonts w:ascii="Consolas" w:hAnsi="Consolas"/>
            <w:rPrChange w:id="1067" w:author="Gergo" w:date="2017-11-25T13:10:00Z">
              <w:rPr>
                <w:rFonts w:ascii="Consolas" w:hAnsi="Consolas"/>
              </w:rPr>
            </w:rPrChange>
          </w:rPr>
          <w:t>Update</w:t>
        </w:r>
        <w:r w:rsidRPr="003355B9">
          <w:rPr>
            <w:rPrChange w:id="1068" w:author="Gergo" w:date="2017-11-25T13:10:00Z">
              <w:rPr/>
            </w:rPrChange>
          </w:rPr>
          <w:t xml:space="preserve"> függvényben kaptak helyet</w:t>
        </w:r>
        <w:r w:rsidRPr="003355B9">
          <w:rPr>
            <w:color w:val="FF0000"/>
            <w:sz w:val="36"/>
            <w:rPrChange w:id="1069" w:author="Gergo" w:date="2017-11-25T13:10:00Z">
              <w:rPr>
                <w:color w:val="FF0000"/>
                <w:sz w:val="36"/>
              </w:rPr>
            </w:rPrChange>
          </w:rPr>
          <w:t xml:space="preserve"> </w:t>
        </w:r>
        <w:r w:rsidRPr="003355B9">
          <w:rPr>
            <w:rPrChange w:id="1070" w:author="Gergo" w:date="2017-11-25T13:10:00Z">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1071" w:author="Gergo" w:date="2017-11-18T12:04:00Z"/>
          <w:rPrChange w:id="1072" w:author="Gergo" w:date="2017-11-25T13:10:00Z">
            <w:rPr>
              <w:ins w:id="1073" w:author="Gergo" w:date="2017-11-18T12:04:00Z"/>
            </w:rPr>
          </w:rPrChange>
        </w:rPr>
        <w:pPrChange w:id="1074" w:author="Gergo" w:date="2017-11-18T12:04:00Z">
          <w:pPr>
            <w:pStyle w:val="Cmsor2"/>
          </w:pPr>
        </w:pPrChange>
      </w:pPr>
      <w:bookmarkStart w:id="1075" w:name="_Toc499416831"/>
      <w:ins w:id="1076" w:author="Gergo" w:date="2017-11-18T12:04:00Z">
        <w:r w:rsidRPr="003355B9">
          <w:rPr>
            <w:rPrChange w:id="1077" w:author="Gergo" w:date="2017-11-25T13:10:00Z">
              <w:rPr/>
            </w:rPrChange>
          </w:rPr>
          <w:t>Akadályok kikerülése</w:t>
        </w:r>
        <w:bookmarkEnd w:id="1075"/>
      </w:ins>
    </w:p>
    <w:p w14:paraId="265194D3" w14:textId="72FF05D4" w:rsidR="0079528D" w:rsidRPr="003355B9" w:rsidRDefault="00301448">
      <w:pPr>
        <w:rPr>
          <w:ins w:id="1078" w:author="Gergo" w:date="2017-11-18T12:35:00Z"/>
          <w:rPrChange w:id="1079" w:author="Gergo" w:date="2017-11-25T13:10:00Z">
            <w:rPr>
              <w:ins w:id="1080" w:author="Gergo" w:date="2017-11-18T12:35:00Z"/>
            </w:rPr>
          </w:rPrChange>
        </w:rPr>
        <w:pPrChange w:id="1081" w:author="Gergo" w:date="2017-11-18T12:05:00Z">
          <w:pPr>
            <w:pStyle w:val="Cmsor2"/>
          </w:pPr>
        </w:pPrChange>
      </w:pPr>
      <w:ins w:id="1082" w:author="Gergo" w:date="2017-11-18T12:13:00Z">
        <w:r w:rsidRPr="003355B9">
          <w:rPr>
            <w:rPrChange w:id="1083" w:author="Gergo" w:date="2017-11-25T13:10:00Z">
              <w:rPr/>
            </w:rPrChange>
          </w:rPr>
          <w:t xml:space="preserve">Minden akadály rendelkezik egy </w:t>
        </w:r>
        <w:r w:rsidRPr="003355B9">
          <w:rPr>
            <w:rFonts w:ascii="Consolas" w:hAnsi="Consolas"/>
            <w:rPrChange w:id="1084" w:author="Gergo" w:date="2017-11-25T13:10:00Z">
              <w:rPr/>
            </w:rPrChange>
          </w:rPr>
          <w:t>ObstacleInfo</w:t>
        </w:r>
        <w:r w:rsidRPr="003355B9">
          <w:rPr>
            <w:rPrChange w:id="1085" w:author="Gergo" w:date="2017-11-25T13:10:00Z">
              <w:rPr/>
            </w:rPrChange>
          </w:rPr>
          <w:t xml:space="preserve"> scripttel, amiben meg van adva, hogy az adott elemet mekkora sugarú körben kell kikerülni. </w:t>
        </w:r>
      </w:ins>
      <w:ins w:id="1086" w:author="Gergo" w:date="2017-11-18T12:09:00Z">
        <w:r w:rsidRPr="003355B9">
          <w:rPr>
            <w:rPrChange w:id="1087" w:author="Gergo" w:date="2017-11-25T13:10:00Z">
              <w:rPr/>
            </w:rPrChange>
          </w:rPr>
          <w:t>Az fák é kövek</w:t>
        </w:r>
        <w:r w:rsidR="003B76B4" w:rsidRPr="003355B9">
          <w:rPr>
            <w:rPrChange w:id="1088" w:author="Gergo" w:date="2017-11-25T13:10:00Z">
              <w:rPr/>
            </w:rPrChange>
          </w:rPr>
          <w:t xml:space="preserve"> kikerülése nagyon hasonló módon történik</w:t>
        </w:r>
      </w:ins>
      <w:ins w:id="1089" w:author="Gergo" w:date="2017-11-18T12:12:00Z">
        <w:r w:rsidRPr="003355B9">
          <w:rPr>
            <w:rPrChange w:id="1090" w:author="Gergo" w:date="2017-11-25T13:10:00Z">
              <w:rPr/>
            </w:rPrChange>
          </w:rPr>
          <w:t>,</w:t>
        </w:r>
      </w:ins>
      <w:ins w:id="1091" w:author="Gergo" w:date="2017-11-18T12:09:00Z">
        <w:r w:rsidR="003B76B4" w:rsidRPr="003355B9">
          <w:rPr>
            <w:rPrChange w:id="1092" w:author="Gergo" w:date="2017-11-25T13:10:00Z">
              <w:rPr/>
            </w:rPrChange>
          </w:rPr>
          <w:t xml:space="preserve"> mint a játékosé.</w:t>
        </w:r>
      </w:ins>
      <w:ins w:id="1093" w:author="Gergo" w:date="2017-11-18T12:15:00Z">
        <w:r w:rsidRPr="003355B9">
          <w:rPr>
            <w:rPrChange w:id="1094" w:author="Gergo" w:date="2017-11-25T13:10:00Z">
              <w:rPr/>
            </w:rPrChange>
          </w:rPr>
          <w:t xml:space="preserve"> A módszer egészen az érintő választásig teljesen</w:t>
        </w:r>
        <w:r w:rsidR="000D2C8F" w:rsidRPr="003355B9">
          <w:rPr>
            <w:rPrChange w:id="1095" w:author="Gergo" w:date="2017-11-25T13:10:00Z">
              <w:rPr/>
            </w:rPrChange>
          </w:rPr>
          <w:t xml:space="preserve"> megegyezik, itt viszont nem az ér</w:t>
        </w:r>
      </w:ins>
      <w:ins w:id="1096" w:author="Gergo" w:date="2017-11-18T12:23:00Z">
        <w:r w:rsidR="000D2C8F" w:rsidRPr="003355B9">
          <w:rPr>
            <w:rPrChange w:id="1097" w:author="Gergo" w:date="2017-11-25T13:10:00Z">
              <w:rPr/>
            </w:rPrChange>
          </w:rPr>
          <w:t>i</w:t>
        </w:r>
      </w:ins>
      <w:ins w:id="1098" w:author="Gergo" w:date="2017-11-18T12:15:00Z">
        <w:r w:rsidR="000D2C8F" w:rsidRPr="003355B9">
          <w:rPr>
            <w:rPrChange w:id="1099" w:author="Gergo" w:date="2017-11-25T13:10:00Z">
              <w:rPr/>
            </w:rPrChange>
          </w:rPr>
          <w:t>ntőt választja</w:t>
        </w:r>
      </w:ins>
      <w:ins w:id="1100" w:author="Gergo" w:date="2017-11-18T12:23:00Z">
        <w:r w:rsidR="000D2C8F" w:rsidRPr="003355B9">
          <w:rPr>
            <w:rPrChange w:id="1101" w:author="Gergo" w:date="2017-11-25T13:10:00Z">
              <w:rPr/>
            </w:rPrChange>
          </w:rPr>
          <w:t>, amelyik a menedékhez van közelebb, hanem azt</w:t>
        </w:r>
      </w:ins>
      <w:ins w:id="1102" w:author="Gergo" w:date="2017-11-18T12:25:00Z">
        <w:r w:rsidR="00B512B7" w:rsidRPr="003355B9">
          <w:rPr>
            <w:rPrChange w:id="1103" w:author="Gergo" w:date="2017-11-25T13:10:00Z">
              <w:rPr/>
            </w:rPrChange>
          </w:rPr>
          <w:t>,</w:t>
        </w:r>
      </w:ins>
      <w:ins w:id="1104" w:author="Gergo" w:date="2017-11-18T12:23:00Z">
        <w:r w:rsidR="000D2C8F" w:rsidRPr="003355B9">
          <w:rPr>
            <w:rPrChange w:id="1105" w:author="Gergo" w:date="2017-11-25T13:10:00Z">
              <w:rPr/>
            </w:rPrChange>
          </w:rPr>
          <w:t xml:space="preserve"> amelyik az őt üldöző játékostól távolabb.</w:t>
        </w:r>
      </w:ins>
      <w:ins w:id="1106" w:author="Gergo" w:date="2017-11-18T12:26:00Z">
        <w:r w:rsidR="00B512B7" w:rsidRPr="003355B9">
          <w:rPr>
            <w:rPrChange w:id="1107" w:author="Gergo" w:date="2017-11-25T13:10:00Z">
              <w:rPr/>
            </w:rPrChange>
          </w:rPr>
          <w:t xml:space="preserve"> Ha ez nem így lenne</w:t>
        </w:r>
      </w:ins>
      <w:ins w:id="1108" w:author="Gergo" w:date="2017-11-18T12:27:00Z">
        <w:r w:rsidR="00B512B7" w:rsidRPr="003355B9">
          <w:rPr>
            <w:rPrChange w:id="1109" w:author="Gergo" w:date="2017-11-25T13:10:00Z">
              <w:rPr/>
            </w:rPrChange>
          </w:rPr>
          <w:t>,</w:t>
        </w:r>
      </w:ins>
      <w:ins w:id="1110" w:author="Gergo" w:date="2017-11-18T12:26:00Z">
        <w:r w:rsidR="00B512B7" w:rsidRPr="003355B9">
          <w:rPr>
            <w:rPrChange w:id="1111" w:author="Gergo" w:date="2017-11-25T13:10:00Z">
              <w:rPr/>
            </w:rPrChange>
          </w:rPr>
          <w:t xml:space="preserve"> akkor </w:t>
        </w:r>
      </w:ins>
      <w:ins w:id="1112" w:author="Gergo" w:date="2017-11-18T12:27:00Z">
        <w:r w:rsidR="00B512B7" w:rsidRPr="003355B9">
          <w:rPr>
            <w:rPrChange w:id="1113" w:author="Gergo" w:date="2017-11-25T13:10:00Z">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1114" w:author="Gergo" w:date="2017-11-18T12:29:00Z">
        <w:r w:rsidR="00B512B7" w:rsidRPr="003355B9">
          <w:rPr>
            <w:rPrChange w:id="1115" w:author="Gergo" w:date="2017-11-25T13:10:00Z">
              <w:rPr/>
            </w:rPrChange>
          </w:rPr>
          <w:t>körüli érintő irányú mozgás akkor ér véget, ha a cica</w:t>
        </w:r>
      </w:ins>
      <w:ins w:id="1116" w:author="Gergo" w:date="2017-11-18T12:33:00Z">
        <w:r w:rsidR="002A3F87" w:rsidRPr="003355B9">
          <w:rPr>
            <w:rPrChange w:id="1117" w:author="Gergo" w:date="2017-11-25T13:10:00Z">
              <w:rPr/>
            </w:rPrChange>
          </w:rPr>
          <w:t xml:space="preserve"> karakter</w:t>
        </w:r>
      </w:ins>
      <w:ins w:id="1118" w:author="Gergo" w:date="2017-11-18T12:29:00Z">
        <w:r w:rsidR="00B512B7" w:rsidRPr="003355B9">
          <w:rPr>
            <w:rPrChange w:id="1119" w:author="Gergo" w:date="2017-11-25T13:10:00Z">
              <w:rPr/>
            </w:rPrChange>
          </w:rPr>
          <w:t xml:space="preserve"> és a </w:t>
        </w:r>
      </w:ins>
      <w:ins w:id="1120" w:author="Gergo" w:date="2017-11-18T12:30:00Z">
        <w:r w:rsidR="00B512B7" w:rsidRPr="003355B9">
          <w:rPr>
            <w:rPrChange w:id="1121" w:author="Gergo" w:date="2017-11-25T13:10:00Z">
              <w:rPr/>
            </w:rPrChange>
          </w:rPr>
          <w:t>gombaház között húzott egyenes már nem metszi az akadály adott sugarú körét</w:t>
        </w:r>
      </w:ins>
      <w:ins w:id="1122" w:author="Gergo" w:date="2017-11-18T12:32:00Z">
        <w:r w:rsidR="002A3F87" w:rsidRPr="003355B9">
          <w:rPr>
            <w:rPrChange w:id="1123" w:author="Gergo" w:date="2017-11-25T13:10:00Z">
              <w:rPr/>
            </w:rPrChange>
          </w:rPr>
          <w:t>, ekkor vagy egyenesen a kunyhó felé folytatja útját, vagy ha a játékos megfelelően közel van, akkor annak kikerülését</w:t>
        </w:r>
      </w:ins>
      <w:ins w:id="1124" w:author="Gergo" w:date="2017-11-18T12:34:00Z">
        <w:r w:rsidR="002A3F87" w:rsidRPr="003355B9">
          <w:rPr>
            <w:rPrChange w:id="1125" w:author="Gergo" w:date="2017-11-25T13:10:00Z">
              <w:rPr/>
            </w:rPrChange>
          </w:rPr>
          <w:t xml:space="preserve"> kezdi meg.</w:t>
        </w:r>
      </w:ins>
    </w:p>
    <w:p w14:paraId="3C8F8A4E" w14:textId="1AD7CADF" w:rsidR="00C44CFA" w:rsidRPr="003355B9" w:rsidRDefault="00C44CFA">
      <w:pPr>
        <w:pStyle w:val="Cmsor3"/>
        <w:rPr>
          <w:ins w:id="1126" w:author="Gergo" w:date="2017-11-18T12:35:00Z"/>
          <w:rPrChange w:id="1127" w:author="Gergo" w:date="2017-11-25T13:10:00Z">
            <w:rPr>
              <w:ins w:id="1128" w:author="Gergo" w:date="2017-11-18T12:35:00Z"/>
            </w:rPr>
          </w:rPrChange>
        </w:rPr>
        <w:pPrChange w:id="1129" w:author="Gergo" w:date="2017-11-18T12:35:00Z">
          <w:pPr>
            <w:pStyle w:val="Cmsor2"/>
          </w:pPr>
        </w:pPrChange>
      </w:pPr>
      <w:bookmarkStart w:id="1130" w:name="_Toc499416832"/>
      <w:ins w:id="1131" w:author="Gergo" w:date="2017-11-18T12:35:00Z">
        <w:r w:rsidRPr="003355B9">
          <w:rPr>
            <w:rPrChange w:id="1132" w:author="Gergo" w:date="2017-11-25T13:10:00Z">
              <w:rPr/>
            </w:rPrChange>
          </w:rPr>
          <w:lastRenderedPageBreak/>
          <w:t>A sebesség</w:t>
        </w:r>
        <w:bookmarkEnd w:id="1130"/>
      </w:ins>
    </w:p>
    <w:p w14:paraId="638E9697" w14:textId="4516BF6C" w:rsidR="00C44CFA" w:rsidRPr="003355B9" w:rsidRDefault="001A64E2">
      <w:pPr>
        <w:rPr>
          <w:ins w:id="1133" w:author="Gergo" w:date="2017-11-18T10:50:00Z"/>
          <w:rPrChange w:id="1134" w:author="Gergo" w:date="2017-11-25T13:10:00Z">
            <w:rPr>
              <w:ins w:id="1135" w:author="Gergo" w:date="2017-11-18T10:50:00Z"/>
            </w:rPr>
          </w:rPrChange>
        </w:rPr>
        <w:pPrChange w:id="1136" w:author="Gergo" w:date="2017-11-18T12:35:00Z">
          <w:pPr>
            <w:pStyle w:val="Cmsor2"/>
          </w:pPr>
        </w:pPrChange>
      </w:pPr>
      <w:ins w:id="1137" w:author="Gergo" w:date="2017-11-18T12:38:00Z">
        <w:r w:rsidRPr="003355B9">
          <w:rPr>
            <w:rPrChange w:id="1138" w:author="Gergo" w:date="2017-11-25T13:10:00Z">
              <w:rPr/>
            </w:rPrChange>
          </w:rPr>
          <w:t>A cica karakter három különböző sebességgel tud mozogni, attól függően, hogy milyen távolságra van az őt üldöző játékostól.</w:t>
        </w:r>
      </w:ins>
      <w:ins w:id="1139" w:author="Gergo" w:date="2017-11-18T12:40:00Z">
        <w:r w:rsidR="0016469C" w:rsidRPr="003355B9">
          <w:rPr>
            <w:rPrChange w:id="1140" w:author="Gergo" w:date="2017-11-25T13:10:00Z">
              <w:rPr/>
            </w:rPrChange>
          </w:rPr>
          <w:t xml:space="preserve"> A játékos is két sebességgel tud mozogni, a feje dőlésszögétől függően.</w:t>
        </w:r>
      </w:ins>
      <w:ins w:id="1141" w:author="Gergo" w:date="2017-11-18T12:42:00Z">
        <w:r w:rsidR="009C6D07" w:rsidRPr="003355B9">
          <w:rPr>
            <w:rPrChange w:id="1142" w:author="Gergo" w:date="2017-11-25T13:10:00Z">
              <w:rPr/>
            </w:rPrChange>
          </w:rPr>
          <w:t xml:space="preserve"> A játékos futás közben sebessége lehetővé teszi, hogy megközelítse a macskát, de ilyenkor az is begyorsít, és a maximális sebessége gyorsabb</w:t>
        </w:r>
      </w:ins>
      <w:ins w:id="1143" w:author="Gergo" w:date="2017-11-18T12:45:00Z">
        <w:r w:rsidR="009C6D07" w:rsidRPr="003355B9">
          <w:rPr>
            <w:rPrChange w:id="1144" w:author="Gergo" w:date="2017-11-25T13:10:00Z">
              <w:rPr/>
            </w:rPrChange>
          </w:rPr>
          <w:t>,</w:t>
        </w:r>
      </w:ins>
      <w:ins w:id="1145" w:author="Gergo" w:date="2017-11-18T12:42:00Z">
        <w:r w:rsidR="009C6D07" w:rsidRPr="003355B9">
          <w:rPr>
            <w:rPrChange w:id="1146" w:author="Gergo" w:date="2017-11-25T13:10:00Z">
              <w:rPr/>
            </w:rPrChange>
          </w:rPr>
          <w:t xml:space="preserve"> mint a játékosé így el tud menekülni.</w:t>
        </w:r>
      </w:ins>
      <w:ins w:id="1147" w:author="Gergo" w:date="2017-11-18T12:44:00Z">
        <w:r w:rsidR="009C6D07" w:rsidRPr="003355B9">
          <w:rPr>
            <w:rPrChange w:id="1148" w:author="Gergo" w:date="2017-11-25T13:10:00Z">
              <w:rPr/>
            </w:rPrChange>
          </w:rPr>
          <w:t xml:space="preserve"> </w:t>
        </w:r>
      </w:ins>
      <w:ins w:id="1149" w:author="Gergo" w:date="2017-11-18T12:45:00Z">
        <w:r w:rsidR="009C6D07" w:rsidRPr="003355B9">
          <w:rPr>
            <w:rPrChange w:id="1150" w:author="Gergo" w:date="2017-11-25T13:10:00Z">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151" w:author="Gergo" w:date="2017-11-18T12:47:00Z">
        <w:r w:rsidR="009C6D07" w:rsidRPr="003355B9">
          <w:rPr>
            <w:rPrChange w:id="1152" w:author="Gergo" w:date="2017-11-25T13:10:00Z">
              <w:rPr/>
            </w:rPrChange>
          </w:rPr>
          <w:t xml:space="preserve"> a </w:t>
        </w:r>
        <w:r w:rsidR="009C6D07" w:rsidRPr="003355B9">
          <w:rPr>
            <w:rFonts w:ascii="Consolas" w:hAnsi="Consolas"/>
            <w:rPrChange w:id="1153" w:author="Gergo" w:date="2017-11-25T13:10:00Z">
              <w:rPr/>
            </w:rPrChange>
          </w:rPr>
          <w:t>KittenController Update</w:t>
        </w:r>
        <w:r w:rsidR="009C6D07" w:rsidRPr="003355B9">
          <w:rPr>
            <w:rPrChange w:id="1154" w:author="Gergo" w:date="2017-11-25T13:10:00Z">
              <w:rPr/>
            </w:rPrChange>
          </w:rPr>
          <w:t xml:space="preserve"> függvényében és utána ez alapján állítom be </w:t>
        </w:r>
      </w:ins>
      <w:ins w:id="1155" w:author="Gergo" w:date="2017-11-18T12:48:00Z">
        <w:r w:rsidR="009C6D07" w:rsidRPr="003355B9">
          <w:rPr>
            <w:rFonts w:ascii="Consolas" w:hAnsi="Consolas"/>
            <w:rPrChange w:id="1156" w:author="Gergo" w:date="2017-11-25T13:10:00Z">
              <w:rPr/>
            </w:rPrChange>
          </w:rPr>
          <w:t>speed</w:t>
        </w:r>
        <w:r w:rsidR="009C6D07" w:rsidRPr="003355B9">
          <w:rPr>
            <w:rPrChange w:id="1157" w:author="Gergo" w:date="2017-11-25T13:10:00Z">
              <w:rPr/>
            </w:rPrChange>
          </w:rPr>
          <w:t xml:space="preserve"> tulajdonságot, ami a mozgás sebességét határozza meg.</w:t>
        </w:r>
      </w:ins>
    </w:p>
    <w:p w14:paraId="504133FF" w14:textId="77777777" w:rsidR="00990398" w:rsidRPr="003355B9" w:rsidRDefault="00990398">
      <w:pPr>
        <w:rPr>
          <w:ins w:id="1158" w:author="Gergo" w:date="2017-11-18T10:01:00Z"/>
          <w:rPrChange w:id="1159" w:author="Gergo" w:date="2017-11-25T13:10:00Z">
            <w:rPr>
              <w:ins w:id="1160" w:author="Gergo" w:date="2017-11-18T10:01:00Z"/>
            </w:rPr>
          </w:rPrChange>
        </w:rPr>
        <w:pPrChange w:id="1161" w:author="Gergo" w:date="2017-11-18T10:50:00Z">
          <w:pPr>
            <w:pStyle w:val="Cmsor2"/>
          </w:pPr>
        </w:pPrChange>
      </w:pPr>
    </w:p>
    <w:p w14:paraId="578F9832" w14:textId="77777777" w:rsidR="000A6A59" w:rsidRPr="003355B9" w:rsidRDefault="000A6A59">
      <w:pPr>
        <w:ind w:firstLine="0"/>
        <w:rPr>
          <w:ins w:id="1162" w:author="Gergo" w:date="2017-11-17T13:48:00Z"/>
          <w:rPrChange w:id="1163" w:author="Gergo" w:date="2017-11-25T13:10:00Z">
            <w:rPr>
              <w:ins w:id="1164" w:author="Gergo" w:date="2017-11-17T13:48:00Z"/>
            </w:rPr>
          </w:rPrChange>
        </w:rPr>
        <w:pPrChange w:id="1165" w:author="Gergo" w:date="2017-11-18T10:01:00Z">
          <w:pPr>
            <w:pStyle w:val="Cmsor2"/>
          </w:pPr>
        </w:pPrChange>
      </w:pPr>
    </w:p>
    <w:p w14:paraId="71F267F4" w14:textId="6D4CC272" w:rsidR="009654DF" w:rsidRPr="003355B9" w:rsidRDefault="009654DF" w:rsidP="009654DF">
      <w:pPr>
        <w:pStyle w:val="Cmsor2"/>
        <w:rPr>
          <w:ins w:id="1166" w:author="Gergo" w:date="2017-11-18T16:14:00Z"/>
        </w:rPr>
      </w:pPr>
      <w:bookmarkStart w:id="1167" w:name="_Toc499416833"/>
      <w:ins w:id="1168" w:author="Gergo" w:date="2017-11-17T13:48:00Z">
        <w:r w:rsidRPr="003355B9">
          <w:t>Rúnák és rajzolás</w:t>
        </w:r>
      </w:ins>
      <w:bookmarkEnd w:id="1167"/>
    </w:p>
    <w:p w14:paraId="34CC8D38" w14:textId="078C8DE9" w:rsidR="00562931" w:rsidRPr="003355B9" w:rsidRDefault="00562931">
      <w:pPr>
        <w:rPr>
          <w:ins w:id="1169" w:author="Gergo" w:date="2017-11-18T16:19:00Z"/>
          <w:rPrChange w:id="1170" w:author="Gergo" w:date="2017-11-25T13:10:00Z">
            <w:rPr>
              <w:ins w:id="1171" w:author="Gergo" w:date="2017-11-18T16:19:00Z"/>
            </w:rPr>
          </w:rPrChange>
        </w:rPr>
        <w:pPrChange w:id="1172" w:author="Gergo" w:date="2017-11-18T16:14:00Z">
          <w:pPr>
            <w:pStyle w:val="Cmsor2"/>
          </w:pPr>
        </w:pPrChange>
      </w:pPr>
      <w:ins w:id="1173" w:author="Gergo" w:date="2017-11-18T16:15:00Z">
        <w:r w:rsidRPr="003355B9">
          <w:rPr>
            <w:rPrChange w:id="1174" w:author="Gergo" w:date="2017-11-25T13:10:00Z">
              <w:rPr/>
            </w:rPrChange>
          </w:rPr>
          <w:t>A rúnákkal először, akkor találkozunk</w:t>
        </w:r>
      </w:ins>
      <w:ins w:id="1175" w:author="Gergo" w:date="2017-11-18T16:18:00Z">
        <w:r w:rsidRPr="003355B9">
          <w:rPr>
            <w:rPrChange w:id="1176" w:author="Gergo" w:date="2017-11-25T13:10:00Z">
              <w:rPr/>
            </w:rPrChange>
          </w:rPr>
          <w:t>, amikor a varázslónő elküld minket az erdőbe, a felkutatásukra, hogy felkészüljünk az Ogre elleni harcra.</w:t>
        </w:r>
      </w:ins>
    </w:p>
    <w:p w14:paraId="362CDE51" w14:textId="3D3AEB70" w:rsidR="00562931" w:rsidRPr="003355B9" w:rsidRDefault="00562931">
      <w:pPr>
        <w:rPr>
          <w:ins w:id="1177" w:author="Gergo" w:date="2017-11-18T16:46:00Z"/>
          <w:rPrChange w:id="1178" w:author="Gergo" w:date="2017-11-25T13:10:00Z">
            <w:rPr>
              <w:ins w:id="1179" w:author="Gergo" w:date="2017-11-18T16:46:00Z"/>
            </w:rPr>
          </w:rPrChange>
        </w:rPr>
        <w:pPrChange w:id="1180" w:author="Gergo" w:date="2017-11-18T16:14:00Z">
          <w:pPr>
            <w:pStyle w:val="Cmsor2"/>
          </w:pPr>
        </w:pPrChange>
      </w:pPr>
      <w:ins w:id="1181" w:author="Gergo" w:date="2017-11-18T16:20:00Z">
        <w:r w:rsidRPr="003355B9">
          <w:rPr>
            <w:rPrChange w:id="1182" w:author="Gergo" w:date="2017-11-25T13:10:00Z">
              <w:rPr/>
            </w:rPrChange>
          </w:rPr>
          <w:t xml:space="preserve">A rúnák funkcionalitásuk alapján kétdimenziósak lennének, de én olyan működést rendelni hozzájuk, amit egy </w:t>
        </w:r>
        <w:r w:rsidRPr="003355B9">
          <w:rPr>
            <w:rFonts w:ascii="Consolas" w:hAnsi="Consolas"/>
            <w:rPrChange w:id="1183" w:author="Gergo" w:date="2017-11-25T13:10:00Z">
              <w:rPr/>
            </w:rPrChange>
          </w:rPr>
          <w:t>Canvas</w:t>
        </w:r>
        <w:r w:rsidRPr="003355B9">
          <w:rPr>
            <w:rPrChange w:id="1184" w:author="Gergo" w:date="2017-11-25T13:10:00Z">
              <w:rPr/>
            </w:rPrChange>
          </w:rPr>
          <w:t xml:space="preserve"> használatával nem lehetett volna megoldani</w:t>
        </w:r>
      </w:ins>
      <w:ins w:id="1185" w:author="Gergo" w:date="2017-11-18T16:23:00Z">
        <w:r w:rsidRPr="003355B9">
          <w:rPr>
            <w:rPrChange w:id="1186" w:author="Gergo" w:date="2017-11-25T13:10:00Z">
              <w:rPr/>
            </w:rPrChange>
          </w:rPr>
          <w:t>, így végül háro</w:t>
        </w:r>
        <w:r w:rsidR="00693E7D" w:rsidRPr="003355B9">
          <w:rPr>
            <w:rPrChange w:id="1187" w:author="Gergo" w:date="2017-11-25T13:10:00Z">
              <w:rPr/>
            </w:rPrChange>
          </w:rPr>
          <w:t>mdimenziós objektumokként lettek</w:t>
        </w:r>
        <w:r w:rsidRPr="003355B9">
          <w:rPr>
            <w:rPrChange w:id="1188" w:author="Gergo" w:date="2017-11-25T13:10:00Z">
              <w:rPr/>
            </w:rPrChange>
          </w:rPr>
          <w:t xml:space="preserve"> megvalósítva.</w:t>
        </w:r>
      </w:ins>
    </w:p>
    <w:p w14:paraId="1866EE59" w14:textId="27CA0FAF" w:rsidR="00693E7D" w:rsidRPr="003355B9" w:rsidRDefault="00693E7D">
      <w:pPr>
        <w:rPr>
          <w:ins w:id="1189" w:author="Gergo" w:date="2017-11-18T16:23:00Z"/>
          <w:rPrChange w:id="1190" w:author="Gergo" w:date="2017-11-25T13:10:00Z">
            <w:rPr>
              <w:ins w:id="1191" w:author="Gergo" w:date="2017-11-18T16:23:00Z"/>
            </w:rPr>
          </w:rPrChange>
        </w:rPr>
        <w:pPrChange w:id="1192" w:author="Gergo" w:date="2017-11-18T16:14:00Z">
          <w:pPr>
            <w:pStyle w:val="Cmsor2"/>
          </w:pPr>
        </w:pPrChange>
      </w:pPr>
      <w:ins w:id="1193" w:author="Gergo" w:date="2017-11-18T16:46:00Z">
        <w:r w:rsidRPr="003355B9">
          <w:rPr>
            <w:rPrChange w:id="1194" w:author="Gergo" w:date="2017-11-25T13:10:00Z">
              <w:rPr/>
            </w:rPrChange>
          </w:rPr>
          <w:t xml:space="preserve">Ha a </w:t>
        </w:r>
      </w:ins>
      <w:ins w:id="1195" w:author="Gergo" w:date="2017-11-18T16:47:00Z">
        <w:r w:rsidRPr="003355B9">
          <w:rPr>
            <w:rPrChange w:id="1196" w:author="Gergo" w:date="2017-11-25T13:10:00Z">
              <w:rPr/>
            </w:rPrChange>
          </w:rPr>
          <w:t xml:space="preserve">DayDream </w:t>
        </w:r>
      </w:ins>
      <w:ins w:id="1197" w:author="Gergo" w:date="2017-11-18T16:46:00Z">
        <w:r w:rsidRPr="003355B9">
          <w:rPr>
            <w:rPrChange w:id="1198" w:author="Gergo" w:date="2017-11-25T13:10:00Z">
              <w:rPr/>
            </w:rPrChange>
          </w:rPr>
          <w:t>kontroller</w:t>
        </w:r>
      </w:ins>
      <w:ins w:id="1199" w:author="Gergo" w:date="2017-11-18T16:47:00Z">
        <w:r w:rsidRPr="003355B9">
          <w:rPr>
            <w:rPrChange w:id="1200" w:author="Gergo" w:date="2017-11-25T13:10:00Z">
              <w:rPr/>
            </w:rPrChange>
          </w:rPr>
          <w:t xml:space="preserve"> kurzorját ( fehér kis korong ) </w:t>
        </w:r>
        <w:r w:rsidR="007B243E" w:rsidRPr="003355B9">
          <w:rPr>
            <w:rPrChange w:id="1201" w:author="Gergo" w:date="2017-11-25T13:10:00Z">
              <w:rPr/>
            </w:rPrChange>
          </w:rPr>
          <w:t>a rúnára irányítom, és</w:t>
        </w:r>
        <w:r w:rsidRPr="003355B9">
          <w:rPr>
            <w:rPrChange w:id="1202" w:author="Gergo" w:date="2017-11-25T13:10:00Z">
              <w:rPr/>
            </w:rPrChange>
          </w:rPr>
          <w:t xml:space="preserve"> lenyomom az érintőfelületet, ak</w:t>
        </w:r>
        <w:r w:rsidR="007B243E" w:rsidRPr="003355B9">
          <w:rPr>
            <w:rPrChange w:id="1203" w:author="Gergo" w:date="2017-11-25T13:10:00Z">
              <w:rPr/>
            </w:rPrChange>
          </w:rPr>
          <w:t>kor  megkezdődik a rajzolás</w:t>
        </w:r>
      </w:ins>
      <w:ins w:id="1204" w:author="Gergo" w:date="2017-11-18T16:46:00Z">
        <w:r w:rsidR="007B243E" w:rsidRPr="003355B9">
          <w:rPr>
            <w:rPrChange w:id="1205" w:author="Gergo" w:date="2017-11-25T13:10:00Z">
              <w:rPr/>
            </w:rPrChange>
          </w:rPr>
          <w:t xml:space="preserve">. Ekkor létrejön egy szikra objektum (egy </w:t>
        </w:r>
        <w:r w:rsidR="007B243E" w:rsidRPr="003355B9">
          <w:rPr>
            <w:rFonts w:ascii="Consolas" w:hAnsi="Consolas"/>
            <w:rPrChange w:id="1206" w:author="Gergo" w:date="2017-11-25T13:10:00Z">
              <w:rPr/>
            </w:rPrChange>
          </w:rPr>
          <w:t>ParticleSystem</w:t>
        </w:r>
        <w:r w:rsidR="007B243E" w:rsidRPr="003355B9">
          <w:rPr>
            <w:rPrChange w:id="1207" w:author="Gergo" w:date="2017-11-25T13:10:00Z">
              <w:rPr/>
            </w:rPrChange>
          </w:rPr>
          <w:t>)</w:t>
        </w:r>
      </w:ins>
      <w:ins w:id="1208" w:author="Gergo" w:date="2017-11-18T16:52:00Z">
        <w:r w:rsidR="007B243E" w:rsidRPr="003355B9">
          <w:rPr>
            <w:rPrChange w:id="1209" w:author="Gergo" w:date="2017-11-25T13:10:00Z">
              <w:rPr/>
            </w:rPrChange>
          </w:rPr>
          <w:t xml:space="preserve"> ami végig követi a rajzolást.</w:t>
        </w:r>
      </w:ins>
    </w:p>
    <w:p w14:paraId="56DADD4C" w14:textId="4976FB82" w:rsidR="00562931" w:rsidRPr="003355B9" w:rsidRDefault="00562931">
      <w:pPr>
        <w:pStyle w:val="Cmsor3"/>
        <w:rPr>
          <w:ins w:id="1210" w:author="Gergo" w:date="2017-11-18T16:24:00Z"/>
          <w:rPrChange w:id="1211" w:author="Gergo" w:date="2017-11-25T13:10:00Z">
            <w:rPr>
              <w:ins w:id="1212" w:author="Gergo" w:date="2017-11-18T16:24:00Z"/>
            </w:rPr>
          </w:rPrChange>
        </w:rPr>
        <w:pPrChange w:id="1213" w:author="Gergo" w:date="2017-11-18T16:24:00Z">
          <w:pPr>
            <w:pStyle w:val="Cmsor2"/>
          </w:pPr>
        </w:pPrChange>
      </w:pPr>
      <w:bookmarkStart w:id="1214" w:name="_Toc499416834"/>
      <w:ins w:id="1215" w:author="Gergo" w:date="2017-11-18T16:24:00Z">
        <w:r w:rsidRPr="003355B9">
          <w:rPr>
            <w:rPrChange w:id="1216" w:author="Gergo" w:date="2017-11-25T13:10:00Z">
              <w:rPr/>
            </w:rPrChange>
          </w:rPr>
          <w:t>Felépítésük</w:t>
        </w:r>
        <w:bookmarkEnd w:id="1214"/>
      </w:ins>
    </w:p>
    <w:p w14:paraId="749B78AC" w14:textId="0D9CAE49" w:rsidR="00562931" w:rsidRPr="003355B9" w:rsidRDefault="0089471D">
      <w:pPr>
        <w:rPr>
          <w:ins w:id="1217" w:author="Gergo" w:date="2017-11-18T16:38:00Z"/>
          <w:rPrChange w:id="1218" w:author="Gergo" w:date="2017-11-25T13:10:00Z">
            <w:rPr>
              <w:ins w:id="1219" w:author="Gergo" w:date="2017-11-18T16:38:00Z"/>
            </w:rPr>
          </w:rPrChange>
        </w:rPr>
        <w:pPrChange w:id="1220" w:author="Gergo" w:date="2017-11-18T16:24:00Z">
          <w:pPr>
            <w:pStyle w:val="Cmsor2"/>
          </w:pPr>
        </w:pPrChange>
      </w:pPr>
      <w:ins w:id="1221" w:author="Gergo" w:date="2017-11-18T16:34:00Z">
        <w:r w:rsidRPr="003355B9">
          <w:rPr>
            <w:rPrChange w:id="1222" w:author="Gergo" w:date="2017-11-25T13:10:00Z">
              <w:rPr/>
            </w:rPrChange>
          </w:rPr>
          <w:t>A négy rúna nagyon hasonlóan épül fel, a különbségek csak az alakjukból</w:t>
        </w:r>
      </w:ins>
      <w:ins w:id="1223" w:author="Gergo" w:date="2017-11-18T16:38:00Z">
        <w:r w:rsidRPr="003355B9">
          <w:rPr>
            <w:rPrChange w:id="1224" w:author="Gergo" w:date="2017-11-25T13:10:00Z">
              <w:rPr/>
            </w:rPrChange>
          </w:rPr>
          <w:t xml:space="preserve"> származnak.</w:t>
        </w:r>
      </w:ins>
      <w:ins w:id="1225" w:author="Gergo" w:date="2017-11-18T16:52:00Z">
        <w:r w:rsidR="00322B88" w:rsidRPr="003355B9">
          <w:rPr>
            <w:rPrChange w:id="1226" w:author="Gergo" w:date="2017-11-25T13:10:00Z">
              <w:rPr/>
            </w:rPrChange>
          </w:rPr>
          <w:t xml:space="preserve"> </w:t>
        </w:r>
      </w:ins>
    </w:p>
    <w:p w14:paraId="32F3B137" w14:textId="5D62D1BE" w:rsidR="0089471D" w:rsidRPr="003355B9" w:rsidRDefault="0089471D">
      <w:pPr>
        <w:rPr>
          <w:ins w:id="1227" w:author="Gergo" w:date="2017-11-18T17:07:00Z"/>
          <w:rPrChange w:id="1228" w:author="Gergo" w:date="2017-11-25T13:10:00Z">
            <w:rPr>
              <w:ins w:id="1229" w:author="Gergo" w:date="2017-11-18T17:07:00Z"/>
            </w:rPr>
          </w:rPrChange>
        </w:rPr>
        <w:pPrChange w:id="1230" w:author="Gergo" w:date="2017-11-18T16:24:00Z">
          <w:pPr>
            <w:pStyle w:val="Cmsor2"/>
          </w:pPr>
        </w:pPrChange>
      </w:pPr>
      <w:ins w:id="1231" w:author="Gergo" w:date="2017-11-18T16:39:00Z">
        <w:r w:rsidRPr="003355B9">
          <w:rPr>
            <w:rPrChange w:id="1232" w:author="Gergo" w:date="2017-11-25T13:10:00Z">
              <w:rPr/>
            </w:rPrChange>
          </w:rPr>
          <w:t xml:space="preserve">A rúnák </w:t>
        </w:r>
        <w:r w:rsidR="00693E7D" w:rsidRPr="003355B9">
          <w:rPr>
            <w:rPrChange w:id="1233" w:author="Gergo" w:date="2017-11-25T13:10:00Z">
              <w:rPr/>
            </w:rPrChange>
          </w:rPr>
          <w:t>a törzsüket adó alakzatból, a rajzolás során</w:t>
        </w:r>
      </w:ins>
      <w:ins w:id="1234" w:author="Gergo" w:date="2017-11-18T16:42:00Z">
        <w:r w:rsidR="00693E7D" w:rsidRPr="003355B9">
          <w:rPr>
            <w:rPrChange w:id="1235" w:author="Gergo" w:date="2017-11-25T13:10:00Z">
              <w:rPr/>
            </w:rPrChange>
          </w:rPr>
          <w:t xml:space="preserve"> felügyelt ellenőrzőpontokból</w:t>
        </w:r>
      </w:ins>
      <w:ins w:id="1236" w:author="Gergo" w:date="2017-11-18T16:45:00Z">
        <w:r w:rsidR="00693E7D" w:rsidRPr="003355B9">
          <w:rPr>
            <w:rPrChange w:id="1237" w:author="Gergo" w:date="2017-11-25T13:10:00Z">
              <w:rPr/>
            </w:rPrChange>
          </w:rPr>
          <w:t xml:space="preserve"> és végpontból állnak. Az ellenőrzőpontok a rúnaalakzat mentén elhelyezett collider-ek, amik</w:t>
        </w:r>
      </w:ins>
      <w:ins w:id="1238" w:author="Gergo" w:date="2017-11-18T16:52:00Z">
        <w:r w:rsidR="00322B88" w:rsidRPr="003355B9">
          <w:rPr>
            <w:rPrChange w:id="1239" w:author="Gergo" w:date="2017-11-25T13:10:00Z">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240" w:author="Gergo" w:date="2017-11-25T13:10:00Z">
              <w:rPr/>
            </w:rPrChange>
          </w:rPr>
          <w:lastRenderedPageBreak/>
          <w:t>végét és megtörténik az eredmény kiértékelése.</w:t>
        </w:r>
      </w:ins>
      <w:ins w:id="1241" w:author="Gergo" w:date="2017-11-18T16:57:00Z">
        <w:r w:rsidR="00126079" w:rsidRPr="003355B9">
          <w:rPr>
            <w:rPrChange w:id="1242" w:author="Gergo" w:date="2017-11-25T13:10:00Z">
              <w:rPr/>
            </w:rPrChange>
          </w:rPr>
          <w:t xml:space="preserve"> A rúnáknak még két eleme van, amik a használatuk intuitívabbá tételéért </w:t>
        </w:r>
      </w:ins>
      <w:ins w:id="1243" w:author="Gergo" w:date="2017-11-18T16:58:00Z">
        <w:r w:rsidR="00126079" w:rsidRPr="003355B9">
          <w:rPr>
            <w:rPrChange w:id="1244" w:author="Gergo" w:date="2017-11-25T13:10:00Z">
              <w:rPr/>
            </w:rPrChange>
          </w:rPr>
          <w:t>kerültek be. Az egyik a rajzolás irányát jelző, kezdetben oda-vissza mozgó kis nyilacska, a másik pedig a pozíciójukat jelző nagy fénysugár</w:t>
        </w:r>
      </w:ins>
      <w:ins w:id="1245" w:author="Gergo" w:date="2017-11-18T16:59:00Z">
        <w:r w:rsidR="00126079" w:rsidRPr="003355B9">
          <w:rPr>
            <w:rPrChange w:id="1246" w:author="Gergo" w:date="2017-11-25T13:10:00Z">
              <w:rPr/>
            </w:rPrChange>
          </w:rPr>
          <w:t>, ami nem sokkal a rúna fölött kezdődik, és egészen az égbe tart. Ez azt szolgálja, hogy amikor meg kell keresni az erdőben őket, akkor támpontot kapjunk, hogy merre is induljunk.</w:t>
        </w:r>
      </w:ins>
      <w:ins w:id="1247" w:author="Gergo" w:date="2017-11-18T17:12:00Z">
        <w:r w:rsidR="00FD6010" w:rsidRPr="003355B9">
          <w:rPr>
            <w:rPrChange w:id="1248" w:author="Gergo" w:date="2017-11-25T13:10:00Z">
              <w:rPr/>
            </w:rPrChange>
          </w:rPr>
          <w:t xml:space="preserve"> Ez, ha a játékos elég közel ér szép lassan eltűnik, ezt egy </w:t>
        </w:r>
      </w:ins>
      <w:ins w:id="1249" w:author="Gergo" w:date="2017-11-18T17:13:00Z">
        <w:r w:rsidR="00FD6010" w:rsidRPr="003355B9">
          <w:rPr>
            <w:rFonts w:ascii="Consolas" w:hAnsi="Consolas"/>
            <w:rPrChange w:id="1250" w:author="Gergo" w:date="2017-11-25T13:10:00Z">
              <w:rPr/>
            </w:rPrChange>
          </w:rPr>
          <w:t>TriggerCollider</w:t>
        </w:r>
      </w:ins>
      <w:ins w:id="1251" w:author="Gergo" w:date="2017-11-18T17:14:00Z">
        <w:r w:rsidR="00FD6010" w:rsidRPr="003355B9">
          <w:rPr>
            <w:rPrChange w:id="1252" w:author="Gergo" w:date="2017-11-25T13:10:00Z">
              <w:rPr/>
            </w:rPrChange>
          </w:rPr>
          <w:t>-</w:t>
        </w:r>
      </w:ins>
      <w:ins w:id="1253" w:author="Gergo" w:date="2017-11-18T17:13:00Z">
        <w:r w:rsidR="00FD6010" w:rsidRPr="003355B9">
          <w:rPr>
            <w:rPrChange w:id="1254" w:author="Gergo" w:date="2017-11-25T13:10:00Z">
              <w:rPr/>
            </w:rPrChange>
          </w:rPr>
          <w:t>rel oldottam meg.</w:t>
        </w:r>
      </w:ins>
      <w:ins w:id="1255"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256" w:author="Gergo" w:date="2017-11-29T19:29:00Z">
        <w:r w:rsidR="00300EEA">
          <w:t xml:space="preserve">Ábra </w:t>
        </w:r>
        <w:r w:rsidR="00300EEA">
          <w:rPr>
            <w:noProof/>
          </w:rPr>
          <w:t>4</w:t>
        </w:r>
        <w:r w:rsidR="00300EEA">
          <w:t>.</w:t>
        </w:r>
        <w:r w:rsidR="00300EEA">
          <w:rPr>
            <w:noProof/>
          </w:rPr>
          <w:t>3</w:t>
        </w:r>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257" w:author="Gergo" w:date="2017-11-29T19:29:00Z">
        <w:r w:rsidR="00300EEA" w:rsidRPr="003355B9">
          <w:rPr>
            <w:sz w:val="20"/>
            <w:szCs w:val="20"/>
            <w:rPrChange w:id="1258" w:author="Gergo" w:date="2017-11-25T13:10:00Z">
              <w:rPr/>
            </w:rPrChange>
          </w:rPr>
          <w:t xml:space="preserve">Ábra </w:t>
        </w:r>
        <w:r w:rsidR="00300EEA">
          <w:rPr>
            <w:noProof/>
          </w:rPr>
          <w:t>4</w:t>
        </w:r>
        <w:r w:rsidR="00300EEA">
          <w:t>.</w:t>
        </w:r>
        <w:r w:rsidR="00300EEA">
          <w:rPr>
            <w:noProof/>
          </w:rPr>
          <w:t>4</w:t>
        </w:r>
        <w:r w:rsidR="00300EEA">
          <w:fldChar w:fldCharType="end"/>
        </w:r>
      </w:ins>
      <w:ins w:id="1259" w:author="Gergo" w:date="2017-11-29T19:30:00Z">
        <w:r w:rsidR="00300EEA">
          <w:t>)</w:t>
        </w:r>
      </w:ins>
    </w:p>
    <w:p w14:paraId="31B90587" w14:textId="77777777" w:rsidR="00FD6010" w:rsidRPr="003355B9" w:rsidRDefault="00FD6010">
      <w:pPr>
        <w:pStyle w:val="Kp"/>
        <w:rPr>
          <w:ins w:id="1260" w:author="Gergo" w:date="2017-11-18T17:14:00Z"/>
        </w:rPr>
      </w:pPr>
      <w:ins w:id="1261" w:author="Gergo" w:date="2017-11-18T17:12:00Z">
        <w:r w:rsidRPr="003355B9">
          <w:rPr>
            <w:noProof/>
            <w:lang w:val="en-US"/>
            <w:rPrChange w:id="1262" w:author="Gergo" w:date="2017-11-25T13:10:00Z">
              <w:rPr>
                <w:noProof/>
                <w:lang w:val="en-US"/>
              </w:rPr>
            </w:rPrChange>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62F2956A" w:rsidR="00B00F77" w:rsidRPr="00E4270C" w:rsidRDefault="00B00F77">
                              <w:pPr>
                                <w:pStyle w:val="Kpalrs"/>
                                <w:rPr>
                                  <w:noProof/>
                                </w:rPr>
                                <w:pPrChange w:id="1263" w:author="Gergo" w:date="2017-11-18T17:12:00Z">
                                  <w:pPr>
                                    <w:pStyle w:val="Kp"/>
                                  </w:pPr>
                                </w:pPrChange>
                              </w:pPr>
                              <w:bookmarkStart w:id="1264" w:name="_Ref499747112"/>
                              <w:ins w:id="1265" w:author="Gergo" w:date="2017-11-18T17:12:00Z">
                                <w:r>
                                  <w:t xml:space="preserve">Ábra </w:t>
                                </w:r>
                              </w:ins>
                              <w:ins w:id="1266" w:author="Gergo" w:date="2017-11-29T14:33:00Z">
                                <w:r w:rsidR="00EB1182">
                                  <w:fldChar w:fldCharType="begin"/>
                                </w:r>
                                <w:r w:rsidR="00EB1182">
                                  <w:instrText xml:space="preserve"> STYLEREF 1 \s </w:instrText>
                                </w:r>
                              </w:ins>
                              <w:r w:rsidR="00EB1182">
                                <w:fldChar w:fldCharType="separate"/>
                              </w:r>
                              <w:r w:rsidR="00EB1182">
                                <w:rPr>
                                  <w:noProof/>
                                </w:rPr>
                                <w:t>4</w:t>
                              </w:r>
                              <w:ins w:id="126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268" w:author="Gergo" w:date="2017-11-29T14:33:00Z">
                                <w:r w:rsidR="00EB1182">
                                  <w:rPr>
                                    <w:noProof/>
                                  </w:rPr>
                                  <w:t>3</w:t>
                                </w:r>
                                <w:r w:rsidR="00EB1182">
                                  <w:fldChar w:fldCharType="end"/>
                                </w:r>
                              </w:ins>
                              <w:bookmarkEnd w:id="1264"/>
                              <w:ins w:id="1269" w:author="Gergo" w:date="2017-11-18T17:12:00Z">
                                <w:r>
                                  <w:t>: Rúna szerkezet</w:t>
                                </w:r>
                              </w:ins>
                              <w:ins w:id="1270"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62F2956A" w:rsidR="00B00F77" w:rsidRPr="00E4270C" w:rsidRDefault="00B00F77">
                        <w:pPr>
                          <w:pStyle w:val="Kpalrs"/>
                          <w:rPr>
                            <w:noProof/>
                          </w:rPr>
                          <w:pPrChange w:id="1271" w:author="Gergo" w:date="2017-11-18T17:12:00Z">
                            <w:pPr>
                              <w:pStyle w:val="Kp"/>
                            </w:pPr>
                          </w:pPrChange>
                        </w:pPr>
                        <w:bookmarkStart w:id="1272" w:name="_Ref499747112"/>
                        <w:ins w:id="1273" w:author="Gergo" w:date="2017-11-18T17:12:00Z">
                          <w:r>
                            <w:t xml:space="preserve">Ábra </w:t>
                          </w:r>
                        </w:ins>
                        <w:ins w:id="1274" w:author="Gergo" w:date="2017-11-29T14:33:00Z">
                          <w:r w:rsidR="00EB1182">
                            <w:fldChar w:fldCharType="begin"/>
                          </w:r>
                          <w:r w:rsidR="00EB1182">
                            <w:instrText xml:space="preserve"> STYLEREF 1 \s </w:instrText>
                          </w:r>
                        </w:ins>
                        <w:r w:rsidR="00EB1182">
                          <w:fldChar w:fldCharType="separate"/>
                        </w:r>
                        <w:r w:rsidR="00EB1182">
                          <w:rPr>
                            <w:noProof/>
                          </w:rPr>
                          <w:t>4</w:t>
                        </w:r>
                        <w:ins w:id="1275"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276" w:author="Gergo" w:date="2017-11-29T14:33:00Z">
                          <w:r w:rsidR="00EB1182">
                            <w:rPr>
                              <w:noProof/>
                            </w:rPr>
                            <w:t>3</w:t>
                          </w:r>
                          <w:r w:rsidR="00EB1182">
                            <w:fldChar w:fldCharType="end"/>
                          </w:r>
                        </w:ins>
                        <w:bookmarkEnd w:id="1272"/>
                        <w:ins w:id="1277" w:author="Gergo" w:date="2017-11-18T17:12:00Z">
                          <w:r>
                            <w:t>: Rúna szerkezet</w:t>
                          </w:r>
                        </w:ins>
                        <w:ins w:id="1278" w:author="Gergo" w:date="2017-11-18T17:14:00Z">
                          <w:r>
                            <w:t>e</w:t>
                          </w:r>
                        </w:ins>
                      </w:p>
                    </w:txbxContent>
                  </v:textbox>
                  <w10:wrap type="square"/>
                </v:shape>
              </w:pict>
            </mc:Fallback>
          </mc:AlternateContent>
        </w:r>
      </w:ins>
      <w:ins w:id="1279" w:author="Gergo" w:date="2017-11-18T17:09:00Z">
        <w:r w:rsidR="00291078" w:rsidRPr="003355B9">
          <w:rPr>
            <w:noProof/>
            <w:lang w:val="en-US"/>
            <w:rPrChange w:id="1280"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281"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1E1E7CA0" w:rsidR="00FD6010" w:rsidRPr="003355B9" w:rsidRDefault="00FD6010">
      <w:pPr>
        <w:pStyle w:val="Kpalrs"/>
        <w:rPr>
          <w:ins w:id="1282" w:author="Gergo" w:date="2017-11-18T18:38:00Z"/>
          <w:rPrChange w:id="1283" w:author="Gergo" w:date="2017-11-25T13:10:00Z">
            <w:rPr>
              <w:ins w:id="1284" w:author="Gergo" w:date="2017-11-18T18:38:00Z"/>
            </w:rPr>
          </w:rPrChange>
        </w:rPr>
        <w:pPrChange w:id="1285" w:author="Gergo" w:date="2017-11-18T17:15:00Z">
          <w:pPr>
            <w:pStyle w:val="Cmsor2"/>
          </w:pPr>
        </w:pPrChange>
      </w:pPr>
      <w:bookmarkStart w:id="1286" w:name="_Ref499747118"/>
      <w:ins w:id="1287" w:author="Gergo" w:date="2017-11-18T17:14:00Z">
        <w:r w:rsidRPr="003355B9">
          <w:rPr>
            <w:rPrChange w:id="1288" w:author="Gergo" w:date="2017-11-25T13:10:00Z">
              <w:rPr/>
            </w:rPrChange>
          </w:rPr>
          <w:t xml:space="preserve">Ábra </w:t>
        </w:r>
      </w:ins>
      <w:ins w:id="1289" w:author="Gergo" w:date="2017-11-29T14:33:00Z">
        <w:r w:rsidR="00EB1182">
          <w:fldChar w:fldCharType="begin"/>
        </w:r>
        <w:r w:rsidR="00EB1182">
          <w:instrText xml:space="preserve"> STYLEREF 1 \s </w:instrText>
        </w:r>
      </w:ins>
      <w:r w:rsidR="00EB1182">
        <w:fldChar w:fldCharType="separate"/>
      </w:r>
      <w:r w:rsidR="00EB1182">
        <w:rPr>
          <w:noProof/>
        </w:rPr>
        <w:t>4</w:t>
      </w:r>
      <w:ins w:id="1290"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291" w:author="Gergo" w:date="2017-11-29T14:33:00Z">
        <w:r w:rsidR="00EB1182">
          <w:rPr>
            <w:noProof/>
          </w:rPr>
          <w:t>4</w:t>
        </w:r>
        <w:r w:rsidR="00EB1182">
          <w:fldChar w:fldCharType="end"/>
        </w:r>
      </w:ins>
      <w:bookmarkEnd w:id="1286"/>
      <w:ins w:id="1292" w:author="Gergo" w:date="2017-11-18T17:14:00Z">
        <w:r w:rsidRPr="003355B9">
          <w:rPr>
            <w:rPrChange w:id="1293" w:author="Gergo" w:date="2017-11-25T13:10:00Z">
              <w:rPr/>
            </w:rPrChange>
          </w:rPr>
          <w:t xml:space="preserve"> Rúna rajzolás közben</w:t>
        </w:r>
      </w:ins>
    </w:p>
    <w:p w14:paraId="0DB26FBD" w14:textId="77777777" w:rsidR="006075D1" w:rsidRPr="003355B9" w:rsidRDefault="006075D1">
      <w:pPr>
        <w:rPr>
          <w:ins w:id="1294" w:author="Gergo" w:date="2017-11-18T17:00:00Z"/>
          <w:rPrChange w:id="1295" w:author="Gergo" w:date="2017-11-25T13:10:00Z">
            <w:rPr>
              <w:ins w:id="1296" w:author="Gergo" w:date="2017-11-18T17:00:00Z"/>
            </w:rPr>
          </w:rPrChange>
        </w:rPr>
        <w:pPrChange w:id="1297" w:author="Gergo" w:date="2017-11-18T18:38:00Z">
          <w:pPr>
            <w:pStyle w:val="Cmsor2"/>
          </w:pPr>
        </w:pPrChange>
      </w:pPr>
    </w:p>
    <w:p w14:paraId="0628257A" w14:textId="44A2AE31" w:rsidR="003F394F" w:rsidRPr="003355B9" w:rsidRDefault="003F394F">
      <w:pPr>
        <w:pStyle w:val="Cmsor3"/>
        <w:rPr>
          <w:ins w:id="1298" w:author="Gergo" w:date="2017-11-18T17:15:00Z"/>
          <w:rPrChange w:id="1299" w:author="Gergo" w:date="2017-11-25T13:10:00Z">
            <w:rPr>
              <w:ins w:id="1300" w:author="Gergo" w:date="2017-11-18T17:15:00Z"/>
            </w:rPr>
          </w:rPrChange>
        </w:rPr>
        <w:pPrChange w:id="1301" w:author="Gergo" w:date="2017-11-18T17:00:00Z">
          <w:pPr>
            <w:pStyle w:val="Cmsor2"/>
          </w:pPr>
        </w:pPrChange>
      </w:pPr>
      <w:bookmarkStart w:id="1302" w:name="_Toc499416835"/>
      <w:ins w:id="1303" w:author="Gergo" w:date="2017-11-18T17:00:00Z">
        <w:r w:rsidRPr="003355B9">
          <w:rPr>
            <w:rPrChange w:id="1304" w:author="Gergo" w:date="2017-11-25T13:10:00Z">
              <w:rPr/>
            </w:rPrChange>
          </w:rPr>
          <w:t>Működésük</w:t>
        </w:r>
      </w:ins>
      <w:bookmarkEnd w:id="1302"/>
    </w:p>
    <w:p w14:paraId="30015FD9" w14:textId="1E6A4154" w:rsidR="00FD6010" w:rsidRPr="003355B9" w:rsidRDefault="00FD6010">
      <w:pPr>
        <w:rPr>
          <w:ins w:id="1305" w:author="Gergo" w:date="2017-11-18T17:49:00Z"/>
          <w:rPrChange w:id="1306" w:author="Gergo" w:date="2017-11-25T13:10:00Z">
            <w:rPr>
              <w:ins w:id="1307" w:author="Gergo" w:date="2017-11-18T17:49:00Z"/>
            </w:rPr>
          </w:rPrChange>
        </w:rPr>
        <w:pPrChange w:id="1308" w:author="Gergo" w:date="2017-11-18T17:15:00Z">
          <w:pPr>
            <w:pStyle w:val="Cmsor2"/>
          </w:pPr>
        </w:pPrChange>
      </w:pPr>
      <w:ins w:id="1309" w:author="Gergo" w:date="2017-11-18T17:15:00Z">
        <w:r w:rsidRPr="003355B9">
          <w:rPr>
            <w:rPrChange w:id="1310" w:author="Gergo" w:date="2017-11-25T13:10:00Z">
              <w:rPr/>
            </w:rPrChange>
          </w:rPr>
          <w:t>Mindegyik rúnát ugyanaz a script vezérli, a</w:t>
        </w:r>
        <w:r w:rsidRPr="003355B9">
          <w:rPr>
            <w:rFonts w:ascii="Consolas" w:hAnsi="Consolas"/>
            <w:rPrChange w:id="1311" w:author="Gergo" w:date="2017-11-25T13:10:00Z">
              <w:rPr/>
            </w:rPrChange>
          </w:rPr>
          <w:t xml:space="preserve"> </w:t>
        </w:r>
      </w:ins>
      <w:ins w:id="1312" w:author="Gergo" w:date="2017-11-18T17:16:00Z">
        <w:r w:rsidRPr="003355B9">
          <w:rPr>
            <w:rFonts w:ascii="Consolas" w:hAnsi="Consolas"/>
            <w:rPrChange w:id="1313" w:author="Gergo" w:date="2017-11-25T13:10:00Z">
              <w:rPr/>
            </w:rPrChange>
          </w:rPr>
          <w:t>RuneController</w:t>
        </w:r>
        <w:r w:rsidRPr="003355B9">
          <w:rPr>
            <w:rPrChange w:id="1314" w:author="Gergo" w:date="2017-11-25T13:10:00Z">
              <w:rPr/>
            </w:rPrChange>
          </w:rPr>
          <w:t>.</w:t>
        </w:r>
      </w:ins>
      <w:ins w:id="1315" w:author="Gergo" w:date="2017-11-18T17:20:00Z">
        <w:r w:rsidR="00605351" w:rsidRPr="003355B9">
          <w:rPr>
            <w:rPrChange w:id="1316" w:author="Gergo" w:date="2017-11-25T13:10:00Z">
              <w:rPr/>
            </w:rPrChange>
          </w:rPr>
          <w:t xml:space="preserve"> A rúna objektumok legfontosabb komponense az EventTrigger, ami lehetővé teszi, hogy a kontroller kurzor különböző eseményeire feliratkozunk. Ilyen események például</w:t>
        </w:r>
      </w:ins>
      <w:ins w:id="1317" w:author="Gergo" w:date="2017-11-18T17:23:00Z">
        <w:r w:rsidR="00605351" w:rsidRPr="003355B9">
          <w:rPr>
            <w:rPrChange w:id="1318" w:author="Gergo" w:date="2017-11-25T13:10:00Z">
              <w:rPr/>
            </w:rPrChange>
          </w:rPr>
          <w:t xml:space="preserve"> a pointer </w:t>
        </w:r>
      </w:ins>
      <w:ins w:id="1319" w:author="Gergo" w:date="2017-11-18T17:25:00Z">
        <w:r w:rsidR="00605351" w:rsidRPr="003355B9">
          <w:rPr>
            <w:rPrChange w:id="1320" w:author="Gergo" w:date="2017-11-25T13:10:00Z">
              <w:rPr/>
            </w:rPrChange>
          </w:rPr>
          <w:t xml:space="preserve">belépése vagy kilépése a rúnából, a érintőfelület lenyomása, vagy a </w:t>
        </w:r>
      </w:ins>
      <w:ins w:id="1321" w:author="Gergo" w:date="2017-11-18T17:26:00Z">
        <w:r w:rsidR="00605351" w:rsidRPr="003355B9">
          <w:rPr>
            <w:rPrChange w:id="1322" w:author="Gergo" w:date="2017-11-25T13:10:00Z">
              <w:rPr/>
            </w:rPrChange>
          </w:rPr>
          <w:t>„</w:t>
        </w:r>
      </w:ins>
      <w:ins w:id="1323" w:author="Gergo" w:date="2017-11-18T17:25:00Z">
        <w:r w:rsidR="00605351" w:rsidRPr="003355B9">
          <w:rPr>
            <w:rPrChange w:id="1324" w:author="Gergo" w:date="2017-11-25T13:10:00Z">
              <w:rPr/>
            </w:rPrChange>
          </w:rPr>
          <w:t>drag</w:t>
        </w:r>
      </w:ins>
      <w:ins w:id="1325" w:author="Gergo" w:date="2017-11-18T17:26:00Z">
        <w:r w:rsidR="00605351" w:rsidRPr="003355B9">
          <w:rPr>
            <w:rPrChange w:id="1326" w:author="Gergo" w:date="2017-11-25T13:10:00Z">
              <w:rPr/>
            </w:rPrChange>
          </w:rPr>
          <w:t xml:space="preserve">” </w:t>
        </w:r>
      </w:ins>
      <w:ins w:id="1327" w:author="Gergo" w:date="2017-11-18T17:25:00Z">
        <w:r w:rsidR="00605351" w:rsidRPr="003355B9">
          <w:rPr>
            <w:rPrChange w:id="1328" w:author="Gergo" w:date="2017-11-25T13:10:00Z">
              <w:rPr/>
            </w:rPrChange>
          </w:rPr>
          <w:t>esemény,</w:t>
        </w:r>
      </w:ins>
      <w:ins w:id="1329" w:author="Gergo" w:date="2017-11-18T17:26:00Z">
        <w:r w:rsidR="00605351" w:rsidRPr="003355B9">
          <w:rPr>
            <w:rPrChange w:id="1330" w:author="Gergo" w:date="2017-11-25T13:10:00Z">
              <w:rPr/>
            </w:rPrChange>
          </w:rPr>
          <w:t xml:space="preserve"> ami a kontroller mozgatását jelenti úgy, hogy a gomb közben le van nyomva.</w:t>
        </w:r>
      </w:ins>
      <w:ins w:id="1331" w:author="Gergo" w:date="2017-11-18T17:27:00Z">
        <w:r w:rsidR="00910DEA" w:rsidRPr="003355B9">
          <w:rPr>
            <w:rPrChange w:id="1332" w:author="Gergo" w:date="2017-11-25T13:10:00Z">
              <w:rPr/>
            </w:rPrChange>
          </w:rPr>
          <w:t xml:space="preserve"> Ezeknek az eseménykezelőknek a segítségével implementáltam a rajzolást. Ha a kurzort a rúnára visszük</w:t>
        </w:r>
      </w:ins>
      <w:ins w:id="1333" w:author="Gergo" w:date="2017-11-18T17:29:00Z">
        <w:r w:rsidR="00910DEA" w:rsidRPr="003355B9">
          <w:rPr>
            <w:rPrChange w:id="1334" w:author="Gergo" w:date="2017-11-25T13:10:00Z">
              <w:rPr/>
            </w:rPrChange>
          </w:rPr>
          <w:t xml:space="preserve"> (</w:t>
        </w:r>
        <w:r w:rsidR="00910DEA" w:rsidRPr="003355B9">
          <w:rPr>
            <w:rFonts w:ascii="Consolas" w:hAnsi="Consolas"/>
            <w:rPrChange w:id="1335" w:author="Gergo" w:date="2017-11-25T13:10:00Z">
              <w:rPr/>
            </w:rPrChange>
          </w:rPr>
          <w:t>PointerEnter</w:t>
        </w:r>
        <w:r w:rsidR="00910DEA" w:rsidRPr="003355B9">
          <w:rPr>
            <w:rPrChange w:id="1336" w:author="Gergo" w:date="2017-11-25T13:10:00Z">
              <w:rPr/>
            </w:rPrChange>
          </w:rPr>
          <w:t xml:space="preserve"> esemény)</w:t>
        </w:r>
      </w:ins>
      <w:ins w:id="1337" w:author="Gergo" w:date="2017-11-18T17:27:00Z">
        <w:r w:rsidR="00910DEA" w:rsidRPr="003355B9">
          <w:rPr>
            <w:rPrChange w:id="1338" w:author="Gergo" w:date="2017-11-25T13:10:00Z">
              <w:rPr/>
            </w:rPrChange>
          </w:rPr>
          <w:t xml:space="preserve"> és megnyomjuk az érintőfelületet</w:t>
        </w:r>
      </w:ins>
      <w:ins w:id="1339" w:author="Gergo" w:date="2017-11-18T17:29:00Z">
        <w:r w:rsidR="00910DEA" w:rsidRPr="003355B9">
          <w:rPr>
            <w:rPrChange w:id="1340" w:author="Gergo" w:date="2017-11-25T13:10:00Z">
              <w:rPr/>
            </w:rPrChange>
          </w:rPr>
          <w:t xml:space="preserve"> (</w:t>
        </w:r>
        <w:r w:rsidR="00910DEA" w:rsidRPr="003355B9">
          <w:rPr>
            <w:rFonts w:ascii="Consolas" w:hAnsi="Consolas"/>
            <w:rPrChange w:id="1341" w:author="Gergo" w:date="2017-11-25T13:10:00Z">
              <w:rPr/>
            </w:rPrChange>
          </w:rPr>
          <w:t>PointerDown</w:t>
        </w:r>
        <w:r w:rsidR="00910DEA" w:rsidRPr="003355B9">
          <w:rPr>
            <w:rPrChange w:id="1342" w:author="Gergo" w:date="2017-11-25T13:10:00Z">
              <w:rPr/>
            </w:rPrChange>
          </w:rPr>
          <w:t xml:space="preserve"> esemény</w:t>
        </w:r>
      </w:ins>
      <w:ins w:id="1343" w:author="Gergo" w:date="2017-11-18T17:30:00Z">
        <w:r w:rsidR="00910DEA" w:rsidRPr="003355B9">
          <w:rPr>
            <w:rPrChange w:id="1344" w:author="Gergo" w:date="2017-11-25T13:10:00Z">
              <w:rPr/>
            </w:rPrChange>
          </w:rPr>
          <w:t>)</w:t>
        </w:r>
      </w:ins>
      <w:ins w:id="1345" w:author="Gergo" w:date="2017-11-18T17:27:00Z">
        <w:r w:rsidR="00910DEA" w:rsidRPr="003355B9">
          <w:rPr>
            <w:rPrChange w:id="1346" w:author="Gergo" w:date="2017-11-25T13:10:00Z">
              <w:rPr/>
            </w:rPrChange>
          </w:rPr>
          <w:t>, akkor megjelenik a szikra</w:t>
        </w:r>
      </w:ins>
      <w:ins w:id="1347" w:author="Gergo" w:date="2017-11-18T17:30:00Z">
        <w:r w:rsidR="00115981" w:rsidRPr="003355B9">
          <w:rPr>
            <w:rPrChange w:id="1348" w:author="Gergo" w:date="2017-11-25T13:10:00Z">
              <w:rPr/>
            </w:rPrChange>
          </w:rPr>
          <w:t xml:space="preserve"> (</w:t>
        </w:r>
        <w:r w:rsidR="00115981" w:rsidRPr="003355B9">
          <w:rPr>
            <w:rFonts w:ascii="Consolas" w:hAnsi="Consolas"/>
            <w:rPrChange w:id="1349" w:author="Gergo" w:date="2017-11-25T13:10:00Z">
              <w:rPr/>
            </w:rPrChange>
          </w:rPr>
          <w:t>Sparkl</w:t>
        </w:r>
        <w:r w:rsidR="00115981" w:rsidRPr="003355B9">
          <w:rPr>
            <w:rPrChange w:id="1350" w:author="Gergo" w:date="2017-11-25T13:10:00Z">
              <w:rPr/>
            </w:rPrChange>
          </w:rPr>
          <w:t xml:space="preserve">) és megkezdődik a </w:t>
        </w:r>
        <w:r w:rsidR="00115981" w:rsidRPr="003355B9">
          <w:rPr>
            <w:rPrChange w:id="1351" w:author="Gergo" w:date="2017-11-25T13:10:00Z">
              <w:rPr/>
            </w:rPrChange>
          </w:rPr>
          <w:lastRenderedPageBreak/>
          <w:t xml:space="preserve">rajzolás. Ezen eseményekre </w:t>
        </w:r>
      </w:ins>
      <w:ins w:id="1352" w:author="Gergo" w:date="2017-11-18T17:31:00Z">
        <w:r w:rsidR="00115981" w:rsidRPr="003355B9">
          <w:rPr>
            <w:rPrChange w:id="1353" w:author="Gergo" w:date="2017-11-25T13:10:00Z">
              <w:rPr/>
            </w:rPrChange>
          </w:rPr>
          <w:t xml:space="preserve">a </w:t>
        </w:r>
        <w:r w:rsidR="00115981" w:rsidRPr="003355B9">
          <w:rPr>
            <w:rFonts w:ascii="Consolas" w:hAnsi="Consolas"/>
            <w:rPrChange w:id="1354" w:author="Gergo" w:date="2017-11-25T13:10:00Z">
              <w:rPr/>
            </w:rPrChange>
          </w:rPr>
          <w:t>RuneController</w:t>
        </w:r>
        <w:r w:rsidR="00115981" w:rsidRPr="003355B9">
          <w:rPr>
            <w:rPrChange w:id="1355" w:author="Gergo" w:date="2017-11-25T13:10:00Z">
              <w:rPr/>
            </w:rPrChange>
          </w:rPr>
          <w:t xml:space="preserve"> osztály </w:t>
        </w:r>
        <w:r w:rsidR="00115981" w:rsidRPr="003355B9">
          <w:rPr>
            <w:rFonts w:ascii="Consolas" w:hAnsi="Consolas"/>
            <w:rPrChange w:id="1356" w:author="Gergo" w:date="2017-11-25T13:10:00Z">
              <w:rPr/>
            </w:rPrChange>
          </w:rPr>
          <w:t>pointerEnter</w:t>
        </w:r>
        <w:r w:rsidR="00115981" w:rsidRPr="003355B9">
          <w:rPr>
            <w:rPrChange w:id="1357" w:author="Gergo" w:date="2017-11-25T13:10:00Z">
              <w:rPr/>
            </w:rPrChange>
          </w:rPr>
          <w:t xml:space="preserve"> és </w:t>
        </w:r>
        <w:r w:rsidR="00115981" w:rsidRPr="003355B9">
          <w:rPr>
            <w:rFonts w:ascii="Consolas" w:hAnsi="Consolas"/>
            <w:rPrChange w:id="1358" w:author="Gergo" w:date="2017-11-25T13:10:00Z">
              <w:rPr/>
            </w:rPrChange>
          </w:rPr>
          <w:t>startDrawing</w:t>
        </w:r>
        <w:r w:rsidR="00115981" w:rsidRPr="003355B9">
          <w:rPr>
            <w:rPrChange w:id="1359" w:author="Gergo" w:date="2017-11-25T13:10:00Z">
              <w:rPr/>
            </w:rPrChange>
          </w:rPr>
          <w:t xml:space="preserve"> metódusait iratkoztattam fel.</w:t>
        </w:r>
      </w:ins>
      <w:ins w:id="1360" w:author="Gergo" w:date="2017-11-18T17:33:00Z">
        <w:r w:rsidR="00115981" w:rsidRPr="003355B9">
          <w:rPr>
            <w:rPrChange w:id="1361" w:author="Gergo" w:date="2017-11-25T13:10:00Z">
              <w:rPr/>
            </w:rPrChange>
          </w:rPr>
          <w:t xml:space="preserve"> Az utóbbi az, ami elkéri a mutató pontos helyét a paraméterként kapott</w:t>
        </w:r>
      </w:ins>
      <w:ins w:id="1362" w:author="Gergo" w:date="2017-11-18T17:35:00Z">
        <w:r w:rsidR="00115981" w:rsidRPr="003355B9">
          <w:rPr>
            <w:rPrChange w:id="1363" w:author="Gergo" w:date="2017-11-25T13:10:00Z">
              <w:rPr/>
            </w:rPrChange>
          </w:rPr>
          <w:t xml:space="preserve"> általános </w:t>
        </w:r>
        <w:r w:rsidR="00115981" w:rsidRPr="003355B9">
          <w:rPr>
            <w:rFonts w:ascii="Consolas" w:hAnsi="Consolas"/>
            <w:rPrChange w:id="1364" w:author="Gergo" w:date="2017-11-25T13:10:00Z">
              <w:rPr/>
            </w:rPrChange>
          </w:rPr>
          <w:t>BaseEventData PointerEventData</w:t>
        </w:r>
        <w:r w:rsidR="00115981" w:rsidRPr="003355B9">
          <w:rPr>
            <w:rPrChange w:id="1365" w:author="Gergo" w:date="2017-11-25T13:10:00Z">
              <w:rPr/>
            </w:rPrChange>
          </w:rPr>
          <w:t xml:space="preserve">-vá kasztolásával, és megpéldányosítja a </w:t>
        </w:r>
        <w:r w:rsidR="00115981" w:rsidRPr="003355B9">
          <w:rPr>
            <w:rFonts w:ascii="Consolas" w:hAnsi="Consolas"/>
            <w:rPrChange w:id="1366" w:author="Gergo" w:date="2017-11-25T13:10:00Z">
              <w:rPr/>
            </w:rPrChange>
          </w:rPr>
          <w:t>Sparkle</w:t>
        </w:r>
        <w:r w:rsidR="00115981" w:rsidRPr="003355B9">
          <w:rPr>
            <w:rPrChange w:id="1367" w:author="Gergo" w:date="2017-11-25T13:10:00Z">
              <w:rPr/>
            </w:rPrChange>
          </w:rPr>
          <w:t xml:space="preserve"> objektumot arra a helyre.</w:t>
        </w:r>
      </w:ins>
      <w:ins w:id="1368" w:author="Gergo" w:date="2017-11-18T17:37:00Z">
        <w:r w:rsidR="00115981" w:rsidRPr="003355B9">
          <w:rPr>
            <w:rPrChange w:id="1369" w:author="Gergo" w:date="2017-11-25T13:10:00Z">
              <w:rPr/>
            </w:rPrChange>
          </w:rPr>
          <w:t xml:space="preserve"> A </w:t>
        </w:r>
        <w:r w:rsidR="00115981" w:rsidRPr="003355B9">
          <w:rPr>
            <w:rFonts w:ascii="Consolas" w:hAnsi="Consolas"/>
            <w:rPrChange w:id="1370" w:author="Gergo" w:date="2017-11-25T13:10:00Z">
              <w:rPr/>
            </w:rPrChange>
          </w:rPr>
          <w:t>PointerDrag</w:t>
        </w:r>
        <w:r w:rsidR="00115981" w:rsidRPr="003355B9">
          <w:rPr>
            <w:rPrChange w:id="1371" w:author="Gergo" w:date="2017-11-25T13:10:00Z">
              <w:rPr/>
            </w:rPrChange>
          </w:rPr>
          <w:t xml:space="preserve"> eseményre a feliratkoztatott </w:t>
        </w:r>
        <w:r w:rsidR="00115981" w:rsidRPr="003355B9">
          <w:rPr>
            <w:rFonts w:ascii="Consolas" w:hAnsi="Consolas"/>
            <w:rPrChange w:id="1372" w:author="Gergo" w:date="2017-11-25T13:10:00Z">
              <w:rPr/>
            </w:rPrChange>
          </w:rPr>
          <w:t>drawTheRune</w:t>
        </w:r>
        <w:r w:rsidR="00115981" w:rsidRPr="003355B9">
          <w:rPr>
            <w:rPrChange w:id="1373" w:author="Gergo" w:date="2017-11-25T13:10:00Z">
              <w:rPr/>
            </w:rPrChange>
          </w:rPr>
          <w:t xml:space="preserve"> függvény</w:t>
        </w:r>
      </w:ins>
      <w:ins w:id="1374" w:author="Gergo" w:date="2017-11-18T17:39:00Z">
        <w:r w:rsidR="00115981" w:rsidRPr="003355B9">
          <w:rPr>
            <w:rPrChange w:id="1375" w:author="Gergo" w:date="2017-11-25T13:10:00Z">
              <w:rPr/>
            </w:rPrChange>
          </w:rPr>
          <w:t xml:space="preserve"> fut le minden alkalommal, amikor rajzolás közben mozgatjuk a kontrollert, ez</w:t>
        </w:r>
      </w:ins>
      <w:ins w:id="1376" w:author="Gergo" w:date="2017-11-18T17:37:00Z">
        <w:r w:rsidR="00115981" w:rsidRPr="003355B9">
          <w:rPr>
            <w:rPrChange w:id="1377" w:author="Gergo" w:date="2017-11-25T13:10:00Z">
              <w:rPr/>
            </w:rPrChange>
          </w:rPr>
          <w:t xml:space="preserve"> a </w:t>
        </w:r>
        <w:r w:rsidR="00115981" w:rsidRPr="003355B9">
          <w:rPr>
            <w:rFonts w:ascii="Consolas" w:hAnsi="Consolas"/>
            <w:rPrChange w:id="1378" w:author="Gergo" w:date="2017-11-25T13:10:00Z">
              <w:rPr/>
            </w:rPrChange>
          </w:rPr>
          <w:t>startDrawing</w:t>
        </w:r>
        <w:r w:rsidR="00115981" w:rsidRPr="003355B9">
          <w:rPr>
            <w:rPrChange w:id="1379" w:author="Gergo" w:date="2017-11-25T13:10:00Z">
              <w:rPr/>
            </w:rPrChange>
          </w:rPr>
          <w:t xml:space="preserve">-hoz hasonlóan elkéri a </w:t>
        </w:r>
      </w:ins>
      <w:ins w:id="1380" w:author="Gergo" w:date="2017-11-18T17:39:00Z">
        <w:r w:rsidR="00115981" w:rsidRPr="003355B9">
          <w:rPr>
            <w:rPrChange w:id="1381" w:author="Gergo" w:date="2017-11-25T13:10:00Z">
              <w:rPr/>
            </w:rPrChange>
          </w:rPr>
          <w:t>mutató aktuális helyzetét és ez ala</w:t>
        </w:r>
        <w:r w:rsidR="007B03E6" w:rsidRPr="003355B9">
          <w:rPr>
            <w:rPrChange w:id="1382" w:author="Gergo" w:date="2017-11-25T13:10:00Z">
              <w:rPr/>
            </w:rPrChange>
          </w:rPr>
          <w:t>pján frissíti a szikra pozícióját</w:t>
        </w:r>
      </w:ins>
      <w:ins w:id="1383" w:author="Gergo" w:date="2017-11-18T17:40:00Z">
        <w:r w:rsidR="007B03E6" w:rsidRPr="003355B9">
          <w:rPr>
            <w:rPrChange w:id="1384" w:author="Gergo" w:date="2017-11-25T13:10:00Z">
              <w:rPr/>
            </w:rPrChange>
          </w:rPr>
          <w:t>.</w:t>
        </w:r>
      </w:ins>
      <w:ins w:id="1385" w:author="Gergo" w:date="2017-11-18T17:42:00Z">
        <w:r w:rsidR="007B03E6" w:rsidRPr="003355B9">
          <w:rPr>
            <w:rPrChange w:id="1386" w:author="Gergo" w:date="2017-11-25T13:10:00Z">
              <w:rPr/>
            </w:rPrChange>
          </w:rPr>
          <w:t xml:space="preserve"> Az érintőfelület elengedésének, vagy a rúnáról való letérés hatására a szikra eltűnik és a rajzolás abbamarad.</w:t>
        </w:r>
      </w:ins>
      <w:ins w:id="1387" w:author="Gergo" w:date="2017-11-18T17:43:00Z">
        <w:r w:rsidR="00794403" w:rsidRPr="003355B9">
          <w:rPr>
            <w:rPrChange w:id="1388" w:author="Gergo" w:date="2017-11-25T13:10:00Z">
              <w:rPr/>
            </w:rPrChange>
          </w:rPr>
          <w:t xml:space="preserve"> Az utóbbi esemény a </w:t>
        </w:r>
        <w:r w:rsidR="00794403" w:rsidRPr="003355B9">
          <w:rPr>
            <w:rStyle w:val="CsakszvegChar"/>
            <w:sz w:val="24"/>
            <w:rPrChange w:id="1389" w:author="Gergo" w:date="2017-11-25T13:10:00Z">
              <w:rPr/>
            </w:rPrChange>
          </w:rPr>
          <w:t>pointerExit</w:t>
        </w:r>
        <w:r w:rsidR="00794403" w:rsidRPr="003355B9">
          <w:rPr>
            <w:rPrChange w:id="1390" w:author="Gergo" w:date="2017-11-25T13:10:00Z">
              <w:rPr/>
            </w:rPrChange>
          </w:rPr>
          <w:t xml:space="preserve"> metódus kezeli.</w:t>
        </w:r>
      </w:ins>
      <w:ins w:id="1391" w:author="Gergo" w:date="2017-11-18T17:44:00Z">
        <w:r w:rsidR="00794403" w:rsidRPr="003355B9">
          <w:rPr>
            <w:rPrChange w:id="1392" w:author="Gergo" w:date="2017-11-25T13:10:00Z">
              <w:rPr/>
            </w:rPrChange>
          </w:rPr>
          <w:t xml:space="preserve"> A rajzolás közben rúnáról való letérés hibának számít és ezt ebben a függvényben kezeljük, egy számláló növelésével. Hiba esetén az AdaptED keretrendszert is értesíteni kell</w:t>
        </w:r>
      </w:ins>
      <w:ins w:id="1393" w:author="Gergo" w:date="2017-11-18T17:46:00Z">
        <w:r w:rsidR="00794403" w:rsidRPr="003355B9">
          <w:rPr>
            <w:rPrChange w:id="1394" w:author="Gergo" w:date="2017-11-25T13:10:00Z">
              <w:rPr/>
            </w:rPrChange>
          </w:rPr>
          <w:t xml:space="preserve">, ami az </w:t>
        </w:r>
        <w:r w:rsidR="00794403" w:rsidRPr="003355B9">
          <w:rPr>
            <w:rFonts w:ascii="Consolas" w:hAnsi="Consolas"/>
            <w:rPrChange w:id="1395" w:author="Gergo" w:date="2017-11-25T13:10:00Z">
              <w:rPr/>
            </w:rPrChange>
          </w:rPr>
          <w:t>Adapt</w:t>
        </w:r>
      </w:ins>
      <w:ins w:id="1396" w:author="Gergo" w:date="2017-11-18T17:47:00Z">
        <w:r w:rsidR="00794403" w:rsidRPr="003355B9">
          <w:rPr>
            <w:rFonts w:ascii="Consolas" w:hAnsi="Consolas"/>
            <w:rPrChange w:id="1397" w:author="Gergo" w:date="2017-11-25T13:10:00Z">
              <w:rPr/>
            </w:rPrChange>
          </w:rPr>
          <w:t>EDConnector</w:t>
        </w:r>
        <w:r w:rsidR="00794403" w:rsidRPr="003355B9">
          <w:rPr>
            <w:rPrChange w:id="1398" w:author="Gergo" w:date="2017-11-25T13:10:00Z">
              <w:rPr/>
            </w:rPrChange>
          </w:rPr>
          <w:t xml:space="preserve"> osztályom </w:t>
        </w:r>
        <w:r w:rsidR="00794403" w:rsidRPr="003355B9">
          <w:rPr>
            <w:rFonts w:ascii="Consolas" w:hAnsi="Consolas"/>
            <w:rPrChange w:id="1399" w:author="Gergo" w:date="2017-11-25T13:10:00Z">
              <w:rPr>
                <w:rFonts w:ascii="Consolas" w:hAnsi="Consolas"/>
              </w:rPr>
            </w:rPrChange>
          </w:rPr>
          <w:t>sendRuneFaultEvent</w:t>
        </w:r>
        <w:r w:rsidR="00794403" w:rsidRPr="003355B9">
          <w:rPr>
            <w:rPrChange w:id="1400" w:author="Gergo" w:date="2017-11-25T13:10:00Z">
              <w:rPr/>
            </w:rPrChange>
          </w:rPr>
          <w:t xml:space="preserve"> metódusának meghívásával történik. Ennek a függvénynek két paramétert adok</w:t>
        </w:r>
      </w:ins>
      <w:ins w:id="1401" w:author="Gergo" w:date="2017-11-18T17:48:00Z">
        <w:r w:rsidR="00794403" w:rsidRPr="003355B9">
          <w:rPr>
            <w:rPrChange w:id="1402" w:author="Gergo" w:date="2017-11-25T13:10:00Z">
              <w:rPr/>
            </w:rPrChange>
          </w:rPr>
          <w:t xml:space="preserve"> át, a az aktuális hibaszámláló állását és a rúna típusát, hogy ezek a keretrendszer felületén megjelenített grafikono</w:t>
        </w:r>
      </w:ins>
      <w:ins w:id="1403" w:author="Gergo" w:date="2017-11-18T17:49:00Z">
        <w:r w:rsidR="00706025" w:rsidRPr="003355B9">
          <w:rPr>
            <w:rPrChange w:id="1404" w:author="Gergo" w:date="2017-11-25T13:10:00Z">
              <w:rPr/>
            </w:rPrChange>
          </w:rPr>
          <w:t>n</w:t>
        </w:r>
      </w:ins>
      <w:ins w:id="1405" w:author="Gergo" w:date="2017-11-18T17:48:00Z">
        <w:r w:rsidR="00794403" w:rsidRPr="003355B9">
          <w:rPr>
            <w:rPrChange w:id="1406" w:author="Gergo" w:date="2017-11-25T13:10:00Z">
              <w:rPr/>
            </w:rPrChange>
          </w:rPr>
          <w:t xml:space="preserve"> is látszódjanak.</w:t>
        </w:r>
      </w:ins>
    </w:p>
    <w:p w14:paraId="6D58E39E" w14:textId="39BBE1F2" w:rsidR="00706025" w:rsidRPr="003355B9" w:rsidRDefault="00541483">
      <w:pPr>
        <w:rPr>
          <w:ins w:id="1407" w:author="Gergo" w:date="2017-11-18T18:32:00Z"/>
          <w:rPrChange w:id="1408" w:author="Gergo" w:date="2017-11-25T13:10:00Z">
            <w:rPr>
              <w:ins w:id="1409" w:author="Gergo" w:date="2017-11-18T18:32:00Z"/>
            </w:rPr>
          </w:rPrChange>
        </w:rPr>
        <w:pPrChange w:id="1410" w:author="Gergo" w:date="2017-11-18T17:15:00Z">
          <w:pPr>
            <w:pStyle w:val="Cmsor2"/>
          </w:pPr>
        </w:pPrChange>
      </w:pPr>
      <w:ins w:id="1411" w:author="Gergo" w:date="2017-11-18T18:25:00Z">
        <w:r w:rsidRPr="003355B9">
          <w:rPr>
            <w:rPrChange w:id="1412" w:author="Gergo" w:date="2017-11-25T13:10:00Z">
              <w:rPr/>
            </w:rPrChange>
          </w:rPr>
          <w:t>A</w:t>
        </w:r>
      </w:ins>
      <w:ins w:id="1413" w:author="Gergo" w:date="2017-11-18T18:31:00Z">
        <w:r w:rsidRPr="003355B9">
          <w:rPr>
            <w:rPrChange w:id="1414" w:author="Gergo" w:date="2017-11-25T13:10:00Z">
              <w:rPr/>
            </w:rPrChange>
          </w:rPr>
          <w:t>z</w:t>
        </w:r>
      </w:ins>
      <w:ins w:id="1415" w:author="Gergo" w:date="2017-11-18T18:25:00Z">
        <w:r w:rsidRPr="003355B9">
          <w:rPr>
            <w:rPrChange w:id="1416" w:author="Gergo" w:date="2017-11-25T13:10:00Z">
              <w:rPr/>
            </w:rPrChange>
          </w:rPr>
          <w:t xml:space="preserve"> </w:t>
        </w:r>
      </w:ins>
      <w:ins w:id="1417" w:author="Gergo" w:date="2017-11-18T18:27:00Z">
        <w:r w:rsidRPr="003355B9">
          <w:rPr>
            <w:rPrChange w:id="1418" w:author="Gergo" w:date="2017-11-25T13:10:00Z">
              <w:rPr/>
            </w:rPrChange>
          </w:rPr>
          <w:t xml:space="preserve">ellenőrzőpontok kezeléséta </w:t>
        </w:r>
        <w:r w:rsidRPr="003355B9">
          <w:rPr>
            <w:rFonts w:ascii="Consolas" w:hAnsi="Consolas"/>
            <w:rPrChange w:id="1419" w:author="Gergo" w:date="2017-11-25T13:10:00Z">
              <w:rPr/>
            </w:rPrChange>
          </w:rPr>
          <w:t>CheckPointController</w:t>
        </w:r>
      </w:ins>
      <w:ins w:id="1420" w:author="Gergo" w:date="2017-11-18T18:28:00Z">
        <w:r w:rsidRPr="003355B9">
          <w:rPr>
            <w:rPrChange w:id="1421" w:author="Gergo" w:date="2017-11-25T13:10:00Z">
              <w:rPr/>
            </w:rPrChange>
          </w:rPr>
          <w:t xml:space="preserve"> osztály végzi, ami a </w:t>
        </w:r>
        <w:r w:rsidRPr="003355B9">
          <w:rPr>
            <w:rFonts w:ascii="Consolas" w:hAnsi="Consolas"/>
            <w:rPrChange w:id="1422" w:author="Gergo" w:date="2017-11-25T13:10:00Z">
              <w:rPr/>
            </w:rPrChange>
          </w:rPr>
          <w:t>Sparkle</w:t>
        </w:r>
        <w:r w:rsidRPr="003355B9">
          <w:rPr>
            <w:rPrChange w:id="1423" w:author="Gergo" w:date="2017-11-25T13:10:00Z">
              <w:rPr/>
            </w:rPrChange>
          </w:rPr>
          <w:t xml:space="preserve"> egy </w:t>
        </w:r>
      </w:ins>
      <w:ins w:id="1424" w:author="Gergo" w:date="2017-11-18T18:31:00Z">
        <w:r w:rsidRPr="003355B9">
          <w:rPr>
            <w:rPrChange w:id="1425" w:author="Gergo" w:date="2017-11-25T13:10:00Z">
              <w:rPr/>
            </w:rPrChange>
          </w:rPr>
          <w:t>ellenőrző</w:t>
        </w:r>
      </w:ins>
      <w:ins w:id="1426" w:author="Gergo" w:date="2017-11-18T18:28:00Z">
        <w:r w:rsidRPr="003355B9">
          <w:rPr>
            <w:rPrChange w:id="1427" w:author="Gergo" w:date="2017-11-25T13:10:00Z">
              <w:rPr/>
            </w:rPrChange>
          </w:rPr>
          <w:t xml:space="preserve">ponton való áthaladásakor növel egy számlálót a </w:t>
        </w:r>
        <w:r w:rsidRPr="003355B9">
          <w:rPr>
            <w:rFonts w:ascii="Consolas" w:hAnsi="Consolas"/>
            <w:rPrChange w:id="1428" w:author="Gergo" w:date="2017-11-25T13:10:00Z">
              <w:rPr/>
            </w:rPrChange>
          </w:rPr>
          <w:t>RuneController</w:t>
        </w:r>
      </w:ins>
      <w:ins w:id="1429" w:author="Gergo" w:date="2017-11-18T18:30:00Z">
        <w:r w:rsidRPr="003355B9">
          <w:rPr>
            <w:rPrChange w:id="1430" w:author="Gergo" w:date="2017-11-25T13:10:00Z">
              <w:rPr/>
            </w:rPrChange>
          </w:rPr>
          <w:t>-</w:t>
        </w:r>
      </w:ins>
      <w:ins w:id="1431" w:author="Gergo" w:date="2017-11-18T18:28:00Z">
        <w:r w:rsidRPr="003355B9">
          <w:rPr>
            <w:rPrChange w:id="1432" w:author="Gergo" w:date="2017-11-25T13:10:00Z">
              <w:rPr/>
            </w:rPrChange>
          </w:rPr>
          <w:t>ben</w:t>
        </w:r>
      </w:ins>
      <w:ins w:id="1433" w:author="Gergo" w:date="2017-11-18T18:30:00Z">
        <w:r w:rsidRPr="003355B9">
          <w:rPr>
            <w:rPrChange w:id="1434" w:author="Gergo" w:date="2017-11-25T13:10:00Z">
              <w:rPr/>
            </w:rPrChange>
          </w:rPr>
          <w:t xml:space="preserve"> és kikapcsolja a collidert, amin épp áthaladt, hogy azt később már ne számolja újra.</w:t>
        </w:r>
      </w:ins>
    </w:p>
    <w:p w14:paraId="77D7C9AB" w14:textId="484B396B" w:rsidR="00C524D2" w:rsidRPr="003355B9" w:rsidRDefault="00C524D2">
      <w:pPr>
        <w:rPr>
          <w:ins w:id="1435" w:author="Gergo" w:date="2017-11-18T18:54:00Z"/>
          <w:rPrChange w:id="1436" w:author="Gergo" w:date="2017-11-25T13:10:00Z">
            <w:rPr>
              <w:ins w:id="1437" w:author="Gergo" w:date="2017-11-18T18:54:00Z"/>
            </w:rPr>
          </w:rPrChange>
        </w:rPr>
        <w:pPrChange w:id="1438" w:author="Gergo" w:date="2017-11-18T17:15:00Z">
          <w:pPr>
            <w:pStyle w:val="Cmsor2"/>
          </w:pPr>
        </w:pPrChange>
      </w:pPr>
      <w:ins w:id="1439" w:author="Gergo" w:date="2017-11-18T18:32:00Z">
        <w:r w:rsidRPr="003355B9">
          <w:rPr>
            <w:rPrChange w:id="1440" w:author="Gergo" w:date="2017-11-25T13:10:00Z">
              <w:rPr/>
            </w:rPrChange>
          </w:rPr>
          <w:t xml:space="preserve">A RuneEnd objektumon áthúzva a kurzort meghívódik a </w:t>
        </w:r>
      </w:ins>
      <w:ins w:id="1441" w:author="Gergo" w:date="2017-11-18T18:34:00Z">
        <w:r w:rsidRPr="003355B9">
          <w:rPr>
            <w:rPrChange w:id="1442" w:author="Gergo" w:date="2017-11-25T13:10:00Z">
              <w:rPr/>
            </w:rPrChange>
          </w:rPr>
          <w:t xml:space="preserve">rúnarajzolást kiértékelő </w:t>
        </w:r>
        <w:r w:rsidRPr="003355B9">
          <w:rPr>
            <w:rFonts w:ascii="Consolas" w:hAnsi="Consolas"/>
            <w:rPrChange w:id="1443" w:author="Gergo" w:date="2017-11-25T13:10:00Z">
              <w:rPr/>
            </w:rPrChange>
          </w:rPr>
          <w:t xml:space="preserve">evaluateRunePerformance </w:t>
        </w:r>
        <w:r w:rsidRPr="003355B9">
          <w:rPr>
            <w:rPrChange w:id="1444" w:author="Gergo" w:date="2017-11-25T13:10:00Z">
              <w:rPr/>
            </w:rPrChange>
          </w:rPr>
          <w:t xml:space="preserve">függvény a </w:t>
        </w:r>
        <w:r w:rsidRPr="003355B9">
          <w:rPr>
            <w:rFonts w:ascii="Consolas" w:hAnsi="Consolas"/>
            <w:rPrChange w:id="1445" w:author="Gergo" w:date="2017-11-25T13:10:00Z">
              <w:rPr/>
            </w:rPrChange>
          </w:rPr>
          <w:t>RuneController</w:t>
        </w:r>
        <w:r w:rsidRPr="003355B9">
          <w:rPr>
            <w:rPrChange w:id="1446" w:author="Gergo" w:date="2017-11-25T13:10:00Z">
              <w:rPr/>
            </w:rPrChange>
          </w:rPr>
          <w:t xml:space="preserve"> osztályban.</w:t>
        </w:r>
      </w:ins>
      <w:ins w:id="1447" w:author="Gergo" w:date="2017-11-18T18:38:00Z">
        <w:r w:rsidR="006075D1" w:rsidRPr="003355B9">
          <w:rPr>
            <w:rPrChange w:id="1448" w:author="Gergo" w:date="2017-11-25T13:10:00Z">
              <w:rPr/>
            </w:rPrChange>
          </w:rPr>
          <w:t xml:space="preserve"> Ez a m</w:t>
        </w:r>
      </w:ins>
      <w:ins w:id="1449" w:author="Gergo" w:date="2017-11-18T18:39:00Z">
        <w:r w:rsidR="006075D1" w:rsidRPr="003355B9">
          <w:rPr>
            <w:rPrChange w:id="1450" w:author="Gergo" w:date="2017-11-25T13:10:00Z">
              <w:rPr/>
            </w:rPrChange>
          </w:rPr>
          <w:t xml:space="preserve">etódus, megvizsgálja az </w:t>
        </w:r>
      </w:ins>
      <w:ins w:id="1451" w:author="Gergo" w:date="2017-11-18T18:42:00Z">
        <w:r w:rsidR="006075D1" w:rsidRPr="003355B9">
          <w:rPr>
            <w:rPrChange w:id="1452" w:author="Gergo" w:date="2017-11-25T13:10:00Z">
              <w:rPr/>
            </w:rPrChange>
          </w:rPr>
          <w:t>ellenőrződön</w:t>
        </w:r>
      </w:ins>
      <w:ins w:id="1453" w:author="Gergo" w:date="2017-11-18T18:39:00Z">
        <w:r w:rsidR="006075D1" w:rsidRPr="003355B9">
          <w:rPr>
            <w:rPrChange w:id="1454" w:author="Gergo" w:date="2017-11-25T13:10:00Z">
              <w:rPr/>
            </w:rPrChange>
          </w:rPr>
          <w:t xml:space="preserve"> és hibaszámláló</w:t>
        </w:r>
      </w:ins>
      <w:ins w:id="1455" w:author="Gergo" w:date="2017-11-18T18:40:00Z">
        <w:r w:rsidR="006075D1" w:rsidRPr="003355B9">
          <w:rPr>
            <w:rPrChange w:id="1456" w:author="Gergo" w:date="2017-11-25T13:10:00Z">
              <w:rPr/>
            </w:rPrChange>
          </w:rPr>
          <w:t xml:space="preserve"> állását</w:t>
        </w:r>
      </w:ins>
      <w:ins w:id="1457" w:author="Gergo" w:date="2017-11-18T18:39:00Z">
        <w:r w:rsidR="006075D1" w:rsidRPr="003355B9">
          <w:rPr>
            <w:rPrChange w:id="1458" w:author="Gergo" w:date="2017-11-25T13:10:00Z">
              <w:rPr/>
            </w:rPrChange>
          </w:rPr>
          <w:t xml:space="preserve"> és</w:t>
        </w:r>
      </w:ins>
      <w:ins w:id="1459" w:author="Gergo" w:date="2017-11-18T18:40:00Z">
        <w:r w:rsidR="006075D1" w:rsidRPr="003355B9">
          <w:rPr>
            <w:rPrChange w:id="1460" w:author="Gergo" w:date="2017-11-25T13:10:00Z">
              <w:rPr/>
            </w:rPrChange>
          </w:rPr>
          <w:t xml:space="preserve"> ezek alapján eldönti, hogy a rúna rajzolása sikeres vagy sikertelen volt. </w:t>
        </w:r>
      </w:ins>
      <w:ins w:id="1461" w:author="Gergo" w:date="2017-11-18T18:39:00Z">
        <w:r w:rsidR="006075D1" w:rsidRPr="003355B9">
          <w:rPr>
            <w:rPrChange w:id="1462" w:author="Gergo" w:date="2017-11-25T13:10:00Z">
              <w:rPr/>
            </w:rPrChange>
          </w:rPr>
          <w:t xml:space="preserve">Az első esetben az </w:t>
        </w:r>
        <w:r w:rsidR="006075D1" w:rsidRPr="003355B9">
          <w:rPr>
            <w:rFonts w:ascii="Consolas" w:hAnsi="Consolas"/>
            <w:rPrChange w:id="1463" w:author="Gergo" w:date="2017-11-25T13:10:00Z">
              <w:rPr/>
            </w:rPrChange>
          </w:rPr>
          <w:t>on</w:t>
        </w:r>
      </w:ins>
      <w:ins w:id="1464" w:author="Gergo" w:date="2017-11-18T18:40:00Z">
        <w:r w:rsidR="006075D1" w:rsidRPr="003355B9">
          <w:rPr>
            <w:rFonts w:ascii="Consolas" w:hAnsi="Consolas"/>
            <w:rPrChange w:id="1465" w:author="Gergo" w:date="2017-11-25T13:10:00Z">
              <w:rPr/>
            </w:rPrChange>
          </w:rPr>
          <w:t>RuneSuccess</w:t>
        </w:r>
        <w:r w:rsidR="006075D1" w:rsidRPr="003355B9">
          <w:rPr>
            <w:rPrChange w:id="1466" w:author="Gergo" w:date="2017-11-25T13:10:00Z">
              <w:rPr/>
            </w:rPrChange>
          </w:rPr>
          <w:t xml:space="preserve"> </w:t>
        </w:r>
      </w:ins>
      <w:ins w:id="1467" w:author="Gergo" w:date="2017-11-18T18:41:00Z">
        <w:r w:rsidR="006075D1" w:rsidRPr="003355B9">
          <w:rPr>
            <w:rPrChange w:id="1468" w:author="Gergo" w:date="2017-11-25T13:10:00Z">
              <w:rPr/>
            </w:rPrChange>
          </w:rPr>
          <w:t>,</w:t>
        </w:r>
      </w:ins>
      <w:ins w:id="1469" w:author="Gergo" w:date="2017-11-18T18:40:00Z">
        <w:r w:rsidR="006075D1" w:rsidRPr="003355B9">
          <w:rPr>
            <w:rPrChange w:id="1470" w:author="Gergo" w:date="2017-11-25T13:10:00Z">
              <w:rPr/>
            </w:rPrChange>
          </w:rPr>
          <w:t xml:space="preserve">míg a másodikban az </w:t>
        </w:r>
        <w:r w:rsidR="006075D1" w:rsidRPr="003355B9">
          <w:rPr>
            <w:rFonts w:ascii="Consolas" w:hAnsi="Consolas"/>
            <w:rPrChange w:id="1471" w:author="Gergo" w:date="2017-11-25T13:10:00Z">
              <w:rPr/>
            </w:rPrChange>
          </w:rPr>
          <w:t>onRuneFail</w:t>
        </w:r>
        <w:r w:rsidR="006075D1" w:rsidRPr="003355B9">
          <w:rPr>
            <w:rPrChange w:id="1472" w:author="Gergo" w:date="2017-11-25T13:10:00Z">
              <w:rPr/>
            </w:rPrChange>
          </w:rPr>
          <w:t xml:space="preserve"> metódust hívja meg. </w:t>
        </w:r>
      </w:ins>
      <w:ins w:id="1473" w:author="Gergo" w:date="2017-11-18T18:35:00Z">
        <w:r w:rsidR="006075D1" w:rsidRPr="003355B9">
          <w:rPr>
            <w:rPrChange w:id="1474" w:author="Gergo" w:date="2017-11-25T13:10:00Z">
              <w:rPr/>
            </w:rPrChange>
          </w:rPr>
          <w:t xml:space="preserve"> Ezeknek a függvények</w:t>
        </w:r>
      </w:ins>
      <w:ins w:id="1475" w:author="Gergo" w:date="2017-11-18T18:41:00Z">
        <w:r w:rsidR="006075D1" w:rsidRPr="003355B9">
          <w:rPr>
            <w:rPrChange w:id="1476" w:author="Gergo" w:date="2017-11-25T13:10:00Z">
              <w:rPr/>
            </w:rPrChange>
          </w:rPr>
          <w:t>nek</w:t>
        </w:r>
      </w:ins>
      <w:ins w:id="1477" w:author="Gergo" w:date="2017-11-18T18:35:00Z">
        <w:r w:rsidR="006075D1" w:rsidRPr="003355B9">
          <w:rPr>
            <w:rPrChange w:id="1478" w:author="Gergo" w:date="2017-11-25T13:10:00Z">
              <w:rPr/>
            </w:rPrChange>
          </w:rPr>
          <w:t xml:space="preserve"> a hatása függ a játék aktuális állapotától ( GameManager kapcsolóitól)</w:t>
        </w:r>
      </w:ins>
      <w:ins w:id="1479" w:author="Gergo" w:date="2017-11-18T18:38:00Z">
        <w:r w:rsidR="006075D1" w:rsidRPr="003355B9">
          <w:rPr>
            <w:rPrChange w:id="1480" w:author="Gergo" w:date="2017-11-25T13:10:00Z">
              <w:rPr/>
            </w:rPrChange>
          </w:rPr>
          <w:t xml:space="preserve">. </w:t>
        </w:r>
      </w:ins>
      <w:ins w:id="1481" w:author="Gergo" w:date="2017-11-18T18:43:00Z">
        <w:r w:rsidR="006075D1" w:rsidRPr="003355B9">
          <w:rPr>
            <w:rPrChange w:id="1482" w:author="Gergo" w:date="2017-11-25T13:10:00Z">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483" w:author="Gergo" w:date="2017-11-18T18:45:00Z">
        <w:r w:rsidR="00D23097" w:rsidRPr="003355B9">
          <w:rPr>
            <w:rPrChange w:id="1484" w:author="Gergo" w:date="2017-11-25T13:10:00Z">
              <w:rPr/>
            </w:rPrChange>
          </w:rPr>
          <w:t>esetben egy „próbáld újra” felirat jelenik meg, és a rúna állapota (számlálók, ellenőrzőpontok) visszaáll a kezdetibe.</w:t>
        </w:r>
      </w:ins>
      <w:ins w:id="1485" w:author="Gergo" w:date="2017-11-18T18:46:00Z">
        <w:r w:rsidR="00D23097" w:rsidRPr="003355B9">
          <w:rPr>
            <w:rPrChange w:id="1486" w:author="Gergo" w:date="2017-11-25T13:10:00Z">
              <w:rPr/>
            </w:rPrChange>
          </w:rPr>
          <w:t xml:space="preserve"> A</w:t>
        </w:r>
      </w:ins>
      <w:ins w:id="1487" w:author="Gergo" w:date="2017-11-18T18:50:00Z">
        <w:r w:rsidR="00D23097" w:rsidRPr="003355B9">
          <w:rPr>
            <w:rPrChange w:id="1488" w:author="Gergo" w:date="2017-11-25T13:10:00Z">
              <w:rPr/>
            </w:rPrChange>
          </w:rPr>
          <w:t xml:space="preserve"> hibákat és kihagyott ellenőrzőpontokat számon</w:t>
        </w:r>
      </w:ins>
      <w:ins w:id="1489" w:author="Gergo" w:date="2017-11-18T18:51:00Z">
        <w:r w:rsidR="00D23097" w:rsidRPr="003355B9">
          <w:rPr>
            <w:rPrChange w:id="1490" w:author="Gergo" w:date="2017-11-25T13:10:00Z">
              <w:rPr/>
            </w:rPrChange>
          </w:rPr>
          <w:t xml:space="preserve"> </w:t>
        </w:r>
      </w:ins>
      <w:ins w:id="1491" w:author="Gergo" w:date="2017-11-18T18:50:00Z">
        <w:r w:rsidR="00D23097" w:rsidRPr="003355B9">
          <w:rPr>
            <w:rPrChange w:id="1492" w:author="Gergo" w:date="2017-11-25T13:10:00Z">
              <w:rPr/>
            </w:rPrChange>
          </w:rPr>
          <w:t>tartó sz</w:t>
        </w:r>
      </w:ins>
      <w:ins w:id="1493" w:author="Gergo" w:date="2017-11-18T18:51:00Z">
        <w:r w:rsidR="00D23097" w:rsidRPr="003355B9">
          <w:rPr>
            <w:rPrChange w:id="1494" w:author="Gergo" w:date="2017-11-25T13:10:00Z">
              <w:rPr/>
            </w:rPrChange>
          </w:rPr>
          <w:t>á</w:t>
        </w:r>
      </w:ins>
      <w:ins w:id="1495" w:author="Gergo" w:date="2017-11-18T18:50:00Z">
        <w:r w:rsidR="00D23097" w:rsidRPr="003355B9">
          <w:rPr>
            <w:rPrChange w:id="1496" w:author="Gergo" w:date="2017-11-25T13:10:00Z">
              <w:rPr/>
            </w:rPrChange>
          </w:rPr>
          <w:t>mlálók</w:t>
        </w:r>
      </w:ins>
      <w:ins w:id="1497" w:author="Gergo" w:date="2017-11-18T18:51:00Z">
        <w:r w:rsidR="00D23097" w:rsidRPr="003355B9">
          <w:rPr>
            <w:rPrChange w:id="1498" w:author="Gergo" w:date="2017-11-25T13:10:00Z">
              <w:rPr/>
            </w:rPrChange>
          </w:rPr>
          <w:t>at a végső harc közben a</w:t>
        </w:r>
      </w:ins>
      <w:ins w:id="1499" w:author="Gergo" w:date="2017-11-18T18:46:00Z">
        <w:r w:rsidR="00D23097" w:rsidRPr="003355B9">
          <w:rPr>
            <w:rPrChange w:id="1500" w:author="Gergo" w:date="2017-11-25T13:10:00Z">
              <w:rPr/>
            </w:rPrChange>
          </w:rPr>
          <w:t xml:space="preserve"> </w:t>
        </w:r>
        <w:r w:rsidR="00D23097" w:rsidRPr="003355B9">
          <w:rPr>
            <w:rPrChange w:id="1501" w:author="Gergo" w:date="2017-11-25T13:10:00Z">
              <w:rPr/>
            </w:rPrChange>
          </w:rPr>
          <w:lastRenderedPageBreak/>
          <w:t>varázsgöm</w:t>
        </w:r>
      </w:ins>
      <w:ins w:id="1502" w:author="Gergo" w:date="2017-11-18T18:50:00Z">
        <w:r w:rsidR="00D23097" w:rsidRPr="003355B9">
          <w:rPr>
            <w:rPrChange w:id="1503" w:author="Gergo" w:date="2017-11-25T13:10:00Z">
              <w:rPr/>
            </w:rPrChange>
          </w:rPr>
          <w:t>b</w:t>
        </w:r>
      </w:ins>
      <w:ins w:id="1504" w:author="Gergo" w:date="2017-11-18T18:46:00Z">
        <w:r w:rsidR="00D23097" w:rsidRPr="003355B9">
          <w:rPr>
            <w:rPrChange w:id="1505" w:author="Gergo" w:date="2017-11-25T13:10:00Z">
              <w:rPr/>
            </w:rPrChange>
          </w:rPr>
          <w:t xml:space="preserve"> sebzésének kiszámítására használom. Minél több volt a hiba annál kevesebbet sebeznek. A harc közben, már nincs olyan, hogy sikertelen</w:t>
        </w:r>
      </w:ins>
      <w:ins w:id="1506" w:author="Gergo" w:date="2017-11-18T18:52:00Z">
        <w:r w:rsidR="0018502D" w:rsidRPr="003355B9">
          <w:rPr>
            <w:rPrChange w:id="1507" w:author="Gergo" w:date="2017-11-25T13:10:00Z">
              <w:rPr/>
            </w:rPrChange>
          </w:rPr>
          <w:t xml:space="preserve"> végigrajzolás, Az </w:t>
        </w:r>
        <w:r w:rsidR="0018502D" w:rsidRPr="003355B9">
          <w:rPr>
            <w:rFonts w:ascii="Consolas" w:hAnsi="Consolas"/>
            <w:rPrChange w:id="1508" w:author="Gergo" w:date="2017-11-25T13:10:00Z">
              <w:rPr/>
            </w:rPrChange>
          </w:rPr>
          <w:t>onRuneFail</w:t>
        </w:r>
        <w:r w:rsidR="0018502D" w:rsidRPr="003355B9">
          <w:rPr>
            <w:rPrChange w:id="1509" w:author="Gergo" w:date="2017-11-25T13:10:00Z">
              <w:rPr/>
            </w:rPrChange>
          </w:rPr>
          <w:t xml:space="preserve"> </w:t>
        </w:r>
      </w:ins>
      <w:ins w:id="1510" w:author="Gergo" w:date="2017-11-18T18:53:00Z">
        <w:r w:rsidR="0018502D" w:rsidRPr="003355B9">
          <w:rPr>
            <w:rPrChange w:id="1511" w:author="Gergo" w:date="2017-11-25T13:10:00Z">
              <w:rPr/>
            </w:rPrChange>
          </w:rPr>
          <w:t xml:space="preserve">ezen ága tovább hív az </w:t>
        </w:r>
        <w:r w:rsidR="0018502D" w:rsidRPr="003355B9">
          <w:rPr>
            <w:rFonts w:ascii="Consolas" w:hAnsi="Consolas"/>
            <w:rPrChange w:id="1512" w:author="Gergo" w:date="2017-11-25T13:10:00Z">
              <w:rPr/>
            </w:rPrChange>
          </w:rPr>
          <w:t>onRuneSucces</w:t>
        </w:r>
        <w:r w:rsidR="0018502D" w:rsidRPr="003355B9">
          <w:rPr>
            <w:rPrChange w:id="1513" w:author="Gergo" w:date="2017-11-25T13:10:00Z">
              <w:rPr/>
            </w:rPrChange>
          </w:rPr>
          <w:t>-be.</w:t>
        </w:r>
      </w:ins>
    </w:p>
    <w:p w14:paraId="08E68F3F" w14:textId="5F0127A8" w:rsidR="007015A0" w:rsidRPr="003355B9" w:rsidRDefault="003B2564">
      <w:pPr>
        <w:rPr>
          <w:ins w:id="1514" w:author="Gergo" w:date="2017-11-18T19:48:00Z"/>
          <w:rPrChange w:id="1515" w:author="Gergo" w:date="2017-11-25T13:10:00Z">
            <w:rPr>
              <w:ins w:id="1516" w:author="Gergo" w:date="2017-11-18T19:48:00Z"/>
            </w:rPr>
          </w:rPrChange>
        </w:rPr>
        <w:pPrChange w:id="1517" w:author="Gergo" w:date="2017-11-18T17:15:00Z">
          <w:pPr>
            <w:pStyle w:val="Cmsor2"/>
          </w:pPr>
        </w:pPrChange>
      </w:pPr>
      <w:ins w:id="1518" w:author="Gergo" w:date="2017-11-18T19:04:00Z">
        <w:r w:rsidRPr="003355B9">
          <w:rPr>
            <w:rPrChange w:id="1519" w:author="Gergo" w:date="2017-11-25T13:10:00Z">
              <w:rPr/>
            </w:rPrChange>
          </w:rPr>
          <w:t>A rúna rajzolása közben a szikra vonalat húz maga után, hogy látszódjon a rajzolás útvonala.</w:t>
        </w:r>
      </w:ins>
      <w:ins w:id="1520" w:author="Gergo" w:date="2017-11-18T19:39:00Z">
        <w:r w:rsidR="00BB4CEA" w:rsidRPr="003355B9">
          <w:rPr>
            <w:rPrChange w:id="1521" w:author="Gergo" w:date="2017-11-25T13:10:00Z">
              <w:rPr/>
            </w:rPrChange>
          </w:rPr>
          <w:t xml:space="preserve"> Ezt a </w:t>
        </w:r>
        <w:r w:rsidR="00BB4CEA" w:rsidRPr="003355B9">
          <w:rPr>
            <w:rFonts w:ascii="Consolas" w:hAnsi="Consolas"/>
            <w:rPrChange w:id="1522" w:author="Gergo" w:date="2017-11-25T13:10:00Z">
              <w:rPr/>
            </w:rPrChange>
          </w:rPr>
          <w:t>LineDrawer</w:t>
        </w:r>
        <w:r w:rsidR="00BB4CEA" w:rsidRPr="003355B9">
          <w:rPr>
            <w:rPrChange w:id="1523" w:author="Gergo" w:date="2017-11-25T13:10:00Z">
              <w:rPr/>
            </w:rPrChange>
          </w:rPr>
          <w:t xml:space="preserve"> osztály végzi</w:t>
        </w:r>
      </w:ins>
      <w:ins w:id="1524" w:author="Gergo" w:date="2017-11-18T19:40:00Z">
        <w:r w:rsidR="00BB4CEA" w:rsidRPr="003355B9">
          <w:rPr>
            <w:rPrChange w:id="1525" w:author="Gergo" w:date="2017-11-25T13:10:00Z">
              <w:rPr/>
            </w:rPrChange>
          </w:rPr>
          <w:t xml:space="preserve">.  Ez induláskor létrehoz egy LineRenderer komponenst a rúnán. A </w:t>
        </w:r>
      </w:ins>
      <w:ins w:id="1526" w:author="Gergo" w:date="2017-11-18T19:42:00Z">
        <w:r w:rsidR="00BB4CEA" w:rsidRPr="003355B9">
          <w:rPr>
            <w:rFonts w:ascii="Consolas" w:hAnsi="Consolas"/>
            <w:rPrChange w:id="1527" w:author="Gergo" w:date="2017-11-25T13:10:00Z">
              <w:rPr/>
            </w:rPrChange>
          </w:rPr>
          <w:t xml:space="preserve">PointerDrag </w:t>
        </w:r>
        <w:r w:rsidR="00BB4CEA" w:rsidRPr="003355B9">
          <w:rPr>
            <w:rPrChange w:id="1528" w:author="Gergo" w:date="2017-11-25T13:10:00Z">
              <w:rPr/>
            </w:rPrChange>
          </w:rPr>
          <w:t xml:space="preserve">eseményre feliratkozva </w:t>
        </w:r>
      </w:ins>
      <w:ins w:id="1529" w:author="Gergo" w:date="2017-11-18T19:43:00Z">
        <w:r w:rsidR="00852379" w:rsidRPr="003355B9">
          <w:rPr>
            <w:rPrChange w:id="1530" w:author="Gergo" w:date="2017-11-25T13:10:00Z">
              <w:rPr/>
            </w:rPrChange>
          </w:rPr>
          <w:t>a</w:t>
        </w:r>
      </w:ins>
      <w:ins w:id="1531" w:author="Gergo" w:date="2017-11-18T19:45:00Z">
        <w:r w:rsidR="00852379" w:rsidRPr="003355B9">
          <w:rPr>
            <w:rPrChange w:id="1532" w:author="Gergo" w:date="2017-11-25T13:10:00Z">
              <w:rPr/>
            </w:rPrChange>
          </w:rPr>
          <w:t xml:space="preserve">z </w:t>
        </w:r>
        <w:r w:rsidR="00852379" w:rsidRPr="003355B9">
          <w:rPr>
            <w:rFonts w:ascii="Consolas" w:hAnsi="Consolas"/>
            <w:rPrChange w:id="1533" w:author="Gergo" w:date="2017-11-25T13:10:00Z">
              <w:rPr/>
            </w:rPrChange>
          </w:rPr>
          <w:t>addPointOnDrag</w:t>
        </w:r>
        <w:r w:rsidR="00852379" w:rsidRPr="003355B9">
          <w:rPr>
            <w:rPrChange w:id="1534" w:author="Gergo" w:date="2017-11-25T13:10:00Z">
              <w:rPr/>
            </w:rPrChange>
          </w:rPr>
          <w:t xml:space="preserve"> metódusban a </w:t>
        </w:r>
      </w:ins>
      <w:ins w:id="1535" w:author="Gergo" w:date="2017-11-18T19:43:00Z">
        <w:r w:rsidR="00852379" w:rsidRPr="003355B9">
          <w:rPr>
            <w:rPrChange w:id="1536" w:author="Gergo" w:date="2017-11-25T13:10:00Z">
              <w:rPr/>
            </w:rPrChange>
          </w:rPr>
          <w:t xml:space="preserve"> mutató aktuális helyzetét </w:t>
        </w:r>
      </w:ins>
      <w:ins w:id="1537" w:author="Gergo" w:date="2017-11-18T19:46:00Z">
        <w:r w:rsidR="00852379" w:rsidRPr="003355B9">
          <w:rPr>
            <w:rPrChange w:id="1538" w:author="Gergo" w:date="2017-11-25T13:10:00Z">
              <w:rPr/>
            </w:rPrChange>
          </w:rPr>
          <w:t xml:space="preserve">hozzáadom egy listához, amiből végül a </w:t>
        </w:r>
        <w:r w:rsidR="00852379" w:rsidRPr="003355B9">
          <w:rPr>
            <w:rFonts w:ascii="Consolas" w:hAnsi="Consolas"/>
            <w:rPrChange w:id="1539" w:author="Gergo" w:date="2017-11-25T13:10:00Z">
              <w:rPr/>
            </w:rPrChange>
          </w:rPr>
          <w:t>LineRenderer</w:t>
        </w:r>
        <w:r w:rsidR="00852379" w:rsidRPr="003355B9">
          <w:rPr>
            <w:rPrChange w:id="1540" w:author="Gergo" w:date="2017-11-25T13:10:00Z">
              <w:rPr/>
            </w:rPrChange>
          </w:rPr>
          <w:t xml:space="preserve"> segítségével vonalat rajzolok. Mivel az esemény a rajzol</w:t>
        </w:r>
      </w:ins>
      <w:ins w:id="1541" w:author="Gergo" w:date="2017-11-18T19:47:00Z">
        <w:r w:rsidR="00852379" w:rsidRPr="003355B9">
          <w:rPr>
            <w:rPrChange w:id="1542" w:author="Gergo" w:date="2017-11-25T13:10:00Z">
              <w:rPr/>
            </w:rPrChange>
          </w:rPr>
          <w:t>á</w:t>
        </w:r>
      </w:ins>
      <w:ins w:id="1543" w:author="Gergo" w:date="2017-11-18T19:46:00Z">
        <w:r w:rsidR="00852379" w:rsidRPr="003355B9">
          <w:rPr>
            <w:rPrChange w:id="1544" w:author="Gergo" w:date="2017-11-25T13:10:00Z">
              <w:rPr/>
            </w:rPrChange>
          </w:rPr>
          <w:t xml:space="preserve">s megkezdése </w:t>
        </w:r>
      </w:ins>
      <w:ins w:id="1545" w:author="Gergo" w:date="2017-11-18T19:47:00Z">
        <w:r w:rsidR="00852379" w:rsidRPr="003355B9">
          <w:rPr>
            <w:rPrChange w:id="1546" w:author="Gergo" w:date="2017-11-25T13:10:00Z">
              <w:rPr/>
            </w:rPrChange>
          </w:rPr>
          <w:t>után</w:t>
        </w:r>
      </w:ins>
      <w:ins w:id="1547" w:author="Gergo" w:date="2017-11-18T19:46:00Z">
        <w:r w:rsidR="00852379" w:rsidRPr="003355B9">
          <w:rPr>
            <w:rPrChange w:id="1548" w:author="Gergo" w:date="2017-11-25T13:10:00Z">
              <w:rPr/>
            </w:rPrChange>
          </w:rPr>
          <w:t>(</w:t>
        </w:r>
      </w:ins>
      <w:ins w:id="1549" w:author="Gergo" w:date="2017-11-18T19:47:00Z">
        <w:r w:rsidR="00852379" w:rsidRPr="003355B9">
          <w:rPr>
            <w:rPrChange w:id="1550" w:author="Gergo" w:date="2017-11-25T13:10:00Z">
              <w:rPr/>
            </w:rPrChange>
          </w:rPr>
          <w:t>„drag” alatt) minden képkockánál elsül, ezért a vonal mindig az aktuális állapotot mutatja.</w:t>
        </w:r>
      </w:ins>
    </w:p>
    <w:p w14:paraId="1AB95BFE" w14:textId="2324C4BF" w:rsidR="002B6D6D" w:rsidRPr="003355B9" w:rsidRDefault="002B6D6D">
      <w:pPr>
        <w:rPr>
          <w:ins w:id="1551" w:author="Gergo" w:date="2017-11-18T19:55:00Z"/>
          <w:rPrChange w:id="1552" w:author="Gergo" w:date="2017-11-25T13:10:00Z">
            <w:rPr>
              <w:ins w:id="1553" w:author="Gergo" w:date="2017-11-18T19:55:00Z"/>
            </w:rPr>
          </w:rPrChange>
        </w:rPr>
        <w:pPrChange w:id="1554" w:author="Gergo" w:date="2017-11-18T17:15:00Z">
          <w:pPr>
            <w:pStyle w:val="Cmsor2"/>
          </w:pPr>
        </w:pPrChange>
      </w:pPr>
      <w:ins w:id="1555" w:author="Gergo" w:date="2017-11-18T19:48:00Z">
        <w:r w:rsidRPr="003355B9">
          <w:rPr>
            <w:rPrChange w:id="1556" w:author="Gergo" w:date="2017-11-25T13:10:00Z">
              <w:rPr/>
            </w:rPrChange>
          </w:rPr>
          <w:t>A rajzolás során akadt egy kis probl</w:t>
        </w:r>
      </w:ins>
      <w:ins w:id="1557" w:author="Gergo" w:date="2017-11-18T19:49:00Z">
        <w:r w:rsidRPr="003355B9">
          <w:rPr>
            <w:rPrChange w:id="1558" w:author="Gergo" w:date="2017-11-25T13:10:00Z">
              <w:rPr/>
            </w:rPrChange>
          </w:rPr>
          <w:t xml:space="preserve">émám a </w:t>
        </w:r>
        <w:r w:rsidRPr="003355B9">
          <w:rPr>
            <w:rFonts w:ascii="Consolas" w:hAnsi="Consolas"/>
            <w:rPrChange w:id="1559" w:author="Gergo" w:date="2017-11-25T13:10:00Z">
              <w:rPr/>
            </w:rPrChange>
          </w:rPr>
          <w:t>PointerDrag</w:t>
        </w:r>
        <w:r w:rsidRPr="003355B9">
          <w:rPr>
            <w:rPrChange w:id="1560" w:author="Gergo" w:date="2017-11-25T13:10:00Z">
              <w:rPr/>
            </w:rPrChange>
          </w:rP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561" w:author="Gergo" w:date="2017-11-18T19:51:00Z">
        <w:r w:rsidRPr="003355B9">
          <w:rPr>
            <w:rPrChange w:id="1562" w:author="Gergo" w:date="2017-11-25T13:10:00Z">
              <w:rPr/>
            </w:rPrChange>
          </w:rPr>
          <w:t>Ezt úgy oldottam meg, hogy a GVR API  kontrollert kezelő script-jében</w:t>
        </w:r>
      </w:ins>
      <w:ins w:id="1563" w:author="Gergo" w:date="2017-11-18T20:30:00Z">
        <w:r w:rsidR="00DA2113" w:rsidRPr="003355B9">
          <w:rPr>
            <w:rPrChange w:id="1564" w:author="Gergo" w:date="2017-11-25T13:10:00Z">
              <w:rPr/>
            </w:rPrChange>
          </w:rPr>
          <w:t xml:space="preserve"> (</w:t>
        </w:r>
        <w:r w:rsidR="00DA2113" w:rsidRPr="003355B9">
          <w:rPr>
            <w:rFonts w:ascii="Consolas" w:hAnsi="Consolas"/>
            <w:rPrChange w:id="1565" w:author="Gergo" w:date="2017-11-25T13:10:00Z">
              <w:rPr/>
            </w:rPrChange>
          </w:rPr>
          <w:t>GvrPointerInputModuleImpl</w:t>
        </w:r>
        <w:r w:rsidR="00DA2113" w:rsidRPr="003355B9">
          <w:rPr>
            <w:rPrChange w:id="1566" w:author="Gergo" w:date="2017-11-25T13:10:00Z">
              <w:rPr/>
            </w:rPrChange>
          </w:rPr>
          <w:t>)</w:t>
        </w:r>
      </w:ins>
      <w:ins w:id="1567" w:author="Gergo" w:date="2017-11-18T19:51:00Z">
        <w:r w:rsidRPr="003355B9">
          <w:rPr>
            <w:rPrChange w:id="1568" w:author="Gergo" w:date="2017-11-25T13:10:00Z">
              <w:rPr/>
            </w:rPrChange>
          </w:rPr>
          <w:t xml:space="preserve"> megkerest</w:t>
        </w:r>
      </w:ins>
      <w:ins w:id="1569" w:author="Gergo" w:date="2017-11-18T19:54:00Z">
        <w:r w:rsidRPr="003355B9">
          <w:rPr>
            <w:rPrChange w:id="1570" w:author="Gergo" w:date="2017-11-25T13:10:00Z">
              <w:rPr/>
            </w:rPrChange>
          </w:rPr>
          <w:t>e</w:t>
        </w:r>
      </w:ins>
      <w:ins w:id="1571" w:author="Gergo" w:date="2017-11-18T19:51:00Z">
        <w:r w:rsidRPr="003355B9">
          <w:rPr>
            <w:rPrChange w:id="1572" w:author="Gergo" w:date="2017-11-25T13:10:00Z">
              <w:rPr/>
            </w:rPrChange>
          </w:rPr>
          <w:t>m</w:t>
        </w:r>
      </w:ins>
      <w:ins w:id="1573" w:author="Gergo" w:date="2017-11-18T19:54:00Z">
        <w:r w:rsidRPr="003355B9">
          <w:rPr>
            <w:rPrChange w:id="1574" w:author="Gergo" w:date="2017-11-25T13:10:00Z">
              <w:rPr/>
            </w:rPrChange>
          </w:rPr>
          <w:t xml:space="preserve"> a „drag” eseményért felelős kódrészletet és átírtam az esemény első elsülésé</w:t>
        </w:r>
      </w:ins>
      <w:ins w:id="1575" w:author="Gergo" w:date="2017-11-18T19:55:00Z">
        <w:r w:rsidRPr="003355B9">
          <w:rPr>
            <w:rPrChange w:id="1576" w:author="Gergo" w:date="2017-11-25T13:10:00Z">
              <w:rPr/>
            </w:rPrChange>
          </w:rPr>
          <w:t>hez szükséges küszöb méretét, így megoldódott a probléma.</w:t>
        </w:r>
      </w:ins>
    </w:p>
    <w:p w14:paraId="4A5B3265" w14:textId="0AB78986" w:rsidR="002B6D6D" w:rsidRPr="003355B9" w:rsidRDefault="007F039A">
      <w:pPr>
        <w:rPr>
          <w:ins w:id="1577" w:author="Gergo" w:date="2017-11-18T18:30:00Z"/>
          <w:rPrChange w:id="1578" w:author="Gergo" w:date="2017-11-25T13:10:00Z">
            <w:rPr>
              <w:ins w:id="1579" w:author="Gergo" w:date="2017-11-18T18:30:00Z"/>
            </w:rPr>
          </w:rPrChange>
        </w:rPr>
        <w:pPrChange w:id="1580" w:author="Gergo" w:date="2017-11-18T17:15:00Z">
          <w:pPr>
            <w:pStyle w:val="Cmsor2"/>
          </w:pPr>
        </w:pPrChange>
      </w:pPr>
      <w:ins w:id="1581" w:author="Gergo" w:date="2017-11-18T19:55:00Z">
        <w:r w:rsidRPr="003355B9">
          <w:rPr>
            <w:rPrChange w:id="1582" w:author="Gergo" w:date="2017-11-25T13:10:00Z">
              <w:rPr/>
            </w:rPrChange>
          </w:rPr>
          <w:t>Ezzel a megoldással csak akkor lehet probléma, ha az API-t frissítem, mert ugyebár az átírt script is frissül, de mivel az is verzió</w:t>
        </w:r>
      </w:ins>
      <w:ins w:id="1583" w:author="Gergo" w:date="2017-11-18T19:56:00Z">
        <w:r w:rsidRPr="003355B9">
          <w:rPr>
            <w:rPrChange w:id="1584" w:author="Gergo" w:date="2017-11-25T13:10:00Z">
              <w:rPr/>
            </w:rPrChange>
          </w:rPr>
          <w:t>-</w:t>
        </w:r>
      </w:ins>
      <w:ins w:id="1585" w:author="Gergo" w:date="2017-11-18T19:55:00Z">
        <w:r w:rsidRPr="003355B9">
          <w:rPr>
            <w:rPrChange w:id="1586" w:author="Gergo" w:date="2017-11-25T13:10:00Z">
              <w:rPr/>
            </w:rPrChange>
          </w:rPr>
          <w:t>követve van ez</w:t>
        </w:r>
      </w:ins>
      <w:ins w:id="1587" w:author="Gergo" w:date="2017-11-18T19:51:00Z">
        <w:r w:rsidRPr="003355B9">
          <w:rPr>
            <w:rPrChange w:id="1588" w:author="Gergo" w:date="2017-11-25T13:10:00Z">
              <w:rPr/>
            </w:rPrChange>
          </w:rPr>
          <w:t>ért ez könnyen karbantarthat</w:t>
        </w:r>
      </w:ins>
      <w:ins w:id="1589" w:author="Gergo" w:date="2017-11-18T19:57:00Z">
        <w:r w:rsidRPr="003355B9">
          <w:rPr>
            <w:rPrChange w:id="1590" w:author="Gergo" w:date="2017-11-25T13:10:00Z">
              <w:rPr/>
            </w:rPrChange>
          </w:rPr>
          <w:t>ó.</w:t>
        </w:r>
      </w:ins>
    </w:p>
    <w:p w14:paraId="2E1A0178" w14:textId="77777777" w:rsidR="00541483" w:rsidRPr="003355B9" w:rsidRDefault="00541483">
      <w:pPr>
        <w:rPr>
          <w:ins w:id="1591" w:author="Gergo" w:date="2017-11-17T13:48:00Z"/>
          <w:rPrChange w:id="1592" w:author="Gergo" w:date="2017-11-25T13:10:00Z">
            <w:rPr>
              <w:ins w:id="1593" w:author="Gergo" w:date="2017-11-17T13:48:00Z"/>
            </w:rPr>
          </w:rPrChange>
        </w:rPr>
        <w:pPrChange w:id="1594" w:author="Gergo" w:date="2017-11-18T17:15:00Z">
          <w:pPr>
            <w:pStyle w:val="Cmsor2"/>
          </w:pPr>
        </w:pPrChange>
      </w:pPr>
    </w:p>
    <w:p w14:paraId="0BD7B00B" w14:textId="788C93CB" w:rsidR="00EF3400" w:rsidRPr="003355B9" w:rsidDel="006075D1" w:rsidRDefault="00EF3400" w:rsidP="00EF3400">
      <w:pPr>
        <w:rPr>
          <w:del w:id="1595" w:author="Gergo" w:date="2017-11-18T18:37:00Z"/>
          <w:moveTo w:id="1596" w:author="Gergo" w:date="2017-11-17T16:45:00Z"/>
        </w:rPr>
      </w:pPr>
      <w:moveToRangeStart w:id="1597" w:author="Gergo" w:date="2017-11-17T16:45:00Z" w:name="move498689958"/>
      <w:moveTo w:id="1598" w:author="Gergo" w:date="2017-11-17T16:45:00Z">
        <w:del w:id="1599" w:author="Gergo" w:date="2017-11-18T18:37:00Z">
          <w:r w:rsidRPr="003355B9" w:rsidDel="006075D1">
            <w:delText>A játék állapotát egy központi egység, a játékvezérlő (</w:delText>
          </w:r>
          <w:commentRangeStart w:id="1600"/>
          <w:r w:rsidRPr="003355B9" w:rsidDel="006075D1">
            <w:rPr>
              <w:rFonts w:ascii="Consolas" w:hAnsi="Consolas"/>
              <w:rPrChange w:id="1601" w:author="Gergo" w:date="2017-11-25T13:10:00Z">
                <w:rPr/>
              </w:rPrChange>
            </w:rPr>
            <w:delText>GameManager</w:delText>
          </w:r>
          <w:commentRangeEnd w:id="1600"/>
          <w:r w:rsidRPr="003355B9" w:rsidDel="006075D1">
            <w:rPr>
              <w:rStyle w:val="Jegyzethivatkozs"/>
              <w:rFonts w:ascii="Consolas" w:hAnsi="Consolas"/>
              <w:sz w:val="24"/>
              <w:rPrChange w:id="1602" w:author="Gergo" w:date="2017-11-25T13:10:00Z">
                <w:rPr>
                  <w:rStyle w:val="Jegyzethivatkozs"/>
                </w:rPr>
              </w:rPrChange>
            </w:rPr>
            <w:commentReference w:id="1600"/>
          </w:r>
          <w:r w:rsidRPr="003355B9" w:rsidDel="006075D1">
            <w:delText xml:space="preserve">) tárolja és irányítja. Ebben a játék aktuális állapotáról minden információ megtalálható ahhoz, hogy meghatározzuk, játék jelenlegi állását. </w:delText>
          </w:r>
          <w:bookmarkStart w:id="1603" w:name="_Toc499416836"/>
          <w:bookmarkEnd w:id="1603"/>
        </w:del>
      </w:moveTo>
    </w:p>
    <w:p w14:paraId="6C8943A0" w14:textId="6F8C2712" w:rsidR="00EF3400" w:rsidRPr="003355B9" w:rsidDel="006075D1" w:rsidRDefault="00EF3400" w:rsidP="00EF3400">
      <w:pPr>
        <w:rPr>
          <w:del w:id="1604" w:author="Gergo" w:date="2017-11-18T18:37:00Z"/>
          <w:moveTo w:id="1605" w:author="Gergo" w:date="2017-11-17T16:45:00Z"/>
        </w:rPr>
      </w:pPr>
      <w:commentRangeStart w:id="1606"/>
      <w:moveTo w:id="1607" w:author="Gergo" w:date="2017-11-17T16:45:00Z">
        <w:del w:id="1608"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609" w:name="_Toc499416837"/>
          <w:bookmarkEnd w:id="1609"/>
        </w:del>
      </w:moveTo>
    </w:p>
    <w:p w14:paraId="68F442B7" w14:textId="39AE045C" w:rsidR="00EF3400" w:rsidRPr="003355B9" w:rsidDel="006075D1" w:rsidRDefault="00EF3400" w:rsidP="00EF3400">
      <w:pPr>
        <w:rPr>
          <w:del w:id="1610" w:author="Gergo" w:date="2017-11-18T18:37:00Z"/>
          <w:moveTo w:id="1611" w:author="Gergo" w:date="2017-11-17T16:45:00Z"/>
        </w:rPr>
      </w:pPr>
      <w:moveTo w:id="1612" w:author="Gergo" w:date="2017-11-17T16:45:00Z">
        <w:del w:id="1613"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606"/>
          <w:r w:rsidRPr="003355B9" w:rsidDel="006075D1">
            <w:rPr>
              <w:rStyle w:val="Jegyzethivatkozs"/>
            </w:rPr>
            <w:commentReference w:id="1606"/>
          </w:r>
          <w:bookmarkStart w:id="1614" w:name="_Toc499416838"/>
          <w:bookmarkEnd w:id="1614"/>
        </w:del>
      </w:moveTo>
    </w:p>
    <w:p w14:paraId="1B2EFEC6" w14:textId="7F8CBE57" w:rsidR="009654DF" w:rsidRPr="003355B9" w:rsidRDefault="009654DF" w:rsidP="009654DF">
      <w:pPr>
        <w:pStyle w:val="Cmsor2"/>
        <w:rPr>
          <w:ins w:id="1615" w:author="Gergo" w:date="2017-11-18T20:32:00Z"/>
        </w:rPr>
      </w:pPr>
      <w:bookmarkStart w:id="1616" w:name="_Toc499416839"/>
      <w:moveToRangeEnd w:id="1597"/>
      <w:ins w:id="1617" w:author="Gergo" w:date="2017-11-17T13:48:00Z">
        <w:r w:rsidRPr="003355B9">
          <w:t>Varázslás</w:t>
        </w:r>
      </w:ins>
      <w:bookmarkEnd w:id="1616"/>
    </w:p>
    <w:p w14:paraId="556EFF79" w14:textId="4D82FAF6" w:rsidR="00DA2113" w:rsidRPr="003355B9" w:rsidRDefault="00DA2113">
      <w:pPr>
        <w:rPr>
          <w:ins w:id="1618" w:author="Gergo" w:date="2017-11-18T21:25:00Z"/>
          <w:rPrChange w:id="1619" w:author="Gergo" w:date="2017-11-25T13:10:00Z">
            <w:rPr>
              <w:ins w:id="1620" w:author="Gergo" w:date="2017-11-18T21:25:00Z"/>
            </w:rPr>
          </w:rPrChange>
        </w:rPr>
        <w:pPrChange w:id="1621" w:author="Gergo" w:date="2017-11-18T20:32:00Z">
          <w:pPr>
            <w:pStyle w:val="Cmsor2"/>
          </w:pPr>
        </w:pPrChange>
      </w:pPr>
      <w:ins w:id="1622" w:author="Gergo" w:date="2017-11-18T20:32:00Z">
        <w:r w:rsidRPr="003355B9">
          <w:rPr>
            <w:rPrChange w:id="1623" w:author="Gergo" w:date="2017-11-25T13:10:00Z">
              <w:rPr/>
            </w:rPrChange>
          </w:rPr>
          <w:t>A varázslás a rúna sikeres végigrajzolásakor megjelenő varázsgömb eldobása.</w:t>
        </w:r>
      </w:ins>
      <w:ins w:id="1624" w:author="Gergo" w:date="2017-11-18T20:48:00Z">
        <w:r w:rsidR="009B78B2" w:rsidRPr="003355B9">
          <w:rPr>
            <w:rPrChange w:id="1625" w:author="Gergo" w:date="2017-11-25T13:10:00Z">
              <w:rPr/>
            </w:rPrChange>
          </w:rPr>
          <w:t xml:space="preserve"> </w:t>
        </w:r>
      </w:ins>
      <w:ins w:id="1626" w:author="Gergo" w:date="2017-11-18T20:49:00Z">
        <w:r w:rsidR="009B78B2" w:rsidRPr="003355B9">
          <w:rPr>
            <w:rPrChange w:id="1627" w:author="Gergo" w:date="2017-11-25T13:10:00Z">
              <w:rPr/>
            </w:rPrChange>
          </w:rPr>
          <w:t xml:space="preserve">A varázslást a </w:t>
        </w:r>
        <w:r w:rsidR="009B78B2" w:rsidRPr="003355B9">
          <w:rPr>
            <w:rFonts w:ascii="Consolas" w:hAnsi="Consolas"/>
            <w:rPrChange w:id="1628" w:author="Gergo" w:date="2017-11-25T13:10:00Z">
              <w:rPr/>
            </w:rPrChange>
          </w:rPr>
          <w:t>FireBallController</w:t>
        </w:r>
        <w:r w:rsidR="009B78B2" w:rsidRPr="003355B9">
          <w:rPr>
            <w:rPrChange w:id="1629" w:author="Gergo" w:date="2017-11-25T13:10:00Z">
              <w:rPr/>
            </w:rPrChange>
          </w:rPr>
          <w:t xml:space="preserve"> kezeli.</w:t>
        </w:r>
      </w:ins>
      <w:ins w:id="1630" w:author="Gergo" w:date="2017-11-18T20:50:00Z">
        <w:r w:rsidR="009B78B2" w:rsidRPr="003355B9">
          <w:rPr>
            <w:rPrChange w:id="1631" w:author="Gergo" w:date="2017-11-25T13:10:00Z">
              <w:rPr/>
            </w:rPrChange>
          </w:rPr>
          <w:t xml:space="preserve"> </w:t>
        </w:r>
      </w:ins>
      <w:ins w:id="1632" w:author="Gergo" w:date="2017-11-18T20:52:00Z">
        <w:r w:rsidR="009B78B2" w:rsidRPr="003355B9">
          <w:rPr>
            <w:rPrChange w:id="1633" w:author="Gergo" w:date="2017-11-25T13:10:00Z">
              <w:rPr/>
            </w:rPrChange>
          </w:rPr>
          <w:t xml:space="preserve">A varázsgolyó elhajítása tényleges dobómozdulatra történik meg. Ezt úgy valósítottam meg, hogy a gömb mozgását a </w:t>
        </w:r>
      </w:ins>
      <w:ins w:id="1634" w:author="Gergo" w:date="2017-11-18T20:57:00Z">
        <w:r w:rsidR="009B78B2" w:rsidRPr="003355B9">
          <w:rPr>
            <w:rPrChange w:id="1635" w:author="Gergo" w:date="2017-11-25T13:10:00Z">
              <w:rPr/>
            </w:rPrChange>
          </w:rPr>
          <w:t xml:space="preserve">kontroller giroszkópjának állapotától tettem függővé. A giroszkóp </w:t>
        </w:r>
        <w:r w:rsidR="003D0A1D" w:rsidRPr="003355B9">
          <w:rPr>
            <w:rPrChange w:id="1636" w:author="Gergo" w:date="2017-11-25T13:10:00Z">
              <w:rPr/>
            </w:rPrChange>
          </w:rPr>
          <w:t>a tengelyek körül szögsebességet adja vissza radiánban mérve egy háromdimenziós vektor formáj</w:t>
        </w:r>
      </w:ins>
      <w:ins w:id="1637" w:author="Gergo" w:date="2017-11-18T21:01:00Z">
        <w:r w:rsidR="003D0A1D" w:rsidRPr="003355B9">
          <w:rPr>
            <w:rPrChange w:id="1638" w:author="Gergo" w:date="2017-11-25T13:10:00Z">
              <w:rPr/>
            </w:rPrChange>
          </w:rPr>
          <w:t>á</w:t>
        </w:r>
      </w:ins>
      <w:ins w:id="1639" w:author="Gergo" w:date="2017-11-18T20:57:00Z">
        <w:r w:rsidR="003D0A1D" w:rsidRPr="003355B9">
          <w:rPr>
            <w:rPrChange w:id="1640" w:author="Gergo" w:date="2017-11-25T13:10:00Z">
              <w:rPr/>
            </w:rPrChange>
          </w:rPr>
          <w:t>ban (</w:t>
        </w:r>
      </w:ins>
      <w:ins w:id="1641" w:author="Gergo" w:date="2017-11-18T21:00:00Z">
        <w:r w:rsidR="003D0A1D" w:rsidRPr="003355B9">
          <w:rPr>
            <w:rFonts w:ascii="Consolas" w:hAnsi="Consolas" w:cs="Consolas"/>
            <w:szCs w:val="19"/>
            <w:lang w:eastAsia="hu-HU"/>
            <w:rPrChange w:id="1642" w:author="Gergo" w:date="2017-11-25T13:10:00Z">
              <w:rPr>
                <w:rFonts w:ascii="Consolas" w:hAnsi="Consolas" w:cs="Consolas"/>
                <w:color w:val="2B91AF"/>
                <w:sz w:val="19"/>
                <w:szCs w:val="19"/>
                <w:lang w:val="en-US" w:eastAsia="hu-HU"/>
              </w:rPr>
            </w:rPrChange>
          </w:rPr>
          <w:t>GvrControllerInput</w:t>
        </w:r>
        <w:r w:rsidR="003D0A1D" w:rsidRPr="003355B9">
          <w:rPr>
            <w:rFonts w:ascii="Consolas" w:hAnsi="Consolas" w:cs="Consolas"/>
            <w:szCs w:val="19"/>
            <w:lang w:eastAsia="hu-HU"/>
            <w:rPrChange w:id="1643" w:author="Gergo" w:date="2017-11-25T13:10:00Z">
              <w:rPr>
                <w:rFonts w:ascii="Consolas" w:hAnsi="Consolas" w:cs="Consolas"/>
                <w:color w:val="000000"/>
                <w:sz w:val="19"/>
                <w:szCs w:val="19"/>
                <w:lang w:val="en-US" w:eastAsia="hu-HU"/>
              </w:rPr>
            </w:rPrChange>
          </w:rPr>
          <w:t>.Gyro.x</w:t>
        </w:r>
        <w:r w:rsidR="003D0A1D" w:rsidRPr="003355B9">
          <w:rPr>
            <w:rPrChange w:id="1644" w:author="Gergo" w:date="2017-11-25T13:10:00Z">
              <w:rPr>
                <w:rFonts w:ascii="Consolas" w:hAnsi="Consolas" w:cs="Consolas"/>
                <w:szCs w:val="19"/>
                <w:lang w:val="en-US" w:eastAsia="hu-HU"/>
              </w:rPr>
            </w:rPrChange>
          </w:rPr>
          <w:t>)</w:t>
        </w:r>
      </w:ins>
      <w:ins w:id="1645" w:author="Gergo" w:date="2017-11-18T21:04:00Z">
        <w:r w:rsidR="003D0A1D" w:rsidRPr="003355B9">
          <w:rPr>
            <w:rPrChange w:id="1646" w:author="Gergo" w:date="2017-11-25T13:10:00Z">
              <w:rPr/>
            </w:rPrChange>
          </w:rPr>
          <w:t xml:space="preserve"> </w:t>
        </w:r>
      </w:ins>
      <w:ins w:id="1647" w:author="Gergo" w:date="2017-11-18T21:08:00Z">
        <w:r w:rsidR="0086352E" w:rsidRPr="003355B9">
          <w:rPr>
            <w:rPrChange w:id="1648" w:author="Gergo" w:date="2017-11-25T13:10:00Z">
              <w:rPr/>
            </w:rPrChange>
          </w:rPr>
          <w:t xml:space="preserve">. </w:t>
        </w:r>
        <w:r w:rsidR="00C25D0B" w:rsidRPr="003355B9">
          <w:rPr>
            <w:rPrChange w:id="1649" w:author="Gergo" w:date="2017-11-25T13:10:00Z">
              <w:rPr/>
            </w:rPrChange>
          </w:rPr>
          <w:t>A</w:t>
        </w:r>
        <w:r w:rsidR="0086352E" w:rsidRPr="003355B9">
          <w:rPr>
            <w:rPrChange w:id="1650" w:author="Gergo" w:date="2017-11-25T13:10:00Z">
              <w:rPr/>
            </w:rPrChange>
          </w:rPr>
          <w:t xml:space="preserve">zt, hogy csak megfelelő lendülettel, karsebességgel induljon meg a dobás azt az x tengely körül szögsebesség mérésével érem </w:t>
        </w:r>
        <w:r w:rsidR="0086352E" w:rsidRPr="003355B9">
          <w:rPr>
            <w:rPrChange w:id="1651" w:author="Gergo" w:date="2017-11-25T13:10:00Z">
              <w:rPr/>
            </w:rPrChange>
          </w:rPr>
          <w:lastRenderedPageBreak/>
          <w:t>el</w:t>
        </w:r>
      </w:ins>
      <w:ins w:id="1652" w:author="Gergo" w:date="2017-11-18T21:13:00Z">
        <w:r w:rsidR="0086352E" w:rsidRPr="003355B9">
          <w:rPr>
            <w:rPrChange w:id="1653" w:author="Gergo" w:date="2017-11-25T13:10:00Z">
              <w:rPr/>
            </w:rPrChange>
          </w:rPr>
          <w:t>. Ha a szögsebessége meghaladja a 3.14 radiánt másodpercenként</w:t>
        </w:r>
      </w:ins>
      <w:ins w:id="1654" w:author="Gergo" w:date="2017-11-18T21:20:00Z">
        <w:r w:rsidR="008123A8" w:rsidRPr="003355B9">
          <w:rPr>
            <w:rPrChange w:id="1655" w:author="Gergo" w:date="2017-11-25T13:10:00Z">
              <w:rPr/>
            </w:rPrChange>
          </w:rPr>
          <w:t>,</w:t>
        </w:r>
      </w:ins>
      <w:ins w:id="1656" w:author="Gergo" w:date="2017-11-18T21:13:00Z">
        <w:r w:rsidR="0086352E" w:rsidRPr="003355B9">
          <w:rPr>
            <w:rPrChange w:id="1657" w:author="Gergo" w:date="2017-11-25T13:10:00Z">
              <w:rPr/>
            </w:rPrChange>
          </w:rPr>
          <w:t xml:space="preserve"> tehát </w:t>
        </w:r>
      </w:ins>
      <w:ins w:id="1658" w:author="Gergo" w:date="2017-11-18T21:18:00Z">
        <w:r w:rsidR="0086352E" w:rsidRPr="003355B9">
          <w:rPr>
            <w:rPrChange w:id="1659" w:author="Gergo" w:date="2017-11-25T13:10:00Z">
              <w:rPr/>
            </w:rPrChange>
          </w:rPr>
          <w:t xml:space="preserve">a </w:t>
        </w:r>
        <w:r w:rsidR="008123A8" w:rsidRPr="003355B9">
          <w:rPr>
            <w:rPrChange w:id="1660" w:author="Gergo" w:date="2017-11-25T13:10:00Z">
              <w:rPr/>
            </w:rPrChange>
          </w:rPr>
          <w:t>fél</w:t>
        </w:r>
      </w:ins>
      <w:ins w:id="1661" w:author="Gergo" w:date="2017-11-18T21:20:00Z">
        <w:r w:rsidR="008123A8" w:rsidRPr="003355B9">
          <w:rPr>
            <w:rPrChange w:id="1662" w:author="Gergo" w:date="2017-11-25T13:10:00Z">
              <w:rPr/>
            </w:rPrChange>
          </w:rPr>
          <w:t xml:space="preserve"> fordulat per másodpercet bebillentek</w:t>
        </w:r>
      </w:ins>
      <w:ins w:id="1663" w:author="Gergo" w:date="2017-11-18T21:21:00Z">
        <w:r w:rsidR="008123A8" w:rsidRPr="003355B9">
          <w:rPr>
            <w:rPrChange w:id="1664" w:author="Gergo" w:date="2017-11-25T13:10:00Z">
              <w:rPr/>
            </w:rPrChange>
          </w:rPr>
          <w:t xml:space="preserve"> egy kapcsolót és elmentem ezt az időpillanatot. Ha ez </w:t>
        </w:r>
      </w:ins>
      <w:ins w:id="1665" w:author="Gergo" w:date="2017-11-18T21:25:00Z">
        <w:r w:rsidR="008123A8" w:rsidRPr="003355B9">
          <w:rPr>
            <w:rPrChange w:id="1666" w:author="Gergo" w:date="2017-11-25T13:10:00Z">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1667" w:author="Gergo" w:date="2017-11-25T13:15:00Z"/>
        </w:rPr>
        <w:pPrChange w:id="1668" w:author="Gergo" w:date="2017-11-18T20:32:00Z">
          <w:pPr>
            <w:pStyle w:val="Cmsor2"/>
          </w:pPr>
        </w:pPrChange>
      </w:pPr>
      <w:ins w:id="1669" w:author="Gergo" w:date="2017-11-18T21:28:00Z">
        <w:r w:rsidRPr="003355B9">
          <w:rPr>
            <w:rPrChange w:id="1670" w:author="Gergo" w:date="2017-11-25T13:10:00Z">
              <w:rPr/>
            </w:rPrChange>
          </w:rPr>
          <w:t xml:space="preserve">Ha a felül </w:t>
        </w:r>
      </w:ins>
      <w:ins w:id="1671" w:author="Gergo" w:date="2017-11-18T21:30:00Z">
        <w:r w:rsidR="00C541CF" w:rsidRPr="003355B9">
          <w:rPr>
            <w:rPrChange w:id="1672" w:author="Gergo" w:date="2017-11-25T13:10:00Z">
              <w:rPr/>
            </w:rPrChange>
          </w:rPr>
          <w:t xml:space="preserve">leírt kritériumok teljesülnek </w:t>
        </w:r>
      </w:ins>
      <w:ins w:id="1673" w:author="Gergo" w:date="2017-11-18T21:31:00Z">
        <w:r w:rsidR="00C541CF" w:rsidRPr="003355B9">
          <w:rPr>
            <w:rPrChange w:id="1674" w:author="Gergo" w:date="2017-11-25T13:10:00Z">
              <w:rPr/>
            </w:rPrChange>
          </w:rPr>
          <w:t xml:space="preserve">akkor </w:t>
        </w:r>
      </w:ins>
      <w:ins w:id="1675" w:author="Gergo" w:date="2017-11-18T21:32:00Z">
        <w:r w:rsidR="00C541CF" w:rsidRPr="003355B9">
          <w:rPr>
            <w:rPrChange w:id="1676" w:author="Gergo" w:date="2017-11-25T13:10:00Z">
              <w:rPr/>
            </w:rPrChange>
          </w:rPr>
          <w:t>a g</w:t>
        </w:r>
      </w:ins>
      <w:ins w:id="1677" w:author="Gergo" w:date="2017-11-18T21:31:00Z">
        <w:r w:rsidR="00C541CF" w:rsidRPr="003355B9">
          <w:rPr>
            <w:rPrChange w:id="1678" w:author="Gergo" w:date="2017-11-25T13:10:00Z">
              <w:rPr/>
            </w:rPrChange>
          </w:rPr>
          <w:t>iroszkóp</w:t>
        </w:r>
      </w:ins>
      <w:ins w:id="1679" w:author="Gergo" w:date="2017-11-18T21:32:00Z">
        <w:r w:rsidR="00C541CF" w:rsidRPr="003355B9">
          <w:rPr>
            <w:rPrChange w:id="1680" w:author="Gergo" w:date="2017-11-25T13:10:00Z">
              <w:rPr/>
            </w:rPrChange>
          </w:rPr>
          <w:t xml:space="preserve"> aktuális értékének megfelelő méretű (minél nagyobb a szögsebesség annál nagyobb) </w:t>
        </w:r>
      </w:ins>
      <w:ins w:id="1681" w:author="Gergo" w:date="2017-11-18T21:35:00Z">
        <w:r w:rsidR="00C541CF" w:rsidRPr="003355B9">
          <w:rPr>
            <w:rPrChange w:id="1682" w:author="Gergo" w:date="2017-11-25T13:10:00Z">
              <w:rPr/>
            </w:rPrChange>
          </w:rPr>
          <w:t>kezdeti erőt adok a gömbhöz</w:t>
        </w:r>
      </w:ins>
      <w:ins w:id="1683" w:author="Gergo" w:date="2017-11-18T21:36:00Z">
        <w:r w:rsidR="00C541CF" w:rsidRPr="003355B9">
          <w:rPr>
            <w:rPrChange w:id="1684" w:author="Gergo" w:date="2017-11-25T13:10:00Z">
              <w:rPr/>
            </w:rPrChange>
          </w:rPr>
          <w:t xml:space="preserve"> (akár csak valódi dobásnál)</w:t>
        </w:r>
      </w:ins>
      <w:ins w:id="1685" w:author="Gergo" w:date="2017-11-18T21:35:00Z">
        <w:r w:rsidR="00C541CF" w:rsidRPr="003355B9">
          <w:rPr>
            <w:rPrChange w:id="1686" w:author="Gergo" w:date="2017-11-25T13:10:00Z">
              <w:rPr/>
            </w:rPrChange>
          </w:rPr>
          <w:t>.</w:t>
        </w:r>
      </w:ins>
      <w:ins w:id="1687" w:author="Gergo" w:date="2017-11-18T21:32:00Z">
        <w:r w:rsidR="00C541CF" w:rsidRPr="003355B9">
          <w:rPr>
            <w:rPrChange w:id="1688" w:author="Gergo" w:date="2017-11-25T13:10:00Z">
              <w:rPr/>
            </w:rPrChange>
          </w:rPr>
          <w:t xml:space="preserve"> </w:t>
        </w:r>
      </w:ins>
      <w:ins w:id="1689" w:author="Gergo" w:date="2017-11-18T21:31:00Z">
        <w:r w:rsidR="00C541CF" w:rsidRPr="003355B9">
          <w:rPr>
            <w:rPrChange w:id="1690" w:author="Gergo" w:date="2017-11-25T13:10:00Z">
              <w:rPr/>
            </w:rPrChange>
          </w:rPr>
          <w:t xml:space="preserve"> </w:t>
        </w:r>
      </w:ins>
    </w:p>
    <w:p w14:paraId="73709D9E" w14:textId="23D8C241" w:rsidR="009D0B19" w:rsidRDefault="009D0B19">
      <w:pPr>
        <w:rPr>
          <w:ins w:id="1691" w:author="Gergo" w:date="2017-11-25T13:15:00Z"/>
        </w:rPr>
        <w:pPrChange w:id="1692" w:author="Gergo" w:date="2017-11-18T20:32:00Z">
          <w:pPr>
            <w:pStyle w:val="Cmsor2"/>
          </w:pPr>
        </w:pPrChange>
      </w:pPr>
      <w:ins w:id="1693"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694" w:author="Gergo" w:date="2017-11-25T13:15:00Z"/>
          <w:rFonts w:ascii="Consolas" w:hAnsi="Consolas" w:cs="Consolas"/>
          <w:color w:val="000000"/>
          <w:sz w:val="22"/>
          <w:szCs w:val="22"/>
          <w:lang w:val="en-US" w:eastAsia="hu-HU"/>
          <w:rPrChange w:id="1695" w:author="Gergo" w:date="2017-11-25T13:16:00Z">
            <w:rPr>
              <w:ins w:id="1696" w:author="Gergo" w:date="2017-11-25T13:15:00Z"/>
              <w:rFonts w:ascii="Consolas" w:hAnsi="Consolas" w:cs="Consolas"/>
              <w:color w:val="000000"/>
              <w:sz w:val="19"/>
              <w:szCs w:val="19"/>
              <w:lang w:val="en-US" w:eastAsia="hu-HU"/>
            </w:rPr>
          </w:rPrChange>
        </w:rPr>
      </w:pPr>
      <w:ins w:id="1697" w:author="Gergo" w:date="2017-11-25T13:15:00Z">
        <w:r w:rsidRPr="009D0B19">
          <w:rPr>
            <w:rFonts w:ascii="Consolas" w:hAnsi="Consolas" w:cs="Consolas"/>
            <w:color w:val="0000FF"/>
            <w:sz w:val="22"/>
            <w:szCs w:val="22"/>
            <w:lang w:val="en-US" w:eastAsia="hu-HU"/>
            <w:rPrChange w:id="169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69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0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70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02"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703"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704" w:author="Gergo" w:date="2017-11-25T13:15:00Z"/>
          <w:rFonts w:ascii="Consolas" w:hAnsi="Consolas" w:cs="Consolas"/>
          <w:color w:val="000000"/>
          <w:sz w:val="22"/>
          <w:szCs w:val="22"/>
          <w:lang w:val="en-US" w:eastAsia="hu-HU"/>
          <w:rPrChange w:id="1705" w:author="Gergo" w:date="2017-11-25T13:16:00Z">
            <w:rPr>
              <w:ins w:id="1706" w:author="Gergo" w:date="2017-11-25T13:15:00Z"/>
              <w:rFonts w:ascii="Consolas" w:hAnsi="Consolas" w:cs="Consolas"/>
              <w:color w:val="000000"/>
              <w:sz w:val="19"/>
              <w:szCs w:val="19"/>
              <w:lang w:val="en-US" w:eastAsia="hu-HU"/>
            </w:rPr>
          </w:rPrChange>
        </w:rPr>
      </w:pPr>
      <w:ins w:id="1707" w:author="Gergo" w:date="2017-11-25T13:15:00Z">
        <w:r w:rsidRPr="009D0B19">
          <w:rPr>
            <w:rFonts w:ascii="Consolas" w:hAnsi="Consolas" w:cs="Consolas"/>
            <w:color w:val="000000"/>
            <w:sz w:val="22"/>
            <w:szCs w:val="22"/>
            <w:lang w:val="en-US" w:eastAsia="hu-HU"/>
            <w:rPrChange w:id="1708"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709" w:author="Gergo" w:date="2017-11-25T13:15:00Z"/>
          <w:rFonts w:ascii="Consolas" w:hAnsi="Consolas" w:cs="Consolas"/>
          <w:color w:val="008000"/>
          <w:sz w:val="22"/>
          <w:szCs w:val="22"/>
          <w:lang w:val="en-US" w:eastAsia="hu-HU"/>
          <w:rPrChange w:id="1710" w:author="Gergo" w:date="2017-11-25T13:16:00Z">
            <w:rPr>
              <w:ins w:id="1711" w:author="Gergo" w:date="2017-11-25T13:15:00Z"/>
              <w:rFonts w:ascii="Consolas" w:hAnsi="Consolas" w:cs="Consolas"/>
              <w:color w:val="008000"/>
              <w:sz w:val="19"/>
              <w:szCs w:val="19"/>
              <w:lang w:val="en-US" w:eastAsia="hu-HU"/>
            </w:rPr>
          </w:rPrChange>
        </w:rPr>
      </w:pPr>
      <w:ins w:id="1712" w:author="Gergo" w:date="2017-11-25T13:15:00Z">
        <w:r w:rsidRPr="009D0B19">
          <w:rPr>
            <w:rFonts w:ascii="Consolas" w:hAnsi="Consolas" w:cs="Consolas"/>
            <w:color w:val="000000"/>
            <w:sz w:val="22"/>
            <w:szCs w:val="22"/>
            <w:lang w:val="en-US" w:eastAsia="hu-HU"/>
            <w:rPrChange w:id="171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714"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715" w:author="Gergo" w:date="2017-11-25T13:15:00Z"/>
          <w:rFonts w:ascii="Consolas" w:hAnsi="Consolas" w:cs="Consolas"/>
          <w:color w:val="000000"/>
          <w:sz w:val="22"/>
          <w:szCs w:val="22"/>
          <w:lang w:val="en-US" w:eastAsia="hu-HU"/>
          <w:rPrChange w:id="1716" w:author="Gergo" w:date="2017-11-25T13:16:00Z">
            <w:rPr>
              <w:ins w:id="1717" w:author="Gergo" w:date="2017-11-25T13:15:00Z"/>
              <w:rFonts w:ascii="Consolas" w:hAnsi="Consolas" w:cs="Consolas"/>
              <w:color w:val="000000"/>
              <w:sz w:val="19"/>
              <w:szCs w:val="19"/>
              <w:lang w:val="en-US" w:eastAsia="hu-HU"/>
            </w:rPr>
          </w:rPrChange>
        </w:rPr>
      </w:pPr>
      <w:ins w:id="1718" w:author="Gergo" w:date="2017-11-25T13:15:00Z">
        <w:r w:rsidRPr="009D0B19">
          <w:rPr>
            <w:rFonts w:ascii="Consolas" w:hAnsi="Consolas" w:cs="Consolas"/>
            <w:color w:val="000000"/>
            <w:sz w:val="22"/>
            <w:szCs w:val="22"/>
            <w:lang w:val="en-US" w:eastAsia="hu-HU"/>
            <w:rPrChange w:id="171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2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21"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722"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723"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724" w:author="Gergo" w:date="2017-11-25T13:15:00Z"/>
          <w:rFonts w:ascii="Consolas" w:hAnsi="Consolas" w:cs="Consolas"/>
          <w:color w:val="000000"/>
          <w:sz w:val="22"/>
          <w:szCs w:val="22"/>
          <w:lang w:val="en-US" w:eastAsia="hu-HU"/>
          <w:rPrChange w:id="1725" w:author="Gergo" w:date="2017-11-25T13:16:00Z">
            <w:rPr>
              <w:ins w:id="1726" w:author="Gergo" w:date="2017-11-25T13:15:00Z"/>
              <w:rFonts w:ascii="Consolas" w:hAnsi="Consolas" w:cs="Consolas"/>
              <w:color w:val="000000"/>
              <w:sz w:val="19"/>
              <w:szCs w:val="19"/>
              <w:lang w:val="en-US" w:eastAsia="hu-HU"/>
            </w:rPr>
          </w:rPrChange>
        </w:rPr>
      </w:pPr>
      <w:ins w:id="1727" w:author="Gergo" w:date="2017-11-25T13:15:00Z">
        <w:r w:rsidRPr="009D0B19">
          <w:rPr>
            <w:rFonts w:ascii="Consolas" w:hAnsi="Consolas" w:cs="Consolas"/>
            <w:color w:val="000000"/>
            <w:sz w:val="22"/>
            <w:szCs w:val="22"/>
            <w:lang w:val="en-US" w:eastAsia="hu-HU"/>
            <w:rPrChange w:id="1728"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729" w:author="Gergo" w:date="2017-11-25T13:15:00Z"/>
          <w:rFonts w:ascii="Consolas" w:hAnsi="Consolas" w:cs="Consolas"/>
          <w:color w:val="000000"/>
          <w:sz w:val="22"/>
          <w:szCs w:val="22"/>
          <w:lang w:val="en-US" w:eastAsia="hu-HU"/>
          <w:rPrChange w:id="1730" w:author="Gergo" w:date="2017-11-25T13:16:00Z">
            <w:rPr>
              <w:ins w:id="1731" w:author="Gergo" w:date="2017-11-25T13:15:00Z"/>
              <w:rFonts w:ascii="Consolas" w:hAnsi="Consolas" w:cs="Consolas"/>
              <w:color w:val="000000"/>
              <w:sz w:val="19"/>
              <w:szCs w:val="19"/>
              <w:lang w:val="en-US" w:eastAsia="hu-HU"/>
            </w:rPr>
          </w:rPrChange>
        </w:rPr>
      </w:pPr>
      <w:ins w:id="1732" w:author="Gergo" w:date="2017-11-25T13:15:00Z">
        <w:r w:rsidRPr="009D0B19">
          <w:rPr>
            <w:rFonts w:ascii="Consolas" w:hAnsi="Consolas" w:cs="Consolas"/>
            <w:color w:val="000000"/>
            <w:sz w:val="22"/>
            <w:szCs w:val="22"/>
            <w:lang w:val="en-US" w:eastAsia="hu-HU"/>
            <w:rPrChange w:id="173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3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35"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736" w:author="Gergo" w:date="2017-11-25T13:15:00Z"/>
          <w:rFonts w:ascii="Consolas" w:hAnsi="Consolas" w:cs="Consolas"/>
          <w:color w:val="000000"/>
          <w:sz w:val="22"/>
          <w:szCs w:val="22"/>
          <w:lang w:val="en-US" w:eastAsia="hu-HU"/>
          <w:rPrChange w:id="1737" w:author="Gergo" w:date="2017-11-25T13:16:00Z">
            <w:rPr>
              <w:ins w:id="1738" w:author="Gergo" w:date="2017-11-25T13:15:00Z"/>
              <w:rFonts w:ascii="Consolas" w:hAnsi="Consolas" w:cs="Consolas"/>
              <w:color w:val="000000"/>
              <w:sz w:val="19"/>
              <w:szCs w:val="19"/>
              <w:lang w:val="en-US" w:eastAsia="hu-HU"/>
            </w:rPr>
          </w:rPrChange>
        </w:rPr>
      </w:pPr>
      <w:ins w:id="1739" w:author="Gergo" w:date="2017-11-25T13:15:00Z">
        <w:r w:rsidRPr="009D0B19">
          <w:rPr>
            <w:rFonts w:ascii="Consolas" w:hAnsi="Consolas" w:cs="Consolas"/>
            <w:color w:val="000000"/>
            <w:sz w:val="22"/>
            <w:szCs w:val="22"/>
            <w:lang w:val="en-US" w:eastAsia="hu-HU"/>
            <w:rPrChange w:id="174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741" w:author="Gergo" w:date="2017-11-25T13:15:00Z"/>
          <w:rFonts w:ascii="Consolas" w:hAnsi="Consolas" w:cs="Consolas"/>
          <w:color w:val="000000"/>
          <w:sz w:val="22"/>
          <w:szCs w:val="22"/>
          <w:lang w:val="en-US" w:eastAsia="hu-HU"/>
          <w:rPrChange w:id="1742" w:author="Gergo" w:date="2017-11-25T13:16:00Z">
            <w:rPr>
              <w:ins w:id="1743" w:author="Gergo" w:date="2017-11-25T13:15:00Z"/>
              <w:rFonts w:ascii="Consolas" w:hAnsi="Consolas" w:cs="Consolas"/>
              <w:color w:val="000000"/>
              <w:sz w:val="19"/>
              <w:szCs w:val="19"/>
              <w:lang w:val="en-US" w:eastAsia="hu-HU"/>
            </w:rPr>
          </w:rPrChange>
        </w:rPr>
      </w:pPr>
      <w:ins w:id="1744" w:author="Gergo" w:date="2017-11-25T13:15:00Z">
        <w:r w:rsidRPr="009D0B19">
          <w:rPr>
            <w:rFonts w:ascii="Consolas" w:hAnsi="Consolas" w:cs="Consolas"/>
            <w:color w:val="000000"/>
            <w:sz w:val="22"/>
            <w:szCs w:val="22"/>
            <w:lang w:val="en-US" w:eastAsia="hu-HU"/>
            <w:rPrChange w:id="1745"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74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747"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748" w:author="Gergo" w:date="2017-11-25T13:15:00Z"/>
          <w:rFonts w:ascii="Consolas" w:hAnsi="Consolas" w:cs="Consolas"/>
          <w:color w:val="000000"/>
          <w:sz w:val="22"/>
          <w:szCs w:val="22"/>
          <w:lang w:val="en-US" w:eastAsia="hu-HU"/>
          <w:rPrChange w:id="1749" w:author="Gergo" w:date="2017-11-25T13:16:00Z">
            <w:rPr>
              <w:ins w:id="1750" w:author="Gergo" w:date="2017-11-25T13:15:00Z"/>
              <w:rFonts w:ascii="Consolas" w:hAnsi="Consolas" w:cs="Consolas"/>
              <w:color w:val="000000"/>
              <w:sz w:val="19"/>
              <w:szCs w:val="19"/>
              <w:lang w:val="en-US" w:eastAsia="hu-HU"/>
            </w:rPr>
          </w:rPrChange>
        </w:rPr>
      </w:pPr>
      <w:ins w:id="1751" w:author="Gergo" w:date="2017-11-25T13:15:00Z">
        <w:r w:rsidRPr="009D0B19">
          <w:rPr>
            <w:rFonts w:ascii="Consolas" w:hAnsi="Consolas" w:cs="Consolas"/>
            <w:color w:val="000000"/>
            <w:sz w:val="22"/>
            <w:szCs w:val="22"/>
            <w:lang w:val="en-US" w:eastAsia="hu-HU"/>
            <w:rPrChange w:id="175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753"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754"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755" w:author="Gergo" w:date="2017-11-25T13:15:00Z"/>
          <w:rFonts w:ascii="Consolas" w:hAnsi="Consolas" w:cs="Consolas"/>
          <w:color w:val="000000"/>
          <w:sz w:val="22"/>
          <w:szCs w:val="22"/>
          <w:lang w:val="en-US" w:eastAsia="hu-HU"/>
          <w:rPrChange w:id="1756" w:author="Gergo" w:date="2017-11-25T13:16:00Z">
            <w:rPr>
              <w:ins w:id="1757" w:author="Gergo" w:date="2017-11-25T13:15:00Z"/>
              <w:rFonts w:ascii="Consolas" w:hAnsi="Consolas" w:cs="Consolas"/>
              <w:color w:val="000000"/>
              <w:sz w:val="19"/>
              <w:szCs w:val="19"/>
              <w:lang w:val="en-US" w:eastAsia="hu-HU"/>
            </w:rPr>
          </w:rPrChange>
        </w:rPr>
      </w:pPr>
      <w:ins w:id="1758" w:author="Gergo" w:date="2017-11-25T13:15:00Z">
        <w:r w:rsidRPr="009D0B19">
          <w:rPr>
            <w:rFonts w:ascii="Consolas" w:hAnsi="Consolas" w:cs="Consolas"/>
            <w:color w:val="000000"/>
            <w:sz w:val="22"/>
            <w:szCs w:val="22"/>
            <w:lang w:val="en-US" w:eastAsia="hu-HU"/>
            <w:rPrChange w:id="1759"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760" w:author="Gergo" w:date="2017-11-25T13:15:00Z"/>
          <w:rFonts w:ascii="Consolas" w:hAnsi="Consolas" w:cs="Consolas"/>
          <w:color w:val="000000"/>
          <w:sz w:val="22"/>
          <w:szCs w:val="22"/>
          <w:lang w:val="en-US" w:eastAsia="hu-HU"/>
          <w:rPrChange w:id="1761" w:author="Gergo" w:date="2017-11-25T13:16:00Z">
            <w:rPr>
              <w:ins w:id="1762" w:author="Gergo" w:date="2017-11-25T13:15:00Z"/>
              <w:rFonts w:ascii="Consolas" w:hAnsi="Consolas" w:cs="Consolas"/>
              <w:color w:val="000000"/>
              <w:sz w:val="19"/>
              <w:szCs w:val="19"/>
              <w:lang w:val="en-US" w:eastAsia="hu-HU"/>
            </w:rPr>
          </w:rPrChange>
        </w:rPr>
      </w:pPr>
      <w:ins w:id="1763" w:author="Gergo" w:date="2017-11-25T13:15:00Z">
        <w:r w:rsidRPr="009D0B19">
          <w:rPr>
            <w:rFonts w:ascii="Consolas" w:hAnsi="Consolas" w:cs="Consolas"/>
            <w:color w:val="000000"/>
            <w:sz w:val="22"/>
            <w:szCs w:val="22"/>
            <w:lang w:val="en-US" w:eastAsia="hu-HU"/>
            <w:rPrChange w:id="176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65"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76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6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6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769"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770"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771" w:author="Gergo" w:date="2017-11-25T13:15:00Z"/>
          <w:rFonts w:ascii="Consolas" w:hAnsi="Consolas" w:cs="Consolas"/>
          <w:color w:val="000000"/>
          <w:sz w:val="22"/>
          <w:szCs w:val="22"/>
          <w:lang w:val="en-US" w:eastAsia="hu-HU"/>
          <w:rPrChange w:id="1772" w:author="Gergo" w:date="2017-11-25T13:16:00Z">
            <w:rPr>
              <w:ins w:id="1773" w:author="Gergo" w:date="2017-11-25T13:15:00Z"/>
              <w:rFonts w:ascii="Consolas" w:hAnsi="Consolas" w:cs="Consolas"/>
              <w:color w:val="000000"/>
              <w:sz w:val="19"/>
              <w:szCs w:val="19"/>
              <w:lang w:val="en-US" w:eastAsia="hu-HU"/>
            </w:rPr>
          </w:rPrChange>
        </w:rPr>
      </w:pPr>
      <w:ins w:id="1774" w:author="Gergo" w:date="2017-11-25T13:15:00Z">
        <w:r w:rsidRPr="009D0B19">
          <w:rPr>
            <w:rFonts w:ascii="Consolas" w:hAnsi="Consolas" w:cs="Consolas"/>
            <w:color w:val="000000"/>
            <w:sz w:val="22"/>
            <w:szCs w:val="22"/>
            <w:lang w:val="en-US" w:eastAsia="hu-HU"/>
            <w:rPrChange w:id="1775"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776" w:author="Gergo" w:date="2017-11-25T13:15:00Z"/>
          <w:rFonts w:ascii="Consolas" w:hAnsi="Consolas" w:cs="Consolas"/>
          <w:color w:val="000000"/>
          <w:sz w:val="22"/>
          <w:szCs w:val="22"/>
          <w:lang w:val="en-US" w:eastAsia="hu-HU"/>
          <w:rPrChange w:id="1777" w:author="Gergo" w:date="2017-11-25T13:16:00Z">
            <w:rPr>
              <w:ins w:id="1778" w:author="Gergo" w:date="2017-11-25T13:15:00Z"/>
              <w:rFonts w:ascii="Consolas" w:hAnsi="Consolas" w:cs="Consolas"/>
              <w:color w:val="000000"/>
              <w:sz w:val="19"/>
              <w:szCs w:val="19"/>
              <w:lang w:val="en-US" w:eastAsia="hu-HU"/>
            </w:rPr>
          </w:rPrChange>
        </w:rPr>
      </w:pPr>
      <w:ins w:id="1779" w:author="Gergo" w:date="2017-11-25T13:15:00Z">
        <w:r w:rsidRPr="009D0B19">
          <w:rPr>
            <w:rFonts w:ascii="Consolas" w:hAnsi="Consolas" w:cs="Consolas"/>
            <w:color w:val="000000"/>
            <w:sz w:val="22"/>
            <w:szCs w:val="22"/>
            <w:lang w:val="en-US" w:eastAsia="hu-HU"/>
            <w:rPrChange w:id="1780"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781" w:author="Gergo" w:date="2017-11-25T13:15:00Z"/>
          <w:rFonts w:ascii="Consolas" w:hAnsi="Consolas" w:cs="Consolas"/>
          <w:color w:val="000000"/>
          <w:sz w:val="22"/>
          <w:szCs w:val="22"/>
          <w:lang w:val="en-US" w:eastAsia="hu-HU"/>
          <w:rPrChange w:id="1782" w:author="Gergo" w:date="2017-11-25T13:16:00Z">
            <w:rPr>
              <w:ins w:id="1783" w:author="Gergo" w:date="2017-11-25T13:15:00Z"/>
              <w:rFonts w:ascii="Consolas" w:hAnsi="Consolas" w:cs="Consolas"/>
              <w:color w:val="000000"/>
              <w:sz w:val="19"/>
              <w:szCs w:val="19"/>
              <w:lang w:val="en-US" w:eastAsia="hu-HU"/>
            </w:rPr>
          </w:rPrChange>
        </w:rPr>
      </w:pPr>
      <w:ins w:id="1784" w:author="Gergo" w:date="2017-11-25T13:15:00Z">
        <w:r w:rsidRPr="009D0B19">
          <w:rPr>
            <w:rFonts w:ascii="Consolas" w:hAnsi="Consolas" w:cs="Consolas"/>
            <w:color w:val="000000"/>
            <w:sz w:val="22"/>
            <w:szCs w:val="22"/>
            <w:lang w:val="en-US" w:eastAsia="hu-HU"/>
            <w:rPrChange w:id="1785"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786" w:author="Gergo" w:date="2017-11-25T13:15:00Z"/>
          <w:rFonts w:ascii="Consolas" w:hAnsi="Consolas" w:cs="Consolas"/>
          <w:color w:val="000000"/>
          <w:sz w:val="22"/>
          <w:szCs w:val="22"/>
          <w:lang w:val="en-US" w:eastAsia="hu-HU"/>
          <w:rPrChange w:id="1787" w:author="Gergo" w:date="2017-11-25T13:16:00Z">
            <w:rPr>
              <w:ins w:id="1788" w:author="Gergo" w:date="2017-11-25T13:15:00Z"/>
              <w:rFonts w:ascii="Consolas" w:hAnsi="Consolas" w:cs="Consolas"/>
              <w:color w:val="000000"/>
              <w:sz w:val="19"/>
              <w:szCs w:val="19"/>
              <w:lang w:val="en-US" w:eastAsia="hu-HU"/>
            </w:rPr>
          </w:rPrChange>
        </w:rPr>
      </w:pPr>
      <w:ins w:id="1789" w:author="Gergo" w:date="2017-11-25T13:15:00Z">
        <w:r w:rsidRPr="009D0B19">
          <w:rPr>
            <w:rFonts w:ascii="Consolas" w:hAnsi="Consolas" w:cs="Consolas"/>
            <w:color w:val="000000"/>
            <w:sz w:val="22"/>
            <w:szCs w:val="22"/>
            <w:lang w:val="en-US" w:eastAsia="hu-HU"/>
            <w:rPrChange w:id="1790"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791" w:author="Gergo" w:date="2017-11-25T13:15:00Z"/>
          <w:rFonts w:ascii="Consolas" w:hAnsi="Consolas" w:cs="Consolas"/>
          <w:color w:val="0000FF"/>
          <w:sz w:val="22"/>
          <w:szCs w:val="22"/>
          <w:lang w:val="en-US" w:eastAsia="hu-HU"/>
          <w:rPrChange w:id="1792" w:author="Gergo" w:date="2017-11-25T13:16:00Z">
            <w:rPr>
              <w:ins w:id="1793" w:author="Gergo" w:date="2017-11-25T13:15:00Z"/>
              <w:rFonts w:ascii="Consolas" w:hAnsi="Consolas" w:cs="Consolas"/>
              <w:color w:val="0000FF"/>
              <w:sz w:val="19"/>
              <w:szCs w:val="19"/>
              <w:lang w:val="en-US" w:eastAsia="hu-HU"/>
            </w:rPr>
          </w:rPrChange>
        </w:rPr>
      </w:pPr>
      <w:ins w:id="1794" w:author="Gergo" w:date="2017-11-25T13:15:00Z">
        <w:r w:rsidRPr="009D0B19">
          <w:rPr>
            <w:rFonts w:ascii="Consolas" w:hAnsi="Consolas" w:cs="Consolas"/>
            <w:color w:val="000000"/>
            <w:sz w:val="22"/>
            <w:szCs w:val="22"/>
            <w:lang w:val="en-US" w:eastAsia="hu-HU"/>
            <w:rPrChange w:id="179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96"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797" w:author="Gergo" w:date="2017-11-25T13:15:00Z"/>
          <w:rFonts w:ascii="Consolas" w:hAnsi="Consolas" w:cs="Consolas"/>
          <w:color w:val="000000"/>
          <w:sz w:val="22"/>
          <w:szCs w:val="22"/>
          <w:lang w:val="en-US" w:eastAsia="hu-HU"/>
          <w:rPrChange w:id="1798" w:author="Gergo" w:date="2017-11-25T13:16:00Z">
            <w:rPr>
              <w:ins w:id="1799" w:author="Gergo" w:date="2017-11-25T13:15:00Z"/>
              <w:rFonts w:ascii="Consolas" w:hAnsi="Consolas" w:cs="Consolas"/>
              <w:color w:val="000000"/>
              <w:sz w:val="19"/>
              <w:szCs w:val="19"/>
              <w:lang w:val="en-US" w:eastAsia="hu-HU"/>
            </w:rPr>
          </w:rPrChange>
        </w:rPr>
      </w:pPr>
      <w:ins w:id="1800" w:author="Gergo" w:date="2017-11-25T13:15:00Z">
        <w:r w:rsidRPr="009D0B19">
          <w:rPr>
            <w:rFonts w:ascii="Consolas" w:hAnsi="Consolas" w:cs="Consolas"/>
            <w:color w:val="000000"/>
            <w:sz w:val="22"/>
            <w:szCs w:val="22"/>
            <w:lang w:val="en-US" w:eastAsia="hu-HU"/>
            <w:rPrChange w:id="1801"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802" w:author="Gergo" w:date="2017-11-25T13:15:00Z"/>
          <w:rFonts w:ascii="Consolas" w:hAnsi="Consolas" w:cs="Consolas"/>
          <w:color w:val="000000"/>
          <w:sz w:val="22"/>
          <w:szCs w:val="22"/>
          <w:lang w:val="en-US" w:eastAsia="hu-HU"/>
          <w:rPrChange w:id="1803" w:author="Gergo" w:date="2017-11-25T13:16:00Z">
            <w:rPr>
              <w:ins w:id="1804" w:author="Gergo" w:date="2017-11-25T13:15:00Z"/>
              <w:rFonts w:ascii="Consolas" w:hAnsi="Consolas" w:cs="Consolas"/>
              <w:color w:val="000000"/>
              <w:sz w:val="19"/>
              <w:szCs w:val="19"/>
              <w:lang w:val="en-US" w:eastAsia="hu-HU"/>
            </w:rPr>
          </w:rPrChange>
        </w:rPr>
      </w:pPr>
      <w:ins w:id="1805" w:author="Gergo" w:date="2017-11-25T13:15:00Z">
        <w:r w:rsidRPr="009D0B19">
          <w:rPr>
            <w:rFonts w:ascii="Consolas" w:hAnsi="Consolas" w:cs="Consolas"/>
            <w:color w:val="000000"/>
            <w:sz w:val="22"/>
            <w:szCs w:val="22"/>
            <w:lang w:val="en-US" w:eastAsia="hu-HU"/>
            <w:rPrChange w:id="1806"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07"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808"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809" w:author="Gergo" w:date="2017-11-25T13:15:00Z"/>
          <w:rFonts w:ascii="Consolas" w:hAnsi="Consolas" w:cs="Consolas"/>
          <w:color w:val="000000"/>
          <w:sz w:val="22"/>
          <w:szCs w:val="22"/>
          <w:lang w:val="en-US" w:eastAsia="hu-HU"/>
          <w:rPrChange w:id="1810" w:author="Gergo" w:date="2017-11-25T13:16:00Z">
            <w:rPr>
              <w:ins w:id="1811" w:author="Gergo" w:date="2017-11-25T13:15:00Z"/>
              <w:rFonts w:ascii="Consolas" w:hAnsi="Consolas" w:cs="Consolas"/>
              <w:color w:val="000000"/>
              <w:sz w:val="19"/>
              <w:szCs w:val="19"/>
              <w:lang w:val="en-US" w:eastAsia="hu-HU"/>
            </w:rPr>
          </w:rPrChange>
        </w:rPr>
      </w:pPr>
      <w:ins w:id="1812" w:author="Gergo" w:date="2017-11-25T13:15:00Z">
        <w:r w:rsidRPr="009D0B19">
          <w:rPr>
            <w:rFonts w:ascii="Consolas" w:hAnsi="Consolas" w:cs="Consolas"/>
            <w:color w:val="000000"/>
            <w:sz w:val="22"/>
            <w:szCs w:val="22"/>
            <w:lang w:val="en-US" w:eastAsia="hu-HU"/>
            <w:rPrChange w:id="1813"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355B9" w:rsidRDefault="009D0B19">
      <w:pPr>
        <w:ind w:firstLine="0"/>
        <w:rPr>
          <w:ins w:id="1814" w:author="Gergo" w:date="2017-11-17T13:48:00Z"/>
          <w:rPrChange w:id="1815" w:author="Gergo" w:date="2017-11-25T13:10:00Z">
            <w:rPr>
              <w:ins w:id="1816" w:author="Gergo" w:date="2017-11-17T13:48:00Z"/>
            </w:rPr>
          </w:rPrChange>
        </w:rPr>
        <w:pPrChange w:id="1817" w:author="Gergo" w:date="2017-11-25T13:16:00Z">
          <w:pPr>
            <w:pStyle w:val="Cmsor2"/>
          </w:pPr>
        </w:pPrChange>
      </w:pPr>
      <w:ins w:id="1818" w:author="Gergo" w:date="2017-11-25T13:15:00Z">
        <w:r w:rsidRPr="009D0B19">
          <w:rPr>
            <w:rFonts w:ascii="Consolas" w:hAnsi="Consolas" w:cs="Consolas"/>
            <w:color w:val="000000"/>
            <w:sz w:val="22"/>
            <w:szCs w:val="22"/>
            <w:lang w:val="en-US" w:eastAsia="hu-HU"/>
            <w:rPrChange w:id="1819" w:author="Gergo" w:date="2017-11-25T13:16:00Z">
              <w:rPr>
                <w:rFonts w:ascii="Consolas" w:hAnsi="Consolas" w:cs="Consolas"/>
                <w:color w:val="000000"/>
                <w:sz w:val="19"/>
                <w:szCs w:val="19"/>
                <w:lang w:val="en-US" w:eastAsia="hu-HU"/>
              </w:rPr>
            </w:rPrChange>
          </w:rPr>
          <w:t>}</w:t>
        </w:r>
      </w:ins>
    </w:p>
    <w:p w14:paraId="74F0B417" w14:textId="3A47A95F" w:rsidR="009654DF" w:rsidRPr="003355B9" w:rsidRDefault="009654DF" w:rsidP="009654DF">
      <w:pPr>
        <w:pStyle w:val="Cmsor2"/>
        <w:rPr>
          <w:ins w:id="1820" w:author="Gergo" w:date="2017-11-18T21:58:00Z"/>
        </w:rPr>
      </w:pPr>
      <w:bookmarkStart w:id="1821" w:name="_Toc499416840"/>
      <w:ins w:id="1822" w:author="Gergo" w:date="2017-11-17T13:48:00Z">
        <w:r w:rsidRPr="003355B9">
          <w:t>A végső harc</w:t>
        </w:r>
      </w:ins>
      <w:bookmarkEnd w:id="1821"/>
    </w:p>
    <w:p w14:paraId="6A396279" w14:textId="74EBB60F" w:rsidR="009C437E" w:rsidRPr="003355B9" w:rsidRDefault="009C437E">
      <w:pPr>
        <w:rPr>
          <w:ins w:id="1823" w:author="Gergo" w:date="2017-11-18T22:04:00Z"/>
          <w:rPrChange w:id="1824" w:author="Gergo" w:date="2017-11-25T13:10:00Z">
            <w:rPr>
              <w:ins w:id="1825" w:author="Gergo" w:date="2017-11-18T22:04:00Z"/>
            </w:rPr>
          </w:rPrChange>
        </w:rPr>
        <w:pPrChange w:id="1826" w:author="Gergo" w:date="2017-11-18T21:58:00Z">
          <w:pPr>
            <w:pStyle w:val="Cmsor2"/>
          </w:pPr>
        </w:pPrChange>
      </w:pPr>
      <w:ins w:id="1827" w:author="Gergo" w:date="2017-11-18T21:58:00Z">
        <w:r w:rsidRPr="003355B9">
          <w:rPr>
            <w:rPrChange w:id="1828" w:author="Gergo" w:date="2017-11-25T13:10:00Z">
              <w:rPr/>
            </w:rPrChange>
          </w:rPr>
          <w:t>A végső harc során részben a már bemutatott elemek jelennek meg  például a rúnarajzolás</w:t>
        </w:r>
      </w:ins>
      <w:ins w:id="1829" w:author="Gergo" w:date="2017-11-18T22:01:00Z">
        <w:r w:rsidRPr="003355B9">
          <w:rPr>
            <w:rPrChange w:id="1830" w:author="Gergo" w:date="2017-11-25T13:10:00Z">
              <w:rPr/>
            </w:rPrChange>
          </w:rPr>
          <w:t>, a</w:t>
        </w:r>
      </w:ins>
      <w:ins w:id="1831" w:author="Gergo" w:date="2017-11-18T21:58:00Z">
        <w:r w:rsidRPr="003355B9">
          <w:rPr>
            <w:rPrChange w:id="1832" w:author="Gergo" w:date="2017-11-25T13:10:00Z">
              <w:rPr/>
            </w:rPrChange>
          </w:rPr>
          <w:t xml:space="preserve"> varázslás</w:t>
        </w:r>
      </w:ins>
      <w:ins w:id="1833" w:author="Gergo" w:date="2017-11-18T22:01:00Z">
        <w:r w:rsidRPr="003355B9">
          <w:rPr>
            <w:rPrChange w:id="1834" w:author="Gergo" w:date="2017-11-25T13:10:00Z">
              <w:rPr/>
            </w:rPrChange>
          </w:rPr>
          <w:t xml:space="preserve"> vagy a dialógu</w:t>
        </w:r>
      </w:ins>
      <w:ins w:id="1835" w:author="Gergo" w:date="2017-11-18T22:03:00Z">
        <w:r w:rsidRPr="003355B9">
          <w:rPr>
            <w:rPrChange w:id="1836" w:author="Gergo" w:date="2017-11-25T13:10:00Z">
              <w:rPr/>
            </w:rPrChange>
          </w:rPr>
          <w:t>sok,</w:t>
        </w:r>
      </w:ins>
      <w:ins w:id="1837" w:author="Gergo" w:date="2017-11-18T21:58:00Z">
        <w:r w:rsidRPr="003355B9">
          <w:rPr>
            <w:rPrChange w:id="1838" w:author="Gergo" w:date="2017-11-25T13:10:00Z">
              <w:rPr/>
            </w:rPrChange>
          </w:rPr>
          <w:t xml:space="preserve"> részben pedig új elemek</w:t>
        </w:r>
      </w:ins>
      <w:ins w:id="1839" w:author="Gergo" w:date="2017-11-18T22:03:00Z">
        <w:r w:rsidRPr="003355B9">
          <w:rPr>
            <w:rPrChange w:id="1840" w:author="Gergo" w:date="2017-11-25T13:10:00Z">
              <w:rPr/>
            </w:rPrChange>
          </w:rPr>
          <w:t xml:space="preserve"> jelennek meg, mint az Ogre támadása vagy a játékos kitérése, elugrása.</w:t>
        </w:r>
      </w:ins>
      <w:ins w:id="1841" w:author="Gergo" w:date="2017-11-18T21:58:00Z">
        <w:r w:rsidRPr="003355B9">
          <w:rPr>
            <w:rPrChange w:id="1842" w:author="Gergo" w:date="2017-11-25T13:10:00Z">
              <w:rPr/>
            </w:rPrChange>
          </w:rPr>
          <w:t xml:space="preserve"> </w:t>
        </w:r>
      </w:ins>
    </w:p>
    <w:p w14:paraId="11B46081" w14:textId="654C5A50" w:rsidR="009C437E" w:rsidRPr="003355B9" w:rsidRDefault="009C437E">
      <w:pPr>
        <w:rPr>
          <w:ins w:id="1843" w:author="Gergo" w:date="2017-11-18T22:17:00Z"/>
          <w:rPrChange w:id="1844" w:author="Gergo" w:date="2017-11-25T13:10:00Z">
            <w:rPr>
              <w:ins w:id="1845" w:author="Gergo" w:date="2017-11-18T22:17:00Z"/>
            </w:rPr>
          </w:rPrChange>
        </w:rPr>
        <w:pPrChange w:id="1846" w:author="Gergo" w:date="2017-11-18T21:58:00Z">
          <w:pPr>
            <w:pStyle w:val="Cmsor2"/>
          </w:pPr>
        </w:pPrChange>
      </w:pPr>
      <w:ins w:id="1847" w:author="Gergo" w:date="2017-11-18T22:05:00Z">
        <w:r w:rsidRPr="003355B9">
          <w:rPr>
            <w:rPrChange w:id="1848" w:author="Gergo" w:date="2017-11-25T13:10:00Z">
              <w:rPr/>
            </w:rPrChange>
          </w:rPr>
          <w:t xml:space="preserve">Az ogréhez való visszatéréskor megjelenik egy dialógus, ami felvezeti a harcot. Ezután az Ogre sokszorosára nő és </w:t>
        </w:r>
      </w:ins>
      <w:ins w:id="1849" w:author="Gergo" w:date="2017-11-18T22:06:00Z">
        <w:r w:rsidRPr="003355B9">
          <w:rPr>
            <w:rPrChange w:id="1850" w:author="Gergo" w:date="2017-11-25T13:10:00Z">
              <w:rPr/>
            </w:rPrChange>
          </w:rPr>
          <w:t xml:space="preserve">megkezdődik a harc. Ezt a </w:t>
        </w:r>
        <w:r w:rsidRPr="003355B9">
          <w:rPr>
            <w:rFonts w:ascii="Consolas" w:hAnsi="Consolas"/>
            <w:rPrChange w:id="1851" w:author="Gergo" w:date="2017-11-25T13:10:00Z">
              <w:rPr/>
            </w:rPrChange>
          </w:rPr>
          <w:t>WizzardController</w:t>
        </w:r>
        <w:r w:rsidRPr="003355B9">
          <w:rPr>
            <w:rPrChange w:id="1852" w:author="Gergo" w:date="2017-11-25T13:10:00Z">
              <w:rPr/>
            </w:rPrChange>
          </w:rPr>
          <w:t xml:space="preserve"> </w:t>
        </w:r>
        <w:r w:rsidRPr="003355B9">
          <w:rPr>
            <w:rFonts w:ascii="Consolas" w:hAnsi="Consolas"/>
            <w:rPrChange w:id="1853" w:author="Gergo" w:date="2017-11-25T13:10:00Z">
              <w:rPr/>
            </w:rPrChange>
          </w:rPr>
          <w:t>enrage</w:t>
        </w:r>
        <w:r w:rsidRPr="003355B9">
          <w:rPr>
            <w:rPrChange w:id="1854" w:author="Gergo" w:date="2017-11-25T13:10:00Z">
              <w:rPr/>
            </w:rPrChange>
          </w:rPr>
          <w:t xml:space="preserve"> corutin-ja végzi. A corutine egy olyan függvény, ami a C#-os </w:t>
        </w:r>
        <w:r w:rsidRPr="003355B9">
          <w:rPr>
            <w:rFonts w:ascii="Consolas" w:hAnsi="Consolas"/>
            <w:rPrChange w:id="1855" w:author="Gergo" w:date="2017-11-25T13:10:00Z">
              <w:rPr/>
            </w:rPrChange>
          </w:rPr>
          <w:t>yield-return</w:t>
        </w:r>
      </w:ins>
      <w:ins w:id="1856" w:author="Gergo" w:date="2017-11-18T22:12:00Z">
        <w:r w:rsidR="008331A5" w:rsidRPr="003355B9">
          <w:rPr>
            <w:rPrChange w:id="1857" w:author="Gergo" w:date="2017-11-25T13:10:00Z">
              <w:rPr/>
            </w:rPrChange>
          </w:rPr>
          <w:t xml:space="preserve"> </w:t>
        </w:r>
        <w:r w:rsidR="008331A5" w:rsidRPr="003355B9">
          <w:rPr>
            <w:rPrChange w:id="1858" w:author="Gergo" w:date="2017-11-25T13:10:00Z">
              <w:rPr/>
            </w:rPrChange>
          </w:rPr>
          <w:lastRenderedPageBreak/>
          <w:t xml:space="preserve">nyelvi elemeket kihasználva, olyan működést valósít meg, hogy megszakítja a függvény végrehajtását és a következő képkocka kiszámításakor folytatja. Erre azért van szükség, mert egy ciklus futása különben egy képkocka alatt történne meg és nem lenne meg a folyamatos hatás. </w:t>
        </w:r>
      </w:ins>
      <w:ins w:id="1859" w:author="Gergo" w:date="2017-11-18T22:15:00Z">
        <w:r w:rsidR="008331A5" w:rsidRPr="003355B9">
          <w:rPr>
            <w:rPrChange w:id="1860" w:author="Gergo" w:date="2017-11-25T13:10:00Z">
              <w:rPr/>
            </w:rPrChange>
          </w:rPr>
          <w:t xml:space="preserve">Az </w:t>
        </w:r>
        <w:r w:rsidR="008331A5" w:rsidRPr="003355B9">
          <w:rPr>
            <w:rFonts w:ascii="Consolas" w:hAnsi="Consolas"/>
            <w:rPrChange w:id="1861" w:author="Gergo" w:date="2017-11-25T13:10:00Z">
              <w:rPr/>
            </w:rPrChange>
          </w:rPr>
          <w:t>enrage</w:t>
        </w:r>
        <w:r w:rsidR="008331A5" w:rsidRPr="003355B9">
          <w:rPr>
            <w:rPrChange w:id="1862" w:author="Gergo" w:date="2017-11-25T13:10:00Z">
              <w:rPr/>
            </w:rPrChange>
          </w:rPr>
          <w:t xml:space="preserve"> függvény egy ciklusban folyamatosan skálázza fel az Ogre méretét.</w:t>
        </w:r>
      </w:ins>
    </w:p>
    <w:p w14:paraId="3D31990D" w14:textId="61DB0DB9" w:rsidR="008331A5" w:rsidRPr="003355B9" w:rsidRDefault="008331A5">
      <w:pPr>
        <w:pStyle w:val="Cmsor3"/>
        <w:rPr>
          <w:ins w:id="1863" w:author="Gergo" w:date="2017-11-24T10:47:00Z"/>
          <w:rPrChange w:id="1864" w:author="Gergo" w:date="2017-11-25T13:10:00Z">
            <w:rPr>
              <w:ins w:id="1865" w:author="Gergo" w:date="2017-11-24T10:47:00Z"/>
            </w:rPr>
          </w:rPrChange>
        </w:rPr>
        <w:pPrChange w:id="1866" w:author="Gergo" w:date="2017-11-18T22:17:00Z">
          <w:pPr>
            <w:pStyle w:val="Cmsor2"/>
          </w:pPr>
        </w:pPrChange>
      </w:pPr>
      <w:bookmarkStart w:id="1867" w:name="_Toc499416841"/>
      <w:ins w:id="1868" w:author="Gergo" w:date="2017-11-18T22:17:00Z">
        <w:r w:rsidRPr="003355B9">
          <w:rPr>
            <w:rPrChange w:id="1869" w:author="Gergo" w:date="2017-11-25T13:10:00Z">
              <w:rPr/>
            </w:rPrChange>
          </w:rPr>
          <w:t>A hordódobás</w:t>
        </w:r>
      </w:ins>
      <w:bookmarkEnd w:id="1867"/>
    </w:p>
    <w:p w14:paraId="2BAA6CCB" w14:textId="3E0BAF36" w:rsidR="00C12D2B" w:rsidRPr="003355B9" w:rsidRDefault="00C12D2B">
      <w:pPr>
        <w:rPr>
          <w:ins w:id="1870" w:author="Gergo" w:date="2017-11-24T11:00:00Z"/>
          <w:rPrChange w:id="1871" w:author="Gergo" w:date="2017-11-25T13:10:00Z">
            <w:rPr>
              <w:ins w:id="1872" w:author="Gergo" w:date="2017-11-24T11:00:00Z"/>
            </w:rPr>
          </w:rPrChange>
        </w:rPr>
        <w:pPrChange w:id="1873" w:author="Gergo" w:date="2017-11-24T10:47:00Z">
          <w:pPr>
            <w:pStyle w:val="Cmsor2"/>
          </w:pPr>
        </w:pPrChange>
      </w:pPr>
      <w:ins w:id="1874" w:author="Gergo" w:date="2017-11-24T10:47:00Z">
        <w:r w:rsidRPr="003355B9">
          <w:rPr>
            <w:rPrChange w:id="1875" w:author="Gergo" w:date="2017-11-25T13:10:00Z">
              <w:rPr/>
            </w:rPrChange>
          </w:rPr>
          <w:t>A harc megkezdésekor</w:t>
        </w:r>
      </w:ins>
      <w:ins w:id="1876" w:author="Gergo" w:date="2017-11-24T10:48:00Z">
        <w:r w:rsidRPr="003355B9">
          <w:rPr>
            <w:rPrChange w:id="1877" w:author="Gergo" w:date="2017-11-25T13:10:00Z">
              <w:rPr/>
            </w:rPrChange>
          </w:rPr>
          <w:t xml:space="preserve"> meghívódik a </w:t>
        </w:r>
        <w:r w:rsidRPr="003355B9">
          <w:rPr>
            <w:rFonts w:ascii="Consolas" w:hAnsi="Consolas"/>
            <w:rPrChange w:id="1878" w:author="Gergo" w:date="2017-11-25T13:10:00Z">
              <w:rPr>
                <w:b w:val="0"/>
                <w:bCs w:val="0"/>
                <w:iCs w:val="0"/>
              </w:rPr>
            </w:rPrChange>
          </w:rPr>
          <w:t>BarrelSpawner</w:t>
        </w:r>
        <w:r w:rsidRPr="003355B9">
          <w:rPr>
            <w:rPrChange w:id="1879" w:author="Gergo" w:date="2017-11-25T13:10:00Z">
              <w:rPr/>
            </w:rPrChange>
          </w:rPr>
          <w:t xml:space="preserve"> osztály </w:t>
        </w:r>
      </w:ins>
      <w:ins w:id="1880" w:author="Gergo" w:date="2017-11-24T10:49:00Z">
        <w:r w:rsidRPr="003355B9">
          <w:rPr>
            <w:rFonts w:ascii="Consolas" w:hAnsi="Consolas"/>
            <w:rPrChange w:id="1881" w:author="Gergo" w:date="2017-11-25T13:10:00Z">
              <w:rPr>
                <w:b w:val="0"/>
                <w:bCs w:val="0"/>
                <w:iCs w:val="0"/>
              </w:rPr>
            </w:rPrChange>
          </w:rPr>
          <w:t>startBarrelThrowing</w:t>
        </w:r>
        <w:r w:rsidRPr="003355B9">
          <w:rPr>
            <w:rPrChange w:id="1882" w:author="Gergo" w:date="2017-11-25T13:10:00Z">
              <w:rPr/>
            </w:rPrChange>
          </w:rPr>
          <w:t xml:space="preserve"> metódusa, ami elindítja a </w:t>
        </w:r>
      </w:ins>
      <w:ins w:id="1883" w:author="Gergo" w:date="2017-11-24T10:51:00Z">
        <w:r w:rsidRPr="003355B9">
          <w:rPr>
            <w:rFonts w:ascii="Consolas" w:hAnsi="Consolas"/>
            <w:rPrChange w:id="1884" w:author="Gergo" w:date="2017-11-25T13:10:00Z">
              <w:rPr>
                <w:b w:val="0"/>
                <w:bCs w:val="0"/>
                <w:iCs w:val="0"/>
              </w:rPr>
            </w:rPrChange>
          </w:rPr>
          <w:t>spawnBarrels</w:t>
        </w:r>
        <w:r w:rsidRPr="003355B9">
          <w:rPr>
            <w:rPrChange w:id="1885" w:author="Gergo" w:date="2017-11-25T13:10:00Z">
              <w:rPr/>
            </w:rPrChange>
          </w:rPr>
          <w:t xml:space="preserve"> nevű corutine-t. Ez a függvény </w:t>
        </w:r>
      </w:ins>
      <w:ins w:id="1886" w:author="Gergo" w:date="2017-11-24T10:52:00Z">
        <w:r w:rsidR="00764705" w:rsidRPr="003355B9">
          <w:rPr>
            <w:rPrChange w:id="1887" w:author="Gergo" w:date="2017-11-25T13:10:00Z">
              <w:rPr/>
            </w:rPrChange>
          </w:rPr>
          <w:t>az alany nyugalmától függő</w:t>
        </w:r>
        <w:r w:rsidRPr="003355B9">
          <w:rPr>
            <w:rPrChange w:id="1888" w:author="Gergo" w:date="2017-11-25T13:10:00Z">
              <w:rPr/>
            </w:rPrChange>
          </w:rPr>
          <w:t xml:space="preserve"> (ezt a NeuroSky headset-től kérdezem le) </w:t>
        </w:r>
      </w:ins>
      <w:ins w:id="1889" w:author="Gergo" w:date="2017-11-24T10:54:00Z">
        <w:r w:rsidR="00764705" w:rsidRPr="003355B9">
          <w:rPr>
            <w:rPrChange w:id="1890" w:author="Gergo" w:date="2017-11-25T13:10:00Z">
              <w:rPr/>
            </w:rPrChange>
          </w:rPr>
          <w:t>időközönként létrehoz egy hordót, és elindítja a játékos felé.</w:t>
        </w:r>
      </w:ins>
      <w:ins w:id="1891" w:author="Gergo" w:date="2017-11-24T11:11:00Z">
        <w:r w:rsidR="00113527" w:rsidRPr="003355B9">
          <w:rPr>
            <w:rPrChange w:id="1892" w:author="Gergo" w:date="2017-11-25T13:10:00Z">
              <w:rPr/>
            </w:rPrChange>
          </w:rPr>
          <w:t xml:space="preserve"> A nyugalom értékének beállítása az </w:t>
        </w:r>
        <w:r w:rsidR="00113527" w:rsidRPr="003355B9">
          <w:rPr>
            <w:rFonts w:ascii="Consolas" w:hAnsi="Consolas"/>
            <w:rPrChange w:id="1893" w:author="Gergo" w:date="2017-11-25T13:10:00Z">
              <w:rPr>
                <w:b w:val="0"/>
                <w:bCs w:val="0"/>
                <w:iCs w:val="0"/>
              </w:rPr>
            </w:rPrChange>
          </w:rPr>
          <w:t>Update</w:t>
        </w:r>
        <w:r w:rsidR="00113527" w:rsidRPr="003355B9">
          <w:rPr>
            <w:rPrChange w:id="1894" w:author="Gergo" w:date="2017-11-25T13:10:00Z">
              <w:rPr/>
            </w:rPrChange>
          </w:rPr>
          <w:t xml:space="preserve"> függvényben kapott helyet, így az folyamatosan frissül.</w:t>
        </w:r>
      </w:ins>
      <w:ins w:id="1895" w:author="Gergo" w:date="2017-11-24T10:58:00Z">
        <w:r w:rsidR="004F5B39" w:rsidRPr="003355B9">
          <w:rPr>
            <w:rPrChange w:id="1896" w:author="Gergo" w:date="2017-11-25T13:10:00Z">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897" w:author="Gergo" w:date="2017-11-24T11:00:00Z"/>
          <w:rFonts w:ascii="Consolas" w:hAnsi="Consolas" w:cs="Consolas"/>
          <w:color w:val="000000"/>
          <w:sz w:val="22"/>
          <w:szCs w:val="22"/>
          <w:lang w:eastAsia="hu-HU"/>
          <w:rPrChange w:id="1898" w:author="Gergo" w:date="2017-11-25T13:10:00Z">
            <w:rPr>
              <w:ins w:id="1899" w:author="Gergo" w:date="2017-11-24T11:00:00Z"/>
              <w:rFonts w:ascii="Consolas" w:hAnsi="Consolas" w:cs="Consolas"/>
              <w:color w:val="000000"/>
              <w:sz w:val="19"/>
              <w:szCs w:val="19"/>
              <w:lang w:val="en-US" w:eastAsia="hu-HU"/>
            </w:rPr>
          </w:rPrChange>
        </w:rPr>
      </w:pPr>
      <w:ins w:id="1900" w:author="Gergo" w:date="2017-11-24T11:00:00Z">
        <w:r w:rsidRPr="003355B9">
          <w:rPr>
            <w:rFonts w:ascii="Consolas" w:hAnsi="Consolas" w:cs="Consolas"/>
            <w:color w:val="0000FF"/>
            <w:sz w:val="22"/>
            <w:szCs w:val="22"/>
            <w:lang w:eastAsia="hu-HU"/>
            <w:rPrChange w:id="1901"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9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03"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904"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905" w:author="Gergo" w:date="2017-11-24T11:00:00Z"/>
          <w:rFonts w:ascii="Consolas" w:hAnsi="Consolas" w:cs="Consolas"/>
          <w:color w:val="000000"/>
          <w:sz w:val="22"/>
          <w:szCs w:val="22"/>
          <w:lang w:eastAsia="hu-HU"/>
          <w:rPrChange w:id="1906" w:author="Gergo" w:date="2017-11-25T13:10:00Z">
            <w:rPr>
              <w:ins w:id="1907" w:author="Gergo" w:date="2017-11-24T11:00:00Z"/>
              <w:rFonts w:ascii="Consolas" w:hAnsi="Consolas" w:cs="Consolas"/>
              <w:color w:val="000000"/>
              <w:sz w:val="19"/>
              <w:szCs w:val="19"/>
              <w:lang w:val="en-US" w:eastAsia="hu-HU"/>
            </w:rPr>
          </w:rPrChange>
        </w:rPr>
      </w:pPr>
      <w:ins w:id="1908" w:author="Gergo" w:date="2017-11-24T11:00:00Z">
        <w:r w:rsidRPr="003355B9">
          <w:rPr>
            <w:rFonts w:ascii="Consolas" w:hAnsi="Consolas" w:cs="Consolas"/>
            <w:color w:val="000000"/>
            <w:sz w:val="22"/>
            <w:szCs w:val="22"/>
            <w:lang w:eastAsia="hu-HU"/>
            <w:rPrChange w:id="19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1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911"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912"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913"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914"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915" w:author="Gergo" w:date="2017-11-24T11:00:00Z"/>
          <w:rFonts w:ascii="Consolas" w:hAnsi="Consolas" w:cs="Consolas"/>
          <w:color w:val="000000"/>
          <w:sz w:val="22"/>
          <w:szCs w:val="22"/>
          <w:lang w:eastAsia="hu-HU"/>
          <w:rPrChange w:id="1916" w:author="Gergo" w:date="2017-11-25T13:10:00Z">
            <w:rPr>
              <w:ins w:id="1917" w:author="Gergo" w:date="2017-11-24T11:00:00Z"/>
              <w:rFonts w:ascii="Consolas" w:hAnsi="Consolas" w:cs="Consolas"/>
              <w:color w:val="000000"/>
              <w:sz w:val="19"/>
              <w:szCs w:val="19"/>
              <w:lang w:val="en-US" w:eastAsia="hu-HU"/>
            </w:rPr>
          </w:rPrChange>
        </w:rPr>
      </w:pPr>
      <w:ins w:id="1918" w:author="Gergo" w:date="2017-11-24T11:00:00Z">
        <w:r w:rsidRPr="003355B9">
          <w:rPr>
            <w:rFonts w:ascii="Consolas" w:hAnsi="Consolas" w:cs="Consolas"/>
            <w:color w:val="000000"/>
            <w:sz w:val="22"/>
            <w:szCs w:val="22"/>
            <w:lang w:eastAsia="hu-HU"/>
            <w:rPrChange w:id="1919"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920"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1921" w:author="Gergo" w:date="2017-11-24T11:00:00Z"/>
          <w:rFonts w:ascii="Consolas" w:hAnsi="Consolas" w:cs="Consolas"/>
          <w:color w:val="000000"/>
          <w:sz w:val="22"/>
          <w:szCs w:val="22"/>
          <w:lang w:eastAsia="hu-HU"/>
          <w:rPrChange w:id="1922" w:author="Gergo" w:date="2017-11-25T13:10:00Z">
            <w:rPr>
              <w:ins w:id="1923" w:author="Gergo" w:date="2017-11-24T11:00:00Z"/>
              <w:rFonts w:ascii="Consolas" w:hAnsi="Consolas" w:cs="Consolas"/>
              <w:color w:val="000000"/>
              <w:sz w:val="19"/>
              <w:szCs w:val="19"/>
              <w:lang w:val="en-US" w:eastAsia="hu-HU"/>
            </w:rPr>
          </w:rPrChange>
        </w:rPr>
      </w:pPr>
      <w:ins w:id="1924" w:author="Gergo" w:date="2017-11-24T11:00:00Z">
        <w:r w:rsidRPr="003355B9">
          <w:rPr>
            <w:rFonts w:ascii="Consolas" w:hAnsi="Consolas" w:cs="Consolas"/>
            <w:color w:val="000000"/>
            <w:sz w:val="22"/>
            <w:szCs w:val="22"/>
            <w:lang w:eastAsia="hu-HU"/>
            <w:rPrChange w:id="1925"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192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927"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1928" w:author="Gergo" w:date="2017-11-24T11:00:00Z"/>
          <w:rFonts w:ascii="Consolas" w:hAnsi="Consolas" w:cs="Consolas"/>
          <w:color w:val="000000"/>
          <w:sz w:val="22"/>
          <w:szCs w:val="22"/>
          <w:lang w:eastAsia="hu-HU"/>
          <w:rPrChange w:id="1929" w:author="Gergo" w:date="2017-11-25T13:10:00Z">
            <w:rPr>
              <w:ins w:id="1930" w:author="Gergo" w:date="2017-11-24T11:00:00Z"/>
              <w:rFonts w:ascii="Consolas" w:hAnsi="Consolas" w:cs="Consolas"/>
              <w:color w:val="000000"/>
              <w:sz w:val="22"/>
              <w:szCs w:val="22"/>
              <w:lang w:val="en-US" w:eastAsia="hu-HU"/>
            </w:rPr>
          </w:rPrChange>
        </w:rPr>
        <w:pPrChange w:id="1931" w:author="Gergo" w:date="2017-11-24T11:00:00Z">
          <w:pPr>
            <w:pStyle w:val="Cmsor2"/>
          </w:pPr>
        </w:pPrChange>
      </w:pPr>
      <w:ins w:id="1932" w:author="Gergo" w:date="2017-11-24T11:00:00Z">
        <w:r w:rsidRPr="003355B9">
          <w:rPr>
            <w:rFonts w:ascii="Consolas" w:hAnsi="Consolas" w:cs="Consolas"/>
            <w:color w:val="000000"/>
            <w:sz w:val="22"/>
            <w:szCs w:val="22"/>
            <w:lang w:eastAsia="hu-HU"/>
            <w:rPrChange w:id="1933" w:author="Gergo" w:date="2017-11-25T13:10:00Z">
              <w:rPr>
                <w:rFonts w:ascii="Consolas" w:hAnsi="Consolas" w:cs="Consolas"/>
                <w:b w:val="0"/>
                <w:bCs w:val="0"/>
                <w:iCs w:val="0"/>
                <w:color w:val="000000"/>
                <w:sz w:val="22"/>
                <w:szCs w:val="22"/>
                <w:lang w:val="en-US" w:eastAsia="hu-HU"/>
              </w:rPr>
            </w:rPrChange>
          </w:rPr>
          <w:t xml:space="preserve">         </w:t>
        </w:r>
        <w:r w:rsidRPr="003355B9">
          <w:rPr>
            <w:rFonts w:ascii="Consolas" w:hAnsi="Consolas" w:cs="Consolas"/>
            <w:color w:val="000000"/>
            <w:sz w:val="22"/>
            <w:szCs w:val="22"/>
            <w:lang w:eastAsia="hu-HU"/>
            <w:rPrChange w:id="1934" w:author="Gergo" w:date="2017-11-25T13:10:00Z">
              <w:rPr>
                <w:rFonts w:ascii="Consolas" w:hAnsi="Consolas" w:cs="Consolas"/>
                <w:b w:val="0"/>
                <w:bCs w:val="0"/>
                <w:iCs w:val="0"/>
                <w:color w:val="000000"/>
                <w:sz w:val="19"/>
                <w:szCs w:val="19"/>
                <w:lang w:val="en-US" w:eastAsia="hu-HU"/>
              </w:rPr>
            </w:rPrChange>
          </w:rPr>
          <w:t>spawnTime = 18</w:t>
        </w:r>
        <w:r w:rsidRPr="003355B9">
          <w:rPr>
            <w:rFonts w:ascii="Consolas" w:hAnsi="Consolas" w:cs="Consolas"/>
            <w:color w:val="000000"/>
            <w:sz w:val="22"/>
            <w:szCs w:val="22"/>
            <w:lang w:eastAsia="hu-HU"/>
            <w:rPrChange w:id="1935" w:author="Gergo" w:date="2017-11-25T13:10:00Z">
              <w:rPr>
                <w:rFonts w:ascii="Consolas" w:hAnsi="Consolas" w:cs="Consolas"/>
                <w:b w:val="0"/>
                <w:bCs w:val="0"/>
                <w:iCs w:val="0"/>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1936" w:author="Gergo" w:date="2017-11-24T10:58:00Z"/>
          <w:rFonts w:ascii="Consolas" w:hAnsi="Consolas" w:cs="Consolas"/>
          <w:color w:val="000000"/>
          <w:sz w:val="22"/>
          <w:szCs w:val="22"/>
          <w:lang w:eastAsia="hu-HU"/>
          <w:rPrChange w:id="1937" w:author="Gergo" w:date="2017-11-25T13:10:00Z">
            <w:rPr>
              <w:ins w:id="1938" w:author="Gergo" w:date="2017-11-24T10:58:00Z"/>
            </w:rPr>
          </w:rPrChange>
        </w:rPr>
        <w:pPrChange w:id="1939" w:author="Gergo" w:date="2017-11-24T11:00:00Z">
          <w:pPr>
            <w:pStyle w:val="Cmsor2"/>
          </w:pPr>
        </w:pPrChange>
      </w:pPr>
      <w:ins w:id="1940" w:author="Gergo" w:date="2017-11-24T11:00:00Z">
        <w:r w:rsidRPr="003355B9">
          <w:rPr>
            <w:rFonts w:ascii="Consolas" w:hAnsi="Consolas" w:cs="Consolas"/>
            <w:color w:val="000000"/>
            <w:sz w:val="22"/>
            <w:szCs w:val="22"/>
            <w:lang w:eastAsia="hu-HU"/>
            <w:rPrChange w:id="1941" w:author="Gergo" w:date="2017-11-25T13:10:00Z">
              <w:rPr>
                <w:rFonts w:ascii="Consolas" w:hAnsi="Consolas" w:cs="Consolas"/>
                <w:b w:val="0"/>
                <w:bCs w:val="0"/>
                <w:iCs w:val="0"/>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1942" w:author="Gergo" w:date="2017-11-24T11:04:00Z"/>
          <w:rFonts w:ascii="Consolas" w:hAnsi="Consolas" w:cs="Consolas"/>
          <w:color w:val="000000"/>
          <w:sz w:val="22"/>
          <w:szCs w:val="22"/>
          <w:lang w:eastAsia="hu-HU"/>
          <w:rPrChange w:id="1943" w:author="Gergo" w:date="2017-11-25T13:10:00Z">
            <w:rPr>
              <w:ins w:id="1944" w:author="Gergo" w:date="2017-11-24T11:04:00Z"/>
              <w:rFonts w:ascii="Consolas" w:hAnsi="Consolas" w:cs="Consolas"/>
              <w:color w:val="000000"/>
              <w:sz w:val="19"/>
              <w:szCs w:val="19"/>
              <w:lang w:val="en-US" w:eastAsia="hu-HU"/>
            </w:rPr>
          </w:rPrChange>
        </w:rPr>
      </w:pPr>
      <w:ins w:id="1945" w:author="Gergo" w:date="2017-11-24T11:04:00Z">
        <w:r w:rsidRPr="003355B9">
          <w:rPr>
            <w:rFonts w:ascii="Consolas" w:hAnsi="Consolas" w:cs="Consolas"/>
            <w:color w:val="0000FF"/>
            <w:sz w:val="22"/>
            <w:szCs w:val="22"/>
            <w:lang w:eastAsia="hu-HU"/>
            <w:rPrChange w:id="1946"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194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48"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1949"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1950" w:author="Gergo" w:date="2017-11-24T11:04:00Z"/>
          <w:rFonts w:ascii="Consolas" w:hAnsi="Consolas" w:cs="Consolas"/>
          <w:color w:val="000000"/>
          <w:sz w:val="22"/>
          <w:szCs w:val="22"/>
          <w:lang w:eastAsia="hu-HU"/>
          <w:rPrChange w:id="1951" w:author="Gergo" w:date="2017-11-25T13:10:00Z">
            <w:rPr>
              <w:ins w:id="1952" w:author="Gergo" w:date="2017-11-24T11:04:00Z"/>
              <w:rFonts w:ascii="Consolas" w:hAnsi="Consolas" w:cs="Consolas"/>
              <w:color w:val="000000"/>
              <w:sz w:val="19"/>
              <w:szCs w:val="19"/>
              <w:lang w:val="en-US" w:eastAsia="hu-HU"/>
            </w:rPr>
          </w:rPrChange>
        </w:rPr>
      </w:pPr>
      <w:ins w:id="1953" w:author="Gergo" w:date="2017-11-24T11:04:00Z">
        <w:r w:rsidRPr="003355B9">
          <w:rPr>
            <w:rFonts w:ascii="Consolas" w:hAnsi="Consolas" w:cs="Consolas"/>
            <w:color w:val="000000"/>
            <w:sz w:val="22"/>
            <w:szCs w:val="22"/>
            <w:lang w:eastAsia="hu-HU"/>
            <w:rPrChange w:id="1954"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1955" w:author="Gergo" w:date="2017-11-24T11:04:00Z"/>
          <w:rFonts w:ascii="Consolas" w:hAnsi="Consolas" w:cs="Consolas"/>
          <w:color w:val="000000"/>
          <w:sz w:val="22"/>
          <w:szCs w:val="22"/>
          <w:lang w:eastAsia="hu-HU"/>
          <w:rPrChange w:id="1956" w:author="Gergo" w:date="2017-11-25T13:10:00Z">
            <w:rPr>
              <w:ins w:id="1957" w:author="Gergo" w:date="2017-11-24T11:04:00Z"/>
              <w:rFonts w:ascii="Consolas" w:hAnsi="Consolas" w:cs="Consolas"/>
              <w:color w:val="000000"/>
              <w:sz w:val="19"/>
              <w:szCs w:val="19"/>
              <w:lang w:val="en-US" w:eastAsia="hu-HU"/>
            </w:rPr>
          </w:rPrChange>
        </w:rPr>
      </w:pPr>
      <w:ins w:id="1958" w:author="Gergo" w:date="2017-11-24T11:04:00Z">
        <w:r w:rsidRPr="003355B9">
          <w:rPr>
            <w:rFonts w:ascii="Consolas" w:hAnsi="Consolas" w:cs="Consolas"/>
            <w:color w:val="000000"/>
            <w:sz w:val="22"/>
            <w:szCs w:val="22"/>
            <w:lang w:eastAsia="hu-HU"/>
            <w:rPrChange w:id="19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60"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9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62"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96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6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96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66"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967"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1968" w:author="Gergo" w:date="2017-11-24T11:04:00Z"/>
          <w:rFonts w:ascii="Consolas" w:hAnsi="Consolas" w:cs="Consolas"/>
          <w:color w:val="000000"/>
          <w:sz w:val="22"/>
          <w:szCs w:val="22"/>
          <w:lang w:eastAsia="hu-HU"/>
          <w:rPrChange w:id="1969" w:author="Gergo" w:date="2017-11-25T13:10:00Z">
            <w:rPr>
              <w:ins w:id="1970" w:author="Gergo" w:date="2017-11-24T11:04:00Z"/>
              <w:rFonts w:ascii="Consolas" w:hAnsi="Consolas" w:cs="Consolas"/>
              <w:color w:val="000000"/>
              <w:sz w:val="19"/>
              <w:szCs w:val="19"/>
              <w:lang w:val="en-US" w:eastAsia="hu-HU"/>
            </w:rPr>
          </w:rPrChange>
        </w:rPr>
      </w:pPr>
      <w:ins w:id="1971" w:author="Gergo" w:date="2017-11-24T11:04:00Z">
        <w:r w:rsidRPr="003355B9">
          <w:rPr>
            <w:rFonts w:ascii="Consolas" w:hAnsi="Consolas" w:cs="Consolas"/>
            <w:color w:val="000000"/>
            <w:sz w:val="22"/>
            <w:szCs w:val="22"/>
            <w:lang w:eastAsia="hu-HU"/>
            <w:rPrChange w:id="197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73"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1974"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1975" w:author="Gergo" w:date="2017-11-24T11:04:00Z"/>
          <w:rFonts w:ascii="Consolas" w:hAnsi="Consolas" w:cs="Consolas"/>
          <w:color w:val="000000"/>
          <w:sz w:val="22"/>
          <w:szCs w:val="22"/>
          <w:lang w:eastAsia="hu-HU"/>
          <w:rPrChange w:id="1976" w:author="Gergo" w:date="2017-11-25T13:10:00Z">
            <w:rPr>
              <w:ins w:id="1977" w:author="Gergo" w:date="2017-11-24T11:04:00Z"/>
              <w:rFonts w:ascii="Consolas" w:hAnsi="Consolas" w:cs="Consolas"/>
              <w:color w:val="000000"/>
              <w:sz w:val="19"/>
              <w:szCs w:val="19"/>
              <w:lang w:val="en-US" w:eastAsia="hu-HU"/>
            </w:rPr>
          </w:rPrChange>
        </w:rPr>
      </w:pPr>
      <w:ins w:id="1978" w:author="Gergo" w:date="2017-11-24T11:04:00Z">
        <w:r w:rsidRPr="003355B9">
          <w:rPr>
            <w:rFonts w:ascii="Consolas" w:hAnsi="Consolas" w:cs="Consolas"/>
            <w:color w:val="000000"/>
            <w:sz w:val="22"/>
            <w:szCs w:val="22"/>
            <w:lang w:eastAsia="hu-HU"/>
            <w:rPrChange w:id="1979"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1980" w:author="Gergo" w:date="2017-11-24T11:04:00Z"/>
          <w:rFonts w:ascii="Consolas" w:hAnsi="Consolas" w:cs="Consolas"/>
          <w:color w:val="000000"/>
          <w:sz w:val="22"/>
          <w:szCs w:val="22"/>
          <w:lang w:eastAsia="hu-HU"/>
          <w:rPrChange w:id="1981" w:author="Gergo" w:date="2017-11-25T13:10:00Z">
            <w:rPr>
              <w:ins w:id="1982" w:author="Gergo" w:date="2017-11-24T11:04:00Z"/>
              <w:rFonts w:ascii="Consolas" w:hAnsi="Consolas" w:cs="Consolas"/>
              <w:color w:val="000000"/>
              <w:sz w:val="19"/>
              <w:szCs w:val="19"/>
              <w:lang w:val="en-US" w:eastAsia="hu-HU"/>
            </w:rPr>
          </w:rPrChange>
        </w:rPr>
      </w:pPr>
      <w:ins w:id="1983" w:author="Gergo" w:date="2017-11-24T11:04:00Z">
        <w:r w:rsidRPr="003355B9">
          <w:rPr>
            <w:rFonts w:ascii="Consolas" w:hAnsi="Consolas" w:cs="Consolas"/>
            <w:color w:val="000000"/>
            <w:sz w:val="22"/>
            <w:szCs w:val="22"/>
            <w:lang w:eastAsia="hu-HU"/>
            <w:rPrChange w:id="1984"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1985" w:author="Gergo" w:date="2017-11-24T11:04:00Z"/>
          <w:rFonts w:ascii="Consolas" w:hAnsi="Consolas" w:cs="Consolas"/>
          <w:color w:val="000000"/>
          <w:sz w:val="22"/>
          <w:szCs w:val="22"/>
          <w:lang w:eastAsia="hu-HU"/>
          <w:rPrChange w:id="1986" w:author="Gergo" w:date="2017-11-25T13:10:00Z">
            <w:rPr>
              <w:ins w:id="1987" w:author="Gergo" w:date="2017-11-24T11:04:00Z"/>
              <w:rFonts w:ascii="Consolas" w:hAnsi="Consolas" w:cs="Consolas"/>
              <w:color w:val="000000"/>
              <w:sz w:val="19"/>
              <w:szCs w:val="19"/>
              <w:lang w:val="en-US" w:eastAsia="hu-HU"/>
            </w:rPr>
          </w:rPrChange>
        </w:rPr>
      </w:pPr>
      <w:ins w:id="1988" w:author="Gergo" w:date="2017-11-24T11:04:00Z">
        <w:r w:rsidRPr="003355B9">
          <w:rPr>
            <w:rFonts w:ascii="Consolas" w:hAnsi="Consolas" w:cs="Consolas"/>
            <w:color w:val="000000"/>
            <w:sz w:val="22"/>
            <w:szCs w:val="22"/>
            <w:lang w:eastAsia="hu-HU"/>
            <w:rPrChange w:id="198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90"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1991"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1992" w:author="Gergo" w:date="2017-11-24T11:04:00Z"/>
          <w:rFonts w:ascii="Consolas" w:hAnsi="Consolas" w:cs="Consolas"/>
          <w:color w:val="000000"/>
          <w:sz w:val="22"/>
          <w:szCs w:val="22"/>
          <w:lang w:eastAsia="hu-HU"/>
          <w:rPrChange w:id="1993" w:author="Gergo" w:date="2017-11-25T13:10:00Z">
            <w:rPr>
              <w:ins w:id="1994" w:author="Gergo" w:date="2017-11-24T11:04:00Z"/>
              <w:rFonts w:ascii="Consolas" w:hAnsi="Consolas" w:cs="Consolas"/>
              <w:color w:val="000000"/>
              <w:sz w:val="19"/>
              <w:szCs w:val="19"/>
              <w:lang w:val="en-US" w:eastAsia="hu-HU"/>
            </w:rPr>
          </w:rPrChange>
        </w:rPr>
      </w:pPr>
      <w:ins w:id="1995" w:author="Gergo" w:date="2017-11-24T11:04:00Z">
        <w:r w:rsidRPr="003355B9">
          <w:rPr>
            <w:rFonts w:ascii="Consolas" w:hAnsi="Consolas" w:cs="Consolas"/>
            <w:color w:val="000000"/>
            <w:sz w:val="22"/>
            <w:szCs w:val="22"/>
            <w:lang w:eastAsia="hu-HU"/>
            <w:rPrChange w:id="1996"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1997" w:author="Gergo" w:date="2017-11-24T11:04:00Z"/>
          <w:rFonts w:ascii="Consolas" w:hAnsi="Consolas" w:cs="Consolas"/>
          <w:color w:val="000000"/>
          <w:sz w:val="22"/>
          <w:szCs w:val="22"/>
          <w:lang w:eastAsia="hu-HU"/>
          <w:rPrChange w:id="1998" w:author="Gergo" w:date="2017-11-25T13:10:00Z">
            <w:rPr>
              <w:ins w:id="1999" w:author="Gergo" w:date="2017-11-24T11:04:00Z"/>
              <w:rFonts w:ascii="Consolas" w:hAnsi="Consolas" w:cs="Consolas"/>
              <w:color w:val="000000"/>
              <w:sz w:val="19"/>
              <w:szCs w:val="19"/>
              <w:lang w:val="en-US" w:eastAsia="hu-HU"/>
            </w:rPr>
          </w:rPrChange>
        </w:rPr>
      </w:pPr>
      <w:ins w:id="2000" w:author="Gergo" w:date="2017-11-24T11:04:00Z">
        <w:r w:rsidRPr="003355B9">
          <w:rPr>
            <w:rFonts w:ascii="Consolas" w:hAnsi="Consolas" w:cs="Consolas"/>
            <w:color w:val="000000"/>
            <w:sz w:val="22"/>
            <w:szCs w:val="22"/>
            <w:lang w:eastAsia="hu-HU"/>
            <w:rPrChange w:id="200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02"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003"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004" w:author="Gergo" w:date="2017-11-24T11:04:00Z"/>
          <w:rFonts w:ascii="Consolas" w:hAnsi="Consolas" w:cs="Consolas"/>
          <w:color w:val="000000"/>
          <w:sz w:val="22"/>
          <w:szCs w:val="22"/>
          <w:lang w:eastAsia="hu-HU"/>
          <w:rPrChange w:id="2005" w:author="Gergo" w:date="2017-11-25T13:10:00Z">
            <w:rPr>
              <w:ins w:id="2006" w:author="Gergo" w:date="2017-11-24T11:04:00Z"/>
              <w:rFonts w:ascii="Consolas" w:hAnsi="Consolas" w:cs="Consolas"/>
              <w:color w:val="000000"/>
              <w:sz w:val="19"/>
              <w:szCs w:val="19"/>
              <w:lang w:val="en-US" w:eastAsia="hu-HU"/>
            </w:rPr>
          </w:rPrChange>
        </w:rPr>
      </w:pPr>
      <w:ins w:id="2007" w:author="Gergo" w:date="2017-11-24T11:04:00Z">
        <w:r w:rsidRPr="003355B9">
          <w:rPr>
            <w:rFonts w:ascii="Consolas" w:hAnsi="Consolas" w:cs="Consolas"/>
            <w:color w:val="000000"/>
            <w:sz w:val="22"/>
            <w:szCs w:val="22"/>
            <w:lang w:eastAsia="hu-HU"/>
            <w:rPrChange w:id="2008"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009" w:author="Gergo" w:date="2017-11-24T11:04:00Z"/>
          <w:rFonts w:ascii="Consolas" w:hAnsi="Consolas" w:cs="Consolas"/>
          <w:color w:val="000000"/>
          <w:sz w:val="22"/>
          <w:szCs w:val="22"/>
          <w:lang w:eastAsia="hu-HU"/>
          <w:rPrChange w:id="2010" w:author="Gergo" w:date="2017-11-25T13:10:00Z">
            <w:rPr>
              <w:ins w:id="2011"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012" w:author="Gergo" w:date="2017-11-24T11:04:00Z"/>
          <w:rFonts w:ascii="Consolas" w:hAnsi="Consolas" w:cs="Consolas"/>
          <w:color w:val="000000"/>
          <w:sz w:val="22"/>
          <w:szCs w:val="22"/>
          <w:lang w:eastAsia="hu-HU"/>
          <w:rPrChange w:id="2013" w:author="Gergo" w:date="2017-11-25T13:10:00Z">
            <w:rPr>
              <w:ins w:id="2014" w:author="Gergo" w:date="2017-11-24T11:04:00Z"/>
              <w:rFonts w:ascii="Consolas" w:hAnsi="Consolas" w:cs="Consolas"/>
              <w:color w:val="000000"/>
              <w:sz w:val="19"/>
              <w:szCs w:val="19"/>
              <w:lang w:val="en-US" w:eastAsia="hu-HU"/>
            </w:rPr>
          </w:rPrChange>
        </w:rPr>
      </w:pPr>
      <w:ins w:id="2015" w:author="Gergo" w:date="2017-11-24T11:04:00Z">
        <w:r w:rsidRPr="003355B9">
          <w:rPr>
            <w:rFonts w:ascii="Consolas" w:hAnsi="Consolas" w:cs="Consolas"/>
            <w:color w:val="000000"/>
            <w:sz w:val="22"/>
            <w:szCs w:val="22"/>
            <w:lang w:eastAsia="hu-HU"/>
            <w:rPrChange w:id="2016"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017"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018"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019"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020"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021" w:author="Gergo" w:date="2017-11-24T11:04:00Z"/>
          <w:rFonts w:ascii="Consolas" w:hAnsi="Consolas" w:cs="Consolas"/>
          <w:color w:val="000000"/>
          <w:sz w:val="22"/>
          <w:szCs w:val="22"/>
          <w:lang w:eastAsia="hu-HU"/>
          <w:rPrChange w:id="2022" w:author="Gergo" w:date="2017-11-25T13:10:00Z">
            <w:rPr>
              <w:ins w:id="2023"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024" w:author="Gergo" w:date="2017-11-24T11:04:00Z"/>
          <w:rFonts w:ascii="Consolas" w:hAnsi="Consolas" w:cs="Consolas"/>
          <w:color w:val="000000"/>
          <w:sz w:val="22"/>
          <w:szCs w:val="22"/>
          <w:lang w:eastAsia="hu-HU"/>
          <w:rPrChange w:id="2025" w:author="Gergo" w:date="2017-11-25T13:10:00Z">
            <w:rPr>
              <w:ins w:id="2026" w:author="Gergo" w:date="2017-11-24T11:04:00Z"/>
              <w:rFonts w:ascii="Consolas" w:hAnsi="Consolas" w:cs="Consolas"/>
              <w:color w:val="000000"/>
              <w:sz w:val="19"/>
              <w:szCs w:val="19"/>
              <w:lang w:val="en-US" w:eastAsia="hu-HU"/>
            </w:rPr>
          </w:rPrChange>
        </w:rPr>
      </w:pPr>
      <w:ins w:id="2027" w:author="Gergo" w:date="2017-11-24T11:04:00Z">
        <w:r w:rsidRPr="003355B9">
          <w:rPr>
            <w:rFonts w:ascii="Consolas" w:hAnsi="Consolas" w:cs="Consolas"/>
            <w:color w:val="000000"/>
            <w:sz w:val="22"/>
            <w:szCs w:val="22"/>
            <w:lang w:eastAsia="hu-HU"/>
            <w:rPrChange w:id="202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29"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03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31"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0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33"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03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35"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036"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037" w:author="Gergo" w:date="2017-11-24T11:04:00Z"/>
          <w:rFonts w:ascii="Consolas" w:hAnsi="Consolas" w:cs="Consolas"/>
          <w:color w:val="000000"/>
          <w:sz w:val="22"/>
          <w:szCs w:val="22"/>
          <w:lang w:eastAsia="hu-HU"/>
          <w:rPrChange w:id="2038" w:author="Gergo" w:date="2017-11-25T13:10:00Z">
            <w:rPr>
              <w:ins w:id="2039" w:author="Gergo" w:date="2017-11-24T11:04:00Z"/>
              <w:rFonts w:ascii="Consolas" w:hAnsi="Consolas" w:cs="Consolas"/>
              <w:color w:val="000000"/>
              <w:sz w:val="22"/>
              <w:szCs w:val="22"/>
              <w:lang w:val="en-US" w:eastAsia="hu-HU"/>
            </w:rPr>
          </w:rPrChange>
        </w:rPr>
      </w:pPr>
      <w:ins w:id="2040" w:author="Gergo" w:date="2017-11-24T11:04:00Z">
        <w:r w:rsidRPr="003355B9">
          <w:rPr>
            <w:rFonts w:ascii="Consolas" w:hAnsi="Consolas" w:cs="Consolas"/>
            <w:color w:val="000000"/>
            <w:sz w:val="22"/>
            <w:szCs w:val="22"/>
            <w:lang w:eastAsia="hu-HU"/>
            <w:rPrChange w:id="2041"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042" w:author="Gergo" w:date="2017-11-25T19:06:00Z"/>
          <w:rFonts w:ascii="Consolas" w:hAnsi="Consolas" w:cs="Consolas"/>
          <w:color w:val="000000"/>
          <w:sz w:val="22"/>
          <w:szCs w:val="22"/>
          <w:lang w:eastAsia="hu-HU"/>
        </w:rPr>
      </w:pPr>
      <w:ins w:id="2043" w:author="Gergo" w:date="2017-11-24T11:04:00Z">
        <w:r w:rsidRPr="003355B9">
          <w:rPr>
            <w:rFonts w:ascii="Consolas" w:hAnsi="Consolas" w:cs="Consolas"/>
            <w:color w:val="000000"/>
            <w:sz w:val="22"/>
            <w:szCs w:val="22"/>
            <w:lang w:eastAsia="hu-HU"/>
            <w:rPrChange w:id="2044"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045"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046"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047"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048"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049"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050"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051" w:author="Gergo" w:date="2017-11-25T19:06:00Z"/>
          <w:rFonts w:ascii="Consolas" w:hAnsi="Consolas" w:cs="Consolas"/>
          <w:color w:val="000000"/>
          <w:sz w:val="22"/>
          <w:szCs w:val="22"/>
          <w:lang w:eastAsia="hu-HU"/>
        </w:rPr>
      </w:pPr>
    </w:p>
    <w:p w14:paraId="00E922A4" w14:textId="1676B875" w:rsidR="00024E6D" w:rsidRDefault="006F6356" w:rsidP="004F5B39">
      <w:pPr>
        <w:autoSpaceDE w:val="0"/>
        <w:autoSpaceDN w:val="0"/>
        <w:adjustRightInd w:val="0"/>
        <w:spacing w:after="0" w:line="240" w:lineRule="auto"/>
        <w:ind w:firstLine="0"/>
        <w:jc w:val="left"/>
        <w:rPr>
          <w:ins w:id="2052" w:author="Gergo" w:date="2017-11-25T19:08:00Z"/>
        </w:rPr>
      </w:pPr>
      <w:ins w:id="2053" w:author="Gergo" w:date="2017-11-25T19:06:00Z">
        <w:r>
          <w:lastRenderedPageBreak/>
          <w:tab/>
          <w:t>Az alábbi képen (</w:t>
        </w:r>
      </w:ins>
      <w:ins w:id="2054" w:author="Gergo" w:date="2017-11-29T19:30:00Z">
        <w:r>
          <w:fldChar w:fldCharType="begin"/>
        </w:r>
        <w:r>
          <w:instrText xml:space="preserve"> REF _Ref499747186 \h </w:instrText>
        </w:r>
      </w:ins>
      <w:r>
        <w:fldChar w:fldCharType="separate"/>
      </w:r>
      <w:ins w:id="2055" w:author="Gergo" w:date="2017-11-29T19:30:00Z">
        <w:r>
          <w:t xml:space="preserve">Ábra </w:t>
        </w:r>
        <w:r>
          <w:rPr>
            <w:noProof/>
          </w:rPr>
          <w:t>4</w:t>
        </w:r>
        <w:r>
          <w:t>.</w:t>
        </w:r>
        <w:r>
          <w:rPr>
            <w:noProof/>
          </w:rPr>
          <w:t>5</w:t>
        </w:r>
        <w:r>
          <w:fldChar w:fldCharType="end"/>
        </w:r>
      </w:ins>
      <w:ins w:id="2056" w:author="Gergo" w:date="2017-11-25T19:06:00Z">
        <w:r>
          <w:t>)</w:t>
        </w:r>
      </w:ins>
      <w:ins w:id="2057" w:author="Gergo" w:date="2017-11-29T19:31:00Z">
        <w:r>
          <w:t xml:space="preserve"> a végjáték során készített képernyőkép látható.</w:t>
        </w:r>
      </w:ins>
      <w:bookmarkStart w:id="2058" w:name="_GoBack"/>
      <w:bookmarkEnd w:id="2058"/>
    </w:p>
    <w:p w14:paraId="2057FF5D" w14:textId="77777777" w:rsidR="00024E6D" w:rsidRDefault="00024E6D" w:rsidP="004F5B39">
      <w:pPr>
        <w:autoSpaceDE w:val="0"/>
        <w:autoSpaceDN w:val="0"/>
        <w:adjustRightInd w:val="0"/>
        <w:spacing w:after="0" w:line="240" w:lineRule="auto"/>
        <w:ind w:firstLine="0"/>
        <w:jc w:val="left"/>
        <w:rPr>
          <w:ins w:id="2059"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060" w:author="Gergo" w:date="2017-11-25T19:08:00Z"/>
        </w:rPr>
        <w:pPrChange w:id="2061" w:author="Gergo" w:date="2017-11-25T19:08:00Z">
          <w:pPr>
            <w:autoSpaceDE w:val="0"/>
            <w:autoSpaceDN w:val="0"/>
            <w:adjustRightInd w:val="0"/>
            <w:spacing w:after="0" w:line="240" w:lineRule="auto"/>
            <w:ind w:firstLine="0"/>
            <w:jc w:val="left"/>
          </w:pPr>
        </w:pPrChange>
      </w:pPr>
      <w:ins w:id="2062"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581DA682" w:rsidR="00024E6D" w:rsidRDefault="00024E6D">
      <w:pPr>
        <w:pStyle w:val="Kpalrs"/>
        <w:ind w:left="2160" w:firstLine="720"/>
        <w:jc w:val="left"/>
        <w:rPr>
          <w:ins w:id="2063" w:author="Gergo" w:date="2017-11-25T19:08:00Z"/>
        </w:rPr>
        <w:pPrChange w:id="2064" w:author="Gergo" w:date="2017-11-25T19:08:00Z">
          <w:pPr>
            <w:autoSpaceDE w:val="0"/>
            <w:autoSpaceDN w:val="0"/>
            <w:adjustRightInd w:val="0"/>
            <w:spacing w:after="0" w:line="240" w:lineRule="auto"/>
            <w:ind w:firstLine="0"/>
            <w:jc w:val="left"/>
          </w:pPr>
        </w:pPrChange>
      </w:pPr>
      <w:bookmarkStart w:id="2065" w:name="_Ref499747186"/>
      <w:ins w:id="2066" w:author="Gergo" w:date="2017-11-25T19:08:00Z">
        <w:r>
          <w:t xml:space="preserve">Ábra </w:t>
        </w:r>
      </w:ins>
      <w:ins w:id="2067" w:author="Gergo" w:date="2017-11-29T14:33:00Z">
        <w:r w:rsidR="00EB1182">
          <w:fldChar w:fldCharType="begin"/>
        </w:r>
        <w:r w:rsidR="00EB1182">
          <w:instrText xml:space="preserve"> STYLEREF 1 \s </w:instrText>
        </w:r>
      </w:ins>
      <w:r w:rsidR="00EB1182">
        <w:fldChar w:fldCharType="separate"/>
      </w:r>
      <w:r w:rsidR="00EB1182">
        <w:rPr>
          <w:noProof/>
        </w:rPr>
        <w:t>4</w:t>
      </w:r>
      <w:ins w:id="206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069" w:author="Gergo" w:date="2017-11-29T14:33:00Z">
        <w:r w:rsidR="00EB1182">
          <w:rPr>
            <w:noProof/>
          </w:rPr>
          <w:t>5</w:t>
        </w:r>
        <w:r w:rsidR="00EB1182">
          <w:fldChar w:fldCharType="end"/>
        </w:r>
      </w:ins>
      <w:bookmarkEnd w:id="2065"/>
      <w:ins w:id="2070" w:author="Gergo" w:date="2017-11-25T19:08:00Z">
        <w:r>
          <w:t xml:space="preserve"> Pillanatkép a harcból</w:t>
        </w:r>
      </w:ins>
    </w:p>
    <w:p w14:paraId="0A3580C2" w14:textId="77777777" w:rsidR="00024E6D" w:rsidRPr="00024E6D" w:rsidRDefault="00024E6D">
      <w:pPr>
        <w:rPr>
          <w:ins w:id="2071" w:author="Gergo" w:date="2017-11-24T11:04:00Z"/>
          <w:rPrChange w:id="2072" w:author="Gergo" w:date="2017-11-25T19:08:00Z">
            <w:rPr>
              <w:ins w:id="2073" w:author="Gergo" w:date="2017-11-24T11:04:00Z"/>
              <w:rFonts w:ascii="Consolas" w:hAnsi="Consolas" w:cs="Consolas"/>
              <w:color w:val="000000"/>
              <w:sz w:val="19"/>
              <w:szCs w:val="19"/>
              <w:lang w:val="en-US" w:eastAsia="hu-HU"/>
            </w:rPr>
          </w:rPrChange>
        </w:rPr>
        <w:pPrChange w:id="2074" w:author="Gergo" w:date="2017-11-25T19:08:00Z">
          <w:pPr>
            <w:autoSpaceDE w:val="0"/>
            <w:autoSpaceDN w:val="0"/>
            <w:adjustRightInd w:val="0"/>
            <w:spacing w:after="0" w:line="240" w:lineRule="auto"/>
            <w:ind w:firstLine="0"/>
            <w:jc w:val="left"/>
          </w:pPr>
        </w:pPrChange>
      </w:pPr>
    </w:p>
    <w:p w14:paraId="0E3C9F98" w14:textId="39966B53" w:rsidR="008331A5" w:rsidRPr="003355B9" w:rsidRDefault="008331A5">
      <w:pPr>
        <w:pStyle w:val="Cmsor3"/>
        <w:rPr>
          <w:ins w:id="2075" w:author="Gergo" w:date="2017-11-24T11:06:00Z"/>
          <w:rPrChange w:id="2076" w:author="Gergo" w:date="2017-11-25T13:10:00Z">
            <w:rPr>
              <w:ins w:id="2077" w:author="Gergo" w:date="2017-11-24T11:06:00Z"/>
            </w:rPr>
          </w:rPrChange>
        </w:rPr>
        <w:pPrChange w:id="2078" w:author="Gergo" w:date="2017-11-18T22:17:00Z">
          <w:pPr>
            <w:pStyle w:val="Cmsor2"/>
          </w:pPr>
        </w:pPrChange>
      </w:pPr>
      <w:bookmarkStart w:id="2079" w:name="_Toc499416842"/>
      <w:ins w:id="2080" w:author="Gergo" w:date="2017-11-18T22:17:00Z">
        <w:r w:rsidRPr="003355B9">
          <w:rPr>
            <w:rPrChange w:id="2081" w:author="Gergo" w:date="2017-11-25T13:10:00Z">
              <w:rPr/>
            </w:rPrChange>
          </w:rPr>
          <w:t>Az elugrás</w:t>
        </w:r>
      </w:ins>
      <w:bookmarkEnd w:id="2079"/>
    </w:p>
    <w:p w14:paraId="5AA01150" w14:textId="361452DA" w:rsidR="00113527" w:rsidRPr="003355B9" w:rsidRDefault="00113527">
      <w:pPr>
        <w:rPr>
          <w:ins w:id="2082" w:author="Gergo" w:date="2017-11-24T11:31:00Z"/>
          <w:rPrChange w:id="2083" w:author="Gergo" w:date="2017-11-25T13:10:00Z">
            <w:rPr>
              <w:ins w:id="2084" w:author="Gergo" w:date="2017-11-24T11:31:00Z"/>
            </w:rPr>
          </w:rPrChange>
        </w:rPr>
        <w:pPrChange w:id="2085" w:author="Gergo" w:date="2017-11-24T11:06:00Z">
          <w:pPr>
            <w:pStyle w:val="Cmsor2"/>
          </w:pPr>
        </w:pPrChange>
      </w:pPr>
      <w:ins w:id="2086" w:author="Gergo" w:date="2017-11-24T11:06:00Z">
        <w:r w:rsidRPr="003355B9">
          <w:rPr>
            <w:rPrChange w:id="2087" w:author="Gergo" w:date="2017-11-25T13:10:00Z">
              <w:rPr/>
            </w:rPrChange>
          </w:rPr>
          <w:t>A játékos felé</w:t>
        </w:r>
      </w:ins>
      <w:ins w:id="2088" w:author="Gergo" w:date="2017-11-24T11:09:00Z">
        <w:r w:rsidRPr="003355B9">
          <w:rPr>
            <w:rPrChange w:id="2089" w:author="Gergo" w:date="2017-11-25T13:10:00Z">
              <w:rPr/>
            </w:rPrChange>
          </w:rPr>
          <w:t xml:space="preserve"> dobott hordók sebzést okoznak, és ha túl sok találja el, akkor meghal és újra kell kezdeni a harcot. Ennek elkerülése érdekében el lehet ugrani előle az érintőfelület segítségévével. </w:t>
        </w:r>
      </w:ins>
      <w:ins w:id="2090" w:author="Gergo" w:date="2017-11-24T11:10:00Z">
        <w:r w:rsidRPr="003355B9">
          <w:rPr>
            <w:rPrChange w:id="2091" w:author="Gergo" w:date="2017-11-25T13:10:00Z">
              <w:rPr/>
            </w:rPrChange>
          </w:rPr>
          <w:t xml:space="preserve"> </w:t>
        </w:r>
      </w:ins>
      <w:ins w:id="2092" w:author="Gergo" w:date="2017-11-24T11:14:00Z">
        <w:r w:rsidRPr="003355B9">
          <w:rPr>
            <w:rPrChange w:id="2093" w:author="Gergo" w:date="2017-11-25T13:10:00Z">
              <w:rPr/>
            </w:rPrChange>
          </w:rPr>
          <w:t xml:space="preserve">Mivel alapvetően az API nem tartalmaz „swipe” esemény, ezt nekem kellett implementálni, méghozzá olyan módon, </w:t>
        </w:r>
      </w:ins>
      <w:ins w:id="2094" w:author="Gergo" w:date="2017-11-24T11:23:00Z">
        <w:r w:rsidR="00355204" w:rsidRPr="003355B9">
          <w:rPr>
            <w:rPrChange w:id="2095" w:author="Gergo" w:date="2017-11-25T13:10:00Z">
              <w:rPr/>
            </w:rPrChange>
          </w:rPr>
          <w:t xml:space="preserve">hogy érintéskor eltárolom az érintés pozícióját, és az elengedés pillanatában összevetem ezt az aktuális koordinátákkal és </w:t>
        </w:r>
      </w:ins>
      <w:ins w:id="2096" w:author="Gergo" w:date="2017-11-24T11:25:00Z">
        <w:r w:rsidR="00355204" w:rsidRPr="003355B9">
          <w:rPr>
            <w:rPrChange w:id="2097" w:author="Gergo" w:date="2017-11-25T13:10:00Z">
              <w:rPr/>
            </w:rPrChange>
          </w:rPr>
          <w:t xml:space="preserve">ebből számítom ki, hogy történt-e </w:t>
        </w:r>
      </w:ins>
      <w:ins w:id="2098" w:author="Gergo" w:date="2017-11-24T11:29:00Z">
        <w:r w:rsidR="00355204" w:rsidRPr="003355B9">
          <w:rPr>
            <w:rPrChange w:id="2099" w:author="Gergo" w:date="2017-11-25T13:10:00Z">
              <w:rPr/>
            </w:rPrChange>
          </w:rPr>
          <w:t xml:space="preserve">swipe-olás, illetve, ha igen, akkor emlyik irányba. Ezeket a számításokat a </w:t>
        </w:r>
        <w:r w:rsidR="00355204" w:rsidRPr="003355B9">
          <w:rPr>
            <w:rFonts w:ascii="Consolas" w:hAnsi="Consolas"/>
            <w:rPrChange w:id="2100" w:author="Gergo" w:date="2017-11-25T13:10:00Z">
              <w:rPr>
                <w:b w:val="0"/>
                <w:bCs w:val="0"/>
                <w:iCs w:val="0"/>
              </w:rPr>
            </w:rPrChange>
          </w:rPr>
          <w:t>VR</w:t>
        </w:r>
      </w:ins>
      <w:ins w:id="2101" w:author="Gergo" w:date="2017-11-24T11:30:00Z">
        <w:r w:rsidR="00355204" w:rsidRPr="003355B9">
          <w:rPr>
            <w:rFonts w:ascii="Consolas" w:hAnsi="Consolas"/>
            <w:rPrChange w:id="2102" w:author="Gergo" w:date="2017-11-25T13:10:00Z">
              <w:rPr>
                <w:b w:val="0"/>
                <w:bCs w:val="0"/>
                <w:iCs w:val="0"/>
              </w:rPr>
            </w:rPrChange>
          </w:rPr>
          <w:t>PlayerDash</w:t>
        </w:r>
        <w:r w:rsidR="00355204" w:rsidRPr="003355B9">
          <w:rPr>
            <w:rPrChange w:id="2103" w:author="Gergo" w:date="2017-11-25T13:10:00Z">
              <w:rPr/>
            </w:rPrChange>
          </w:rPr>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104" w:author="Gergo" w:date="2017-11-24T11:40:00Z"/>
          <w:rFonts w:ascii="Consolas" w:hAnsi="Consolas" w:cs="Consolas"/>
          <w:color w:val="000000"/>
          <w:sz w:val="22"/>
          <w:szCs w:val="22"/>
          <w:lang w:eastAsia="hu-HU"/>
          <w:rPrChange w:id="2105" w:author="Gergo" w:date="2017-11-25T13:10:00Z">
            <w:rPr>
              <w:ins w:id="2106" w:author="Gergo" w:date="2017-11-24T11:40:00Z"/>
              <w:rFonts w:ascii="Consolas" w:hAnsi="Consolas" w:cs="Consolas"/>
              <w:color w:val="000000"/>
              <w:sz w:val="19"/>
              <w:szCs w:val="19"/>
              <w:lang w:val="en-US" w:eastAsia="hu-HU"/>
            </w:rPr>
          </w:rPrChange>
        </w:rPr>
      </w:pPr>
      <w:ins w:id="2107" w:author="Gergo" w:date="2017-11-24T11:40:00Z">
        <w:r w:rsidRPr="003355B9">
          <w:rPr>
            <w:rFonts w:ascii="Consolas" w:hAnsi="Consolas" w:cs="Consolas"/>
            <w:color w:val="0000FF"/>
            <w:sz w:val="22"/>
            <w:szCs w:val="22"/>
            <w:lang w:eastAsia="hu-HU"/>
            <w:rPrChange w:id="210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1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0"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111"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112" w:author="Gergo" w:date="2017-11-24T11:40:00Z"/>
          <w:rFonts w:ascii="Consolas" w:hAnsi="Consolas" w:cs="Consolas"/>
          <w:color w:val="000000"/>
          <w:sz w:val="22"/>
          <w:szCs w:val="22"/>
          <w:lang w:eastAsia="hu-HU"/>
          <w:rPrChange w:id="2113" w:author="Gergo" w:date="2017-11-25T13:10:00Z">
            <w:rPr>
              <w:ins w:id="2114" w:author="Gergo" w:date="2017-11-24T11:40:00Z"/>
              <w:rFonts w:ascii="Consolas" w:hAnsi="Consolas" w:cs="Consolas"/>
              <w:color w:val="000000"/>
              <w:sz w:val="19"/>
              <w:szCs w:val="19"/>
              <w:lang w:val="en-US" w:eastAsia="hu-HU"/>
            </w:rPr>
          </w:rPrChange>
        </w:rPr>
      </w:pPr>
      <w:ins w:id="2115" w:author="Gergo" w:date="2017-11-24T11:40:00Z">
        <w:r w:rsidRPr="003355B9">
          <w:rPr>
            <w:rFonts w:ascii="Consolas" w:hAnsi="Consolas" w:cs="Consolas"/>
            <w:color w:val="000000"/>
            <w:sz w:val="22"/>
            <w:szCs w:val="22"/>
            <w:lang w:eastAsia="hu-HU"/>
            <w:rPrChange w:id="211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19"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20"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121" w:author="Gergo" w:date="2017-11-24T11:40:00Z"/>
          <w:rFonts w:ascii="Consolas" w:hAnsi="Consolas" w:cs="Consolas"/>
          <w:color w:val="000000"/>
          <w:sz w:val="22"/>
          <w:szCs w:val="22"/>
          <w:lang w:eastAsia="hu-HU"/>
          <w:rPrChange w:id="2122" w:author="Gergo" w:date="2017-11-25T13:10:00Z">
            <w:rPr>
              <w:ins w:id="2123" w:author="Gergo" w:date="2017-11-24T11:40:00Z"/>
              <w:rFonts w:ascii="Consolas" w:hAnsi="Consolas" w:cs="Consolas"/>
              <w:color w:val="000000"/>
              <w:sz w:val="19"/>
              <w:szCs w:val="19"/>
              <w:lang w:val="en-US" w:eastAsia="hu-HU"/>
            </w:rPr>
          </w:rPrChange>
        </w:rPr>
      </w:pPr>
      <w:ins w:id="2124" w:author="Gergo" w:date="2017-11-24T11:40:00Z">
        <w:r w:rsidRPr="003355B9">
          <w:rPr>
            <w:rFonts w:ascii="Consolas" w:hAnsi="Consolas" w:cs="Consolas"/>
            <w:color w:val="000000"/>
            <w:sz w:val="22"/>
            <w:szCs w:val="22"/>
            <w:lang w:eastAsia="hu-HU"/>
            <w:rPrChange w:id="2125"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126" w:author="Gergo" w:date="2017-11-24T11:40:00Z"/>
          <w:rFonts w:ascii="Consolas" w:hAnsi="Consolas" w:cs="Consolas"/>
          <w:color w:val="000000"/>
          <w:sz w:val="22"/>
          <w:szCs w:val="22"/>
          <w:lang w:eastAsia="hu-HU"/>
          <w:rPrChange w:id="2127" w:author="Gergo" w:date="2017-11-25T13:10:00Z">
            <w:rPr>
              <w:ins w:id="2128" w:author="Gergo" w:date="2017-11-24T11:40:00Z"/>
              <w:rFonts w:ascii="Consolas" w:hAnsi="Consolas" w:cs="Consolas"/>
              <w:color w:val="000000"/>
              <w:sz w:val="19"/>
              <w:szCs w:val="19"/>
              <w:lang w:val="en-US" w:eastAsia="hu-HU"/>
            </w:rPr>
          </w:rPrChange>
        </w:rPr>
      </w:pPr>
      <w:ins w:id="2129" w:author="Gergo" w:date="2017-11-24T11:40:00Z">
        <w:r w:rsidRPr="003355B9">
          <w:rPr>
            <w:rFonts w:ascii="Consolas" w:hAnsi="Consolas" w:cs="Consolas"/>
            <w:color w:val="000000"/>
            <w:sz w:val="22"/>
            <w:szCs w:val="22"/>
            <w:lang w:eastAsia="hu-HU"/>
            <w:rPrChange w:id="2130"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131"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32"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133" w:author="Gergo" w:date="2017-11-24T11:40:00Z"/>
          <w:rFonts w:ascii="Consolas" w:hAnsi="Consolas" w:cs="Consolas"/>
          <w:color w:val="000000"/>
          <w:sz w:val="22"/>
          <w:szCs w:val="22"/>
          <w:lang w:eastAsia="hu-HU"/>
          <w:rPrChange w:id="2134" w:author="Gergo" w:date="2017-11-25T13:10:00Z">
            <w:rPr>
              <w:ins w:id="2135" w:author="Gergo" w:date="2017-11-24T11:40:00Z"/>
              <w:rFonts w:ascii="Consolas" w:hAnsi="Consolas" w:cs="Consolas"/>
              <w:color w:val="000000"/>
              <w:sz w:val="19"/>
              <w:szCs w:val="19"/>
              <w:lang w:val="en-US" w:eastAsia="hu-HU"/>
            </w:rPr>
          </w:rPrChange>
        </w:rPr>
      </w:pPr>
      <w:ins w:id="2136" w:author="Gergo" w:date="2017-11-24T11:40:00Z">
        <w:r w:rsidRPr="003355B9">
          <w:rPr>
            <w:rFonts w:ascii="Consolas" w:hAnsi="Consolas" w:cs="Consolas"/>
            <w:color w:val="000000"/>
            <w:sz w:val="22"/>
            <w:szCs w:val="22"/>
            <w:lang w:eastAsia="hu-HU"/>
            <w:rPrChange w:id="2137"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138" w:author="Gergo" w:date="2017-11-24T11:40:00Z"/>
          <w:rFonts w:ascii="Consolas" w:hAnsi="Consolas" w:cs="Consolas"/>
          <w:color w:val="000000"/>
          <w:sz w:val="22"/>
          <w:szCs w:val="22"/>
          <w:lang w:eastAsia="hu-HU"/>
          <w:rPrChange w:id="2139" w:author="Gergo" w:date="2017-11-25T13:10:00Z">
            <w:rPr>
              <w:ins w:id="2140" w:author="Gergo" w:date="2017-11-24T11:40:00Z"/>
              <w:rFonts w:ascii="Consolas" w:hAnsi="Consolas" w:cs="Consolas"/>
              <w:color w:val="000000"/>
              <w:sz w:val="19"/>
              <w:szCs w:val="19"/>
              <w:lang w:val="en-US" w:eastAsia="hu-HU"/>
            </w:rPr>
          </w:rPrChange>
        </w:rPr>
      </w:pPr>
      <w:ins w:id="2141" w:author="Gergo" w:date="2017-11-24T11:40:00Z">
        <w:r w:rsidRPr="003355B9">
          <w:rPr>
            <w:rFonts w:ascii="Consolas" w:hAnsi="Consolas" w:cs="Consolas"/>
            <w:color w:val="000000"/>
            <w:sz w:val="22"/>
            <w:szCs w:val="22"/>
            <w:lang w:eastAsia="hu-HU"/>
            <w:rPrChange w:id="21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4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4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45"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46"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147" w:author="Gergo" w:date="2017-11-24T11:40:00Z"/>
          <w:rFonts w:ascii="Consolas" w:hAnsi="Consolas" w:cs="Consolas"/>
          <w:color w:val="000000"/>
          <w:sz w:val="22"/>
          <w:szCs w:val="22"/>
          <w:lang w:eastAsia="hu-HU"/>
          <w:rPrChange w:id="2148" w:author="Gergo" w:date="2017-11-25T13:10:00Z">
            <w:rPr>
              <w:ins w:id="2149" w:author="Gergo" w:date="2017-11-24T11:40:00Z"/>
              <w:rFonts w:ascii="Consolas" w:hAnsi="Consolas" w:cs="Consolas"/>
              <w:color w:val="000000"/>
              <w:sz w:val="19"/>
              <w:szCs w:val="19"/>
              <w:lang w:val="en-US" w:eastAsia="hu-HU"/>
            </w:rPr>
          </w:rPrChange>
        </w:rPr>
      </w:pPr>
      <w:ins w:id="2150" w:author="Gergo" w:date="2017-11-24T11:40:00Z">
        <w:r w:rsidRPr="003355B9">
          <w:rPr>
            <w:rFonts w:ascii="Consolas" w:hAnsi="Consolas" w:cs="Consolas"/>
            <w:color w:val="000000"/>
            <w:sz w:val="22"/>
            <w:szCs w:val="22"/>
            <w:lang w:eastAsia="hu-HU"/>
            <w:rPrChange w:id="2151"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152" w:author="Gergo" w:date="2017-11-24T11:40:00Z"/>
          <w:rFonts w:ascii="Consolas" w:hAnsi="Consolas" w:cs="Consolas"/>
          <w:color w:val="000000"/>
          <w:sz w:val="22"/>
          <w:szCs w:val="22"/>
          <w:lang w:eastAsia="hu-HU"/>
          <w:rPrChange w:id="2153" w:author="Gergo" w:date="2017-11-25T13:10:00Z">
            <w:rPr>
              <w:ins w:id="2154" w:author="Gergo" w:date="2017-11-24T11:40:00Z"/>
              <w:rFonts w:ascii="Consolas" w:hAnsi="Consolas" w:cs="Consolas"/>
              <w:color w:val="000000"/>
              <w:sz w:val="19"/>
              <w:szCs w:val="19"/>
              <w:lang w:val="en-US" w:eastAsia="hu-HU"/>
            </w:rPr>
          </w:rPrChange>
        </w:rPr>
      </w:pPr>
      <w:ins w:id="2155" w:author="Gergo" w:date="2017-11-24T11:40:00Z">
        <w:r w:rsidRPr="003355B9">
          <w:rPr>
            <w:rFonts w:ascii="Consolas" w:hAnsi="Consolas" w:cs="Consolas"/>
            <w:color w:val="000000"/>
            <w:sz w:val="22"/>
            <w:szCs w:val="22"/>
            <w:lang w:eastAsia="hu-HU"/>
            <w:rPrChange w:id="215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57"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158"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159" w:author="Gergo" w:date="2017-11-24T11:40:00Z"/>
          <w:rFonts w:ascii="Consolas" w:hAnsi="Consolas" w:cs="Consolas"/>
          <w:color w:val="000000"/>
          <w:sz w:val="22"/>
          <w:szCs w:val="22"/>
          <w:lang w:eastAsia="hu-HU"/>
          <w:rPrChange w:id="2160" w:author="Gergo" w:date="2017-11-25T13:10:00Z">
            <w:rPr>
              <w:ins w:id="2161" w:author="Gergo" w:date="2017-11-24T11:40:00Z"/>
              <w:rFonts w:ascii="Consolas" w:hAnsi="Consolas" w:cs="Consolas"/>
              <w:color w:val="000000"/>
              <w:sz w:val="19"/>
              <w:szCs w:val="19"/>
              <w:lang w:val="en-US" w:eastAsia="hu-HU"/>
            </w:rPr>
          </w:rPrChange>
        </w:rPr>
      </w:pPr>
      <w:ins w:id="2162" w:author="Gergo" w:date="2017-11-24T11:40:00Z">
        <w:r w:rsidRPr="003355B9">
          <w:rPr>
            <w:rFonts w:ascii="Consolas" w:hAnsi="Consolas" w:cs="Consolas"/>
            <w:color w:val="000000"/>
            <w:sz w:val="22"/>
            <w:szCs w:val="22"/>
            <w:lang w:eastAsia="hu-HU"/>
            <w:rPrChange w:id="216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64"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65"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166" w:author="Gergo" w:date="2017-11-24T11:40:00Z"/>
          <w:rFonts w:ascii="Consolas" w:hAnsi="Consolas" w:cs="Consolas"/>
          <w:color w:val="000000"/>
          <w:sz w:val="22"/>
          <w:szCs w:val="22"/>
          <w:lang w:eastAsia="hu-HU"/>
          <w:rPrChange w:id="2167" w:author="Gergo" w:date="2017-11-25T13:10:00Z">
            <w:rPr>
              <w:ins w:id="2168" w:author="Gergo" w:date="2017-11-24T11:40:00Z"/>
              <w:rFonts w:ascii="Consolas" w:hAnsi="Consolas" w:cs="Consolas"/>
              <w:color w:val="000000"/>
              <w:sz w:val="19"/>
              <w:szCs w:val="19"/>
              <w:lang w:val="en-US" w:eastAsia="hu-HU"/>
            </w:rPr>
          </w:rPrChange>
        </w:rPr>
      </w:pPr>
      <w:ins w:id="2169" w:author="Gergo" w:date="2017-11-24T11:40:00Z">
        <w:r w:rsidRPr="003355B9">
          <w:rPr>
            <w:rFonts w:ascii="Consolas" w:hAnsi="Consolas" w:cs="Consolas"/>
            <w:color w:val="000000"/>
            <w:sz w:val="22"/>
            <w:szCs w:val="22"/>
            <w:lang w:eastAsia="hu-HU"/>
            <w:rPrChange w:id="217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7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72"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173" w:author="Gergo" w:date="2017-11-24T11:40:00Z"/>
          <w:rFonts w:ascii="Consolas" w:hAnsi="Consolas" w:cs="Consolas"/>
          <w:color w:val="000000"/>
          <w:sz w:val="22"/>
          <w:szCs w:val="22"/>
          <w:lang w:eastAsia="hu-HU"/>
          <w:rPrChange w:id="2174" w:author="Gergo" w:date="2017-11-25T13:10:00Z">
            <w:rPr>
              <w:ins w:id="2175" w:author="Gergo" w:date="2017-11-24T11:40:00Z"/>
              <w:rFonts w:ascii="Consolas" w:hAnsi="Consolas" w:cs="Consolas"/>
              <w:color w:val="000000"/>
              <w:sz w:val="19"/>
              <w:szCs w:val="19"/>
              <w:lang w:val="en-US" w:eastAsia="hu-HU"/>
            </w:rPr>
          </w:rPrChange>
        </w:rPr>
      </w:pPr>
      <w:ins w:id="2176" w:author="Gergo" w:date="2017-11-24T11:40:00Z">
        <w:r w:rsidRPr="003355B9">
          <w:rPr>
            <w:rFonts w:ascii="Consolas" w:hAnsi="Consolas" w:cs="Consolas"/>
            <w:color w:val="000000"/>
            <w:sz w:val="22"/>
            <w:szCs w:val="22"/>
            <w:lang w:eastAsia="hu-HU"/>
            <w:rPrChange w:id="2177"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178" w:author="Gergo" w:date="2017-11-24T11:40:00Z"/>
          <w:rFonts w:ascii="Consolas" w:hAnsi="Consolas" w:cs="Consolas"/>
          <w:color w:val="000000"/>
          <w:sz w:val="22"/>
          <w:szCs w:val="22"/>
          <w:lang w:eastAsia="hu-HU"/>
          <w:rPrChange w:id="2179" w:author="Gergo" w:date="2017-11-25T13:10:00Z">
            <w:rPr>
              <w:ins w:id="2180" w:author="Gergo" w:date="2017-11-24T11:40:00Z"/>
              <w:rFonts w:ascii="Consolas" w:hAnsi="Consolas" w:cs="Consolas"/>
              <w:color w:val="000000"/>
              <w:sz w:val="19"/>
              <w:szCs w:val="19"/>
              <w:lang w:val="en-US" w:eastAsia="hu-HU"/>
            </w:rPr>
          </w:rPrChange>
        </w:rPr>
      </w:pPr>
      <w:ins w:id="2181" w:author="Gergo" w:date="2017-11-24T11:40:00Z">
        <w:r w:rsidRPr="003355B9">
          <w:rPr>
            <w:rFonts w:ascii="Consolas" w:hAnsi="Consolas" w:cs="Consolas"/>
            <w:color w:val="000000"/>
            <w:sz w:val="22"/>
            <w:szCs w:val="22"/>
            <w:lang w:eastAsia="hu-HU"/>
            <w:rPrChange w:id="218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8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84"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185"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186"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187" w:author="Gergo" w:date="2017-11-24T11:40:00Z"/>
          <w:rFonts w:ascii="Consolas" w:hAnsi="Consolas" w:cs="Consolas"/>
          <w:color w:val="000000"/>
          <w:sz w:val="22"/>
          <w:szCs w:val="22"/>
          <w:lang w:eastAsia="hu-HU"/>
          <w:rPrChange w:id="2188" w:author="Gergo" w:date="2017-11-25T13:10:00Z">
            <w:rPr>
              <w:ins w:id="2189" w:author="Gergo" w:date="2017-11-24T11:40:00Z"/>
              <w:rFonts w:ascii="Consolas" w:hAnsi="Consolas" w:cs="Consolas"/>
              <w:color w:val="000000"/>
              <w:sz w:val="19"/>
              <w:szCs w:val="19"/>
              <w:lang w:val="en-US" w:eastAsia="hu-HU"/>
            </w:rPr>
          </w:rPrChange>
        </w:rPr>
      </w:pPr>
      <w:ins w:id="2190" w:author="Gergo" w:date="2017-11-24T11:40:00Z">
        <w:r w:rsidRPr="003355B9">
          <w:rPr>
            <w:rFonts w:ascii="Consolas" w:hAnsi="Consolas" w:cs="Consolas"/>
            <w:color w:val="000000"/>
            <w:sz w:val="22"/>
            <w:szCs w:val="22"/>
            <w:lang w:eastAsia="hu-HU"/>
            <w:rPrChange w:id="2191"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192" w:author="Gergo" w:date="2017-11-24T11:40:00Z"/>
          <w:rFonts w:ascii="Consolas" w:hAnsi="Consolas" w:cs="Consolas"/>
          <w:color w:val="000000"/>
          <w:sz w:val="22"/>
          <w:szCs w:val="22"/>
          <w:lang w:eastAsia="hu-HU"/>
          <w:rPrChange w:id="2193" w:author="Gergo" w:date="2017-11-25T13:10:00Z">
            <w:rPr>
              <w:ins w:id="2194" w:author="Gergo" w:date="2017-11-24T11:40:00Z"/>
              <w:rFonts w:ascii="Consolas" w:hAnsi="Consolas" w:cs="Consolas"/>
              <w:color w:val="000000"/>
              <w:sz w:val="19"/>
              <w:szCs w:val="19"/>
              <w:lang w:val="en-US" w:eastAsia="hu-HU"/>
            </w:rPr>
          </w:rPrChange>
        </w:rPr>
      </w:pPr>
      <w:ins w:id="2195" w:author="Gergo" w:date="2017-11-24T11:40:00Z">
        <w:r w:rsidRPr="003355B9">
          <w:rPr>
            <w:rFonts w:ascii="Consolas" w:hAnsi="Consolas" w:cs="Consolas"/>
            <w:color w:val="000000"/>
            <w:sz w:val="22"/>
            <w:szCs w:val="22"/>
            <w:lang w:eastAsia="hu-HU"/>
            <w:rPrChange w:id="2196"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197" w:author="Gergo" w:date="2017-11-24T11:40:00Z"/>
          <w:rFonts w:ascii="Consolas" w:hAnsi="Consolas" w:cs="Consolas"/>
          <w:color w:val="000000"/>
          <w:sz w:val="22"/>
          <w:szCs w:val="22"/>
          <w:lang w:eastAsia="hu-HU"/>
          <w:rPrChange w:id="2198" w:author="Gergo" w:date="2017-11-25T13:10:00Z">
            <w:rPr>
              <w:ins w:id="2199" w:author="Gergo" w:date="2017-11-24T11:40:00Z"/>
              <w:rFonts w:ascii="Consolas" w:hAnsi="Consolas" w:cs="Consolas"/>
              <w:color w:val="000000"/>
              <w:sz w:val="19"/>
              <w:szCs w:val="19"/>
              <w:lang w:val="en-US" w:eastAsia="hu-HU"/>
            </w:rPr>
          </w:rPrChange>
        </w:rPr>
      </w:pPr>
      <w:ins w:id="2200" w:author="Gergo" w:date="2017-11-24T11:40:00Z">
        <w:r w:rsidRPr="003355B9">
          <w:rPr>
            <w:rFonts w:ascii="Consolas" w:hAnsi="Consolas" w:cs="Consolas"/>
            <w:color w:val="000000"/>
            <w:sz w:val="22"/>
            <w:szCs w:val="22"/>
            <w:lang w:eastAsia="hu-HU"/>
            <w:rPrChange w:id="2201"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202" w:author="Gergo" w:date="2017-11-24T11:40:00Z"/>
          <w:rFonts w:ascii="Consolas" w:hAnsi="Consolas" w:cs="Consolas"/>
          <w:color w:val="000000"/>
          <w:sz w:val="22"/>
          <w:szCs w:val="22"/>
          <w:lang w:eastAsia="hu-HU"/>
          <w:rPrChange w:id="2203" w:author="Gergo" w:date="2017-11-25T13:10:00Z">
            <w:rPr>
              <w:ins w:id="2204" w:author="Gergo" w:date="2017-11-24T11:40:00Z"/>
              <w:rFonts w:ascii="Consolas" w:hAnsi="Consolas" w:cs="Consolas"/>
              <w:color w:val="000000"/>
              <w:sz w:val="19"/>
              <w:szCs w:val="19"/>
              <w:lang w:val="en-US" w:eastAsia="hu-HU"/>
            </w:rPr>
          </w:rPrChange>
        </w:rPr>
      </w:pPr>
      <w:ins w:id="2205" w:author="Gergo" w:date="2017-11-24T11:40:00Z">
        <w:r w:rsidRPr="003355B9">
          <w:rPr>
            <w:rFonts w:ascii="Consolas" w:hAnsi="Consolas" w:cs="Consolas"/>
            <w:color w:val="000000"/>
            <w:sz w:val="22"/>
            <w:szCs w:val="22"/>
            <w:lang w:eastAsia="hu-HU"/>
            <w:rPrChange w:id="2206"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207" w:author="Gergo" w:date="2017-11-24T11:40:00Z"/>
          <w:rFonts w:ascii="Consolas" w:hAnsi="Consolas" w:cs="Consolas"/>
          <w:color w:val="000000"/>
          <w:sz w:val="22"/>
          <w:szCs w:val="22"/>
          <w:lang w:eastAsia="hu-HU"/>
          <w:rPrChange w:id="2208" w:author="Gergo" w:date="2017-11-25T13:10:00Z">
            <w:rPr>
              <w:ins w:id="2209" w:author="Gergo" w:date="2017-11-24T11:40:00Z"/>
              <w:rFonts w:ascii="Consolas" w:hAnsi="Consolas" w:cs="Consolas"/>
              <w:color w:val="000000"/>
              <w:sz w:val="19"/>
              <w:szCs w:val="19"/>
              <w:lang w:val="en-US" w:eastAsia="hu-HU"/>
            </w:rPr>
          </w:rPrChange>
        </w:rPr>
      </w:pPr>
      <w:ins w:id="2210" w:author="Gergo" w:date="2017-11-24T11:40:00Z">
        <w:r w:rsidRPr="003355B9">
          <w:rPr>
            <w:rFonts w:ascii="Consolas" w:hAnsi="Consolas" w:cs="Consolas"/>
            <w:color w:val="000000"/>
            <w:sz w:val="22"/>
            <w:szCs w:val="22"/>
            <w:lang w:eastAsia="hu-HU"/>
            <w:rPrChange w:id="2211"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212" w:author="Gergo" w:date="2017-11-24T11:40:00Z"/>
          <w:rFonts w:ascii="Consolas" w:hAnsi="Consolas" w:cs="Consolas"/>
          <w:color w:val="000000"/>
          <w:sz w:val="22"/>
          <w:szCs w:val="22"/>
          <w:lang w:eastAsia="hu-HU"/>
          <w:rPrChange w:id="2213" w:author="Gergo" w:date="2017-11-25T13:10:00Z">
            <w:rPr>
              <w:ins w:id="2214" w:author="Gergo" w:date="2017-11-24T11:40:00Z"/>
              <w:rFonts w:ascii="Consolas" w:hAnsi="Consolas" w:cs="Consolas"/>
              <w:color w:val="000000"/>
              <w:sz w:val="19"/>
              <w:szCs w:val="19"/>
              <w:lang w:val="en-US" w:eastAsia="hu-HU"/>
            </w:rPr>
          </w:rPrChange>
        </w:rPr>
      </w:pPr>
      <w:ins w:id="2215" w:author="Gergo" w:date="2017-11-24T11:40:00Z">
        <w:r w:rsidRPr="003355B9">
          <w:rPr>
            <w:rFonts w:ascii="Consolas" w:hAnsi="Consolas" w:cs="Consolas"/>
            <w:color w:val="000000"/>
            <w:sz w:val="22"/>
            <w:szCs w:val="22"/>
            <w:lang w:eastAsia="hu-HU"/>
            <w:rPrChange w:id="221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17"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2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1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20"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221"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222"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223" w:author="Gergo" w:date="2017-11-24T11:40:00Z"/>
          <w:rFonts w:ascii="Consolas" w:hAnsi="Consolas" w:cs="Consolas"/>
          <w:color w:val="000000"/>
          <w:sz w:val="22"/>
          <w:szCs w:val="22"/>
          <w:lang w:eastAsia="hu-HU"/>
          <w:rPrChange w:id="2224" w:author="Gergo" w:date="2017-11-25T13:10:00Z">
            <w:rPr>
              <w:ins w:id="2225" w:author="Gergo" w:date="2017-11-24T11:40:00Z"/>
              <w:rFonts w:ascii="Consolas" w:hAnsi="Consolas" w:cs="Consolas"/>
              <w:color w:val="000000"/>
              <w:sz w:val="19"/>
              <w:szCs w:val="19"/>
              <w:lang w:val="en-US" w:eastAsia="hu-HU"/>
            </w:rPr>
          </w:rPrChange>
        </w:rPr>
      </w:pPr>
      <w:ins w:id="2226" w:author="Gergo" w:date="2017-11-24T11:40:00Z">
        <w:r w:rsidRPr="003355B9">
          <w:rPr>
            <w:rFonts w:ascii="Consolas" w:hAnsi="Consolas" w:cs="Consolas"/>
            <w:color w:val="000000"/>
            <w:sz w:val="22"/>
            <w:szCs w:val="22"/>
            <w:lang w:eastAsia="hu-HU"/>
            <w:rPrChange w:id="2227"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228" w:author="Gergo" w:date="2017-11-24T11:40:00Z"/>
          <w:rFonts w:ascii="Consolas" w:hAnsi="Consolas" w:cs="Consolas"/>
          <w:color w:val="000000"/>
          <w:sz w:val="22"/>
          <w:szCs w:val="22"/>
          <w:lang w:eastAsia="hu-HU"/>
          <w:rPrChange w:id="2229" w:author="Gergo" w:date="2017-11-25T13:10:00Z">
            <w:rPr>
              <w:ins w:id="2230" w:author="Gergo" w:date="2017-11-24T11:40:00Z"/>
              <w:rFonts w:ascii="Consolas" w:hAnsi="Consolas" w:cs="Consolas"/>
              <w:color w:val="000000"/>
              <w:sz w:val="19"/>
              <w:szCs w:val="19"/>
              <w:lang w:val="en-US" w:eastAsia="hu-HU"/>
            </w:rPr>
          </w:rPrChange>
        </w:rPr>
      </w:pPr>
      <w:ins w:id="2231" w:author="Gergo" w:date="2017-11-24T11:40:00Z">
        <w:r w:rsidRPr="003355B9">
          <w:rPr>
            <w:rFonts w:ascii="Consolas" w:hAnsi="Consolas" w:cs="Consolas"/>
            <w:color w:val="000000"/>
            <w:sz w:val="22"/>
            <w:szCs w:val="22"/>
            <w:lang w:eastAsia="hu-HU"/>
            <w:rPrChange w:id="2232"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233" w:author="Gergo" w:date="2017-11-24T11:40:00Z"/>
          <w:rFonts w:ascii="Consolas" w:hAnsi="Consolas" w:cs="Consolas"/>
          <w:color w:val="000000"/>
          <w:sz w:val="22"/>
          <w:szCs w:val="22"/>
          <w:lang w:eastAsia="hu-HU"/>
          <w:rPrChange w:id="2234" w:author="Gergo" w:date="2017-11-25T13:10:00Z">
            <w:rPr>
              <w:ins w:id="2235" w:author="Gergo" w:date="2017-11-24T11:40:00Z"/>
              <w:rFonts w:ascii="Consolas" w:hAnsi="Consolas" w:cs="Consolas"/>
              <w:color w:val="000000"/>
              <w:sz w:val="19"/>
              <w:szCs w:val="19"/>
              <w:lang w:val="en-US" w:eastAsia="hu-HU"/>
            </w:rPr>
          </w:rPrChange>
        </w:rPr>
      </w:pPr>
      <w:ins w:id="2236" w:author="Gergo" w:date="2017-11-24T11:40:00Z">
        <w:r w:rsidRPr="003355B9">
          <w:rPr>
            <w:rFonts w:ascii="Consolas" w:hAnsi="Consolas" w:cs="Consolas"/>
            <w:color w:val="000000"/>
            <w:sz w:val="22"/>
            <w:szCs w:val="22"/>
            <w:lang w:eastAsia="hu-HU"/>
            <w:rPrChange w:id="2237"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238" w:author="Gergo" w:date="2017-11-24T11:40:00Z"/>
          <w:rFonts w:ascii="Consolas" w:hAnsi="Consolas" w:cs="Consolas"/>
          <w:color w:val="000000"/>
          <w:sz w:val="22"/>
          <w:szCs w:val="22"/>
          <w:lang w:eastAsia="hu-HU"/>
          <w:rPrChange w:id="2239" w:author="Gergo" w:date="2017-11-25T13:10:00Z">
            <w:rPr>
              <w:ins w:id="2240" w:author="Gergo" w:date="2017-11-24T11:40:00Z"/>
              <w:rFonts w:ascii="Consolas" w:hAnsi="Consolas" w:cs="Consolas"/>
              <w:color w:val="000000"/>
              <w:sz w:val="19"/>
              <w:szCs w:val="19"/>
              <w:lang w:val="en-US" w:eastAsia="hu-HU"/>
            </w:rPr>
          </w:rPrChange>
        </w:rPr>
      </w:pPr>
      <w:ins w:id="2241" w:author="Gergo" w:date="2017-11-24T11:40:00Z">
        <w:r w:rsidRPr="003355B9">
          <w:rPr>
            <w:rFonts w:ascii="Consolas" w:hAnsi="Consolas" w:cs="Consolas"/>
            <w:color w:val="000000"/>
            <w:sz w:val="22"/>
            <w:szCs w:val="22"/>
            <w:lang w:eastAsia="hu-HU"/>
            <w:rPrChange w:id="2242"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243" w:author="Gergo" w:date="2017-11-24T11:40:00Z"/>
          <w:rFonts w:ascii="Consolas" w:hAnsi="Consolas" w:cs="Consolas"/>
          <w:color w:val="000000"/>
          <w:sz w:val="22"/>
          <w:szCs w:val="22"/>
          <w:lang w:eastAsia="hu-HU"/>
          <w:rPrChange w:id="2244" w:author="Gergo" w:date="2017-11-25T13:10:00Z">
            <w:rPr>
              <w:ins w:id="2245" w:author="Gergo" w:date="2017-11-24T11:40:00Z"/>
              <w:rFonts w:ascii="Consolas" w:hAnsi="Consolas" w:cs="Consolas"/>
              <w:color w:val="000000"/>
              <w:sz w:val="19"/>
              <w:szCs w:val="19"/>
              <w:lang w:val="en-US" w:eastAsia="hu-HU"/>
            </w:rPr>
          </w:rPrChange>
        </w:rPr>
      </w:pPr>
      <w:ins w:id="2246" w:author="Gergo" w:date="2017-11-24T11:40:00Z">
        <w:r w:rsidRPr="003355B9">
          <w:rPr>
            <w:rFonts w:ascii="Consolas" w:hAnsi="Consolas" w:cs="Consolas"/>
            <w:color w:val="000000"/>
            <w:sz w:val="22"/>
            <w:szCs w:val="22"/>
            <w:lang w:eastAsia="hu-HU"/>
            <w:rPrChange w:id="2247"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248" w:author="Gergo" w:date="2017-11-24T11:40:00Z"/>
          <w:rFonts w:ascii="Consolas" w:hAnsi="Consolas" w:cs="Consolas"/>
          <w:color w:val="000000"/>
          <w:sz w:val="22"/>
          <w:szCs w:val="22"/>
          <w:lang w:eastAsia="hu-HU"/>
          <w:rPrChange w:id="2249" w:author="Gergo" w:date="2017-11-25T13:10:00Z">
            <w:rPr>
              <w:ins w:id="2250" w:author="Gergo" w:date="2017-11-24T11:40:00Z"/>
              <w:rFonts w:ascii="Consolas" w:hAnsi="Consolas" w:cs="Consolas"/>
              <w:color w:val="000000"/>
              <w:sz w:val="22"/>
              <w:szCs w:val="22"/>
              <w:lang w:val="en-US" w:eastAsia="hu-HU"/>
            </w:rPr>
          </w:rPrChange>
        </w:rPr>
        <w:pPrChange w:id="2251" w:author="Gergo" w:date="2017-11-24T11:44:00Z">
          <w:pPr>
            <w:pStyle w:val="Cmsor2"/>
          </w:pPr>
        </w:pPrChange>
      </w:pPr>
      <w:ins w:id="2252" w:author="Gergo" w:date="2017-11-24T11:40:00Z">
        <w:r w:rsidRPr="003355B9">
          <w:rPr>
            <w:rFonts w:ascii="Consolas" w:hAnsi="Consolas" w:cs="Consolas"/>
            <w:color w:val="000000"/>
            <w:sz w:val="22"/>
            <w:szCs w:val="22"/>
            <w:lang w:eastAsia="hu-HU"/>
            <w:rPrChange w:id="2253" w:author="Gergo" w:date="2017-11-25T13:10:00Z">
              <w:rPr>
                <w:rFonts w:ascii="Consolas" w:hAnsi="Consolas" w:cs="Consolas"/>
                <w:b w:val="0"/>
                <w:bCs w:val="0"/>
                <w:iCs w:val="0"/>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254" w:author="Gergo" w:date="2017-11-25T13:10:00Z">
              <w:rPr>
                <w:rFonts w:ascii="Consolas" w:hAnsi="Consolas" w:cs="Consolas"/>
                <w:b w:val="0"/>
                <w:bCs w:val="0"/>
                <w:iCs w:val="0"/>
                <w:color w:val="0000FF"/>
                <w:sz w:val="19"/>
                <w:szCs w:val="19"/>
                <w:lang w:val="en-US" w:eastAsia="hu-HU"/>
              </w:rPr>
            </w:rPrChange>
          </w:rPr>
          <w:t>else</w:t>
        </w:r>
        <w:r w:rsidR="002D342E" w:rsidRPr="003355B9">
          <w:rPr>
            <w:rFonts w:ascii="Consolas" w:hAnsi="Consolas" w:cs="Consolas"/>
            <w:color w:val="000000"/>
            <w:sz w:val="22"/>
            <w:szCs w:val="22"/>
            <w:lang w:eastAsia="hu-HU"/>
            <w:rPrChange w:id="2255" w:author="Gergo" w:date="2017-11-25T13:10:00Z">
              <w:rPr>
                <w:rFonts w:ascii="Consolas" w:hAnsi="Consolas" w:cs="Consolas"/>
                <w:b w:val="0"/>
                <w:bCs w:val="0"/>
                <w:iCs w:val="0"/>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256" w:author="Gergo" w:date="2017-11-25T13:10:00Z">
              <w:rPr>
                <w:rFonts w:ascii="Consolas" w:hAnsi="Consolas" w:cs="Consolas"/>
                <w:b w:val="0"/>
                <w:bCs w:val="0"/>
                <w:iCs w:val="0"/>
                <w:color w:val="0000FF"/>
                <w:sz w:val="19"/>
                <w:szCs w:val="19"/>
                <w:lang w:val="en-US" w:eastAsia="hu-HU"/>
              </w:rPr>
            </w:rPrChange>
          </w:rPr>
          <w:t>if</w:t>
        </w:r>
        <w:r w:rsidR="002D342E" w:rsidRPr="003355B9">
          <w:rPr>
            <w:rFonts w:ascii="Consolas" w:hAnsi="Consolas" w:cs="Consolas"/>
            <w:color w:val="000000"/>
            <w:sz w:val="22"/>
            <w:szCs w:val="22"/>
            <w:lang w:eastAsia="hu-HU"/>
            <w:rPrChange w:id="2257" w:author="Gergo" w:date="2017-11-25T13:10:00Z">
              <w:rPr>
                <w:rFonts w:ascii="Consolas" w:hAnsi="Consolas" w:cs="Consolas"/>
                <w:b w:val="0"/>
                <w:bCs w:val="0"/>
                <w:iCs w:val="0"/>
                <w:color w:val="000000"/>
                <w:sz w:val="19"/>
                <w:szCs w:val="19"/>
                <w:lang w:val="en-US" w:eastAsia="hu-HU"/>
              </w:rPr>
            </w:rPrChange>
          </w:rPr>
          <w:t xml:space="preserve"> (deltaPos &lt; -0.3)</w:t>
        </w:r>
      </w:ins>
      <w:ins w:id="2258" w:author="Gergo" w:date="2017-11-24T11:41:00Z">
        <w:r w:rsidRPr="003355B9">
          <w:rPr>
            <w:rFonts w:ascii="Consolas" w:hAnsi="Consolas" w:cs="Consolas"/>
            <w:color w:val="000000"/>
            <w:sz w:val="22"/>
            <w:szCs w:val="22"/>
            <w:lang w:eastAsia="hu-HU"/>
            <w:rPrChange w:id="2259" w:author="Gergo" w:date="2017-11-25T13:10:00Z">
              <w:rPr>
                <w:rFonts w:ascii="Consolas" w:hAnsi="Consolas" w:cs="Consolas"/>
                <w:color w:val="000000"/>
                <w:sz w:val="22"/>
                <w:szCs w:val="22"/>
                <w:lang w:val="en-US" w:eastAsia="hu-HU"/>
              </w:rPr>
            </w:rPrChange>
          </w:rPr>
          <w:t>{</w:t>
        </w:r>
      </w:ins>
    </w:p>
    <w:p w14:paraId="17548AA9" w14:textId="6676BFFA" w:rsidR="002D342E" w:rsidRPr="003355B9" w:rsidRDefault="002D342E">
      <w:pPr>
        <w:spacing w:line="240" w:lineRule="auto"/>
        <w:rPr>
          <w:ins w:id="2260" w:author="Gergo" w:date="2017-11-24T11:40:00Z"/>
          <w:rFonts w:ascii="Consolas" w:hAnsi="Consolas" w:cs="Consolas"/>
          <w:color w:val="000000"/>
          <w:sz w:val="22"/>
          <w:szCs w:val="22"/>
          <w:lang w:eastAsia="hu-HU"/>
          <w:rPrChange w:id="2261" w:author="Gergo" w:date="2017-11-25T13:10:00Z">
            <w:rPr>
              <w:ins w:id="2262" w:author="Gergo" w:date="2017-11-24T11:40:00Z"/>
              <w:rFonts w:ascii="Consolas" w:hAnsi="Consolas" w:cs="Consolas"/>
              <w:color w:val="000000"/>
              <w:sz w:val="22"/>
              <w:szCs w:val="22"/>
              <w:lang w:val="en-US" w:eastAsia="hu-HU"/>
            </w:rPr>
          </w:rPrChange>
        </w:rPr>
        <w:pPrChange w:id="2263" w:author="Gergo" w:date="2017-11-24T11:44:00Z">
          <w:pPr>
            <w:pStyle w:val="Cmsor2"/>
          </w:pPr>
        </w:pPrChange>
      </w:pPr>
      <w:ins w:id="2264" w:author="Gergo" w:date="2017-11-24T11:40:00Z">
        <w:r w:rsidRPr="003355B9">
          <w:rPr>
            <w:rFonts w:ascii="Consolas" w:hAnsi="Consolas" w:cs="Consolas"/>
            <w:color w:val="000000"/>
            <w:sz w:val="22"/>
            <w:szCs w:val="22"/>
            <w:lang w:eastAsia="hu-HU"/>
            <w:rPrChange w:id="2265" w:author="Gergo" w:date="2017-11-25T13:10:00Z">
              <w:rPr>
                <w:rFonts w:ascii="Consolas" w:hAnsi="Consolas" w:cs="Consolas"/>
                <w:color w:val="000000"/>
                <w:sz w:val="22"/>
                <w:szCs w:val="22"/>
                <w:lang w:val="en-US" w:eastAsia="hu-HU"/>
              </w:rPr>
            </w:rPrChange>
          </w:rPr>
          <w:tab/>
        </w:r>
        <w:r w:rsidRPr="003355B9">
          <w:rPr>
            <w:rFonts w:ascii="Consolas" w:hAnsi="Consolas" w:cs="Consolas"/>
            <w:color w:val="000000"/>
            <w:sz w:val="22"/>
            <w:szCs w:val="22"/>
            <w:lang w:eastAsia="hu-HU"/>
            <w:rPrChange w:id="2266" w:author="Gergo" w:date="2017-11-25T13:10:00Z">
              <w:rPr>
                <w:rFonts w:ascii="Consolas" w:hAnsi="Consolas" w:cs="Consolas"/>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267" w:author="Gergo" w:date="2017-11-24T11:41:00Z"/>
          <w:rFonts w:ascii="Consolas" w:hAnsi="Consolas" w:cs="Consolas"/>
          <w:color w:val="000000"/>
          <w:sz w:val="22"/>
          <w:szCs w:val="22"/>
          <w:lang w:eastAsia="hu-HU"/>
          <w:rPrChange w:id="2268" w:author="Gergo" w:date="2017-11-25T13:10:00Z">
            <w:rPr>
              <w:ins w:id="2269" w:author="Gergo" w:date="2017-11-24T11:41:00Z"/>
              <w:rFonts w:ascii="Consolas" w:hAnsi="Consolas" w:cs="Consolas"/>
              <w:color w:val="000000"/>
              <w:sz w:val="22"/>
              <w:szCs w:val="22"/>
              <w:lang w:val="en-US" w:eastAsia="hu-HU"/>
            </w:rPr>
          </w:rPrChange>
        </w:rPr>
        <w:pPrChange w:id="2270" w:author="Gergo" w:date="2017-11-24T11:44:00Z">
          <w:pPr>
            <w:pStyle w:val="Cmsor2"/>
          </w:pPr>
        </w:pPrChange>
      </w:pPr>
      <w:ins w:id="2271" w:author="Gergo" w:date="2017-11-24T11:41:00Z">
        <w:r w:rsidRPr="003355B9">
          <w:rPr>
            <w:rFonts w:ascii="Consolas" w:hAnsi="Consolas" w:cs="Consolas"/>
            <w:color w:val="000000"/>
            <w:sz w:val="22"/>
            <w:szCs w:val="22"/>
            <w:lang w:eastAsia="hu-HU"/>
            <w:rPrChange w:id="2272" w:author="Gergo" w:date="2017-11-25T13:10:00Z">
              <w:rPr>
                <w:rFonts w:ascii="Consolas" w:hAnsi="Consolas" w:cs="Consolas"/>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273" w:author="Gergo" w:date="2017-11-24T11:42:00Z"/>
          <w:rFonts w:ascii="Consolas" w:hAnsi="Consolas" w:cs="Consolas"/>
          <w:color w:val="000000"/>
          <w:sz w:val="22"/>
          <w:szCs w:val="22"/>
          <w:lang w:eastAsia="hu-HU"/>
          <w:rPrChange w:id="2274" w:author="Gergo" w:date="2017-11-25T13:10:00Z">
            <w:rPr>
              <w:ins w:id="2275" w:author="Gergo" w:date="2017-11-24T11:42:00Z"/>
              <w:rFonts w:ascii="Consolas" w:hAnsi="Consolas" w:cs="Consolas"/>
              <w:color w:val="000000"/>
              <w:sz w:val="22"/>
              <w:szCs w:val="22"/>
              <w:lang w:val="en-US" w:eastAsia="hu-HU"/>
            </w:rPr>
          </w:rPrChange>
        </w:rPr>
        <w:pPrChange w:id="2276" w:author="Gergo" w:date="2017-11-24T11:44:00Z">
          <w:pPr>
            <w:pStyle w:val="Cmsor2"/>
          </w:pPr>
        </w:pPrChange>
      </w:pPr>
      <w:ins w:id="2277" w:author="Gergo" w:date="2017-11-24T11:41:00Z">
        <w:r w:rsidRPr="003355B9">
          <w:rPr>
            <w:rFonts w:ascii="Consolas" w:hAnsi="Consolas" w:cs="Consolas"/>
            <w:color w:val="000000"/>
            <w:sz w:val="22"/>
            <w:szCs w:val="22"/>
            <w:lang w:eastAsia="hu-HU"/>
            <w:rPrChange w:id="2278" w:author="Gergo" w:date="2017-11-25T13:10:00Z">
              <w:rPr>
                <w:rFonts w:ascii="Consolas" w:hAnsi="Consolas" w:cs="Consolas"/>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279" w:author="Gergo" w:date="2017-11-24T11:42:00Z"/>
          <w:rFonts w:ascii="Consolas" w:hAnsi="Consolas" w:cs="Consolas"/>
          <w:color w:val="000000"/>
          <w:sz w:val="22"/>
          <w:szCs w:val="22"/>
          <w:lang w:eastAsia="hu-HU"/>
          <w:rPrChange w:id="2280" w:author="Gergo" w:date="2017-11-25T13:10:00Z">
            <w:rPr>
              <w:ins w:id="2281" w:author="Gergo" w:date="2017-11-24T11:42:00Z"/>
              <w:rFonts w:ascii="Consolas" w:hAnsi="Consolas" w:cs="Consolas"/>
              <w:color w:val="000000"/>
              <w:sz w:val="19"/>
              <w:szCs w:val="19"/>
              <w:lang w:val="en-US" w:eastAsia="hu-HU"/>
            </w:rPr>
          </w:rPrChange>
        </w:rPr>
      </w:pPr>
      <w:ins w:id="2282" w:author="Gergo" w:date="2017-11-24T11:42:00Z">
        <w:r w:rsidRPr="003355B9">
          <w:rPr>
            <w:rFonts w:ascii="Consolas" w:hAnsi="Consolas" w:cs="Consolas"/>
            <w:color w:val="0000FF"/>
            <w:sz w:val="22"/>
            <w:szCs w:val="22"/>
            <w:lang w:eastAsia="hu-HU"/>
            <w:rPrChange w:id="228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84"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285" w:author="Gergo" w:date="2017-11-24T11:42:00Z"/>
          <w:rFonts w:ascii="Consolas" w:hAnsi="Consolas" w:cs="Consolas"/>
          <w:color w:val="000000"/>
          <w:sz w:val="22"/>
          <w:szCs w:val="22"/>
          <w:lang w:eastAsia="hu-HU"/>
          <w:rPrChange w:id="2286" w:author="Gergo" w:date="2017-11-25T13:10:00Z">
            <w:rPr>
              <w:ins w:id="2287" w:author="Gergo" w:date="2017-11-24T11:42:00Z"/>
              <w:rFonts w:ascii="Consolas" w:hAnsi="Consolas" w:cs="Consolas"/>
              <w:color w:val="000000"/>
              <w:sz w:val="19"/>
              <w:szCs w:val="19"/>
              <w:lang w:val="en-US" w:eastAsia="hu-HU"/>
            </w:rPr>
          </w:rPrChange>
        </w:rPr>
      </w:pPr>
      <w:ins w:id="2288" w:author="Gergo" w:date="2017-11-24T11:42:00Z">
        <w:r w:rsidRPr="003355B9">
          <w:rPr>
            <w:rFonts w:ascii="Consolas" w:hAnsi="Consolas" w:cs="Consolas"/>
            <w:color w:val="000000"/>
            <w:sz w:val="22"/>
            <w:szCs w:val="22"/>
            <w:lang w:eastAsia="hu-HU"/>
            <w:rPrChange w:id="2289"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290" w:author="Gergo" w:date="2017-11-24T11:42:00Z"/>
          <w:rFonts w:ascii="Consolas" w:hAnsi="Consolas" w:cs="Consolas"/>
          <w:color w:val="000000"/>
          <w:sz w:val="22"/>
          <w:szCs w:val="22"/>
          <w:lang w:eastAsia="hu-HU"/>
          <w:rPrChange w:id="2291" w:author="Gergo" w:date="2017-11-25T13:10:00Z">
            <w:rPr>
              <w:ins w:id="2292" w:author="Gergo" w:date="2017-11-24T11:42:00Z"/>
              <w:rFonts w:ascii="Consolas" w:hAnsi="Consolas" w:cs="Consolas"/>
              <w:color w:val="000000"/>
              <w:sz w:val="19"/>
              <w:szCs w:val="19"/>
              <w:lang w:val="en-US" w:eastAsia="hu-HU"/>
            </w:rPr>
          </w:rPrChange>
        </w:rPr>
      </w:pPr>
      <w:ins w:id="2293" w:author="Gergo" w:date="2017-11-24T11:42:00Z">
        <w:r w:rsidRPr="003355B9">
          <w:rPr>
            <w:rFonts w:ascii="Consolas" w:hAnsi="Consolas" w:cs="Consolas"/>
            <w:color w:val="000000"/>
            <w:sz w:val="22"/>
            <w:szCs w:val="22"/>
            <w:lang w:eastAsia="hu-HU"/>
            <w:rPrChange w:id="2294"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295"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296"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297" w:author="Gergo" w:date="2017-11-24T11:42:00Z"/>
          <w:rFonts w:ascii="Consolas" w:hAnsi="Consolas" w:cs="Consolas"/>
          <w:color w:val="000000"/>
          <w:sz w:val="22"/>
          <w:szCs w:val="22"/>
          <w:lang w:eastAsia="hu-HU"/>
          <w:rPrChange w:id="2298" w:author="Gergo" w:date="2017-11-25T13:10:00Z">
            <w:rPr>
              <w:ins w:id="2299" w:author="Gergo" w:date="2017-11-24T11:42:00Z"/>
              <w:rFonts w:ascii="Consolas" w:hAnsi="Consolas" w:cs="Consolas"/>
              <w:color w:val="000000"/>
              <w:sz w:val="19"/>
              <w:szCs w:val="19"/>
              <w:lang w:val="en-US" w:eastAsia="hu-HU"/>
            </w:rPr>
          </w:rPrChange>
        </w:rPr>
      </w:pPr>
      <w:ins w:id="2300" w:author="Gergo" w:date="2017-11-24T11:42:00Z">
        <w:r w:rsidRPr="003355B9">
          <w:rPr>
            <w:rFonts w:ascii="Consolas" w:hAnsi="Consolas" w:cs="Consolas"/>
            <w:color w:val="000000"/>
            <w:sz w:val="22"/>
            <w:szCs w:val="22"/>
            <w:lang w:eastAsia="hu-HU"/>
            <w:rPrChange w:id="2301"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302" w:author="Gergo" w:date="2017-11-24T11:42:00Z"/>
          <w:rFonts w:ascii="Consolas" w:hAnsi="Consolas" w:cs="Consolas"/>
          <w:color w:val="000000"/>
          <w:sz w:val="22"/>
          <w:szCs w:val="22"/>
          <w:lang w:eastAsia="hu-HU"/>
          <w:rPrChange w:id="2303" w:author="Gergo" w:date="2017-11-25T13:10:00Z">
            <w:rPr>
              <w:ins w:id="2304" w:author="Gergo" w:date="2017-11-24T11:42:00Z"/>
              <w:rFonts w:ascii="Consolas" w:hAnsi="Consolas" w:cs="Consolas"/>
              <w:color w:val="000000"/>
              <w:sz w:val="22"/>
              <w:szCs w:val="22"/>
              <w:lang w:val="en-US" w:eastAsia="hu-HU"/>
            </w:rPr>
          </w:rPrChange>
        </w:rPr>
        <w:pPrChange w:id="2305" w:author="Gergo" w:date="2017-11-24T11:44:00Z">
          <w:pPr>
            <w:pStyle w:val="Cmsor2"/>
          </w:pPr>
        </w:pPrChange>
      </w:pPr>
      <w:ins w:id="2306" w:author="Gergo" w:date="2017-11-24T11:42:00Z">
        <w:r w:rsidRPr="003355B9">
          <w:rPr>
            <w:rFonts w:ascii="Consolas" w:hAnsi="Consolas" w:cs="Consolas"/>
            <w:color w:val="000000"/>
            <w:sz w:val="22"/>
            <w:szCs w:val="22"/>
            <w:lang w:eastAsia="hu-HU"/>
            <w:rPrChange w:id="2307" w:author="Gergo" w:date="2017-11-25T13:10:00Z">
              <w:rPr>
                <w:rFonts w:ascii="Consolas" w:hAnsi="Consolas" w:cs="Consolas"/>
                <w:b w:val="0"/>
                <w:bCs w:val="0"/>
                <w:iCs w:val="0"/>
                <w:color w:val="000000"/>
                <w:sz w:val="19"/>
                <w:szCs w:val="19"/>
                <w:lang w:val="en-US" w:eastAsia="hu-HU"/>
              </w:rPr>
            </w:rPrChange>
          </w:rPr>
          <w:t>}</w:t>
        </w:r>
      </w:ins>
    </w:p>
    <w:p w14:paraId="77956E21" w14:textId="40B79E0C" w:rsidR="00355204" w:rsidRPr="003355B9" w:rsidRDefault="00355204">
      <w:pPr>
        <w:ind w:firstLine="0"/>
        <w:rPr>
          <w:ins w:id="2308" w:author="Gergo" w:date="2017-11-17T13:48:00Z"/>
          <w:rPrChange w:id="2309" w:author="Gergo" w:date="2017-11-25T13:10:00Z">
            <w:rPr>
              <w:ins w:id="2310" w:author="Gergo" w:date="2017-11-17T13:48:00Z"/>
            </w:rPr>
          </w:rPrChange>
        </w:rPr>
        <w:pPrChange w:id="2311" w:author="Gergo" w:date="2017-11-24T11:45:00Z">
          <w:pPr>
            <w:pStyle w:val="Cmsor2"/>
          </w:pPr>
        </w:pPrChange>
      </w:pPr>
    </w:p>
    <w:p w14:paraId="0B57BAAC" w14:textId="12E692F6" w:rsidR="004B7504" w:rsidRPr="003355B9" w:rsidRDefault="009654DF">
      <w:pPr>
        <w:pStyle w:val="Cmsor2"/>
        <w:rPr>
          <w:ins w:id="2312" w:author="Gergo" w:date="2017-11-24T12:00:00Z"/>
        </w:rPr>
      </w:pPr>
      <w:bookmarkStart w:id="2313" w:name="_Toc499416843"/>
      <w:ins w:id="2314" w:author="Gergo" w:date="2017-11-17T13:48:00Z">
        <w:r w:rsidRPr="003355B9">
          <w:t>Általános funkciók</w:t>
        </w:r>
      </w:ins>
      <w:bookmarkEnd w:id="2313"/>
    </w:p>
    <w:p w14:paraId="32A0ACAD" w14:textId="1075A7BD" w:rsidR="00384F14" w:rsidRPr="003355B9" w:rsidRDefault="00384F14">
      <w:pPr>
        <w:pStyle w:val="Cmsor3"/>
        <w:rPr>
          <w:ins w:id="2315" w:author="Gergo" w:date="2017-11-25T11:20:00Z"/>
          <w:rPrChange w:id="2316" w:author="Gergo" w:date="2017-11-25T13:10:00Z">
            <w:rPr>
              <w:ins w:id="2317" w:author="Gergo" w:date="2017-11-25T11:20:00Z"/>
            </w:rPr>
          </w:rPrChange>
        </w:rPr>
        <w:pPrChange w:id="2318" w:author="Gergo" w:date="2017-11-24T12:00:00Z">
          <w:pPr>
            <w:pStyle w:val="Cmsor2"/>
          </w:pPr>
        </w:pPrChange>
      </w:pPr>
      <w:bookmarkStart w:id="2319" w:name="_Toc499416844"/>
      <w:ins w:id="2320" w:author="Gergo" w:date="2017-11-24T12:01:00Z">
        <w:r w:rsidRPr="003355B9">
          <w:rPr>
            <w:rPrChange w:id="2321" w:author="Gergo" w:date="2017-11-25T13:10:00Z">
              <w:rPr/>
            </w:rPrChange>
          </w:rPr>
          <w:t>Kapcsolat az AdaptED keretrendszerrel</w:t>
        </w:r>
      </w:ins>
      <w:bookmarkEnd w:id="2319"/>
    </w:p>
    <w:p w14:paraId="0CB0C1EC" w14:textId="3F0026E6" w:rsidR="007E3BC0" w:rsidRPr="003355B9" w:rsidRDefault="007E3BC0">
      <w:pPr>
        <w:rPr>
          <w:ins w:id="2322" w:author="Gergo" w:date="2017-11-25T11:30:00Z"/>
          <w:rPrChange w:id="2323" w:author="Gergo" w:date="2017-11-25T13:10:00Z">
            <w:rPr>
              <w:ins w:id="2324" w:author="Gergo" w:date="2017-11-25T11:30:00Z"/>
            </w:rPr>
          </w:rPrChange>
        </w:rPr>
        <w:pPrChange w:id="2325" w:author="Gergo" w:date="2017-11-25T11:20:00Z">
          <w:pPr>
            <w:pStyle w:val="Cmsor2"/>
          </w:pPr>
        </w:pPrChange>
      </w:pPr>
      <w:ins w:id="2326" w:author="Gergo" w:date="2017-11-25T11:23:00Z">
        <w:r w:rsidRPr="003355B9">
          <w:rPr>
            <w:rPrChange w:id="2327" w:author="Gergo" w:date="2017-11-25T13:10:00Z">
              <w:rPr/>
            </w:rPrChange>
          </w:rPr>
          <w:t xml:space="preserve">A </w:t>
        </w:r>
      </w:ins>
      <w:ins w:id="2328" w:author="Gergo" w:date="2017-11-25T11:25:00Z">
        <w:r w:rsidRPr="003355B9">
          <w:rPr>
            <w:rPrChange w:id="2329" w:author="Gergo" w:date="2017-11-25T13:10:00Z">
              <w:rPr/>
            </w:rPrChange>
          </w:rPr>
          <w:t>játék során bekövetkezett eseményeket,</w:t>
        </w:r>
      </w:ins>
      <w:ins w:id="2330" w:author="Gergo" w:date="2017-11-25T11:30:00Z">
        <w:r w:rsidR="007E5CFD" w:rsidRPr="003355B9">
          <w:rPr>
            <w:rPrChange w:id="2331" w:author="Gergo" w:date="2017-11-25T13:10:00Z">
              <w:rPr/>
            </w:rPrChange>
          </w:rPr>
          <w:t xml:space="preserve"> - </w:t>
        </w:r>
      </w:ins>
      <w:ins w:id="2332" w:author="Gergo" w:date="2017-11-25T11:25:00Z">
        <w:r w:rsidRPr="003355B9">
          <w:rPr>
            <w:rPrChange w:id="2333" w:author="Gergo" w:date="2017-11-25T13:10:00Z">
              <w:rPr/>
            </w:rPrChange>
          </w:rPr>
          <w:t>melyek a szenzorok által mért értékeket is kezelik</w:t>
        </w:r>
      </w:ins>
      <w:ins w:id="2334" w:author="Gergo" w:date="2017-11-25T11:30:00Z">
        <w:r w:rsidR="007E5CFD" w:rsidRPr="003355B9">
          <w:rPr>
            <w:rPrChange w:id="2335" w:author="Gergo" w:date="2017-11-25T13:10:00Z">
              <w:rPr/>
            </w:rPrChange>
          </w:rPr>
          <w:t xml:space="preserve"> -</w:t>
        </w:r>
      </w:ins>
      <w:ins w:id="2336" w:author="Gergo" w:date="2017-11-25T11:25:00Z">
        <w:r w:rsidRPr="003355B9">
          <w:rPr>
            <w:rPrChange w:id="2337" w:author="Gergo" w:date="2017-11-25T13:10:00Z">
              <w:rPr/>
            </w:rPrChange>
          </w:rPr>
          <w:t xml:space="preserve"> továbbküldjük </w:t>
        </w:r>
      </w:ins>
      <w:ins w:id="2338" w:author="Gergo" w:date="2017-11-25T11:30:00Z">
        <w:r w:rsidR="007E5CFD" w:rsidRPr="003355B9">
          <w:rPr>
            <w:rPrChange w:id="2339" w:author="Gergo" w:date="2017-11-25T13:10:00Z">
              <w:rPr/>
            </w:rPrChange>
          </w:rPr>
          <w:t xml:space="preserve">a keretrendszer felé, hogy a webes felületen kirajzolt grafikonon megjelenjenek. </w:t>
        </w:r>
      </w:ins>
    </w:p>
    <w:p w14:paraId="03E10EEA" w14:textId="0C174E5E" w:rsidR="007E5CFD" w:rsidRPr="003355B9" w:rsidRDefault="007E5CFD">
      <w:pPr>
        <w:rPr>
          <w:ins w:id="2340" w:author="Gergo" w:date="2017-11-25T11:33:00Z"/>
          <w:rPrChange w:id="2341" w:author="Gergo" w:date="2017-11-25T13:10:00Z">
            <w:rPr>
              <w:ins w:id="2342" w:author="Gergo" w:date="2017-11-25T11:33:00Z"/>
            </w:rPr>
          </w:rPrChange>
        </w:rPr>
        <w:pPrChange w:id="2343" w:author="Gergo" w:date="2017-11-25T11:20:00Z">
          <w:pPr>
            <w:pStyle w:val="Cmsor2"/>
          </w:pPr>
        </w:pPrChange>
      </w:pPr>
      <w:ins w:id="2344" w:author="Gergo" w:date="2017-11-25T11:31:00Z">
        <w:r w:rsidRPr="003355B9">
          <w:rPr>
            <w:rPrChange w:id="2345" w:author="Gergo" w:date="2017-11-25T13:10:00Z">
              <w:rPr/>
            </w:rPrChange>
          </w:rPr>
          <w:t>A egyes szenzoreseményekről pl.: a nyugalom vagy a koncentráció értéke megváltozásáról, vagy a fejpánttal való kapcsolat nem megfe</w:t>
        </w:r>
      </w:ins>
      <w:ins w:id="2346" w:author="Gergo" w:date="2017-11-25T11:33:00Z">
        <w:r w:rsidRPr="003355B9">
          <w:rPr>
            <w:rPrChange w:id="2347" w:author="Gergo" w:date="2017-11-25T13:10:00Z">
              <w:rPr/>
            </w:rPrChange>
          </w:rPr>
          <w:t>l</w:t>
        </w:r>
      </w:ins>
      <w:ins w:id="2348" w:author="Gergo" w:date="2017-11-25T11:31:00Z">
        <w:r w:rsidRPr="003355B9">
          <w:rPr>
            <w:rPrChange w:id="2349" w:author="Gergo" w:date="2017-11-25T13:10:00Z">
              <w:rPr/>
            </w:rPrChange>
          </w:rPr>
          <w:t>elő állapotáról</w:t>
        </w:r>
      </w:ins>
      <w:ins w:id="2350" w:author="Gergo" w:date="2017-11-25T11:33:00Z">
        <w:r w:rsidRPr="003355B9">
          <w:rPr>
            <w:rPrChange w:id="2351" w:author="Gergo" w:date="2017-11-25T13:10:00Z">
              <w:rPr/>
            </w:rPrChange>
          </w:rPr>
          <w:t xml:space="preserve"> értesíteni szeretném magát a játékot is, így a keretrendszeren keresztül a Unitys alkalmazásnak el kell küldeni ezeket.</w:t>
        </w:r>
      </w:ins>
    </w:p>
    <w:p w14:paraId="7526361A" w14:textId="383C9AA1" w:rsidR="007E5CFD" w:rsidRPr="003355B9" w:rsidRDefault="007E5CFD">
      <w:pPr>
        <w:rPr>
          <w:ins w:id="2352" w:author="Gergo" w:date="2017-11-25T12:59:00Z"/>
          <w:rPrChange w:id="2353" w:author="Gergo" w:date="2017-11-25T13:10:00Z">
            <w:rPr>
              <w:ins w:id="2354" w:author="Gergo" w:date="2017-11-25T12:59:00Z"/>
            </w:rPr>
          </w:rPrChange>
        </w:rPr>
        <w:pPrChange w:id="2355" w:author="Gergo" w:date="2017-11-25T11:20:00Z">
          <w:pPr>
            <w:pStyle w:val="Cmsor2"/>
          </w:pPr>
        </w:pPrChange>
      </w:pPr>
      <w:ins w:id="2356" w:author="Gergo" w:date="2017-11-25T11:34:00Z">
        <w:r w:rsidRPr="003355B9">
          <w:rPr>
            <w:rPrChange w:id="2357" w:author="Gergo" w:date="2017-11-25T13:10:00Z">
              <w:rPr/>
            </w:rPrChange>
          </w:rPr>
          <w:lastRenderedPageBreak/>
          <w:t>A fenti két pont kétirányú kommunikációt igényel a java nyelven íródott androidos alkalmazás, és</w:t>
        </w:r>
      </w:ins>
      <w:ins w:id="2358" w:author="Gergo" w:date="2017-11-25T11:35:00Z">
        <w:r w:rsidRPr="003355B9">
          <w:rPr>
            <w:rPrChange w:id="2359" w:author="Gergo" w:date="2017-11-25T13:10:00Z">
              <w:rPr/>
            </w:rPrChange>
          </w:rPr>
          <w:t xml:space="preserve"> a C# nyelven íródott Unitys játék között.</w:t>
        </w:r>
      </w:ins>
      <w:ins w:id="2360" w:author="Gergo" w:date="2017-11-25T11:41:00Z">
        <w:r w:rsidR="00677D06" w:rsidRPr="003355B9">
          <w:rPr>
            <w:rPrChange w:id="2361" w:author="Gergo" w:date="2017-11-25T13:10:00Z">
              <w:rPr/>
            </w:rPrChange>
          </w:rPr>
          <w:t xml:space="preserve"> A C# alkalmazásból az androidos keretrendszer elérése az exportáláskor a Unity által generált UnityPlayer osztályon keresztül történik</w:t>
        </w:r>
      </w:ins>
      <w:ins w:id="2362" w:author="Gergo" w:date="2017-11-25T11:43:00Z">
        <w:r w:rsidR="00677D06" w:rsidRPr="003355B9">
          <w:rPr>
            <w:rPrChange w:id="2363" w:author="Gergo" w:date="2017-11-25T13:10:00Z">
              <w:rPr/>
            </w:rPrChange>
          </w:rPr>
          <w:t>.</w:t>
        </w:r>
      </w:ins>
      <w:ins w:id="2364" w:author="Gergo" w:date="2017-11-25T12:34:00Z">
        <w:r w:rsidR="003814E4" w:rsidRPr="003355B9">
          <w:rPr>
            <w:rPrChange w:id="2365" w:author="Gergo" w:date="2017-11-25T13:10:00Z">
              <w:rPr/>
            </w:rPrChange>
          </w:rPr>
          <w:t xml:space="preserve"> A játék oldaláról a kommunikációt az </w:t>
        </w:r>
        <w:r w:rsidR="003814E4" w:rsidRPr="003355B9">
          <w:rPr>
            <w:rFonts w:ascii="Consolas" w:hAnsi="Consolas"/>
            <w:rPrChange w:id="2366" w:author="Gergo" w:date="2017-11-25T13:10:00Z">
              <w:rPr/>
            </w:rPrChange>
          </w:rPr>
          <w:t>AdaptEDConnector</w:t>
        </w:r>
        <w:r w:rsidR="003814E4" w:rsidRPr="003355B9">
          <w:rPr>
            <w:rPrChange w:id="2367" w:author="Gergo" w:date="2017-11-25T13:10:00Z">
              <w:rPr/>
            </w:rPrChange>
          </w:rPr>
          <w:t xml:space="preserve"> osztályom kezeli.</w:t>
        </w:r>
      </w:ins>
      <w:ins w:id="2368" w:author="Gergo" w:date="2017-11-25T11:43:00Z">
        <w:r w:rsidR="00677D06" w:rsidRPr="003355B9">
          <w:rPr>
            <w:rPrChange w:id="2369" w:author="Gergo" w:date="2017-11-25T13:10:00Z">
              <w:rPr/>
            </w:rPrChange>
          </w:rPr>
          <w:t xml:space="preserve"> </w:t>
        </w:r>
      </w:ins>
      <w:ins w:id="2370" w:author="Gergo" w:date="2017-11-25T11:44:00Z">
        <w:r w:rsidR="00677D06" w:rsidRPr="003355B9">
          <w:rPr>
            <w:rPrChange w:id="2371" w:author="Gergo" w:date="2017-11-25T13:10:00Z">
              <w:rPr/>
            </w:rPrChange>
          </w:rPr>
          <w:t xml:space="preserve">A </w:t>
        </w:r>
        <w:r w:rsidR="00677D06" w:rsidRPr="003355B9">
          <w:rPr>
            <w:rFonts w:ascii="Consolas" w:hAnsi="Consolas"/>
            <w:rPrChange w:id="2372" w:author="Gergo" w:date="2017-11-25T13:10:00Z">
              <w:rPr/>
            </w:rPrChange>
          </w:rPr>
          <w:t>UnityPlay</w:t>
        </w:r>
      </w:ins>
      <w:ins w:id="2373" w:author="Gergo" w:date="2017-11-25T12:33:00Z">
        <w:r w:rsidR="003814E4" w:rsidRPr="003355B9">
          <w:rPr>
            <w:rFonts w:ascii="Consolas" w:hAnsi="Consolas"/>
            <w:rPrChange w:id="2374" w:author="Gergo" w:date="2017-11-25T13:10:00Z">
              <w:rPr/>
            </w:rPrChange>
          </w:rPr>
          <w:t>e</w:t>
        </w:r>
      </w:ins>
      <w:ins w:id="2375" w:author="Gergo" w:date="2017-11-25T11:44:00Z">
        <w:r w:rsidR="00677D06" w:rsidRPr="003355B9">
          <w:rPr>
            <w:rFonts w:ascii="Consolas" w:hAnsi="Consolas"/>
            <w:rPrChange w:id="2376" w:author="Gergo" w:date="2017-11-25T13:10:00Z">
              <w:rPr/>
            </w:rPrChange>
          </w:rPr>
          <w:t>r</w:t>
        </w:r>
        <w:r w:rsidR="00677D06" w:rsidRPr="003355B9">
          <w:rPr>
            <w:rPrChange w:id="2377" w:author="Gergo" w:date="2017-11-25T13:10:00Z">
              <w:rPr/>
            </w:rPrChange>
          </w:rPr>
          <w:t xml:space="preserve"> reprezentálja a futó játékot az android alkalmazáson belül</w:t>
        </w:r>
      </w:ins>
      <w:ins w:id="2378" w:author="Gergo" w:date="2017-11-25T12:32:00Z">
        <w:r w:rsidR="003814E4" w:rsidRPr="003355B9">
          <w:rPr>
            <w:rPrChange w:id="2379" w:author="Gergo" w:date="2017-11-25T13:10:00Z">
              <w:rPr/>
            </w:rPrChange>
          </w:rPr>
          <w:t xml:space="preserve">. Előszőr egy ilyen osztályt képviselő </w:t>
        </w:r>
      </w:ins>
      <w:ins w:id="2380" w:author="Gergo" w:date="2017-11-25T12:37:00Z">
        <w:r w:rsidR="003814E4" w:rsidRPr="003355B9">
          <w:rPr>
            <w:rPrChange w:id="2381" w:author="Gergo" w:date="2017-11-25T13:10:00Z">
              <w:rPr/>
            </w:rPrChange>
          </w:rPr>
          <w:t xml:space="preserve">objektumot kell létrehozni, majd elkérni tőle, hogy melyik jelenleg futó </w:t>
        </w:r>
      </w:ins>
      <w:ins w:id="2382" w:author="Gergo" w:date="2017-11-25T12:38:00Z">
        <w:r w:rsidR="003814E4" w:rsidRPr="003355B9">
          <w:rPr>
            <w:rPrChange w:id="2383" w:author="Gergo" w:date="2017-11-25T13:10:00Z">
              <w:rPr/>
            </w:rPrChange>
          </w:rPr>
          <w:t xml:space="preserve">androidos </w:t>
        </w:r>
      </w:ins>
      <w:ins w:id="2384" w:author="Gergo" w:date="2017-11-25T12:37:00Z">
        <w:r w:rsidR="003814E4" w:rsidRPr="003355B9">
          <w:rPr>
            <w:rPrChange w:id="2385" w:author="Gergo" w:date="2017-11-25T13:10:00Z">
              <w:rPr/>
            </w:rPrChange>
          </w:rPr>
          <w:t xml:space="preserve">activity használja. Egy alkalmazásban, csak egy aktív </w:t>
        </w:r>
        <w:r w:rsidR="003814E4" w:rsidRPr="003355B9">
          <w:rPr>
            <w:rFonts w:ascii="Consolas" w:hAnsi="Consolas"/>
            <w:rPrChange w:id="2386" w:author="Gergo" w:date="2017-11-25T13:10:00Z">
              <w:rPr/>
            </w:rPrChange>
          </w:rPr>
          <w:t>UnityPlayer</w:t>
        </w:r>
        <w:r w:rsidR="003814E4" w:rsidRPr="003355B9">
          <w:rPr>
            <w:rPrChange w:id="2387" w:author="Gergo" w:date="2017-11-25T13:10:00Z">
              <w:rPr/>
            </w:rPrChange>
          </w:rPr>
          <w:t xml:space="preserve"> példány lehet.</w:t>
        </w:r>
      </w:ins>
      <w:ins w:id="2388" w:author="Gergo" w:date="2017-11-25T12:48:00Z">
        <w:r w:rsidR="00FB3DD4" w:rsidRPr="003355B9">
          <w:rPr>
            <w:rPrChange w:id="2389" w:author="Gergo" w:date="2017-11-25T13:10:00Z">
              <w:rPr/>
            </w:rPrChange>
          </w:rPr>
          <w:t xml:space="preserve"> </w:t>
        </w:r>
      </w:ins>
      <w:ins w:id="2390" w:author="Gergo" w:date="2017-11-25T12:50:00Z">
        <w:r w:rsidR="00FB3DD4" w:rsidRPr="003355B9">
          <w:rPr>
            <w:rPrChange w:id="2391" w:author="Gergo" w:date="2017-11-25T13:10:00Z">
              <w:rPr/>
            </w:rPrChange>
          </w:rPr>
          <w:t>Az aktív activity-re mutató referencia birtokában, meghívhatjuk annak metódusait, és átadhatunk ne</w:t>
        </w:r>
        <w:r w:rsidR="001F0C1D" w:rsidRPr="003355B9">
          <w:rPr>
            <w:rPrChange w:id="2392" w:author="Gergo" w:date="2017-11-25T13:10:00Z">
              <w:rPr/>
            </w:rPrChange>
          </w:rPr>
          <w:t>ki paramétereket. A rúnarajzolás közben vétett hiba felküldését</w:t>
        </w:r>
        <w:r w:rsidR="002F6C7A" w:rsidRPr="003355B9">
          <w:rPr>
            <w:rPrChange w:id="2393" w:author="Gergo" w:date="2017-11-25T13:10:00Z">
              <w:rPr/>
            </w:rPrChange>
          </w:rPr>
          <w:t xml:space="preserve"> az alábbi kódr</w:t>
        </w:r>
        <w:r w:rsidR="002C05D4" w:rsidRPr="003355B9">
          <w:rPr>
            <w:rPrChange w:id="2394" w:author="Gergo" w:date="2017-11-25T13:10:00Z">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395" w:author="Gergo" w:date="2017-11-25T13:00:00Z"/>
          <w:rFonts w:ascii="Consolas" w:hAnsi="Consolas" w:cs="Consolas"/>
          <w:color w:val="000000"/>
          <w:sz w:val="22"/>
          <w:szCs w:val="22"/>
          <w:lang w:eastAsia="hu-HU"/>
          <w:rPrChange w:id="2396" w:author="Gergo" w:date="2017-11-25T13:10:00Z">
            <w:rPr>
              <w:ins w:id="2397" w:author="Gergo" w:date="2017-11-25T13:00:00Z"/>
              <w:rFonts w:ascii="Consolas" w:hAnsi="Consolas" w:cs="Consolas"/>
              <w:color w:val="000000"/>
              <w:sz w:val="19"/>
              <w:szCs w:val="19"/>
              <w:lang w:val="en-US" w:eastAsia="hu-HU"/>
            </w:rPr>
          </w:rPrChange>
        </w:rPr>
      </w:pPr>
      <w:ins w:id="2398" w:author="Gergo" w:date="2017-11-25T13:00:00Z">
        <w:r w:rsidRPr="003355B9">
          <w:rPr>
            <w:rFonts w:ascii="Consolas" w:hAnsi="Consolas" w:cs="Consolas"/>
            <w:color w:val="0000FF"/>
            <w:sz w:val="22"/>
            <w:szCs w:val="22"/>
            <w:lang w:eastAsia="hu-HU"/>
            <w:rPrChange w:id="2399"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0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01"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4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03"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04"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405"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406"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407"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08"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409" w:author="Gergo" w:date="2017-11-25T13:00:00Z"/>
          <w:rFonts w:ascii="Consolas" w:hAnsi="Consolas" w:cs="Consolas"/>
          <w:color w:val="000000"/>
          <w:sz w:val="22"/>
          <w:szCs w:val="22"/>
          <w:lang w:eastAsia="hu-HU"/>
          <w:rPrChange w:id="2410" w:author="Gergo" w:date="2017-11-25T13:10:00Z">
            <w:rPr>
              <w:ins w:id="2411" w:author="Gergo" w:date="2017-11-25T13:00:00Z"/>
              <w:rFonts w:ascii="Consolas" w:hAnsi="Consolas" w:cs="Consolas"/>
              <w:color w:val="000000"/>
              <w:sz w:val="19"/>
              <w:szCs w:val="19"/>
              <w:lang w:val="en-US" w:eastAsia="hu-HU"/>
            </w:rPr>
          </w:rPrChange>
        </w:rPr>
      </w:pPr>
      <w:ins w:id="2412" w:author="Gergo" w:date="2017-11-25T13:00:00Z">
        <w:r w:rsidRPr="003355B9">
          <w:rPr>
            <w:rFonts w:ascii="Consolas" w:hAnsi="Consolas" w:cs="Consolas"/>
            <w:color w:val="000000"/>
            <w:sz w:val="22"/>
            <w:szCs w:val="22"/>
            <w:lang w:eastAsia="hu-HU"/>
            <w:rPrChange w:id="2413"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414" w:author="Gergo" w:date="2017-11-25T13:00:00Z"/>
          <w:rFonts w:ascii="Consolas" w:hAnsi="Consolas" w:cs="Consolas"/>
          <w:color w:val="000000"/>
          <w:sz w:val="22"/>
          <w:szCs w:val="22"/>
          <w:lang w:eastAsia="hu-HU"/>
          <w:rPrChange w:id="2415" w:author="Gergo" w:date="2017-11-25T13:10:00Z">
            <w:rPr>
              <w:ins w:id="2416" w:author="Gergo" w:date="2017-11-25T13:00:00Z"/>
              <w:rFonts w:ascii="Consolas" w:hAnsi="Consolas" w:cs="Consolas"/>
              <w:color w:val="000000"/>
              <w:sz w:val="19"/>
              <w:szCs w:val="19"/>
              <w:lang w:val="en-US" w:eastAsia="hu-HU"/>
            </w:rPr>
          </w:rPrChange>
        </w:rPr>
      </w:pPr>
      <w:ins w:id="2417" w:author="Gergo" w:date="2017-11-25T13:00:00Z">
        <w:r w:rsidRPr="003355B9">
          <w:rPr>
            <w:rFonts w:ascii="Consolas" w:hAnsi="Consolas" w:cs="Consolas"/>
            <w:color w:val="000000"/>
            <w:sz w:val="22"/>
            <w:szCs w:val="22"/>
            <w:lang w:eastAsia="hu-HU"/>
            <w:rPrChange w:id="24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1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2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21"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422"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423"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424"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425" w:author="Gergo" w:date="2017-11-25T13:00:00Z"/>
          <w:rFonts w:ascii="Consolas" w:hAnsi="Consolas" w:cs="Consolas"/>
          <w:color w:val="000000"/>
          <w:sz w:val="22"/>
          <w:szCs w:val="22"/>
          <w:lang w:eastAsia="hu-HU"/>
          <w:rPrChange w:id="2426" w:author="Gergo" w:date="2017-11-25T13:10:00Z">
            <w:rPr>
              <w:ins w:id="2427" w:author="Gergo" w:date="2017-11-25T13:00:00Z"/>
              <w:rFonts w:ascii="Consolas" w:hAnsi="Consolas" w:cs="Consolas"/>
              <w:color w:val="000000"/>
              <w:sz w:val="19"/>
              <w:szCs w:val="19"/>
              <w:lang w:val="en-US" w:eastAsia="hu-HU"/>
            </w:rPr>
          </w:rPrChange>
        </w:rPr>
      </w:pPr>
      <w:ins w:id="2428" w:author="Gergo" w:date="2017-11-25T13:00:00Z">
        <w:r w:rsidRPr="003355B9">
          <w:rPr>
            <w:rFonts w:ascii="Consolas" w:hAnsi="Consolas" w:cs="Consolas"/>
            <w:color w:val="000000"/>
            <w:sz w:val="22"/>
            <w:szCs w:val="22"/>
            <w:lang w:eastAsia="hu-HU"/>
            <w:rPrChange w:id="2429"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430" w:author="Gergo" w:date="2017-11-25T13:00:00Z"/>
          <w:rFonts w:ascii="Consolas" w:hAnsi="Consolas" w:cs="Consolas"/>
          <w:color w:val="000000"/>
          <w:sz w:val="22"/>
          <w:szCs w:val="22"/>
          <w:lang w:eastAsia="hu-HU"/>
          <w:rPrChange w:id="2431" w:author="Gergo" w:date="2017-11-25T13:10:00Z">
            <w:rPr>
              <w:ins w:id="2432" w:author="Gergo" w:date="2017-11-25T13:00:00Z"/>
              <w:rFonts w:ascii="Consolas" w:hAnsi="Consolas" w:cs="Consolas"/>
              <w:color w:val="000000"/>
              <w:sz w:val="19"/>
              <w:szCs w:val="19"/>
              <w:lang w:val="en-US" w:eastAsia="hu-HU"/>
            </w:rPr>
          </w:rPrChange>
        </w:rPr>
      </w:pPr>
      <w:ins w:id="2433" w:author="Gergo" w:date="2017-11-25T13:00:00Z">
        <w:r w:rsidRPr="003355B9">
          <w:rPr>
            <w:rFonts w:ascii="Consolas" w:hAnsi="Consolas" w:cs="Consolas"/>
            <w:color w:val="000000"/>
            <w:sz w:val="22"/>
            <w:szCs w:val="22"/>
            <w:lang w:eastAsia="hu-HU"/>
            <w:rPrChange w:id="2434"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435"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4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37"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438"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439"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440"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441" w:author="Gergo" w:date="2017-11-25T13:00:00Z"/>
          <w:rFonts w:ascii="Consolas" w:hAnsi="Consolas" w:cs="Consolas"/>
          <w:color w:val="000000"/>
          <w:sz w:val="22"/>
          <w:szCs w:val="22"/>
          <w:lang w:eastAsia="hu-HU"/>
          <w:rPrChange w:id="2442" w:author="Gergo" w:date="2017-11-25T13:10:00Z">
            <w:rPr>
              <w:ins w:id="2443" w:author="Gergo" w:date="2017-11-25T13:00:00Z"/>
              <w:rFonts w:ascii="Consolas" w:hAnsi="Consolas" w:cs="Consolas"/>
              <w:color w:val="000000"/>
              <w:sz w:val="19"/>
              <w:szCs w:val="19"/>
              <w:lang w:val="en-US" w:eastAsia="hu-HU"/>
            </w:rPr>
          </w:rPrChange>
        </w:rPr>
      </w:pPr>
      <w:ins w:id="2444" w:author="Gergo" w:date="2017-11-25T13:00:00Z">
        <w:r w:rsidRPr="003355B9">
          <w:rPr>
            <w:rFonts w:ascii="Consolas" w:hAnsi="Consolas" w:cs="Consolas"/>
            <w:color w:val="000000"/>
            <w:sz w:val="22"/>
            <w:szCs w:val="22"/>
            <w:lang w:eastAsia="hu-HU"/>
            <w:rPrChange w:id="2445"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446" w:author="Gergo" w:date="2017-11-25T13:00:00Z"/>
          <w:rFonts w:ascii="Consolas" w:hAnsi="Consolas" w:cs="Consolas"/>
          <w:color w:val="000000"/>
          <w:sz w:val="22"/>
          <w:szCs w:val="22"/>
          <w:lang w:eastAsia="hu-HU"/>
          <w:rPrChange w:id="2447" w:author="Gergo" w:date="2017-11-25T13:10:00Z">
            <w:rPr>
              <w:ins w:id="2448" w:author="Gergo" w:date="2017-11-25T13:00:00Z"/>
              <w:rFonts w:ascii="Consolas" w:hAnsi="Consolas" w:cs="Consolas"/>
              <w:color w:val="000000"/>
              <w:sz w:val="19"/>
              <w:szCs w:val="19"/>
              <w:lang w:val="en-US" w:eastAsia="hu-HU"/>
            </w:rPr>
          </w:rPrChange>
        </w:rPr>
      </w:pPr>
      <w:ins w:id="2449" w:author="Gergo" w:date="2017-11-25T13:00:00Z">
        <w:r w:rsidRPr="003355B9">
          <w:rPr>
            <w:rFonts w:ascii="Consolas" w:hAnsi="Consolas" w:cs="Consolas"/>
            <w:color w:val="000000"/>
            <w:sz w:val="22"/>
            <w:szCs w:val="22"/>
            <w:lang w:eastAsia="hu-HU"/>
            <w:rPrChange w:id="2450"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451"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452"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453"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454"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455" w:author="Gergo" w:date="2017-11-25T13:00:00Z"/>
          <w:rFonts w:ascii="Consolas" w:hAnsi="Consolas" w:cs="Consolas"/>
          <w:color w:val="000000"/>
          <w:sz w:val="22"/>
          <w:szCs w:val="22"/>
          <w:lang w:eastAsia="hu-HU"/>
          <w:rPrChange w:id="2456" w:author="Gergo" w:date="2017-11-25T13:10:00Z">
            <w:rPr>
              <w:ins w:id="2457" w:author="Gergo" w:date="2017-11-25T13:00:00Z"/>
              <w:rFonts w:ascii="Consolas" w:hAnsi="Consolas" w:cs="Consolas"/>
              <w:color w:val="000000"/>
              <w:sz w:val="19"/>
              <w:szCs w:val="19"/>
              <w:lang w:val="en-US" w:eastAsia="hu-HU"/>
            </w:rPr>
          </w:rPrChange>
        </w:rPr>
      </w:pPr>
      <w:ins w:id="2458" w:author="Gergo" w:date="2017-11-25T13:00:00Z">
        <w:r w:rsidRPr="003355B9">
          <w:rPr>
            <w:rFonts w:ascii="Consolas" w:hAnsi="Consolas" w:cs="Consolas"/>
            <w:color w:val="000000"/>
            <w:sz w:val="22"/>
            <w:szCs w:val="22"/>
            <w:lang w:eastAsia="hu-HU"/>
            <w:rPrChange w:id="2459"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460" w:author="Gergo" w:date="2017-11-25T13:00:00Z"/>
          <w:rFonts w:ascii="Consolas" w:hAnsi="Consolas" w:cs="Consolas"/>
          <w:color w:val="000000"/>
          <w:sz w:val="22"/>
          <w:szCs w:val="22"/>
          <w:lang w:eastAsia="hu-HU"/>
          <w:rPrChange w:id="2461" w:author="Gergo" w:date="2017-11-25T13:10:00Z">
            <w:rPr>
              <w:ins w:id="2462"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463" w:author="Gergo" w:date="2017-11-25T13:00:00Z"/>
          <w:rFonts w:ascii="Consolas" w:hAnsi="Consolas" w:cs="Consolas"/>
          <w:color w:val="000000"/>
          <w:sz w:val="22"/>
          <w:szCs w:val="22"/>
          <w:lang w:eastAsia="hu-HU"/>
          <w:rPrChange w:id="2464" w:author="Gergo" w:date="2017-11-25T13:10:00Z">
            <w:rPr>
              <w:ins w:id="2465" w:author="Gergo" w:date="2017-11-25T13:00:00Z"/>
              <w:rFonts w:ascii="Consolas" w:hAnsi="Consolas" w:cs="Consolas"/>
              <w:color w:val="000000"/>
              <w:sz w:val="19"/>
              <w:szCs w:val="19"/>
              <w:lang w:val="en-US" w:eastAsia="hu-HU"/>
            </w:rPr>
          </w:rPrChange>
        </w:rPr>
      </w:pPr>
      <w:ins w:id="2466" w:author="Gergo" w:date="2017-11-25T13:00:00Z">
        <w:r w:rsidRPr="003355B9">
          <w:rPr>
            <w:rFonts w:ascii="Consolas" w:hAnsi="Consolas" w:cs="Consolas"/>
            <w:color w:val="000000"/>
            <w:sz w:val="22"/>
            <w:szCs w:val="22"/>
            <w:lang w:eastAsia="hu-HU"/>
            <w:rPrChange w:id="24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6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69"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47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471"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472" w:author="Gergo" w:date="2017-11-25T13:00:00Z"/>
          <w:rFonts w:ascii="Consolas" w:hAnsi="Consolas" w:cs="Consolas"/>
          <w:color w:val="000000"/>
          <w:sz w:val="22"/>
          <w:szCs w:val="22"/>
          <w:lang w:eastAsia="hu-HU"/>
          <w:rPrChange w:id="2473" w:author="Gergo" w:date="2017-11-25T13:10:00Z">
            <w:rPr>
              <w:ins w:id="2474" w:author="Gergo" w:date="2017-11-25T13:00:00Z"/>
              <w:rFonts w:ascii="Consolas" w:hAnsi="Consolas" w:cs="Consolas"/>
              <w:color w:val="000000"/>
              <w:sz w:val="19"/>
              <w:szCs w:val="19"/>
              <w:lang w:val="en-US" w:eastAsia="hu-HU"/>
            </w:rPr>
          </w:rPrChange>
        </w:rPr>
      </w:pPr>
      <w:ins w:id="2475" w:author="Gergo" w:date="2017-11-25T13:00:00Z">
        <w:r w:rsidRPr="003355B9">
          <w:rPr>
            <w:rFonts w:ascii="Consolas" w:hAnsi="Consolas" w:cs="Consolas"/>
            <w:color w:val="000000"/>
            <w:sz w:val="22"/>
            <w:szCs w:val="22"/>
            <w:lang w:eastAsia="hu-HU"/>
            <w:rPrChange w:id="2476"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477"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478"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479" w:author="Gergo" w:date="2017-11-25T13:00:00Z"/>
          <w:rFonts w:ascii="Consolas" w:hAnsi="Consolas" w:cs="Consolas"/>
          <w:color w:val="000000"/>
          <w:sz w:val="22"/>
          <w:szCs w:val="22"/>
          <w:lang w:eastAsia="hu-HU"/>
          <w:rPrChange w:id="2480" w:author="Gergo" w:date="2017-11-25T13:10:00Z">
            <w:rPr>
              <w:ins w:id="2481" w:author="Gergo" w:date="2017-11-25T13:00:00Z"/>
              <w:rFonts w:ascii="Consolas" w:hAnsi="Consolas" w:cs="Consolas"/>
              <w:color w:val="000000"/>
              <w:sz w:val="19"/>
              <w:szCs w:val="19"/>
              <w:lang w:val="en-US" w:eastAsia="hu-HU"/>
            </w:rPr>
          </w:rPrChange>
        </w:rPr>
      </w:pPr>
      <w:ins w:id="2482" w:author="Gergo" w:date="2017-11-25T13:00:00Z">
        <w:r w:rsidRPr="003355B9">
          <w:rPr>
            <w:rFonts w:ascii="Consolas" w:hAnsi="Consolas" w:cs="Consolas"/>
            <w:color w:val="000000"/>
            <w:sz w:val="22"/>
            <w:szCs w:val="22"/>
            <w:lang w:eastAsia="hu-HU"/>
            <w:rPrChange w:id="24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4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6"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488" w:author="Gergo" w:date="2017-11-25T13:00:00Z"/>
          <w:rFonts w:ascii="Consolas" w:hAnsi="Consolas" w:cs="Consolas"/>
          <w:color w:val="000000"/>
          <w:sz w:val="22"/>
          <w:szCs w:val="22"/>
          <w:lang w:eastAsia="hu-HU"/>
          <w:rPrChange w:id="2489" w:author="Gergo" w:date="2017-11-25T13:10:00Z">
            <w:rPr>
              <w:ins w:id="2490" w:author="Gergo" w:date="2017-11-25T13:00:00Z"/>
              <w:rFonts w:ascii="Consolas" w:hAnsi="Consolas" w:cs="Consolas"/>
              <w:color w:val="000000"/>
              <w:sz w:val="19"/>
              <w:szCs w:val="19"/>
              <w:lang w:val="en-US" w:eastAsia="hu-HU"/>
            </w:rPr>
          </w:rPrChange>
        </w:rPr>
      </w:pPr>
      <w:ins w:id="2491" w:author="Gergo" w:date="2017-11-25T13:00:00Z">
        <w:r w:rsidRPr="003355B9">
          <w:rPr>
            <w:rFonts w:ascii="Consolas" w:hAnsi="Consolas" w:cs="Consolas"/>
            <w:color w:val="000000"/>
            <w:sz w:val="22"/>
            <w:szCs w:val="22"/>
            <w:lang w:eastAsia="hu-HU"/>
            <w:rPrChange w:id="2492"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493" w:author="Gergo" w:date="2017-11-25T13:02:00Z"/>
          <w:rFonts w:ascii="Consolas" w:hAnsi="Consolas" w:cs="Consolas"/>
          <w:color w:val="000000"/>
          <w:sz w:val="22"/>
          <w:szCs w:val="22"/>
          <w:lang w:eastAsia="hu-HU"/>
          <w:rPrChange w:id="2494" w:author="Gergo" w:date="2017-11-25T13:10:00Z">
            <w:rPr>
              <w:ins w:id="2495" w:author="Gergo" w:date="2017-11-25T13:02:00Z"/>
              <w:rFonts w:ascii="Consolas" w:hAnsi="Consolas" w:cs="Consolas"/>
              <w:color w:val="000000"/>
              <w:sz w:val="22"/>
              <w:szCs w:val="22"/>
              <w:lang w:val="en-US" w:eastAsia="hu-HU"/>
            </w:rPr>
          </w:rPrChange>
        </w:rPr>
        <w:pPrChange w:id="2496" w:author="Gergo" w:date="2017-11-25T13:00:00Z">
          <w:pPr>
            <w:pStyle w:val="Cmsor2"/>
          </w:pPr>
        </w:pPrChange>
      </w:pPr>
      <w:ins w:id="2497" w:author="Gergo" w:date="2017-11-25T13:00:00Z">
        <w:r w:rsidRPr="003355B9">
          <w:rPr>
            <w:rFonts w:ascii="Consolas" w:hAnsi="Consolas" w:cs="Consolas"/>
            <w:color w:val="000000"/>
            <w:sz w:val="22"/>
            <w:szCs w:val="22"/>
            <w:lang w:eastAsia="hu-HU"/>
            <w:rPrChange w:id="2498" w:author="Gergo" w:date="2017-11-25T13:10:00Z">
              <w:rPr>
                <w:rFonts w:ascii="Consolas" w:hAnsi="Consolas" w:cs="Consolas"/>
                <w:color w:val="000000"/>
                <w:sz w:val="19"/>
                <w:szCs w:val="19"/>
                <w:lang w:val="en-US" w:eastAsia="hu-HU"/>
              </w:rPr>
            </w:rPrChange>
          </w:rPr>
          <w:t>}</w:t>
        </w:r>
      </w:ins>
    </w:p>
    <w:p w14:paraId="4C3C8C1C" w14:textId="5E4A8B89" w:rsidR="005E2355" w:rsidRDefault="005E2355">
      <w:pPr>
        <w:rPr>
          <w:ins w:id="2499" w:author="Gergo" w:date="2017-11-25T18:27:00Z"/>
        </w:rPr>
        <w:pPrChange w:id="2500" w:author="Gergo" w:date="2017-11-25T13:02:00Z">
          <w:pPr>
            <w:pStyle w:val="Cmsor2"/>
          </w:pPr>
        </w:pPrChange>
      </w:pPr>
    </w:p>
    <w:p w14:paraId="6CD7F37D" w14:textId="3CFE612B" w:rsidR="005E2355" w:rsidRDefault="005E2355">
      <w:pPr>
        <w:rPr>
          <w:ins w:id="2501" w:author="Gergo" w:date="2017-11-25T18:30:00Z"/>
        </w:rPr>
        <w:pPrChange w:id="2502" w:author="Gergo" w:date="2017-11-25T13:02:00Z">
          <w:pPr>
            <w:pStyle w:val="Cmsor2"/>
          </w:pPr>
        </w:pPrChange>
      </w:pPr>
      <w:ins w:id="2503" w:author="Gergo" w:date="2017-11-25T18:27:00Z">
        <w:r>
          <w:t xml:space="preserve">A beérkezett eseményeket az alkalmazás továbbküldi a keretrendszer felé, aminek a webes felületén ezeket meg </w:t>
        </w:r>
      </w:ins>
      <w:ins w:id="2504" w:author="Gergo" w:date="2017-11-25T18:30:00Z">
        <w:r>
          <w:t xml:space="preserve">is </w:t>
        </w:r>
      </w:ins>
      <w:ins w:id="2505" w:author="Gergo" w:date="2017-11-25T18:27:00Z">
        <w:r>
          <w:t>lehet tekinteni</w:t>
        </w:r>
      </w:ins>
      <w:ins w:id="2506" w:author="Gergo" w:date="2017-11-25T18:30:00Z">
        <w:r>
          <w:t xml:space="preserve">. A felület a </w:t>
        </w:r>
      </w:ins>
    </w:p>
    <w:p w14:paraId="05E28910" w14:textId="77777777" w:rsidR="005E2355" w:rsidRDefault="005E2355">
      <w:pPr>
        <w:rPr>
          <w:ins w:id="2507" w:author="Gergo" w:date="2017-11-25T18:27:00Z"/>
        </w:rPr>
        <w:pPrChange w:id="2508" w:author="Gergo" w:date="2017-11-25T13:02:00Z">
          <w:pPr>
            <w:pStyle w:val="Cmsor2"/>
          </w:pPr>
        </w:pPrChange>
      </w:pPr>
    </w:p>
    <w:p w14:paraId="1C50799C" w14:textId="719DC286" w:rsidR="002C05D4" w:rsidRPr="003355B9" w:rsidRDefault="002C05D4">
      <w:pPr>
        <w:rPr>
          <w:ins w:id="2509" w:author="Gergo" w:date="2017-11-25T13:04:00Z"/>
          <w:rPrChange w:id="2510" w:author="Gergo" w:date="2017-11-25T13:10:00Z">
            <w:rPr>
              <w:ins w:id="2511" w:author="Gergo" w:date="2017-11-25T13:04:00Z"/>
            </w:rPr>
          </w:rPrChange>
        </w:rPr>
        <w:pPrChange w:id="2512" w:author="Gergo" w:date="2017-11-25T13:02:00Z">
          <w:pPr>
            <w:pStyle w:val="Cmsor2"/>
          </w:pPr>
        </w:pPrChange>
      </w:pPr>
      <w:ins w:id="2513" w:author="Gergo" w:date="2017-11-25T13:02:00Z">
        <w:r w:rsidRPr="003355B9">
          <w:rPr>
            <w:rPrChange w:id="2514" w:author="Gergo" w:date="2017-11-25T13:10:00Z">
              <w:rPr/>
            </w:rPrChange>
          </w:rPr>
          <w:t>A másik irányú kommunikáció – tehát a Java-ban írt android alkalmazás ból a Unitys játék felé indított</w:t>
        </w:r>
      </w:ins>
      <w:ins w:id="2515" w:author="Gergo" w:date="2017-11-25T13:03:00Z">
        <w:r w:rsidRPr="003355B9">
          <w:rPr>
            <w:rPrChange w:id="2516" w:author="Gergo" w:date="2017-11-25T13:10:00Z">
              <w:rPr/>
            </w:rPrChange>
          </w:rPr>
          <w:t xml:space="preserve"> – szintén a </w:t>
        </w:r>
        <w:r w:rsidRPr="00143E34">
          <w:rPr>
            <w:rFonts w:ascii="Consolas" w:hAnsi="Consolas"/>
            <w:rPrChange w:id="2517" w:author="Gergo" w:date="2017-11-25T13:26:00Z">
              <w:rPr/>
            </w:rPrChange>
          </w:rPr>
          <w:t>UnityPlayer</w:t>
        </w:r>
      </w:ins>
      <w:ins w:id="2518" w:author="Gergo" w:date="2017-11-25T13:04:00Z">
        <w:r w:rsidRPr="003355B9">
          <w:rPr>
            <w:rPrChange w:id="2519" w:author="Gergo" w:date="2017-11-25T13:10:00Z">
              <w:rPr/>
            </w:rPrChange>
          </w:rPr>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520" w:author="Gergo" w:date="2017-11-25T13:08:00Z"/>
          <w:rFonts w:ascii="Consolas" w:hAnsi="Consolas" w:cs="Courier New"/>
          <w:color w:val="000000"/>
          <w:sz w:val="22"/>
          <w:szCs w:val="22"/>
          <w:rPrChange w:id="2521" w:author="Gergo" w:date="2017-11-25T13:10:00Z">
            <w:rPr>
              <w:ins w:id="2522" w:author="Gergo" w:date="2017-11-25T13:08:00Z"/>
              <w:rFonts w:ascii="Consolas" w:hAnsi="Consolas" w:cs="Courier New"/>
              <w:color w:val="000000"/>
              <w:lang w:val="en-US"/>
            </w:rPr>
          </w:rPrChange>
        </w:rPr>
      </w:pPr>
      <w:ins w:id="2523" w:author="Gergo" w:date="2017-11-25T13:07:00Z">
        <w:r w:rsidRPr="003355B9">
          <w:rPr>
            <w:rFonts w:ascii="Consolas" w:hAnsi="Consolas" w:cs="Courier New"/>
            <w:color w:val="808000"/>
            <w:sz w:val="22"/>
            <w:szCs w:val="22"/>
            <w:rPrChange w:id="2524"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525"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526"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527"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528"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529"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530"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531"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532"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533"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534"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535"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536"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537"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538"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539"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540"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541"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542" w:author="Gergo" w:date="2017-11-25T13:08:00Z"/>
          <w:rFonts w:ascii="Consolas" w:hAnsi="Consolas" w:cs="Courier New"/>
          <w:color w:val="000000"/>
          <w:rPrChange w:id="2543" w:author="Gergo" w:date="2017-11-25T13:10:00Z">
            <w:rPr>
              <w:ins w:id="2544" w:author="Gergo" w:date="2017-11-25T13:08:00Z"/>
              <w:rFonts w:ascii="Consolas" w:hAnsi="Consolas" w:cs="Courier New"/>
              <w:color w:val="000000"/>
              <w:lang w:val="en-US"/>
            </w:rPr>
          </w:rPrChange>
        </w:rPr>
      </w:pPr>
    </w:p>
    <w:p w14:paraId="70F805B6" w14:textId="439C28FE" w:rsidR="002C05D4" w:rsidRPr="003355B9" w:rsidRDefault="003355B9">
      <w:pPr>
        <w:rPr>
          <w:ins w:id="2545" w:author="Gergo" w:date="2017-11-25T13:07:00Z"/>
          <w:rPrChange w:id="2546" w:author="Gergo" w:date="2017-11-25T13:10:00Z">
            <w:rPr>
              <w:ins w:id="2547" w:author="Gergo" w:date="2017-11-25T13:07:00Z"/>
              <w:rFonts w:ascii="Courier New" w:hAnsi="Courier New" w:cs="Courier New"/>
              <w:color w:val="000000"/>
              <w:sz w:val="18"/>
              <w:szCs w:val="18"/>
              <w:lang w:val="en-US"/>
            </w:rPr>
          </w:rPrChange>
        </w:rPr>
        <w:pPrChange w:id="2548"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549" w:author="Gergo" w:date="2017-11-25T13:08:00Z">
        <w:r w:rsidRPr="003355B9">
          <w:rPr>
            <w:rPrChange w:id="2550" w:author="Gergo" w:date="2017-11-25T13:10:00Z">
              <w:rPr>
                <w:lang w:val="en-US"/>
              </w:rPr>
            </w:rPrChange>
          </w:rPr>
          <w:t xml:space="preserve">Az ilyen típusú eseményeket Unity </w:t>
        </w:r>
        <w:r>
          <w:t xml:space="preserve">oldalon az </w:t>
        </w:r>
        <w:r w:rsidRPr="00143E34">
          <w:rPr>
            <w:rFonts w:ascii="Consolas" w:hAnsi="Consolas"/>
            <w:rPrChange w:id="2551" w:author="Gergo" w:date="2017-11-25T13:26:00Z">
              <w:rPr/>
            </w:rPrChange>
          </w:rPr>
          <w:t>AdaptEDConnector</w:t>
        </w:r>
        <w:r>
          <w:t xml:space="preserve"> script  kezeli. A függvény első paramétere azért mégis a </w:t>
        </w:r>
        <w:r w:rsidRPr="00143E34">
          <w:rPr>
            <w:rFonts w:ascii="Consolas" w:hAnsi="Consolas"/>
            <w:rPrChange w:id="2552" w:author="Gergo" w:date="2017-11-25T13:26:00Z">
              <w:rPr/>
            </w:rPrChange>
          </w:rPr>
          <w:t>GameManager</w:t>
        </w:r>
        <w:r>
          <w:t xml:space="preserve">, mert ez a </w:t>
        </w:r>
        <w:r w:rsidRPr="00143E34">
          <w:rPr>
            <w:rFonts w:ascii="Consolas" w:hAnsi="Consolas"/>
            <w:rPrChange w:id="2553" w:author="Gergo" w:date="2017-11-25T13:26:00Z">
              <w:rPr/>
            </w:rPrChange>
          </w:rPr>
          <w:t>GameManager</w:t>
        </w:r>
        <w:r>
          <w:t xml:space="preserve"> Unity objektumra utal, mert az </w:t>
        </w:r>
        <w:r w:rsidRPr="00143E34">
          <w:rPr>
            <w:rFonts w:ascii="Consolas" w:hAnsi="Consolas"/>
            <w:rPrChange w:id="2554" w:author="Gergo" w:date="2017-11-25T13:26:00Z">
              <w:rPr/>
            </w:rPrChange>
          </w:rPr>
          <w:t>AdaptEDConnector</w:t>
        </w:r>
        <w:r>
          <w:t xml:space="preserve"> script ehhez van csatolva.</w:t>
        </w:r>
      </w:ins>
    </w:p>
    <w:p w14:paraId="7B948EB5" w14:textId="77777777" w:rsidR="002C05D4" w:rsidRPr="003355B9" w:rsidRDefault="002C05D4">
      <w:pPr>
        <w:rPr>
          <w:ins w:id="2555" w:author="Gergo" w:date="2017-11-17T13:48:00Z"/>
          <w:rPrChange w:id="2556" w:author="Gergo" w:date="2017-11-25T13:10:00Z">
            <w:rPr>
              <w:ins w:id="2557" w:author="Gergo" w:date="2017-11-17T13:48:00Z"/>
            </w:rPr>
          </w:rPrChange>
        </w:rPr>
        <w:pPrChange w:id="2558" w:author="Gergo" w:date="2017-11-25T13:02:00Z">
          <w:pPr>
            <w:pStyle w:val="Cmsor2"/>
          </w:pPr>
        </w:pPrChange>
      </w:pPr>
    </w:p>
    <w:p w14:paraId="2F654640" w14:textId="589BBFDE" w:rsidR="009654DF" w:rsidRPr="003355B9" w:rsidRDefault="009654DF" w:rsidP="009654DF">
      <w:pPr>
        <w:pStyle w:val="Cmsor3"/>
        <w:rPr>
          <w:ins w:id="2559" w:author="Gergo" w:date="2017-11-24T11:46:00Z"/>
        </w:rPr>
      </w:pPr>
      <w:bookmarkStart w:id="2560" w:name="_Toc499416845"/>
      <w:ins w:id="2561" w:author="Gergo" w:date="2017-11-17T13:48:00Z">
        <w:r w:rsidRPr="003355B9">
          <w:t>Audió</w:t>
        </w:r>
      </w:ins>
      <w:bookmarkEnd w:id="2560"/>
    </w:p>
    <w:p w14:paraId="6BAE624D" w14:textId="77777777" w:rsidR="005562E2" w:rsidRPr="003355B9" w:rsidRDefault="004B7504">
      <w:pPr>
        <w:rPr>
          <w:ins w:id="2562" w:author="Gergo" w:date="2017-11-24T11:59:00Z"/>
          <w:rPrChange w:id="2563" w:author="Gergo" w:date="2017-11-25T13:10:00Z">
            <w:rPr>
              <w:ins w:id="2564" w:author="Gergo" w:date="2017-11-24T11:59:00Z"/>
            </w:rPr>
          </w:rPrChange>
        </w:rPr>
        <w:pPrChange w:id="2565" w:author="Gergo" w:date="2017-11-24T11:46:00Z">
          <w:pPr>
            <w:pStyle w:val="Cmsor3"/>
          </w:pPr>
        </w:pPrChange>
      </w:pPr>
      <w:ins w:id="2566" w:author="Gergo" w:date="2017-11-24T11:47:00Z">
        <w:r w:rsidRPr="003355B9">
          <w:rPr>
            <w:rPrChange w:id="2567" w:author="Gergo" w:date="2017-11-25T13:10:00Z">
              <w:rPr/>
            </w:rPrChange>
          </w:rPr>
          <w:t xml:space="preserve">A megfelelő hangeffektek lejátszását rendkívül fontosnak találtam, mert ezek nagyban növelhetik a környezet és az élmény valóságosságát. </w:t>
        </w:r>
      </w:ins>
      <w:ins w:id="2568" w:author="Gergo" w:date="2017-11-24T11:46:00Z">
        <w:r w:rsidRPr="003355B9">
          <w:rPr>
            <w:rPrChange w:id="2569" w:author="Gergo" w:date="2017-11-25T13:10:00Z">
              <w:rPr/>
            </w:rPrChange>
          </w:rPr>
          <w:t xml:space="preserve">A hangok lejátszását az </w:t>
        </w:r>
        <w:r w:rsidRPr="003355B9">
          <w:rPr>
            <w:rFonts w:ascii="Consolas" w:hAnsi="Consolas"/>
            <w:rPrChange w:id="2570" w:author="Gergo" w:date="2017-11-25T13:10:00Z">
              <w:rPr>
                <w:b w:val="0"/>
                <w:bCs w:val="0"/>
              </w:rPr>
            </w:rPrChange>
          </w:rPr>
          <w:t>AudioManager</w:t>
        </w:r>
        <w:r w:rsidRPr="003355B9">
          <w:rPr>
            <w:rPrChange w:id="2571" w:author="Gergo" w:date="2017-11-25T13:10:00Z">
              <w:rPr/>
            </w:rPrChange>
          </w:rPr>
          <w:t xml:space="preserve"> osztály végzi.</w:t>
        </w:r>
      </w:ins>
      <w:ins w:id="2572" w:author="Gergo" w:date="2017-11-24T11:48:00Z">
        <w:r w:rsidRPr="003355B9">
          <w:rPr>
            <w:rPrChange w:id="2573" w:author="Gergo" w:date="2017-11-25T13:10:00Z">
              <w:rPr/>
            </w:rPrChange>
          </w:rPr>
          <w:t xml:space="preserve"> </w:t>
        </w:r>
      </w:ins>
    </w:p>
    <w:p w14:paraId="6A1C9F02" w14:textId="4240C6ED" w:rsidR="004B7504" w:rsidRPr="003355B9" w:rsidRDefault="004B7504">
      <w:pPr>
        <w:rPr>
          <w:ins w:id="2574" w:author="Gergo" w:date="2017-11-24T11:55:00Z"/>
          <w:rPrChange w:id="2575" w:author="Gergo" w:date="2017-11-25T13:10:00Z">
            <w:rPr>
              <w:ins w:id="2576" w:author="Gergo" w:date="2017-11-24T11:55:00Z"/>
            </w:rPr>
          </w:rPrChange>
        </w:rPr>
        <w:pPrChange w:id="2577" w:author="Gergo" w:date="2017-11-24T11:46:00Z">
          <w:pPr>
            <w:pStyle w:val="Cmsor3"/>
          </w:pPr>
        </w:pPrChange>
      </w:pPr>
      <w:ins w:id="2578" w:author="Gergo" w:date="2017-11-24T11:48:00Z">
        <w:r w:rsidRPr="003355B9">
          <w:rPr>
            <w:rPrChange w:id="2579" w:author="Gergo" w:date="2017-11-25T13:10:00Z">
              <w:rPr/>
            </w:rPrChange>
          </w:rPr>
          <w:t xml:space="preserve">Ez úgy épül fel, </w:t>
        </w:r>
      </w:ins>
      <w:ins w:id="2580" w:author="Gergo" w:date="2017-11-24T11:49:00Z">
        <w:r w:rsidRPr="003355B9">
          <w:rPr>
            <w:rPrChange w:id="2581" w:author="Gergo" w:date="2017-11-25T13:10:00Z">
              <w:rPr/>
            </w:rPrChange>
          </w:rPr>
          <w:t xml:space="preserve">hogy tartalmaz egy </w:t>
        </w:r>
        <w:r w:rsidRPr="003355B9">
          <w:rPr>
            <w:rFonts w:ascii="Consolas" w:hAnsi="Consolas"/>
            <w:rPrChange w:id="2582" w:author="Gergo" w:date="2017-11-25T13:10:00Z">
              <w:rPr>
                <w:b w:val="0"/>
                <w:bCs w:val="0"/>
              </w:rPr>
            </w:rPrChange>
          </w:rPr>
          <w:t>Sound</w:t>
        </w:r>
        <w:r w:rsidRPr="003355B9">
          <w:rPr>
            <w:rPrChange w:id="2583" w:author="Gergo" w:date="2017-11-25T13:10:00Z">
              <w:rPr/>
            </w:rPrChange>
          </w:rPr>
          <w:t xml:space="preserve"> tömböt. A </w:t>
        </w:r>
        <w:r w:rsidRPr="003355B9">
          <w:rPr>
            <w:rFonts w:ascii="Consolas" w:hAnsi="Consolas"/>
            <w:rPrChange w:id="2584" w:author="Gergo" w:date="2017-11-25T13:10:00Z">
              <w:rPr>
                <w:b w:val="0"/>
                <w:bCs w:val="0"/>
              </w:rPr>
            </w:rPrChange>
          </w:rPr>
          <w:t>Sound</w:t>
        </w:r>
        <w:r w:rsidRPr="003355B9">
          <w:rPr>
            <w:rPrChange w:id="2585" w:author="Gergo" w:date="2017-11-25T13:10:00Z">
              <w:rPr/>
            </w:rPrChange>
          </w:rPr>
          <w:t xml:space="preserve"> osztály tárolja egy hangeffektnek, minden olyan tulajdonságát, amit állítani szeretnék. Pl.</w:t>
        </w:r>
      </w:ins>
      <w:ins w:id="2586" w:author="Gergo" w:date="2017-11-24T11:50:00Z">
        <w:r w:rsidRPr="003355B9">
          <w:rPr>
            <w:rPrChange w:id="2587" w:author="Gergo" w:date="2017-11-25T13:10:00Z">
              <w:rPr/>
            </w:rPrChange>
          </w:rPr>
          <w:t xml:space="preserve">: </w:t>
        </w:r>
      </w:ins>
      <w:ins w:id="2588" w:author="Gergo" w:date="2017-11-24T11:55:00Z">
        <w:r w:rsidRPr="003355B9">
          <w:rPr>
            <w:rPrChange w:id="2589" w:author="Gergo" w:date="2017-11-25T13:10:00Z">
              <w:rPr/>
            </w:rPrChange>
          </w:rPr>
          <w:t xml:space="preserve">egy azonosító név, </w:t>
        </w:r>
      </w:ins>
      <w:ins w:id="2590" w:author="Gergo" w:date="2017-11-24T11:51:00Z">
        <w:r w:rsidRPr="003355B9">
          <w:rPr>
            <w:rPrChange w:id="2591" w:author="Gergo" w:date="2017-11-25T13:10:00Z">
              <w:rPr/>
            </w:rPrChange>
          </w:rPr>
          <w:t xml:space="preserve">maga a hang, magassága, </w:t>
        </w:r>
      </w:ins>
      <w:ins w:id="2592" w:author="Gergo" w:date="2017-11-24T11:52:00Z">
        <w:r w:rsidRPr="003355B9">
          <w:rPr>
            <w:rPrChange w:id="2593" w:author="Gergo" w:date="2017-11-25T13:10:00Z">
              <w:rPr/>
            </w:rPrChange>
          </w:rPr>
          <w:t xml:space="preserve">hangerő vagy, hogy ha vége újrakezdődjön-e. Az </w:t>
        </w:r>
        <w:r w:rsidRPr="003355B9">
          <w:rPr>
            <w:rFonts w:ascii="Consolas" w:hAnsi="Consolas"/>
            <w:rPrChange w:id="2594" w:author="Gergo" w:date="2017-11-25T13:10:00Z">
              <w:rPr>
                <w:b w:val="0"/>
                <w:bCs w:val="0"/>
              </w:rPr>
            </w:rPrChange>
          </w:rPr>
          <w:t>AudioManager</w:t>
        </w:r>
        <w:r w:rsidRPr="003355B9">
          <w:rPr>
            <w:rPrChange w:id="2595" w:author="Gergo" w:date="2017-11-25T13:10:00Z">
              <w:rPr/>
            </w:rPrChange>
          </w:rPr>
          <w:t xml:space="preserve"> osztály biztosít </w:t>
        </w:r>
      </w:ins>
      <w:ins w:id="2596" w:author="Gergo" w:date="2017-11-24T11:53:00Z">
        <w:r w:rsidRPr="003355B9">
          <w:rPr>
            <w:rPrChange w:id="2597" w:author="Gergo" w:date="2017-11-25T13:10:00Z">
              <w:rPr/>
            </w:rPrChange>
          </w:rPr>
          <w:t>különböző metódusokat, szolgáltatásokat a hangok globális, vagy lokális, adott objektumhoz csatolt</w:t>
        </w:r>
      </w:ins>
      <w:ins w:id="2598" w:author="Gergo" w:date="2017-11-24T11:54:00Z">
        <w:r w:rsidRPr="003355B9">
          <w:rPr>
            <w:rPrChange w:id="2599" w:author="Gergo" w:date="2017-11-25T13:10:00Z">
              <w:rPr/>
            </w:rPrChange>
          </w:rPr>
          <w:t xml:space="preserve"> lejátszásához, illetve a lejátszás állapotának lekérdezéséhez. Ezek a metódusok csak a Sound objektum nevét várják, és utána kikeresik azt a tárolt tömbben.</w:t>
        </w:r>
      </w:ins>
      <w:ins w:id="2600" w:author="Gergo" w:date="2017-11-24T11:55:00Z">
        <w:r w:rsidR="00AE621E" w:rsidRPr="003355B9">
          <w:rPr>
            <w:rPrChange w:id="2601" w:author="Gergo" w:date="2017-11-25T13:10:00Z">
              <w:rPr/>
            </w:rPrChange>
          </w:rPr>
          <w:t xml:space="preserve"> Példának a</w:t>
        </w:r>
      </w:ins>
      <w:ins w:id="2602" w:author="Gergo" w:date="2017-11-24T11:57:00Z">
        <w:r w:rsidR="005562E2" w:rsidRPr="003355B9">
          <w:rPr>
            <w:rPrChange w:id="2603" w:author="Gergo" w:date="2017-11-25T13:10:00Z">
              <w:rPr/>
            </w:rPrChange>
          </w:rPr>
          <w:t xml:space="preserve"> késleltetett</w:t>
        </w:r>
      </w:ins>
      <w:ins w:id="2604" w:author="Gergo" w:date="2017-11-24T11:55:00Z">
        <w:r w:rsidR="00AE621E" w:rsidRPr="003355B9">
          <w:rPr>
            <w:rPrChange w:id="2605" w:author="Gergo" w:date="2017-11-25T13:10:00Z">
              <w:rPr/>
            </w:rPrChange>
          </w:rPr>
          <w:t xml:space="preserve"> lejátszás metódus az alábbi módon működik</w:t>
        </w:r>
      </w:ins>
      <w:ins w:id="2606" w:author="Gergo" w:date="2017-11-24T11:58:00Z">
        <w:r w:rsidR="005562E2" w:rsidRPr="003355B9">
          <w:rPr>
            <w:rPrChange w:id="2607" w:author="Gergo" w:date="2017-11-25T13:10:00Z">
              <w:rPr/>
            </w:rPrChange>
          </w:rPr>
          <w:t xml:space="preserve"> (A  késleltetés mértékét nem másodpercben, hanem a mintavételezési frekvenciában kell megadni. A dokumentáció alapján, így egy másodperc 44100 Hz) </w:t>
        </w:r>
      </w:ins>
      <w:ins w:id="2608" w:author="Gergo" w:date="2017-11-24T11:55:00Z">
        <w:r w:rsidR="00AE621E" w:rsidRPr="003355B9">
          <w:rPr>
            <w:rPrChange w:id="2609" w:author="Gergo" w:date="2017-11-25T13:10:00Z">
              <w:rPr/>
            </w:rPrChange>
          </w:rPr>
          <w:t>:</w:t>
        </w:r>
      </w:ins>
      <w:ins w:id="2610" w:author="Gergo" w:date="2017-11-24T12:03:00Z">
        <w:r w:rsidR="0027240E" w:rsidRPr="003355B9">
          <w:rPr>
            <w:rPrChange w:id="2611" w:author="Gergo" w:date="2017-11-25T13:10:00Z">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612" w:author="Gergo" w:date="2017-11-24T11:57:00Z"/>
          <w:rFonts w:ascii="Consolas" w:hAnsi="Consolas" w:cs="Consolas"/>
          <w:color w:val="000000"/>
          <w:sz w:val="22"/>
          <w:szCs w:val="22"/>
          <w:lang w:eastAsia="hu-HU"/>
          <w:rPrChange w:id="2613" w:author="Gergo" w:date="2017-11-25T13:10:00Z">
            <w:rPr>
              <w:ins w:id="2614" w:author="Gergo" w:date="2017-11-24T11:57:00Z"/>
              <w:rFonts w:ascii="Consolas" w:hAnsi="Consolas" w:cs="Consolas"/>
              <w:color w:val="000000"/>
              <w:sz w:val="19"/>
              <w:szCs w:val="19"/>
              <w:lang w:val="en-US" w:eastAsia="hu-HU"/>
            </w:rPr>
          </w:rPrChange>
        </w:rPr>
      </w:pPr>
      <w:ins w:id="2615" w:author="Gergo" w:date="2017-11-24T11:57:00Z">
        <w:r w:rsidRPr="003355B9">
          <w:rPr>
            <w:rFonts w:ascii="Consolas" w:hAnsi="Consolas" w:cs="Consolas"/>
            <w:color w:val="0000FF"/>
            <w:sz w:val="22"/>
            <w:szCs w:val="22"/>
            <w:lang w:eastAsia="hu-HU"/>
            <w:rPrChange w:id="2616"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61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1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619"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620"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621"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622"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623"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624" w:author="Gergo" w:date="2017-11-24T11:57:00Z"/>
          <w:rFonts w:ascii="Consolas" w:hAnsi="Consolas" w:cs="Consolas"/>
          <w:color w:val="000000"/>
          <w:sz w:val="22"/>
          <w:szCs w:val="22"/>
          <w:lang w:eastAsia="hu-HU"/>
          <w:rPrChange w:id="2625" w:author="Gergo" w:date="2017-11-25T13:10:00Z">
            <w:rPr>
              <w:ins w:id="2626" w:author="Gergo" w:date="2017-11-24T11:57:00Z"/>
              <w:rFonts w:ascii="Consolas" w:hAnsi="Consolas" w:cs="Consolas"/>
              <w:color w:val="000000"/>
              <w:sz w:val="19"/>
              <w:szCs w:val="19"/>
              <w:lang w:val="en-US" w:eastAsia="hu-HU"/>
            </w:rPr>
          </w:rPrChange>
        </w:rPr>
      </w:pPr>
      <w:ins w:id="2627" w:author="Gergo" w:date="2017-11-24T11:57:00Z">
        <w:r w:rsidRPr="003355B9">
          <w:rPr>
            <w:rFonts w:ascii="Consolas" w:hAnsi="Consolas" w:cs="Consolas"/>
            <w:color w:val="000000"/>
            <w:sz w:val="22"/>
            <w:szCs w:val="22"/>
            <w:lang w:eastAsia="hu-HU"/>
            <w:rPrChange w:id="2628"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629" w:author="Gergo" w:date="2017-11-24T11:57:00Z"/>
          <w:rFonts w:ascii="Consolas" w:hAnsi="Consolas" w:cs="Consolas"/>
          <w:color w:val="000000"/>
          <w:sz w:val="22"/>
          <w:szCs w:val="22"/>
          <w:lang w:eastAsia="hu-HU"/>
          <w:rPrChange w:id="2630" w:author="Gergo" w:date="2017-11-25T13:10:00Z">
            <w:rPr>
              <w:ins w:id="2631" w:author="Gergo" w:date="2017-11-24T11:57:00Z"/>
              <w:rFonts w:ascii="Consolas" w:hAnsi="Consolas" w:cs="Consolas"/>
              <w:color w:val="000000"/>
              <w:sz w:val="19"/>
              <w:szCs w:val="19"/>
              <w:lang w:val="en-US" w:eastAsia="hu-HU"/>
            </w:rPr>
          </w:rPrChange>
        </w:rPr>
      </w:pPr>
      <w:ins w:id="2632" w:author="Gergo" w:date="2017-11-24T11:57:00Z">
        <w:r w:rsidRPr="003355B9">
          <w:rPr>
            <w:rFonts w:ascii="Consolas" w:hAnsi="Consolas" w:cs="Consolas"/>
            <w:color w:val="000000"/>
            <w:sz w:val="22"/>
            <w:szCs w:val="22"/>
            <w:lang w:eastAsia="hu-HU"/>
            <w:rPrChange w:id="263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34"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635"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636"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637"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638" w:author="Gergo" w:date="2017-11-24T11:57:00Z"/>
          <w:rFonts w:ascii="Consolas" w:hAnsi="Consolas" w:cs="Consolas"/>
          <w:color w:val="000000"/>
          <w:sz w:val="22"/>
          <w:szCs w:val="22"/>
          <w:lang w:eastAsia="hu-HU"/>
          <w:rPrChange w:id="2639" w:author="Gergo" w:date="2017-11-25T13:10:00Z">
            <w:rPr>
              <w:ins w:id="2640" w:author="Gergo" w:date="2017-11-24T11:57:00Z"/>
              <w:rFonts w:ascii="Consolas" w:hAnsi="Consolas" w:cs="Consolas"/>
              <w:color w:val="000000"/>
              <w:sz w:val="19"/>
              <w:szCs w:val="19"/>
              <w:lang w:val="en-US" w:eastAsia="hu-HU"/>
            </w:rPr>
          </w:rPrChange>
        </w:rPr>
      </w:pPr>
      <w:ins w:id="2641" w:author="Gergo" w:date="2017-11-24T11:57:00Z">
        <w:r w:rsidRPr="003355B9">
          <w:rPr>
            <w:rFonts w:ascii="Consolas" w:hAnsi="Consolas" w:cs="Consolas"/>
            <w:color w:val="000000"/>
            <w:sz w:val="22"/>
            <w:szCs w:val="22"/>
            <w:lang w:eastAsia="hu-HU"/>
            <w:rPrChange w:id="2642"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643" w:author="Gergo" w:date="2017-11-24T11:57:00Z"/>
          <w:rFonts w:ascii="Consolas" w:hAnsi="Consolas" w:cs="Consolas"/>
          <w:color w:val="000000"/>
          <w:sz w:val="22"/>
          <w:szCs w:val="22"/>
          <w:lang w:eastAsia="hu-HU"/>
          <w:rPrChange w:id="2644" w:author="Gergo" w:date="2017-11-25T13:10:00Z">
            <w:rPr>
              <w:ins w:id="2645" w:author="Gergo" w:date="2017-11-24T11:57:00Z"/>
              <w:rFonts w:ascii="Consolas" w:hAnsi="Consolas" w:cs="Consolas"/>
              <w:color w:val="000000"/>
              <w:sz w:val="19"/>
              <w:szCs w:val="19"/>
              <w:lang w:val="en-US" w:eastAsia="hu-HU"/>
            </w:rPr>
          </w:rPrChange>
        </w:rPr>
      </w:pPr>
      <w:ins w:id="2646" w:author="Gergo" w:date="2017-11-24T11:57:00Z">
        <w:r w:rsidRPr="003355B9">
          <w:rPr>
            <w:rFonts w:ascii="Consolas" w:hAnsi="Consolas" w:cs="Consolas"/>
            <w:color w:val="000000"/>
            <w:sz w:val="22"/>
            <w:szCs w:val="22"/>
            <w:lang w:eastAsia="hu-HU"/>
            <w:rPrChange w:id="264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4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49"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65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651"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652" w:author="Gergo" w:date="2017-11-24T11:57:00Z"/>
          <w:rFonts w:ascii="Consolas" w:hAnsi="Consolas" w:cs="Consolas"/>
          <w:color w:val="000000"/>
          <w:sz w:val="22"/>
          <w:szCs w:val="22"/>
          <w:lang w:eastAsia="hu-HU"/>
          <w:rPrChange w:id="2653" w:author="Gergo" w:date="2017-11-25T13:10:00Z">
            <w:rPr>
              <w:ins w:id="2654" w:author="Gergo" w:date="2017-11-24T11:57:00Z"/>
              <w:rFonts w:ascii="Consolas" w:hAnsi="Consolas" w:cs="Consolas"/>
              <w:color w:val="000000"/>
              <w:sz w:val="19"/>
              <w:szCs w:val="19"/>
              <w:lang w:val="en-US" w:eastAsia="hu-HU"/>
            </w:rPr>
          </w:rPrChange>
        </w:rPr>
      </w:pPr>
      <w:ins w:id="2655" w:author="Gergo" w:date="2017-11-24T11:57:00Z">
        <w:r w:rsidRPr="003355B9">
          <w:rPr>
            <w:rFonts w:ascii="Consolas" w:hAnsi="Consolas" w:cs="Consolas"/>
            <w:color w:val="000000"/>
            <w:sz w:val="22"/>
            <w:szCs w:val="22"/>
            <w:lang w:eastAsia="hu-HU"/>
            <w:rPrChange w:id="2656"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657" w:author="Gergo" w:date="2017-11-24T11:57:00Z"/>
          <w:rFonts w:ascii="Consolas" w:hAnsi="Consolas" w:cs="Consolas"/>
          <w:color w:val="000000"/>
          <w:sz w:val="22"/>
          <w:szCs w:val="22"/>
          <w:lang w:eastAsia="hu-HU"/>
          <w:rPrChange w:id="2658" w:author="Gergo" w:date="2017-11-25T13:10:00Z">
            <w:rPr>
              <w:ins w:id="2659" w:author="Gergo" w:date="2017-11-24T11:57:00Z"/>
              <w:rFonts w:ascii="Consolas" w:hAnsi="Consolas" w:cs="Consolas"/>
              <w:color w:val="000000"/>
              <w:sz w:val="19"/>
              <w:szCs w:val="19"/>
              <w:lang w:val="en-US" w:eastAsia="hu-HU"/>
            </w:rPr>
          </w:rPrChange>
        </w:rPr>
      </w:pPr>
      <w:ins w:id="2660" w:author="Gergo" w:date="2017-11-24T11:57:00Z">
        <w:r w:rsidRPr="003355B9">
          <w:rPr>
            <w:rFonts w:ascii="Consolas" w:hAnsi="Consolas" w:cs="Consolas"/>
            <w:color w:val="000000"/>
            <w:sz w:val="22"/>
            <w:szCs w:val="22"/>
            <w:lang w:eastAsia="hu-HU"/>
            <w:rPrChange w:id="26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62"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663"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664"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665"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666" w:author="Gergo" w:date="2017-11-24T11:57:00Z"/>
          <w:rFonts w:ascii="Consolas" w:hAnsi="Consolas" w:cs="Consolas"/>
          <w:color w:val="000000"/>
          <w:sz w:val="22"/>
          <w:szCs w:val="22"/>
          <w:lang w:eastAsia="hu-HU"/>
          <w:rPrChange w:id="2667" w:author="Gergo" w:date="2017-11-25T13:10:00Z">
            <w:rPr>
              <w:ins w:id="2668" w:author="Gergo" w:date="2017-11-24T11:57:00Z"/>
              <w:rFonts w:ascii="Consolas" w:hAnsi="Consolas" w:cs="Consolas"/>
              <w:color w:val="000000"/>
              <w:sz w:val="19"/>
              <w:szCs w:val="19"/>
              <w:lang w:val="en-US" w:eastAsia="hu-HU"/>
            </w:rPr>
          </w:rPrChange>
        </w:rPr>
      </w:pPr>
      <w:ins w:id="2669" w:author="Gergo" w:date="2017-11-24T11:57:00Z">
        <w:r w:rsidRPr="003355B9">
          <w:rPr>
            <w:rFonts w:ascii="Consolas" w:hAnsi="Consolas" w:cs="Consolas"/>
            <w:color w:val="000000"/>
            <w:sz w:val="22"/>
            <w:szCs w:val="22"/>
            <w:lang w:eastAsia="hu-HU"/>
            <w:rPrChange w:id="2670"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671" w:author="Gergo" w:date="2017-11-24T11:57:00Z"/>
          <w:rFonts w:ascii="Consolas" w:hAnsi="Consolas" w:cs="Consolas"/>
          <w:color w:val="000000"/>
          <w:sz w:val="22"/>
          <w:szCs w:val="22"/>
          <w:lang w:eastAsia="hu-HU"/>
          <w:rPrChange w:id="2672" w:author="Gergo" w:date="2017-11-25T13:10:00Z">
            <w:rPr>
              <w:ins w:id="2673" w:author="Gergo" w:date="2017-11-24T11:57:00Z"/>
              <w:rFonts w:ascii="Consolas" w:hAnsi="Consolas" w:cs="Consolas"/>
              <w:color w:val="000000"/>
              <w:sz w:val="19"/>
              <w:szCs w:val="19"/>
              <w:lang w:val="en-US" w:eastAsia="hu-HU"/>
            </w:rPr>
          </w:rPrChange>
        </w:rPr>
      </w:pPr>
      <w:ins w:id="2674" w:author="Gergo" w:date="2017-11-24T11:57:00Z">
        <w:r w:rsidRPr="003355B9">
          <w:rPr>
            <w:rFonts w:ascii="Consolas" w:hAnsi="Consolas" w:cs="Consolas"/>
            <w:color w:val="000000"/>
            <w:sz w:val="22"/>
            <w:szCs w:val="22"/>
            <w:lang w:eastAsia="hu-HU"/>
            <w:rPrChange w:id="2675"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676" w:author="Gergo" w:date="2017-11-17T13:48:00Z"/>
          <w:sz w:val="22"/>
          <w:szCs w:val="22"/>
          <w:rPrChange w:id="2677" w:author="Gergo" w:date="2017-11-25T13:10:00Z">
            <w:rPr>
              <w:ins w:id="2678" w:author="Gergo" w:date="2017-11-17T13:48:00Z"/>
            </w:rPr>
          </w:rPrChange>
        </w:rPr>
        <w:pPrChange w:id="2679" w:author="Gergo" w:date="2017-11-24T11:59:00Z">
          <w:pPr>
            <w:pStyle w:val="Cmsor3"/>
          </w:pPr>
        </w:pPrChange>
      </w:pPr>
      <w:ins w:id="2680" w:author="Gergo" w:date="2017-11-24T11:57:00Z">
        <w:r w:rsidRPr="003355B9">
          <w:rPr>
            <w:rFonts w:ascii="Consolas" w:hAnsi="Consolas" w:cs="Consolas"/>
            <w:color w:val="000000"/>
            <w:sz w:val="22"/>
            <w:szCs w:val="22"/>
            <w:lang w:eastAsia="hu-HU"/>
            <w:rPrChange w:id="2681" w:author="Gergo" w:date="2017-11-25T13:10:00Z">
              <w:rPr>
                <w:rFonts w:ascii="Consolas" w:hAnsi="Consolas" w:cs="Consolas"/>
                <w:b w:val="0"/>
                <w:bCs w:val="0"/>
                <w:color w:val="000000"/>
                <w:sz w:val="19"/>
                <w:szCs w:val="19"/>
                <w:lang w:val="en-US" w:eastAsia="hu-HU"/>
              </w:rPr>
            </w:rPrChange>
          </w:rPr>
          <w:t>}</w:t>
        </w:r>
      </w:ins>
    </w:p>
    <w:p w14:paraId="5B44DE1D" w14:textId="32373EAC" w:rsidR="009654DF" w:rsidRDefault="009654DF" w:rsidP="009654DF">
      <w:pPr>
        <w:pStyle w:val="Cmsor3"/>
        <w:rPr>
          <w:ins w:id="2682" w:author="Gergo" w:date="2017-11-25T13:22:00Z"/>
        </w:rPr>
      </w:pPr>
      <w:bookmarkStart w:id="2683" w:name="_Toc499416846"/>
      <w:ins w:id="2684" w:author="Gergo" w:date="2017-11-17T13:48:00Z">
        <w:r w:rsidRPr="003355B9">
          <w:lastRenderedPageBreak/>
          <w:t>Újrakezdés</w:t>
        </w:r>
      </w:ins>
      <w:bookmarkEnd w:id="2683"/>
    </w:p>
    <w:p w14:paraId="0C6C165E" w14:textId="086DFF7F" w:rsidR="00143E34" w:rsidRDefault="00143E34">
      <w:pPr>
        <w:rPr>
          <w:ins w:id="2685" w:author="Gergo" w:date="2017-11-25T13:23:00Z"/>
        </w:rPr>
        <w:pPrChange w:id="2686" w:author="Gergo" w:date="2017-11-25T13:22:00Z">
          <w:pPr>
            <w:pStyle w:val="Cmsor3"/>
          </w:pPr>
        </w:pPrChange>
      </w:pPr>
      <w:ins w:id="2687" w:author="Gergo" w:date="2017-11-25T13:22:00Z">
        <w:r>
          <w:t xml:space="preserve">A kontrolleren a legalsó gombot menyomva a játék teljesen megáll, és megjelenik egy </w:t>
        </w:r>
      </w:ins>
      <w:ins w:id="2688"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143E34" w:rsidRDefault="00143E34">
      <w:pPr>
        <w:rPr>
          <w:ins w:id="2689" w:author="Gergo" w:date="2017-11-17T13:48:00Z"/>
          <w:rPrChange w:id="2690" w:author="Gergo" w:date="2017-11-25T13:22:00Z">
            <w:rPr>
              <w:ins w:id="2691" w:author="Gergo" w:date="2017-11-17T13:48:00Z"/>
            </w:rPr>
          </w:rPrChange>
        </w:rPr>
        <w:pPrChange w:id="2692" w:author="Gergo" w:date="2017-11-25T13:27:00Z">
          <w:pPr>
            <w:pStyle w:val="Cmsor3"/>
          </w:pPr>
        </w:pPrChange>
      </w:pPr>
      <w:ins w:id="2693" w:author="Gergo" w:date="2017-11-25T13:25:00Z">
        <w:r>
          <w:t xml:space="preserve">Az újrakezdés gombra kattintva a </w:t>
        </w:r>
        <w:r w:rsidRPr="00143E34">
          <w:rPr>
            <w:rFonts w:ascii="Consolas" w:hAnsi="Consolas"/>
            <w:rPrChange w:id="2694" w:author="Gergo" w:date="2017-11-25T13:26:00Z">
              <w:rPr/>
            </w:rPrChange>
          </w:rPr>
          <w:t>GameManager</w:t>
        </w:r>
      </w:ins>
      <w:ins w:id="2695" w:author="Gergo" w:date="2017-11-25T13:27:00Z">
        <w:r>
          <w:rPr>
            <w:rFonts w:ascii="Consolas" w:hAnsi="Consolas"/>
          </w:rPr>
          <w:t xml:space="preserve"> </w:t>
        </w:r>
        <w:r>
          <w:t>osztály, játék állapotáért felelős ka</w:t>
        </w:r>
      </w:ins>
      <w:ins w:id="2696" w:author="Gergo" w:date="2017-11-25T13:29:00Z">
        <w:r>
          <w:t>p</w:t>
        </w:r>
      </w:ins>
      <w:ins w:id="2697" w:author="Gergo" w:date="2017-11-25T13:27:00Z">
        <w:r>
          <w:t>csolói visszaállnak a kezdeti állásba, és a játékos is visszakerül a kezdeti pozíciójába.</w:t>
        </w:r>
      </w:ins>
    </w:p>
    <w:p w14:paraId="03F7BD1C" w14:textId="77777777" w:rsidR="009654DF" w:rsidRPr="003355B9" w:rsidRDefault="009654DF">
      <w:pPr>
        <w:rPr>
          <w:rPrChange w:id="2698" w:author="Gergo" w:date="2017-11-25T13:10:00Z">
            <w:rPr/>
          </w:rPrChange>
        </w:rPr>
        <w:pPrChange w:id="2699"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700" w:author="Gergo" w:date="2017-11-25T18:18:00Z"/>
        </w:rPr>
      </w:pPr>
      <w:del w:id="2701" w:author="Gergo" w:date="2017-11-25T13:54:00Z">
        <w:r w:rsidRPr="003355B9" w:rsidDel="00C60397">
          <w:lastRenderedPageBreak/>
          <w:delText>Önálló munka értékelése</w:delText>
        </w:r>
      </w:del>
      <w:bookmarkStart w:id="2702" w:name="_Toc499416847"/>
      <w:ins w:id="2703" w:author="Gergo" w:date="2017-11-25T13:54:00Z">
        <w:r w:rsidR="00C60397">
          <w:t>M</w:t>
        </w:r>
      </w:ins>
      <w:del w:id="2704" w:author="Gergo" w:date="2017-11-25T13:54:00Z">
        <w:r w:rsidRPr="003355B9" w:rsidDel="00C60397">
          <w:delText>, m</w:delText>
        </w:r>
      </w:del>
      <w:r w:rsidRPr="003355B9">
        <w:t>érések, eredmények bemutatása</w:t>
      </w:r>
      <w:bookmarkEnd w:id="2702"/>
    </w:p>
    <w:p w14:paraId="7E362383" w14:textId="529C6E55" w:rsidR="00A21990" w:rsidRDefault="002A2A0A">
      <w:pPr>
        <w:rPr>
          <w:ins w:id="2705" w:author="Gergo" w:date="2017-11-25T18:55:00Z"/>
        </w:rPr>
        <w:pPrChange w:id="2706" w:author="Gergo" w:date="2017-11-25T18:55:00Z">
          <w:pPr>
            <w:pStyle w:val="Cmsor1"/>
          </w:pPr>
        </w:pPrChange>
      </w:pPr>
      <w:ins w:id="2707" w:author="Gergo" w:date="2017-11-29T14:09:00Z">
        <w:r>
          <w:rPr>
            <w:noProof/>
            <w:lang w:val="en-US"/>
          </w:rPr>
          <mc:AlternateContent>
            <mc:Choice Requires="wps">
              <w:drawing>
                <wp:anchor distT="0" distB="0" distL="114300" distR="114300" simplePos="0" relativeHeight="251668480" behindDoc="0" locked="0" layoutInCell="1" allowOverlap="1" wp14:anchorId="4255E2D3" wp14:editId="67F036B1">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5A61BD31" w:rsidR="0036698D" w:rsidRPr="00B31221" w:rsidRDefault="0036698D">
                              <w:pPr>
                                <w:pStyle w:val="Kpalrs"/>
                                <w:rPr>
                                  <w:noProof/>
                                </w:rPr>
                                <w:pPrChange w:id="2708" w:author="Gergo" w:date="2017-11-29T14:09:00Z">
                                  <w:pPr/>
                                </w:pPrChange>
                              </w:pPr>
                              <w:bookmarkStart w:id="2709" w:name="_Ref499729302"/>
                              <w:ins w:id="2710" w:author="Gergo" w:date="2017-11-29T14:09:00Z">
                                <w:r>
                                  <w:t xml:space="preserve">Ábra </w:t>
                                </w:r>
                              </w:ins>
                              <w:ins w:id="2711" w:author="Gergo" w:date="2017-11-29T14:33:00Z">
                                <w:r w:rsidR="00EB1182">
                                  <w:fldChar w:fldCharType="begin"/>
                                </w:r>
                                <w:r w:rsidR="00EB1182">
                                  <w:instrText xml:space="preserve"> STYLEREF 1 \s </w:instrText>
                                </w:r>
                              </w:ins>
                              <w:r w:rsidR="00EB1182">
                                <w:fldChar w:fldCharType="separate"/>
                              </w:r>
                              <w:r w:rsidR="00EB1182">
                                <w:rPr>
                                  <w:noProof/>
                                </w:rPr>
                                <w:t>5</w:t>
                              </w:r>
                              <w:ins w:id="2712"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713" w:author="Gergo" w:date="2017-11-29T14:33:00Z">
                                <w:r w:rsidR="00EB1182">
                                  <w:rPr>
                                    <w:noProof/>
                                  </w:rPr>
                                  <w:t>1</w:t>
                                </w:r>
                                <w:r w:rsidR="00EB1182">
                                  <w:fldChar w:fldCharType="end"/>
                                </w:r>
                              </w:ins>
                              <w:bookmarkEnd w:id="2709"/>
                              <w:ins w:id="2714"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5A61BD31" w:rsidR="0036698D" w:rsidRPr="00B31221" w:rsidRDefault="0036698D" w:rsidP="0036698D">
                        <w:pPr>
                          <w:pStyle w:val="Kpalrs"/>
                          <w:rPr>
                            <w:noProof/>
                            <w:sz w:val="24"/>
                            <w:szCs w:val="24"/>
                          </w:rPr>
                          <w:pPrChange w:id="3239" w:author="Gergo" w:date="2017-11-29T14:09:00Z">
                            <w:pPr/>
                          </w:pPrChange>
                        </w:pPr>
                        <w:bookmarkStart w:id="3240" w:name="_Ref499729302"/>
                        <w:ins w:id="3241" w:author="Gergo" w:date="2017-11-29T14:09:00Z">
                          <w:r>
                            <w:t xml:space="preserve">Ábra </w:t>
                          </w:r>
                        </w:ins>
                        <w:ins w:id="3242" w:author="Gergo" w:date="2017-11-29T14:33:00Z">
                          <w:r w:rsidR="00EB1182">
                            <w:fldChar w:fldCharType="begin"/>
                          </w:r>
                          <w:r w:rsidR="00EB1182">
                            <w:instrText xml:space="preserve"> STYLEREF 1 \s </w:instrText>
                          </w:r>
                        </w:ins>
                        <w:r w:rsidR="00EB1182">
                          <w:fldChar w:fldCharType="separate"/>
                        </w:r>
                        <w:r w:rsidR="00EB1182">
                          <w:rPr>
                            <w:noProof/>
                          </w:rPr>
                          <w:t>5</w:t>
                        </w:r>
                        <w:ins w:id="3243"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3244" w:author="Gergo" w:date="2017-11-29T14:33:00Z">
                          <w:r w:rsidR="00EB1182">
                            <w:rPr>
                              <w:noProof/>
                            </w:rPr>
                            <w:t>1</w:t>
                          </w:r>
                          <w:r w:rsidR="00EB1182">
                            <w:fldChar w:fldCharType="end"/>
                          </w:r>
                        </w:ins>
                        <w:bookmarkEnd w:id="3240"/>
                        <w:ins w:id="3245" w:author="Gergo" w:date="2017-11-29T14:09:00Z">
                          <w:r>
                            <w:t xml:space="preserve"> Az </w:t>
                          </w:r>
                          <w:proofErr w:type="spellStart"/>
                          <w:r>
                            <w:t>AdaptED</w:t>
                          </w:r>
                          <w:proofErr w:type="spellEnd"/>
                          <w:r>
                            <w:t xml:space="preserve"> keretrendszer webes felületén megjelenített adatok</w:t>
                          </w:r>
                        </w:ins>
                      </w:p>
                    </w:txbxContent>
                  </v:textbox>
                  <w10:wrap type="square" anchorx="page"/>
                </v:shape>
              </w:pict>
            </mc:Fallback>
          </mc:AlternateContent>
        </w:r>
      </w:ins>
      <w:ins w:id="2715" w:author="Gergo" w:date="2017-11-29T14:08:00Z">
        <w:r w:rsidR="0036698D">
          <w:rPr>
            <w:noProof/>
            <w:lang w:val="en-US"/>
          </w:rPr>
          <w:drawing>
            <wp:anchor distT="0" distB="0" distL="114300" distR="114300" simplePos="0" relativeHeight="251666432" behindDoc="0" locked="0" layoutInCell="1" allowOverlap="1" wp14:anchorId="77EEBE3A" wp14:editId="04A6432D">
              <wp:simplePos x="0" y="0"/>
              <wp:positionH relativeFrom="page">
                <wp:posOffset>1101236</wp:posOffset>
              </wp:positionH>
              <wp:positionV relativeFrom="paragraph">
                <wp:posOffset>1773848</wp:posOffset>
              </wp:positionV>
              <wp:extent cx="5400040" cy="2372360"/>
              <wp:effectExtent l="0" t="0" r="0" b="889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2372360"/>
                      </a:xfrm>
                      <a:prstGeom prst="rect">
                        <a:avLst/>
                      </a:prstGeom>
                    </pic:spPr>
                  </pic:pic>
                </a:graphicData>
              </a:graphic>
              <wp14:sizeRelH relativeFrom="page">
                <wp14:pctWidth>0</wp14:pctWidth>
              </wp14:sizeRelH>
              <wp14:sizeRelV relativeFrom="page">
                <wp14:pctHeight>0</wp14:pctHeight>
              </wp14:sizeRelV>
            </wp:anchor>
          </w:drawing>
        </w:r>
      </w:ins>
      <w:ins w:id="2716" w:author="Gergo" w:date="2017-11-25T18:18:00Z">
        <w:r w:rsidR="00A21990">
          <w:t>A játék futása alatt folyamatosan megy az alany mentális állapotának monitorozása. Ez azt jelenti, hogy</w:t>
        </w:r>
      </w:ins>
      <w:ins w:id="2717"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718" w:author="Gergo" w:date="2017-11-25T18:26:00Z">
        <w:r w:rsidR="00A661A9">
          <w:t>meg is lehet tekinteni.</w:t>
        </w:r>
      </w:ins>
      <w:ins w:id="2719" w:author="Gergo" w:date="2017-11-25T18:54:00Z">
        <w:r w:rsidR="004D6779">
          <w:t xml:space="preserve"> </w:t>
        </w:r>
        <w:r w:rsidR="0036698D">
          <w:t xml:space="preserve">A felület az </w:t>
        </w:r>
      </w:ins>
      <w:ins w:id="2720" w:author="Gergo" w:date="2017-11-29T14:31:00Z">
        <w:r w:rsidR="00EB1182">
          <w:t xml:space="preserve">alábbi </w:t>
        </w:r>
      </w:ins>
      <w:ins w:id="2721" w:author="Gergo" w:date="2017-11-25T18:55:00Z">
        <w:r w:rsidR="004D6779">
          <w:t>ábrán</w:t>
        </w:r>
      </w:ins>
      <w:ins w:id="2722" w:author="Gergo" w:date="2017-11-29T14:31:00Z">
        <w:r w:rsidR="00EB1182">
          <w:t xml:space="preserve"> (</w:t>
        </w:r>
      </w:ins>
      <w:ins w:id="2723" w:author="Gergo" w:date="2017-11-29T14:32:00Z">
        <w:r w:rsidR="00EB1182">
          <w:fldChar w:fldCharType="begin"/>
        </w:r>
        <w:r w:rsidR="00EB1182">
          <w:instrText xml:space="preserve"> REF _Ref499729302 \h </w:instrText>
        </w:r>
      </w:ins>
      <w:r w:rsidR="00EB1182">
        <w:fldChar w:fldCharType="separate"/>
      </w:r>
      <w:ins w:id="2724" w:author="Gergo" w:date="2017-11-29T14:32:00Z">
        <w:r w:rsidR="00EB1182">
          <w:t xml:space="preserve">Ábra </w:t>
        </w:r>
        <w:r w:rsidR="00EB1182">
          <w:rPr>
            <w:noProof/>
          </w:rPr>
          <w:t>5</w:t>
        </w:r>
        <w:r w:rsidR="00EB1182">
          <w:t>.</w:t>
        </w:r>
        <w:r w:rsidR="00EB1182">
          <w:rPr>
            <w:noProof/>
          </w:rPr>
          <w:t>1</w:t>
        </w:r>
        <w:r w:rsidR="00EB1182">
          <w:fldChar w:fldCharType="end"/>
        </w:r>
      </w:ins>
      <w:ins w:id="2725" w:author="Gergo" w:date="2017-11-29T14:31:00Z">
        <w:r w:rsidR="00EB1182">
          <w:t>)</w:t>
        </w:r>
      </w:ins>
      <w:ins w:id="2726" w:author="Gergo" w:date="2017-11-25T18:55:00Z">
        <w:r w:rsidR="004D6779">
          <w:t xml:space="preserve"> látható</w:t>
        </w:r>
      </w:ins>
      <w:ins w:id="2727" w:author="Gergo" w:date="2017-11-29T14:12:00Z">
        <w:r w:rsidR="0036698D">
          <w:t>, ahol</w:t>
        </w:r>
      </w:ins>
      <w:ins w:id="2728" w:author="Gergo" w:date="2017-11-29T14:56:00Z">
        <w:r w:rsidR="009A0561">
          <w:t xml:space="preserve"> a</w:t>
        </w:r>
      </w:ins>
      <w:ins w:id="2729" w:author="Gergo" w:date="2017-11-29T14:12:00Z">
        <w:r w:rsidR="0036698D">
          <w:t xml:space="preserve"> kék vonal a figyel</w:t>
        </w:r>
      </w:ins>
      <w:ins w:id="2730" w:author="Gergo" w:date="2017-11-29T14:13:00Z">
        <w:r w:rsidR="0036698D">
          <w:t>e</w:t>
        </w:r>
      </w:ins>
      <w:ins w:id="2731" w:author="Gergo" w:date="2017-11-29T14:12:00Z">
        <w:r w:rsidR="0036698D">
          <w:t>m, a zöld pedig a nyugalom időbeli változását ábrázolja</w:t>
        </w:r>
      </w:ins>
      <w:ins w:id="2732" w:author="Gergo" w:date="2017-11-25T18:55:00Z">
        <w:r w:rsidR="004D6779">
          <w:t>.</w:t>
        </w:r>
      </w:ins>
      <w:ins w:id="2733" w:author="Gergo" w:date="2017-11-29T14:13:00Z">
        <w:r w:rsidR="0036698D">
          <w:t xml:space="preserve"> A vízszintes tengelyen találhatók a játék felől a keretrendszernek küldött események.</w:t>
        </w:r>
      </w:ins>
    </w:p>
    <w:p w14:paraId="21A4AC20" w14:textId="125C7A5B" w:rsidR="0036698D" w:rsidRDefault="0036698D">
      <w:pPr>
        <w:rPr>
          <w:ins w:id="2734" w:author="Gergo" w:date="2017-11-29T14:15:00Z"/>
          <w:color w:val="FF0000"/>
        </w:rPr>
        <w:pPrChange w:id="2735" w:author="Gergo" w:date="2017-11-29T14:18:00Z">
          <w:pPr>
            <w:pStyle w:val="Cmsor1"/>
          </w:pPr>
        </w:pPrChange>
      </w:pPr>
    </w:p>
    <w:p w14:paraId="5D54B79E" w14:textId="5250BD2B" w:rsidR="004D6779" w:rsidRDefault="0036698D">
      <w:pPr>
        <w:rPr>
          <w:ins w:id="2736" w:author="Gergo" w:date="2017-11-29T14:21:00Z"/>
        </w:rPr>
        <w:pPrChange w:id="2737" w:author="Gergo" w:date="2017-11-25T18:55:00Z">
          <w:pPr>
            <w:pStyle w:val="Cmsor1"/>
          </w:pPr>
        </w:pPrChange>
      </w:pPr>
      <w:ins w:id="2738" w:author="Gergo" w:date="2017-11-29T14:15:00Z">
        <w:r>
          <w:t>Az egyik dolog, amit vizsgáltam, hogy a négy alakzat közül</w:t>
        </w:r>
      </w:ins>
      <w:ins w:id="2739" w:author="Gergo" w:date="2017-11-29T14:30:00Z">
        <w:r w:rsidR="00EB1182">
          <w:t xml:space="preserve"> </w:t>
        </w:r>
      </w:ins>
      <w:ins w:id="2740" w:author="Gergo" w:date="2017-11-29T14:31:00Z">
        <w:r w:rsidR="00EB1182">
          <w:t>(</w:t>
        </w:r>
      </w:ins>
      <w:ins w:id="2741" w:author="Gergo" w:date="2017-11-29T14:32:00Z">
        <w:r w:rsidR="00EB1182">
          <w:fldChar w:fldCharType="begin"/>
        </w:r>
        <w:r w:rsidR="00EB1182">
          <w:instrText xml:space="preserve"> REF _Ref499729277 \h </w:instrText>
        </w:r>
      </w:ins>
      <w:r w:rsidR="00EB1182">
        <w:fldChar w:fldCharType="separate"/>
      </w:r>
      <w:ins w:id="2742" w:author="Gergo" w:date="2017-11-29T14:32:00Z">
        <w:r w:rsidR="00EB1182">
          <w:t xml:space="preserve">Ábra </w:t>
        </w:r>
        <w:r w:rsidR="00EB1182">
          <w:rPr>
            <w:noProof/>
          </w:rPr>
          <w:t>3</w:t>
        </w:r>
        <w:r w:rsidR="00EB1182">
          <w:t>.</w:t>
        </w:r>
        <w:r w:rsidR="00EB1182">
          <w:rPr>
            <w:noProof/>
          </w:rPr>
          <w:t>1</w:t>
        </w:r>
        <w:r w:rsidR="00EB1182">
          <w:fldChar w:fldCharType="end"/>
        </w:r>
        <w:r w:rsidR="00EB1182">
          <w:t>)</w:t>
        </w:r>
      </w:ins>
      <w:ins w:id="2743" w:author="Gergo" w:date="2017-11-29T14:15:00Z">
        <w:r>
          <w:t xml:space="preserve"> </w:t>
        </w:r>
      </w:ins>
      <w:ins w:id="2744" w:author="Gergo" w:date="2017-11-29T14:25:00Z">
        <w:r w:rsidR="005261E5">
          <w:t xml:space="preserve"> </w:t>
        </w:r>
      </w:ins>
      <w:ins w:id="2745" w:author="Gergo" w:date="2017-11-29T14:16:00Z">
        <w:r>
          <w:t>–</w:t>
        </w:r>
      </w:ins>
      <w:ins w:id="2746" w:author="Gergo" w:date="2017-11-29T14:15:00Z">
        <w:r>
          <w:t xml:space="preserve"> amiket </w:t>
        </w:r>
      </w:ins>
      <w:ins w:id="2747" w:author="Gergo" w:date="2017-11-29T14:16:00Z">
        <w:r>
          <w:t>az alanynak a játék menete során többször is végig kell rajzolnia – melyik okozza a legnagyobb nehézséget, vagyis, hogy átlagosan melyiknél hibázza a legtöbbet. Az EndGameStats eseményben a játék során összegyűjtött adatokat, összegző statisztika érke</w:t>
        </w:r>
        <w:r w:rsidR="002A2A0A">
          <w:t xml:space="preserve">zik, ami tartalmazza az a MindWave headset által mért értékek átlagát a </w:t>
        </w:r>
      </w:ins>
      <w:ins w:id="2748" w:author="Gergo" w:date="2017-11-29T14:19:00Z">
        <w:r w:rsidR="00B76E76">
          <w:t>végigjátszás</w:t>
        </w:r>
      </w:ins>
      <w:ins w:id="2749" w:author="Gergo" w:date="2017-11-29T14:16:00Z">
        <w:r w:rsidR="002A2A0A">
          <w:t xml:space="preserve"> alatt, illetve a hibázások átlagát összesen</w:t>
        </w:r>
      </w:ins>
      <w:ins w:id="2750" w:author="Gergo" w:date="2017-11-29T14:20:00Z">
        <w:r w:rsidR="00B76E76">
          <w:t>,</w:t>
        </w:r>
      </w:ins>
      <w:ins w:id="2751" w:author="Gergo" w:date="2017-11-29T14:16:00Z">
        <w:r w:rsidR="002A2A0A">
          <w:t xml:space="preserve"> és rúnatípusokra lebontva is.</w:t>
        </w:r>
      </w:ins>
      <w:ins w:id="2752" w:author="Gergo" w:date="2017-11-29T14:20:00Z">
        <w:r w:rsidR="00B76E76">
          <w:t xml:space="preserve"> Egy játék végi statisztika az </w:t>
        </w:r>
      </w:ins>
      <w:ins w:id="2753" w:author="Gergo" w:date="2017-11-29T14:33:00Z">
        <w:r w:rsidR="00EB1182">
          <w:t>az alábbi ábrán (</w:t>
        </w:r>
      </w:ins>
      <w:ins w:id="2754" w:author="Gergo" w:date="2017-11-29T14:34:00Z">
        <w:r w:rsidR="00EB1182">
          <w:fldChar w:fldCharType="begin"/>
        </w:r>
        <w:r w:rsidR="00EB1182">
          <w:instrText xml:space="preserve"> REF _Ref499729412 \h </w:instrText>
        </w:r>
      </w:ins>
      <w:r w:rsidR="00EB1182">
        <w:fldChar w:fldCharType="separate"/>
      </w:r>
      <w:ins w:id="2755" w:author="Gergo" w:date="2017-11-29T14:34:00Z">
        <w:r w:rsidR="00EB1182">
          <w:t xml:space="preserve">Ábra </w:t>
        </w:r>
        <w:r w:rsidR="00EB1182">
          <w:rPr>
            <w:noProof/>
          </w:rPr>
          <w:t>5</w:t>
        </w:r>
        <w:r w:rsidR="00EB1182">
          <w:t>.</w:t>
        </w:r>
        <w:r w:rsidR="00EB1182">
          <w:rPr>
            <w:noProof/>
          </w:rPr>
          <w:t>2</w:t>
        </w:r>
        <w:r w:rsidR="00EB1182">
          <w:fldChar w:fldCharType="end"/>
        </w:r>
      </w:ins>
      <w:ins w:id="2756" w:author="Gergo" w:date="2017-11-29T14:33:00Z">
        <w:r w:rsidR="00EB1182">
          <w:t xml:space="preserve">) </w:t>
        </w:r>
      </w:ins>
      <w:ins w:id="2757" w:author="Gergo" w:date="2017-11-29T14:20:00Z">
        <w:r w:rsidR="00B76E76">
          <w:t>látható</w:t>
        </w:r>
      </w:ins>
      <w:ins w:id="2758" w:author="Gergo" w:date="2017-11-29T14:21:00Z">
        <w:r w:rsidR="00B76E76">
          <w:t>.</w:t>
        </w:r>
      </w:ins>
      <w:ins w:id="2759" w:author="Gergo" w:date="2017-11-29T14:20:00Z">
        <w:r w:rsidR="00B76E76">
          <w:t xml:space="preserve"> Ezt felhasználva vizsgáltam meg, hogy kinek melyik típus jelentette a legnagyobb nehézséget.</w:t>
        </w:r>
      </w:ins>
    </w:p>
    <w:p w14:paraId="45AC78E2" w14:textId="6D4A59E8" w:rsidR="00EB1182" w:rsidRDefault="00A076B8">
      <w:pPr>
        <w:pStyle w:val="Kp"/>
        <w:rPr>
          <w:ins w:id="2760" w:author="Gergo" w:date="2017-11-29T14:33:00Z"/>
        </w:rPr>
      </w:pPr>
      <w:ins w:id="2761" w:author="Gergo" w:date="2017-11-29T14:38:00Z">
        <w:r>
          <w:rPr>
            <w:noProof/>
            <w:lang w:val="en-US"/>
          </w:rPr>
          <w:lastRenderedPageBreak/>
          <w:drawing>
            <wp:inline distT="0" distB="0" distL="0" distR="0" wp14:anchorId="524FA16A" wp14:editId="53A4F5CE">
              <wp:extent cx="5400040" cy="232727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27275"/>
                      </a:xfrm>
                      <a:prstGeom prst="rect">
                        <a:avLst/>
                      </a:prstGeom>
                    </pic:spPr>
                  </pic:pic>
                </a:graphicData>
              </a:graphic>
            </wp:inline>
          </w:drawing>
        </w:r>
      </w:ins>
    </w:p>
    <w:p w14:paraId="20E6377F" w14:textId="48C2DA22" w:rsidR="00B76E76" w:rsidRDefault="00EB1182">
      <w:pPr>
        <w:pStyle w:val="Kpalrs"/>
        <w:rPr>
          <w:ins w:id="2762" w:author="Gergo" w:date="2017-11-29T14:22:00Z"/>
        </w:rPr>
        <w:pPrChange w:id="2763" w:author="Gergo" w:date="2017-11-29T14:33:00Z">
          <w:pPr>
            <w:pStyle w:val="Kp"/>
          </w:pPr>
        </w:pPrChange>
      </w:pPr>
      <w:bookmarkStart w:id="2764" w:name="_Ref499729412"/>
      <w:ins w:id="2765" w:author="Gergo" w:date="2017-11-29T14:33:00Z">
        <w:r>
          <w:t xml:space="preserve">Ábra </w:t>
        </w:r>
        <w:r>
          <w:fldChar w:fldCharType="begin"/>
        </w:r>
        <w:r>
          <w:instrText xml:space="preserve"> STYLEREF 1 \s </w:instrText>
        </w:r>
      </w:ins>
      <w:r>
        <w:fldChar w:fldCharType="separate"/>
      </w:r>
      <w:r>
        <w:rPr>
          <w:noProof/>
        </w:rPr>
        <w:t>5</w:t>
      </w:r>
      <w:ins w:id="2766" w:author="Gergo" w:date="2017-11-29T14:33:00Z">
        <w:r>
          <w:fldChar w:fldCharType="end"/>
        </w:r>
        <w:r>
          <w:t>.</w:t>
        </w:r>
        <w:r>
          <w:fldChar w:fldCharType="begin"/>
        </w:r>
        <w:r>
          <w:instrText xml:space="preserve"> SEQ Ábra \* ARABIC \s 1 </w:instrText>
        </w:r>
      </w:ins>
      <w:r>
        <w:fldChar w:fldCharType="separate"/>
      </w:r>
      <w:ins w:id="2767" w:author="Gergo" w:date="2017-11-29T14:33:00Z">
        <w:r>
          <w:rPr>
            <w:noProof/>
          </w:rPr>
          <w:t>2</w:t>
        </w:r>
        <w:r>
          <w:fldChar w:fldCharType="end"/>
        </w:r>
        <w:bookmarkEnd w:id="2764"/>
        <w:r>
          <w:t xml:space="preserve"> A játékvégi statisztika (EndGameStats)</w:t>
        </w:r>
      </w:ins>
    </w:p>
    <w:p w14:paraId="06D28AE2" w14:textId="22FB2FFC" w:rsidR="00EB1182" w:rsidRDefault="00EB1182">
      <w:pPr>
        <w:rPr>
          <w:ins w:id="2768" w:author="Gergo" w:date="2017-11-29T14:35:00Z"/>
        </w:rPr>
        <w:pPrChange w:id="2769" w:author="Gergo" w:date="2017-11-25T18:55:00Z">
          <w:pPr>
            <w:pStyle w:val="Cmsor1"/>
          </w:pPr>
        </w:pPrChange>
      </w:pPr>
      <w:ins w:id="2770" w:author="Gergo" w:date="2017-11-29T14:35:00Z">
        <w:r>
          <w:t xml:space="preserve">A mérések előtti feltételezésem az volt, hogy a lila és a zöld alakzat lesz e legnehezebb a legtöbb embernek, mivel ezek hosszabbak és </w:t>
        </w:r>
      </w:ins>
      <w:ins w:id="2771" w:author="Gergo" w:date="2017-11-29T14:36:00Z">
        <w:r>
          <w:t>formailag</w:t>
        </w:r>
      </w:ins>
      <w:ins w:id="2772" w:author="Gergo" w:date="2017-11-29T14:35:00Z">
        <w:r>
          <w:t xml:space="preserve"> összetettebbek.</w:t>
        </w:r>
      </w:ins>
      <w:ins w:id="2773" w:author="Gergo" w:date="2017-11-29T14:36:00Z">
        <w:r>
          <w:t xml:space="preserve"> Pár mérés után viszont azt figyeltem meg, hogy több alkalommal is a vízszintes irányú vonalkövetést igénylő alakzattal gyűlt meg a játékosok</w:t>
        </w:r>
      </w:ins>
      <w:ins w:id="2774" w:author="Gergo" w:date="2017-11-29T14:37:00Z">
        <w:r>
          <w:t xml:space="preserve"> baja.</w:t>
        </w:r>
      </w:ins>
      <w:ins w:id="2775" w:author="Gergo" w:date="2017-11-29T14:36:00Z">
        <w:r>
          <w:t xml:space="preserve"> </w:t>
        </w:r>
      </w:ins>
    </w:p>
    <w:p w14:paraId="3F5CE527" w14:textId="051B6C08" w:rsidR="004D6779" w:rsidRDefault="004D6779">
      <w:pPr>
        <w:rPr>
          <w:ins w:id="2776" w:author="Gergo" w:date="2017-11-29T13:20:00Z"/>
        </w:rPr>
        <w:pPrChange w:id="2777" w:author="Gergo" w:date="2017-11-25T18:55:00Z">
          <w:pPr>
            <w:pStyle w:val="Cmsor1"/>
          </w:pPr>
        </w:pPrChange>
      </w:pPr>
      <w:ins w:id="2778" w:author="Gergo" w:date="2017-11-25T18:56:00Z">
        <w:r>
          <w:t xml:space="preserve">A mérések során </w:t>
        </w:r>
      </w:ins>
      <w:ins w:id="2779" w:author="Gergo" w:date="2017-11-29T14:14:00Z">
        <w:r w:rsidR="0036698D">
          <w:t>arra</w:t>
        </w:r>
      </w:ins>
      <w:ins w:id="2780" w:author="Gergo" w:date="2017-11-29T14:15:00Z">
        <w:r w:rsidR="0036698D">
          <w:t xml:space="preserve"> </w:t>
        </w:r>
      </w:ins>
      <w:ins w:id="2781" w:author="Gergo" w:date="2017-11-25T18:56:00Z">
        <w:r>
          <w:t>i</w:t>
        </w:r>
      </w:ins>
      <w:ins w:id="2782" w:author="Gergo" w:date="2017-11-29T14:15:00Z">
        <w:r w:rsidR="0036698D">
          <w:t>s kíváncsi voltam</w:t>
        </w:r>
      </w:ins>
      <w:ins w:id="2783" w:author="Gergo" w:date="2017-11-25T18:56:00Z">
        <w:r>
          <w:t>, hogy a Frostig teszt VR alk</w:t>
        </w:r>
      </w:ins>
      <w:ins w:id="2784" w:author="Gergo" w:date="2017-11-25T18:59:00Z">
        <w:r>
          <w:t>a</w:t>
        </w:r>
      </w:ins>
      <w:ins w:id="2785" w:author="Gergo" w:date="2017-11-25T18:56:00Z">
        <w:r>
          <w:t>lmazásba való beágyazásával a</w:t>
        </w:r>
      </w:ins>
      <w:ins w:id="2786" w:author="Gergo" w:date="2017-11-25T18:59:00Z">
        <w:r>
          <w:t>z</w:t>
        </w:r>
      </w:ins>
      <w:ins w:id="2787" w:author="Gergo" w:date="2017-11-25T18:56:00Z">
        <w:r>
          <w:t xml:space="preserve"> alany koncentrációja végig fenttartató-e illetve, hogy a hibázások akkor következnek-e be, ha a játékos</w:t>
        </w:r>
      </w:ins>
      <w:ins w:id="2788" w:author="Gergo" w:date="2017-11-25T19:09:00Z">
        <w:r w:rsidR="00DC08A8">
          <w:t xml:space="preserve"> </w:t>
        </w:r>
      </w:ins>
      <w:ins w:id="2789" w:author="Gergo" w:date="2017-11-29T13:20:00Z">
        <w:r w:rsidR="00B00F77">
          <w:t>figyelme</w:t>
        </w:r>
      </w:ins>
      <w:ins w:id="2790" w:author="Gergo" w:date="2017-11-25T19:09:00Z">
        <w:r w:rsidR="00DC08A8">
          <w:t xml:space="preserve"> vagy nyugalma csökken. </w:t>
        </w:r>
      </w:ins>
      <w:ins w:id="2791" w:author="Gergo" w:date="2017-11-29T14:38:00Z">
        <w:r w:rsidR="00A076B8">
          <w:t>A fenti ábrán (</w:t>
        </w:r>
      </w:ins>
      <w:ins w:id="2792" w:author="Gergo" w:date="2017-11-29T14:39:00Z">
        <w:r w:rsidR="00A076B8">
          <w:fldChar w:fldCharType="begin"/>
        </w:r>
        <w:r w:rsidR="00A076B8">
          <w:instrText xml:space="preserve"> REF _Ref499729412 \h </w:instrText>
        </w:r>
      </w:ins>
      <w:r w:rsidR="00A076B8">
        <w:fldChar w:fldCharType="separate"/>
      </w:r>
      <w:ins w:id="2793" w:author="Gergo" w:date="2017-11-29T14:39:00Z">
        <w:r w:rsidR="00A076B8">
          <w:t xml:space="preserve">Ábra </w:t>
        </w:r>
        <w:r w:rsidR="00A076B8">
          <w:rPr>
            <w:noProof/>
          </w:rPr>
          <w:t>5</w:t>
        </w:r>
        <w:r w:rsidR="00A076B8">
          <w:t>.</w:t>
        </w:r>
        <w:r w:rsidR="00A076B8">
          <w:rPr>
            <w:noProof/>
          </w:rPr>
          <w:t>2</w:t>
        </w:r>
        <w:r w:rsidR="00A076B8">
          <w:fldChar w:fldCharType="end"/>
        </w:r>
        <w:r w:rsidR="00A076B8">
          <w:t xml:space="preserve">) is látszik, hogy hibáknál </w:t>
        </w:r>
      </w:ins>
      <w:ins w:id="2794" w:author="Gergo" w:date="2017-11-29T14:55:00Z">
        <w:r w:rsidR="001049A8">
          <w:t>az alany koncentrációja a középérték alá esik.</w:t>
        </w:r>
      </w:ins>
    </w:p>
    <w:p w14:paraId="2CB861E1" w14:textId="4F3BA072" w:rsidR="00DC08A8" w:rsidRPr="004D6779" w:rsidDel="009A0561" w:rsidRDefault="00DC08A8">
      <w:pPr>
        <w:ind w:firstLine="0"/>
        <w:rPr>
          <w:del w:id="2795" w:author="Gergo" w:date="2017-11-29T14:56:00Z"/>
          <w:color w:val="FF0000"/>
          <w:rPrChange w:id="2796" w:author="Gergo" w:date="2017-11-25T18:55:00Z">
            <w:rPr>
              <w:del w:id="2797" w:author="Gergo" w:date="2017-11-29T14:56:00Z"/>
            </w:rPr>
          </w:rPrChange>
        </w:rPr>
        <w:pPrChange w:id="2798" w:author="Gergo" w:date="2017-11-29T14:56:00Z">
          <w:pPr>
            <w:pStyle w:val="Cmsor1"/>
          </w:pPr>
        </w:pPrChange>
      </w:pPr>
    </w:p>
    <w:p w14:paraId="24E95E57" w14:textId="54188C2A" w:rsidR="006A03F6" w:rsidRDefault="0082323D">
      <w:pPr>
        <w:pStyle w:val="Cmsor1"/>
        <w:numPr>
          <w:ilvl w:val="0"/>
          <w:numId w:val="0"/>
        </w:numPr>
        <w:rPr>
          <w:ins w:id="2799" w:author="Gergo" w:date="2017-11-25T13:55:00Z"/>
        </w:rPr>
        <w:pPrChange w:id="2800" w:author="Gergo" w:date="2017-11-29T14:56:00Z">
          <w:pPr>
            <w:pStyle w:val="Cmsor1"/>
          </w:pPr>
        </w:pPrChange>
      </w:pPr>
      <w:bookmarkStart w:id="2801" w:name="_Toc499416848"/>
      <w:r w:rsidRPr="003355B9">
        <w:lastRenderedPageBreak/>
        <w:t>Összefoglaló</w:t>
      </w:r>
      <w:ins w:id="2802" w:author="Gergo" w:date="2017-11-25T13:54:00Z">
        <w:r w:rsidR="00C60397">
          <w:t>, önáll</w:t>
        </w:r>
      </w:ins>
      <w:ins w:id="2803" w:author="Gergo" w:date="2017-11-25T13:55:00Z">
        <w:r w:rsidR="00C60397">
          <w:t>ó</w:t>
        </w:r>
      </w:ins>
      <w:ins w:id="2804" w:author="Gergo" w:date="2017-11-25T13:54:00Z">
        <w:r w:rsidR="00C60397">
          <w:t xml:space="preserve"> munka értékelése</w:t>
        </w:r>
      </w:ins>
      <w:bookmarkEnd w:id="2801"/>
    </w:p>
    <w:p w14:paraId="4CC5FACD" w14:textId="2843D9BD" w:rsidR="004F15D0" w:rsidRDefault="004A5D1F">
      <w:pPr>
        <w:rPr>
          <w:ins w:id="2805" w:author="Gergo" w:date="2017-11-25T14:01:00Z"/>
        </w:rPr>
        <w:pPrChange w:id="2806" w:author="Gergo" w:date="2017-11-25T13:55:00Z">
          <w:pPr>
            <w:pStyle w:val="Cmsor1"/>
          </w:pPr>
        </w:pPrChange>
      </w:pPr>
      <w:ins w:id="2807" w:author="Gergo" w:date="2017-11-25T13:59:00Z">
        <w:r>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808" w:author="Gergo" w:date="2017-11-25T14:01:00Z">
        <w:r>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809" w:author="Gergo" w:date="2017-11-25T14:26:00Z">
        <w:r w:rsidR="00152315">
          <w:t xml:space="preserve">egy rendkívül </w:t>
        </w:r>
      </w:ins>
      <w:ins w:id="2810" w:author="Gergo" w:date="2017-11-25T14:27:00Z">
        <w:r w:rsidR="006F41F6">
          <w:t>szórakoztató</w:t>
        </w:r>
      </w:ins>
      <w:ins w:id="2811" w:author="Gergo" w:date="2017-11-25T14:26:00Z">
        <w:r w:rsidR="00152315">
          <w:t xml:space="preserve"> játékot készítenem.</w:t>
        </w:r>
      </w:ins>
    </w:p>
    <w:p w14:paraId="5061DA2F" w14:textId="0EB41DC1" w:rsidR="004A5D1F" w:rsidRDefault="004A5D1F">
      <w:pPr>
        <w:rPr>
          <w:ins w:id="2812" w:author="Gergo" w:date="2017-11-25T14:21:00Z"/>
        </w:rPr>
        <w:pPrChange w:id="2813" w:author="Gergo" w:date="2017-11-25T13:55:00Z">
          <w:pPr>
            <w:pStyle w:val="Cmsor1"/>
          </w:pPr>
        </w:pPrChange>
      </w:pPr>
      <w:ins w:id="2814" w:author="Gergo" w:date="2017-11-25T14:03:00Z">
        <w:r>
          <w:t>A másik nagyon fontos feladat, az volt, hogy ne csupán egy játékot fejlesszek, hanem ezt a játékot egy olyan pszic</w:t>
        </w:r>
      </w:ins>
      <w:ins w:id="2815" w:author="Gergo" w:date="2017-11-25T14:04:00Z">
        <w:r>
          <w:t>hológiai felmérő alkalmazássá tegyem, ami a VR technológia segítségével az eddig használt papír, ceruza módszernél hatékonyabb mérési módszert teremt az úgynevezett Frostig teszthez.</w:t>
        </w:r>
      </w:ins>
      <w:ins w:id="2816" w:author="Gergo" w:date="2017-11-25T14:07:00Z">
        <w:r w:rsidR="00FC6301">
          <w:t xml:space="preserve"> Ezt</w:t>
        </w:r>
        <w:r w:rsidR="00D22A57">
          <w:t xml:space="preserve"> sikerült olyan jól beillesztenem a játékmenetbe, hogy az szerves részét képezi a játéknak</w:t>
        </w:r>
      </w:ins>
      <w:ins w:id="2817" w:author="Gergo" w:date="2017-11-25T14:08:00Z">
        <w:r w:rsidR="00FC6301">
          <w:t>, anélkül, hogy bármiféle teszt hangulata lenne</w:t>
        </w:r>
      </w:ins>
      <w:ins w:id="2818" w:author="Gergo" w:date="2017-11-25T14:11:00Z">
        <w:r w:rsidR="00FC6301">
          <w:t xml:space="preserve"> vagy repetatívvá válna</w:t>
        </w:r>
      </w:ins>
      <w:ins w:id="2819" w:author="Gergo" w:date="2017-11-25T14:08:00Z">
        <w:r w:rsidR="00FC6301">
          <w:t>.</w:t>
        </w:r>
      </w:ins>
      <w:ins w:id="2820" w:author="Gergo" w:date="2017-11-25T14:10:00Z">
        <w:r w:rsidR="00FC6301">
          <w:t xml:space="preserve"> </w:t>
        </w:r>
      </w:ins>
      <w:ins w:id="2821"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pPr>
        <w:rPr>
          <w:ins w:id="2822" w:author="Gergo" w:date="2017-11-25T14:08:00Z"/>
        </w:rPr>
        <w:pPrChange w:id="2823" w:author="Gergo" w:date="2017-11-25T13:55:00Z">
          <w:pPr>
            <w:pStyle w:val="Cmsor1"/>
          </w:pPr>
        </w:pPrChange>
      </w:pPr>
      <w:ins w:id="2824"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pPr>
        <w:rPr>
          <w:ins w:id="2825" w:author="Gergo" w:date="2017-11-25T14:18:00Z"/>
        </w:rPr>
        <w:pPrChange w:id="2826" w:author="Gergo" w:date="2017-11-25T13:55:00Z">
          <w:pPr>
            <w:pStyle w:val="Cmsor1"/>
          </w:pPr>
        </w:pPrChange>
      </w:pPr>
      <w:ins w:id="2827" w:author="Gergo" w:date="2017-11-25T14:12:00Z">
        <w:r>
          <w:t xml:space="preserve">Sikerült a </w:t>
        </w:r>
        <w:r w:rsidR="00FC6301">
          <w:t xml:space="preserve">Dadyream szemüveg és kontroller nyújtotta lehetőségeket, olyan szinten jól kihasználni, hogy a tényleges gombra kattintást </w:t>
        </w:r>
      </w:ins>
      <w:ins w:id="2828" w:author="Gergo" w:date="2017-11-25T14:13:00Z">
        <w:r w:rsidR="00FC6301">
          <w:t>leszámítva</w:t>
        </w:r>
      </w:ins>
      <w:ins w:id="2829" w:author="Gergo" w:date="2017-11-25T14:12:00Z">
        <w:r w:rsidR="00FC6301">
          <w:t xml:space="preserve"> minden </w:t>
        </w:r>
      </w:ins>
      <w:ins w:id="2830" w:author="Gergo" w:date="2017-11-25T14:13:00Z">
        <w:r w:rsidR="00FC6301">
          <w:t>irányítás, valamilyen különleges csak VR környezetben, de mégis intuitívan használható</w:t>
        </w:r>
      </w:ins>
      <w:ins w:id="2831" w:author="Gergo" w:date="2017-11-25T14:16:00Z">
        <w:r w:rsidR="00FC6301">
          <w:t xml:space="preserve"> módon lett megvalósítva, az által, hogy próbáltam a mindennapi mozdulatokat irányít</w:t>
        </w:r>
      </w:ins>
      <w:ins w:id="2832" w:author="Gergo" w:date="2017-11-25T14:18:00Z">
        <w:r>
          <w:t xml:space="preserve">ási lehetőséggé formálni. Pl.: dobás. </w:t>
        </w:r>
      </w:ins>
    </w:p>
    <w:p w14:paraId="3BAD1F4B" w14:textId="188F75BA" w:rsidR="00DB7CF7" w:rsidRDefault="00DB7CF7">
      <w:pPr>
        <w:rPr>
          <w:ins w:id="2833" w:author="Gergo" w:date="2017-11-25T14:30:00Z"/>
        </w:rPr>
        <w:pPrChange w:id="2834" w:author="Gergo" w:date="2017-11-25T13:55:00Z">
          <w:pPr>
            <w:pStyle w:val="Cmsor1"/>
          </w:pPr>
        </w:pPrChange>
      </w:pPr>
      <w:ins w:id="2835"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2836" w:author="Gergo" w:date="2017-11-25T14:28:00Z">
        <w:r w:rsidR="00CC0774">
          <w:t xml:space="preserve"> a tanszék</w:t>
        </w:r>
      </w:ins>
      <w:ins w:id="2837" w:author="Gergo" w:date="2017-11-25T14:18:00Z">
        <w:r>
          <w:t xml:space="preserve"> </w:t>
        </w:r>
      </w:ins>
      <w:ins w:id="2838" w:author="Gergo" w:date="2017-11-25T14:23:00Z">
        <w:r w:rsidR="00D4528B">
          <w:t>az AdaptED keretrendszert</w:t>
        </w:r>
      </w:ins>
      <w:ins w:id="2839"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840" w:author="Gergo" w:date="2017-11-25T14:30:00Z"/>
        </w:rPr>
        <w:pPrChange w:id="2841" w:author="Gergo" w:date="2017-11-25T14:30:00Z">
          <w:pPr>
            <w:pStyle w:val="Cmsor1"/>
          </w:pPr>
        </w:pPrChange>
      </w:pPr>
      <w:bookmarkStart w:id="2842" w:name="_Toc499416849"/>
      <w:ins w:id="2843" w:author="Gergo" w:date="2017-11-25T14:30:00Z">
        <w:r>
          <w:lastRenderedPageBreak/>
          <w:t>Továbbfejlesztés</w:t>
        </w:r>
      </w:ins>
      <w:ins w:id="2844" w:author="Gergo" w:date="2017-11-25T14:42:00Z">
        <w:r w:rsidR="00B32E42">
          <w:t>i lehetősé</w:t>
        </w:r>
      </w:ins>
      <w:ins w:id="2845" w:author="Gergo" w:date="2017-11-25T23:39:00Z">
        <w:r w:rsidR="009B48C6">
          <w:t>g</w:t>
        </w:r>
      </w:ins>
      <w:ins w:id="2846" w:author="Gergo" w:date="2017-11-25T14:42:00Z">
        <w:r w:rsidR="00B32E42">
          <w:t>ek</w:t>
        </w:r>
      </w:ins>
      <w:bookmarkEnd w:id="2842"/>
    </w:p>
    <w:p w14:paraId="0197739E" w14:textId="63E909A2" w:rsidR="0054131B" w:rsidRDefault="0054131B">
      <w:pPr>
        <w:rPr>
          <w:ins w:id="2847" w:author="Gergo" w:date="2017-11-25T14:30:00Z"/>
        </w:rPr>
        <w:pPrChange w:id="2848" w:author="Gergo" w:date="2017-11-25T14:30:00Z">
          <w:pPr>
            <w:pStyle w:val="Cmsor1"/>
          </w:pPr>
        </w:pPrChange>
      </w:pPr>
      <w:ins w:id="2849" w:author="Gergo" w:date="2017-11-25T14:30:00Z">
        <w:r>
          <w:t xml:space="preserve">Egy lehetséges módja az alkalmazás </w:t>
        </w:r>
      </w:ins>
      <w:ins w:id="2850" w:author="Gergo" w:date="2017-11-25T14:31:00Z">
        <w:r>
          <w:t>továbbfejlesztésének</w:t>
        </w:r>
      </w:ins>
      <w:ins w:id="2851" w:author="Gergo" w:date="2017-11-25T14:30:00Z">
        <w:r>
          <w:t xml:space="preserve"> egy</w:t>
        </w:r>
      </w:ins>
      <w:ins w:id="2852" w:author="Gergo" w:date="2017-11-25T14:31:00Z">
        <w:r>
          <w:t xml:space="preserve"> összetettebb, többcsatornás mérőeszköz használa</w:t>
        </w:r>
      </w:ins>
      <w:ins w:id="2853" w:author="Gergo" w:date="2017-11-25T14:30:00Z">
        <w:r>
          <w:t xml:space="preserve">ta, amiből </w:t>
        </w:r>
      </w:ins>
      <w:ins w:id="2854" w:author="Gergo" w:date="2017-11-25T14:36:00Z">
        <w:r>
          <w:t xml:space="preserve">többféle </w:t>
        </w:r>
      </w:ins>
      <w:ins w:id="2855" w:author="Gergo" w:date="2017-11-25T14:30:00Z">
        <w:r>
          <w:t>adatot</w:t>
        </w:r>
        <w:r w:rsidR="00B32E42">
          <w:t xml:space="preserve"> lehet</w:t>
        </w:r>
        <w:r>
          <w:t xml:space="preserve"> kinyerni</w:t>
        </w:r>
      </w:ins>
      <w:ins w:id="2856" w:author="Gergo" w:date="2017-11-25T14:37:00Z">
        <w:r>
          <w:t>,</w:t>
        </w:r>
      </w:ins>
      <w:ins w:id="2857" w:author="Gergo" w:date="2017-11-25T14:30:00Z">
        <w:r>
          <w:t xml:space="preserve"> és ezáltal hatékonyabb analízist végezni a játékoson.</w:t>
        </w:r>
      </w:ins>
    </w:p>
    <w:p w14:paraId="74244C6E" w14:textId="5268556A" w:rsidR="0054131B" w:rsidRDefault="0054131B">
      <w:pPr>
        <w:rPr>
          <w:ins w:id="2858" w:author="Gergo" w:date="2017-11-25T14:35:00Z"/>
        </w:rPr>
        <w:pPrChange w:id="2859" w:author="Gergo" w:date="2017-11-25T14:30:00Z">
          <w:pPr>
            <w:pStyle w:val="Cmsor1"/>
          </w:pPr>
        </w:pPrChange>
      </w:pPr>
      <w:ins w:id="2860" w:author="Gergo" w:date="2017-11-25T14:32:00Z">
        <w:r>
          <w:t>Egy másik terület, amitől a játékélmény sokat javulhat</w:t>
        </w:r>
      </w:ins>
      <w:ins w:id="2861" w:author="Gergo" w:date="2017-11-25T14:41:00Z">
        <w:r w:rsidR="00B32E42">
          <w:t>:</w:t>
        </w:r>
      </w:ins>
      <w:ins w:id="2862" w:author="Gergo" w:date="2017-11-25T14:32:00Z">
        <w:r>
          <w:t xml:space="preserve"> a grafikus megjelenés. Egy grafikussal együtt</w:t>
        </w:r>
      </w:ins>
      <w:ins w:id="2863" w:author="Gergo" w:date="2017-11-25T14:34:00Z">
        <w:r>
          <w:t xml:space="preserve"> </w:t>
        </w:r>
      </w:ins>
      <w:ins w:id="2864" w:author="Gergo" w:date="2017-11-25T14:32:00Z">
        <w:r>
          <w:t>dolgozva, a megfelelő animációkkal és textúrákkal</w:t>
        </w:r>
      </w:ins>
      <w:ins w:id="2865" w:author="Gergo" w:date="2017-11-25T14:35:00Z">
        <w:r>
          <w:t xml:space="preserve"> még interaktívabbá lehetne tenni a virtuális világot.</w:t>
        </w:r>
      </w:ins>
    </w:p>
    <w:p w14:paraId="22F927D3" w14:textId="67AEC95D" w:rsidR="0054131B" w:rsidRDefault="0054131B">
      <w:pPr>
        <w:rPr>
          <w:ins w:id="2866" w:author="Gergo" w:date="2017-11-25T14:42:00Z"/>
        </w:rPr>
        <w:pPrChange w:id="2867" w:author="Gergo" w:date="2017-11-25T14:30:00Z">
          <w:pPr>
            <w:pStyle w:val="Cmsor1"/>
          </w:pPr>
        </w:pPrChange>
      </w:pPr>
      <w:ins w:id="2868" w:author="Gergo" w:date="2017-11-25T14:36:00Z">
        <w:r>
          <w:t>A játé</w:t>
        </w:r>
      </w:ins>
      <w:ins w:id="2869"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2870" w:author="Gergo" w:date="2017-11-25T14:42:00Z">
        <w:r w:rsidR="00B32E42">
          <w:t xml:space="preserve"> lenne</w:t>
        </w:r>
      </w:ins>
      <w:ins w:id="2871" w:author="Gergo" w:date="2017-11-25T14:32:00Z">
        <w:r>
          <w:t xml:space="preserve"> végezhető. Pl.: az erdőben található gombák felszedése.</w:t>
        </w:r>
      </w:ins>
    </w:p>
    <w:p w14:paraId="376FEB66" w14:textId="2F8CB84F" w:rsidR="00B32E42" w:rsidRDefault="00B32E42">
      <w:pPr>
        <w:pStyle w:val="Cmsor2"/>
        <w:rPr>
          <w:ins w:id="2872" w:author="Gergo" w:date="2017-11-25T14:42:00Z"/>
        </w:rPr>
        <w:pPrChange w:id="2873" w:author="Gergo" w:date="2017-11-25T14:42:00Z">
          <w:pPr>
            <w:pStyle w:val="Cmsor1"/>
          </w:pPr>
        </w:pPrChange>
      </w:pPr>
      <w:bookmarkStart w:id="2874" w:name="_Toc499416850"/>
      <w:ins w:id="2875" w:author="Gergo" w:date="2017-11-25T14:42:00Z">
        <w:r>
          <w:t>Végszó</w:t>
        </w:r>
        <w:bookmarkEnd w:id="2874"/>
      </w:ins>
    </w:p>
    <w:p w14:paraId="44876852" w14:textId="2212FDC9" w:rsidR="00B32E42" w:rsidRDefault="00B32E42">
      <w:pPr>
        <w:rPr>
          <w:ins w:id="2876" w:author="Gergo" w:date="2017-11-25T19:17:00Z"/>
        </w:rPr>
        <w:pPrChange w:id="2877" w:author="Gergo" w:date="2017-11-25T14:42:00Z">
          <w:pPr>
            <w:pStyle w:val="Cmsor1"/>
          </w:pPr>
        </w:pPrChange>
      </w:pPr>
      <w:ins w:id="2878" w:author="Gergo" w:date="2017-11-25T14:43:00Z">
        <w:r>
          <w:t>Egy teljesen új világot mutatott be nekem a DayDream és a Unity használata, amik segítségével én is egy új világot mutathatok be az alkalmazást használóknak.</w:t>
        </w:r>
      </w:ins>
      <w:ins w:id="2879" w:author="Gergo" w:date="2017-11-25T14:44:00Z">
        <w:r>
          <w:t xml:space="preserve"> Izgalm</w:t>
        </w:r>
      </w:ins>
      <w:ins w:id="2880" w:author="Gergo" w:date="2017-11-25T14:45:00Z">
        <w:r>
          <w:t>a</w:t>
        </w:r>
      </w:ins>
      <w:ins w:id="2881" w:author="Gergo" w:date="2017-11-25T14:44:00Z">
        <w:r>
          <w:t>s volt a fejl</w:t>
        </w:r>
      </w:ins>
      <w:ins w:id="2882" w:author="Gergo" w:date="2017-11-25T14:45:00Z">
        <w:r>
          <w:t>e</w:t>
        </w:r>
      </w:ins>
      <w:ins w:id="2883" w:author="Gergo" w:date="2017-11-25T14:44:00Z">
        <w:r>
          <w:t xml:space="preserve">sztés folyamata, mert </w:t>
        </w:r>
      </w:ins>
      <w:ins w:id="2884" w:author="Gergo" w:date="2017-11-25T14:45:00Z">
        <w:r>
          <w:t xml:space="preserve">nagyban </w:t>
        </w:r>
      </w:ins>
      <w:ins w:id="2885" w:author="Gergo" w:date="2017-11-25T14:44:00Z">
        <w:r>
          <w:t>eltért az eddig általam készített alkalmazásoktól</w:t>
        </w:r>
      </w:ins>
      <w:ins w:id="2886" w:author="Gergo" w:date="2017-11-25T14:45:00Z">
        <w:r>
          <w:t>. Külön érdekes volt, hogy tudományos vonatkozása is volt a feladatnak</w:t>
        </w:r>
      </w:ins>
      <w:ins w:id="2887" w:author="Gergo" w:date="2017-11-25T14:46:00Z">
        <w:r>
          <w:t xml:space="preserve">, és hogy egy olyan játékalkalmazást készítettem, ami egy </w:t>
        </w:r>
      </w:ins>
      <w:ins w:id="2888" w:author="Gergo" w:date="2017-11-25T14:47:00Z">
        <w:r>
          <w:t>„magasabb célt” is szolgál.</w:t>
        </w:r>
      </w:ins>
    </w:p>
    <w:p w14:paraId="4D9ED0C6" w14:textId="2B1ED466" w:rsidR="00682903" w:rsidRPr="00B32E42" w:rsidRDefault="00682903">
      <w:pPr>
        <w:pStyle w:val="Cmsor1"/>
        <w:rPr>
          <w:ins w:id="2889" w:author="Gergo" w:date="2017-11-25T13:54:00Z"/>
        </w:rPr>
      </w:pPr>
      <w:bookmarkStart w:id="2890" w:name="_Toc499416851"/>
      <w:ins w:id="2891" w:author="Gergo" w:date="2017-11-25T19:18:00Z">
        <w:r>
          <w:lastRenderedPageBreak/>
          <w:t>Irodalomjegyzék</w:t>
        </w:r>
      </w:ins>
      <w:bookmarkEnd w:id="2890"/>
    </w:p>
    <w:p w14:paraId="32900555" w14:textId="77777777" w:rsidR="00C60397" w:rsidRPr="00C60397" w:rsidRDefault="00C60397">
      <w:pPr>
        <w:rPr>
          <w:rPrChange w:id="2892" w:author="Gergo" w:date="2017-11-25T13:54:00Z">
            <w:rPr/>
          </w:rPrChange>
        </w:rPr>
        <w:pPrChange w:id="2893" w:author="Gergo" w:date="2017-11-25T13:54:00Z">
          <w:pPr>
            <w:pStyle w:val="Cmsor1"/>
          </w:pPr>
        </w:pPrChange>
      </w:pPr>
    </w:p>
    <w:sectPr w:rsidR="00C60397" w:rsidRPr="00C60397"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7" w:author="Bence Kővári" w:date="2015-10-19T10:52:00Z" w:initials="KB">
    <w:p w14:paraId="41FB55A1" w14:textId="77777777" w:rsidR="00B00F77" w:rsidRDefault="00B00F77" w:rsidP="00E360CD">
      <w:pPr>
        <w:pStyle w:val="Jegyzetszveg"/>
      </w:pPr>
      <w:r>
        <w:rPr>
          <w:rStyle w:val="Jegyzethivatkozs"/>
        </w:rPr>
        <w:annotationRef/>
      </w:r>
      <w:r>
        <w:t>Ne felejtsd le frissíteni</w:t>
      </w:r>
    </w:p>
  </w:comment>
  <w:comment w:id="255" w:author="Bertalan Forstner" w:date="2017-11-17T09:22:00Z" w:initials="BF">
    <w:p w14:paraId="7FC9CA8C" w14:textId="308A689A" w:rsidR="00B00F77" w:rsidRDefault="00B00F77">
      <w:pPr>
        <w:pStyle w:val="Jegyzetszveg"/>
      </w:pPr>
      <w:r>
        <w:rPr>
          <w:rStyle w:val="Jegyzethivatkozs"/>
        </w:rPr>
        <w:annotationRef/>
      </w:r>
      <w:r>
        <w:rPr>
          <w:rStyle w:val="Jegyzethivatkozs"/>
        </w:rPr>
        <w:t>inkább sztereo látásrendszeren</w:t>
      </w:r>
    </w:p>
  </w:comment>
  <w:comment w:id="268" w:author="Bertalan Forstner" w:date="2017-11-17T09:25:00Z" w:initials="BF">
    <w:p w14:paraId="635F201A" w14:textId="538EE0E4" w:rsidR="00B00F77" w:rsidRDefault="00B00F77">
      <w:pPr>
        <w:pStyle w:val="Jegyzetszveg"/>
      </w:pPr>
      <w:r>
        <w:rPr>
          <w:rStyle w:val="Jegyzethivatkozs"/>
        </w:rPr>
        <w:annotationRef/>
      </w:r>
      <w:r>
        <w:t>lábjegyzet, link</w:t>
      </w:r>
    </w:p>
  </w:comment>
  <w:comment w:id="277" w:author="Bertalan Forstner" w:date="2017-11-17T09:26:00Z" w:initials="BF">
    <w:p w14:paraId="14CFF35D" w14:textId="52833ABD" w:rsidR="00B00F77" w:rsidRDefault="00B00F77">
      <w:pPr>
        <w:pStyle w:val="Jegyzetszveg"/>
      </w:pPr>
      <w:r>
        <w:rPr>
          <w:rStyle w:val="Jegyzethivatkozs"/>
        </w:rPr>
        <w:annotationRef/>
      </w:r>
      <w:r>
        <w:t>irodalomjegyzék hivatkozás</w:t>
      </w:r>
    </w:p>
  </w:comment>
  <w:comment w:id="280" w:author="Bertalan Forstner" w:date="2017-11-17T09:27:00Z" w:initials="BF">
    <w:p w14:paraId="3D14D79B" w14:textId="088A97ED" w:rsidR="00B00F77" w:rsidRDefault="00B00F77">
      <w:pPr>
        <w:pStyle w:val="Jegyzetszveg"/>
      </w:pPr>
      <w:r>
        <w:rPr>
          <w:rStyle w:val="Jegyzethivatkozs"/>
        </w:rPr>
        <w:annotationRef/>
      </w:r>
      <w:r>
        <w:t>OK. helyesírásra és központozásra figyelj, ezt nem fogom javítani</w:t>
      </w:r>
    </w:p>
  </w:comment>
  <w:comment w:id="282" w:author="Bertalan Forstner" w:date="2017-11-17T09:27:00Z" w:initials="BF">
    <w:p w14:paraId="1032685E" w14:textId="37D25428" w:rsidR="00B00F77" w:rsidRDefault="00B00F77">
      <w:pPr>
        <w:pStyle w:val="Jegyzetszveg"/>
      </w:pPr>
      <w:r>
        <w:rPr>
          <w:rStyle w:val="Jegyzethivatkozs"/>
        </w:rPr>
        <w:annotationRef/>
      </w:r>
      <w:r>
        <w:t>illetve indoklom kiválasztásukat</w:t>
      </w:r>
    </w:p>
  </w:comment>
  <w:comment w:id="286" w:author="Bertalan Forstner" w:date="2017-11-17T09:28:00Z" w:initials="BF">
    <w:p w14:paraId="171FEFFF" w14:textId="101175AE" w:rsidR="00B00F77" w:rsidRDefault="00B00F77">
      <w:pPr>
        <w:pStyle w:val="Jegyzetszveg"/>
      </w:pPr>
      <w:r>
        <w:rPr>
          <w:rStyle w:val="Jegyzethivatkozs"/>
        </w:rPr>
        <w:annotationRef/>
      </w:r>
      <w:r>
        <w:t>irodalomjegyzék</w:t>
      </w:r>
    </w:p>
  </w:comment>
  <w:comment w:id="287" w:author="Bertalan Forstner" w:date="2017-11-17T09:28:00Z" w:initials="BF">
    <w:p w14:paraId="7813DD8E" w14:textId="3AFB8DBF" w:rsidR="00B00F77" w:rsidRDefault="00B00F77">
      <w:pPr>
        <w:pStyle w:val="Jegyzetszveg"/>
      </w:pPr>
      <w:r>
        <w:rPr>
          <w:rStyle w:val="Jegyzethivatkozs"/>
        </w:rPr>
        <w:annotationRef/>
      </w:r>
      <w:r>
        <w:t>irodalomjegyzék</w:t>
      </w:r>
    </w:p>
  </w:comment>
  <w:comment w:id="288" w:author="Bertalan Forstner" w:date="2017-11-17T09:28:00Z" w:initials="BF">
    <w:p w14:paraId="66F99848" w14:textId="187CC739" w:rsidR="00B00F77" w:rsidRDefault="00B00F77">
      <w:pPr>
        <w:pStyle w:val="Jegyzetszveg"/>
      </w:pPr>
      <w:r>
        <w:rPr>
          <w:rStyle w:val="Jegyzethivatkozs"/>
        </w:rPr>
        <w:annotationRef/>
      </w:r>
      <w:r>
        <w:t>irodalojegyzék</w:t>
      </w:r>
    </w:p>
  </w:comment>
  <w:comment w:id="306" w:author="Bertalan Forstner" w:date="2017-11-17T09:29:00Z" w:initials="BF">
    <w:p w14:paraId="579B776C" w14:textId="76389459" w:rsidR="00B00F77" w:rsidRDefault="00B00F77">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382" w:author="Bertalan Forstner" w:date="2017-11-17T09:46:00Z" w:initials="BF">
    <w:p w14:paraId="13239148" w14:textId="77777777" w:rsidR="00B00F77" w:rsidRDefault="00B00F77">
      <w:pPr>
        <w:pStyle w:val="Jegyzetszveg"/>
      </w:pPr>
      <w:r>
        <w:rPr>
          <w:rStyle w:val="Jegyzethivatkozs"/>
        </w:rPr>
        <w:annotationRef/>
      </w:r>
      <w:r>
        <w:t>Ezekre helyeen: Magyar név (Angol név, majd akronim). Utána az akronimot használhatod (pl. API).</w:t>
      </w:r>
    </w:p>
    <w:p w14:paraId="35EA24B6" w14:textId="763BE249" w:rsidR="00B00F77" w:rsidRDefault="00B00F77">
      <w:pPr>
        <w:pStyle w:val="Jegyzetszveg"/>
      </w:pPr>
      <w:r>
        <w:t>Pl.”Alkalmazás programozói interfészekre (Application Programming Interface, API) …”</w:t>
      </w:r>
    </w:p>
  </w:comment>
  <w:comment w:id="388" w:author="Bertalan Forstner" w:date="2017-11-17T09:53:00Z" w:initials="BF">
    <w:p w14:paraId="094D14B0" w14:textId="05437C98" w:rsidR="00B00F77" w:rsidRDefault="00B00F77">
      <w:pPr>
        <w:pStyle w:val="Jegyzetszveg"/>
      </w:pPr>
      <w:r>
        <w:rPr>
          <w:rStyle w:val="Jegyzethivatkozs"/>
        </w:rPr>
        <w:annotationRef/>
      </w:r>
      <w:r>
        <w:t>Fordítva. A szövegben magyarul írd, és zárójelbe az angol szakszó.</w:t>
      </w:r>
    </w:p>
  </w:comment>
  <w:comment w:id="396" w:author="Bertalan Forstner" w:date="2017-11-17T09:54:00Z" w:initials="BF">
    <w:p w14:paraId="60BF6DCA" w14:textId="165511EE" w:rsidR="00B00F77" w:rsidRDefault="00B00F77">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25" w:author="Bertalan Forstner" w:date="2017-11-17T09:55:00Z" w:initials="BF">
    <w:p w14:paraId="57E05AF2" w14:textId="77777777" w:rsidR="00B00F77" w:rsidRDefault="00B00F77" w:rsidP="00786F47">
      <w:pPr>
        <w:pStyle w:val="Jegyzetszveg"/>
      </w:pPr>
      <w:r>
        <w:rPr>
          <w:rStyle w:val="Jegyzethivatkozs"/>
        </w:rPr>
        <w:annotationRef/>
      </w:r>
      <w:r>
        <w:t>ezt az eszközválasztás előttre tenném</w:t>
      </w:r>
    </w:p>
  </w:comment>
  <w:comment w:id="436" w:author="Bertalan Forstner" w:date="2017-11-17T09:54:00Z" w:initials="BF">
    <w:p w14:paraId="4333DD8C" w14:textId="61CAB3D1" w:rsidR="00B00F77" w:rsidRDefault="00B00F77">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462" w:author="Bertalan Forstner" w:date="2017-11-17T09:55:00Z" w:initials="BF">
    <w:p w14:paraId="76EB3C23" w14:textId="03AE4631" w:rsidR="00B00F77" w:rsidRDefault="00B00F77">
      <w:pPr>
        <w:pStyle w:val="Jegyzetszveg"/>
      </w:pPr>
      <w:r>
        <w:rPr>
          <w:rStyle w:val="Jegyzethivatkozs"/>
        </w:rPr>
        <w:annotationRef/>
      </w:r>
      <w:r>
        <w:t>ezt az eszközválasztás előttre tenném</w:t>
      </w:r>
    </w:p>
  </w:comment>
  <w:comment w:id="474" w:author="Bertalan Forstner" w:date="2017-11-17T09:56:00Z" w:initials="BF">
    <w:p w14:paraId="20E69A5F" w14:textId="3BB3D11D" w:rsidR="00B00F77" w:rsidRDefault="00B00F77">
      <w:pPr>
        <w:pStyle w:val="Jegyzetszveg"/>
      </w:pPr>
      <w:r>
        <w:rPr>
          <w:rStyle w:val="Jegyzethivatkozs"/>
        </w:rPr>
        <w:annotationRef/>
      </w:r>
      <w:r>
        <w:t>szóismétlés</w:t>
      </w:r>
    </w:p>
  </w:comment>
  <w:comment w:id="479" w:author="Bertalan Forstner" w:date="2017-11-17T09:57:00Z" w:initials="BF">
    <w:p w14:paraId="1DAF9FD3" w14:textId="206FC74B" w:rsidR="00B00F77" w:rsidRDefault="00B00F77">
      <w:pPr>
        <w:pStyle w:val="Jegyzetszveg"/>
      </w:pPr>
      <w:r>
        <w:rPr>
          <w:rStyle w:val="Jegyzethivatkozs"/>
        </w:rPr>
        <w:annotationRef/>
      </w:r>
      <w:r>
        <w:t>Mindenképp érdemes magát a játékot a tervezés előtt ismertetni egy külön főfejezetben, kitérve a Frostigra. Sokkal olvas</w:t>
      </w:r>
    </w:p>
  </w:comment>
  <w:comment w:id="494" w:author="Bertalan Forstner" w:date="2017-11-17T10:10:00Z" w:initials="BF">
    <w:p w14:paraId="599F9DC2" w14:textId="32E70681" w:rsidR="00B00F77" w:rsidRDefault="00B00F77">
      <w:pPr>
        <w:pStyle w:val="Jegyzetszveg"/>
      </w:pPr>
      <w:r>
        <w:rPr>
          <w:rStyle w:val="Jegyzethivatkozs"/>
        </w:rPr>
        <w:annotationRef/>
      </w:r>
      <w:r>
        <w:t>Ne keverd a funkspecet a megvalósítás részeivel.é Ez ide nem való.</w:t>
      </w:r>
    </w:p>
  </w:comment>
  <w:comment w:id="497" w:author="Bertalan Forstner" w:date="2017-11-17T10:10:00Z" w:initials="BF">
    <w:p w14:paraId="62ED792F" w14:textId="77777777" w:rsidR="00B00F77" w:rsidRDefault="00B00F77">
      <w:pPr>
        <w:pStyle w:val="Jegyzetszveg"/>
      </w:pPr>
      <w:r>
        <w:rPr>
          <w:rStyle w:val="Jegyzethivatkozs"/>
        </w:rPr>
        <w:annotationRef/>
      </w:r>
      <w:r>
        <w:t>detto</w:t>
      </w:r>
    </w:p>
    <w:p w14:paraId="53490FAA" w14:textId="11FE46C4" w:rsidR="00B00F77" w:rsidRDefault="00B00F77">
      <w:pPr>
        <w:pStyle w:val="Jegyzetszveg"/>
      </w:pPr>
    </w:p>
  </w:comment>
  <w:comment w:id="511" w:author="Bertalan Forstner" w:date="2017-11-17T10:11:00Z" w:initials="BF">
    <w:p w14:paraId="6EDBE02F" w14:textId="0224452A" w:rsidR="00B00F77" w:rsidRDefault="00B00F77">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42" w:author="Bertalan Forstner" w:date="2017-11-17T10:15:00Z" w:initials="BF">
    <w:p w14:paraId="6A2145AA" w14:textId="7FC72584" w:rsidR="00B00F77" w:rsidRDefault="00B00F77">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04" w:author="Bertalan Forstner" w:date="2017-11-17T10:10:00Z" w:initials="BF">
    <w:p w14:paraId="4E1BD3FA" w14:textId="77777777" w:rsidR="00B00F77" w:rsidRDefault="00B00F77" w:rsidP="006075D1">
      <w:pPr>
        <w:pStyle w:val="Jegyzetszveg"/>
      </w:pPr>
      <w:r>
        <w:rPr>
          <w:rStyle w:val="Jegyzethivatkozs"/>
        </w:rPr>
        <w:annotationRef/>
      </w:r>
      <w:r>
        <w:t>Ne keverd a funkspecet a megvalósítás részeivel.é Ez ide nem való.</w:t>
      </w:r>
    </w:p>
  </w:comment>
  <w:comment w:id="606" w:author="Bertalan Forstner" w:date="2017-11-17T10:10:00Z" w:initials="BF">
    <w:p w14:paraId="1C9FF437" w14:textId="77777777" w:rsidR="00B00F77" w:rsidRDefault="00B00F77" w:rsidP="006075D1">
      <w:pPr>
        <w:pStyle w:val="Jegyzetszveg"/>
      </w:pPr>
      <w:r>
        <w:rPr>
          <w:rStyle w:val="Jegyzethivatkozs"/>
        </w:rPr>
        <w:annotationRef/>
      </w:r>
      <w:r>
        <w:t>detto</w:t>
      </w:r>
    </w:p>
    <w:p w14:paraId="3F68A604" w14:textId="77777777" w:rsidR="00B00F77" w:rsidRDefault="00B00F77" w:rsidP="006075D1">
      <w:pPr>
        <w:pStyle w:val="Jegyzetszveg"/>
      </w:pPr>
    </w:p>
  </w:comment>
  <w:comment w:id="1600" w:author="Bertalan Forstner" w:date="2017-11-17T10:10:00Z" w:initials="BF">
    <w:p w14:paraId="7DB04E67" w14:textId="77777777" w:rsidR="00B00F77" w:rsidRDefault="00B00F77" w:rsidP="00EF3400">
      <w:pPr>
        <w:pStyle w:val="Jegyzetszveg"/>
      </w:pPr>
      <w:r>
        <w:rPr>
          <w:rStyle w:val="Jegyzethivatkozs"/>
        </w:rPr>
        <w:annotationRef/>
      </w:r>
      <w:r>
        <w:t>Ne keverd a funkspecet a megvalósítás részeivel.é Ez ide nem való.</w:t>
      </w:r>
    </w:p>
  </w:comment>
  <w:comment w:id="1606" w:author="Bertalan Forstner" w:date="2017-11-17T10:10:00Z" w:initials="BF">
    <w:p w14:paraId="6FBCC325" w14:textId="77777777" w:rsidR="00B00F77" w:rsidRDefault="00B00F77" w:rsidP="00EF3400">
      <w:pPr>
        <w:pStyle w:val="Jegyzetszveg"/>
      </w:pPr>
      <w:r>
        <w:rPr>
          <w:rStyle w:val="Jegyzethivatkozs"/>
        </w:rPr>
        <w:annotationRef/>
      </w:r>
      <w:r>
        <w:t>detto</w:t>
      </w:r>
    </w:p>
    <w:p w14:paraId="37975ADA" w14:textId="77777777" w:rsidR="00B00F77" w:rsidRDefault="00B00F77"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2B9563" w14:textId="77777777" w:rsidR="003E72B1" w:rsidRDefault="003E72B1">
      <w:r>
        <w:separator/>
      </w:r>
    </w:p>
  </w:endnote>
  <w:endnote w:type="continuationSeparator" w:id="0">
    <w:p w14:paraId="5E202687" w14:textId="77777777" w:rsidR="003E72B1" w:rsidRDefault="003E7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21EF40F7" w:rsidR="00B00F77" w:rsidRDefault="00B00F77"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6F6356">
      <w:rPr>
        <w:rStyle w:val="Oldalszm"/>
        <w:noProof/>
      </w:rPr>
      <w:t>54</w:t>
    </w:r>
    <w:r>
      <w:rPr>
        <w:rStyle w:val="Oldalszm"/>
      </w:rPr>
      <w:fldChar w:fldCharType="end"/>
    </w:r>
  </w:p>
  <w:p w14:paraId="4C1D5C03" w14:textId="77777777" w:rsidR="00B00F77" w:rsidRDefault="00B00F77"/>
  <w:p w14:paraId="0646A52A" w14:textId="77777777" w:rsidR="00B00F77" w:rsidRDefault="00B00F7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B02E7" w14:textId="77777777" w:rsidR="003E72B1" w:rsidRDefault="003E72B1">
      <w:r>
        <w:separator/>
      </w:r>
    </w:p>
  </w:footnote>
  <w:footnote w:type="continuationSeparator" w:id="0">
    <w:p w14:paraId="5A3BFAB8" w14:textId="77777777" w:rsidR="003E72B1" w:rsidRDefault="003E72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B00F77" w:rsidRDefault="00B00F77"/>
  <w:p w14:paraId="2C6DFBBE" w14:textId="77777777" w:rsidR="00B00F77" w:rsidRDefault="00B00F77"/>
  <w:p w14:paraId="125F8157" w14:textId="77777777" w:rsidR="00B00F77" w:rsidRDefault="00B00F77"/>
  <w:p w14:paraId="058B44D8" w14:textId="77777777" w:rsidR="00B00F77" w:rsidRDefault="00B00F77"/>
  <w:p w14:paraId="42F5F53C" w14:textId="77777777" w:rsidR="00B00F77" w:rsidRDefault="00B00F7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3F87D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D9A6C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74E62B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1830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02AB9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AEA607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0E998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1AD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D80D3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3623B"/>
    <w:rsid w:val="00040F2A"/>
    <w:rsid w:val="00041FE0"/>
    <w:rsid w:val="00042FF7"/>
    <w:rsid w:val="00046829"/>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2A0A"/>
    <w:rsid w:val="002A3F87"/>
    <w:rsid w:val="002A7339"/>
    <w:rsid w:val="002B5C91"/>
    <w:rsid w:val="002B6D6D"/>
    <w:rsid w:val="002B6E5B"/>
    <w:rsid w:val="002B7052"/>
    <w:rsid w:val="002C015F"/>
    <w:rsid w:val="002C05D4"/>
    <w:rsid w:val="002C3031"/>
    <w:rsid w:val="002C38A6"/>
    <w:rsid w:val="002D0621"/>
    <w:rsid w:val="002D12F6"/>
    <w:rsid w:val="002D2C06"/>
    <w:rsid w:val="002D342E"/>
    <w:rsid w:val="002D5231"/>
    <w:rsid w:val="002D6602"/>
    <w:rsid w:val="002D6BCD"/>
    <w:rsid w:val="002D7DA9"/>
    <w:rsid w:val="002E1D2A"/>
    <w:rsid w:val="002F1C15"/>
    <w:rsid w:val="002F66E9"/>
    <w:rsid w:val="002F6C7A"/>
    <w:rsid w:val="002F6E80"/>
    <w:rsid w:val="00300EEA"/>
    <w:rsid w:val="00301448"/>
    <w:rsid w:val="00302BB3"/>
    <w:rsid w:val="0030386C"/>
    <w:rsid w:val="00305E08"/>
    <w:rsid w:val="0031179C"/>
    <w:rsid w:val="00313013"/>
    <w:rsid w:val="00322B88"/>
    <w:rsid w:val="00332B62"/>
    <w:rsid w:val="003355B9"/>
    <w:rsid w:val="00336803"/>
    <w:rsid w:val="003405CD"/>
    <w:rsid w:val="00347EAB"/>
    <w:rsid w:val="00350AEC"/>
    <w:rsid w:val="00354AA1"/>
    <w:rsid w:val="00355204"/>
    <w:rsid w:val="0035731E"/>
    <w:rsid w:val="00362F2C"/>
    <w:rsid w:val="0036698D"/>
    <w:rsid w:val="0037381F"/>
    <w:rsid w:val="003814E4"/>
    <w:rsid w:val="00384F14"/>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E72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C790C"/>
    <w:rsid w:val="005D3443"/>
    <w:rsid w:val="005D4D52"/>
    <w:rsid w:val="005E01E0"/>
    <w:rsid w:val="005E2355"/>
    <w:rsid w:val="005F6EF4"/>
    <w:rsid w:val="006007F2"/>
    <w:rsid w:val="006034C7"/>
    <w:rsid w:val="00605351"/>
    <w:rsid w:val="006075D1"/>
    <w:rsid w:val="00612B9D"/>
    <w:rsid w:val="00620DEF"/>
    <w:rsid w:val="0062185B"/>
    <w:rsid w:val="006232ED"/>
    <w:rsid w:val="006270AF"/>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672B"/>
    <w:rsid w:val="006A03F6"/>
    <w:rsid w:val="006A1B7F"/>
    <w:rsid w:val="006B6BD6"/>
    <w:rsid w:val="006C1187"/>
    <w:rsid w:val="006C5C48"/>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3BBC"/>
    <w:rsid w:val="00794318"/>
    <w:rsid w:val="00794403"/>
    <w:rsid w:val="0079528D"/>
    <w:rsid w:val="007A12A0"/>
    <w:rsid w:val="007A5167"/>
    <w:rsid w:val="007B03E6"/>
    <w:rsid w:val="007B243E"/>
    <w:rsid w:val="007B5CF7"/>
    <w:rsid w:val="007B7868"/>
    <w:rsid w:val="007C0459"/>
    <w:rsid w:val="007C75D5"/>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B61A5"/>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D0B19"/>
    <w:rsid w:val="009D2FD8"/>
    <w:rsid w:val="009D6695"/>
    <w:rsid w:val="009E3C4A"/>
    <w:rsid w:val="00A01D33"/>
    <w:rsid w:val="00A04B39"/>
    <w:rsid w:val="00A076B8"/>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E05C4"/>
    <w:rsid w:val="00AE2B3C"/>
    <w:rsid w:val="00AE621E"/>
    <w:rsid w:val="00B00AC6"/>
    <w:rsid w:val="00B00F77"/>
    <w:rsid w:val="00B13FD0"/>
    <w:rsid w:val="00B2023F"/>
    <w:rsid w:val="00B23F7E"/>
    <w:rsid w:val="00B32E42"/>
    <w:rsid w:val="00B33261"/>
    <w:rsid w:val="00B35655"/>
    <w:rsid w:val="00B40F34"/>
    <w:rsid w:val="00B4104A"/>
    <w:rsid w:val="00B50CAA"/>
    <w:rsid w:val="00B512B7"/>
    <w:rsid w:val="00B54F1F"/>
    <w:rsid w:val="00B63DFB"/>
    <w:rsid w:val="00B67130"/>
    <w:rsid w:val="00B73653"/>
    <w:rsid w:val="00B7457E"/>
    <w:rsid w:val="00B76E76"/>
    <w:rsid w:val="00B85F3F"/>
    <w:rsid w:val="00B96880"/>
    <w:rsid w:val="00BA5A05"/>
    <w:rsid w:val="00BA5C56"/>
    <w:rsid w:val="00BA60FC"/>
    <w:rsid w:val="00BB4CEA"/>
    <w:rsid w:val="00BB7297"/>
    <w:rsid w:val="00BB7912"/>
    <w:rsid w:val="00BD0D2A"/>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244A"/>
    <w:rsid w:val="00C6712B"/>
    <w:rsid w:val="00C71BFB"/>
    <w:rsid w:val="00C73DEE"/>
    <w:rsid w:val="00C804C2"/>
    <w:rsid w:val="00C810B4"/>
    <w:rsid w:val="00C94815"/>
    <w:rsid w:val="00C97DCE"/>
    <w:rsid w:val="00CA749A"/>
    <w:rsid w:val="00CB6C7B"/>
    <w:rsid w:val="00CB7652"/>
    <w:rsid w:val="00CC0774"/>
    <w:rsid w:val="00CC2118"/>
    <w:rsid w:val="00CC363A"/>
    <w:rsid w:val="00CF4E29"/>
    <w:rsid w:val="00CF516F"/>
    <w:rsid w:val="00D01118"/>
    <w:rsid w:val="00D07335"/>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F5A"/>
    <w:rsid w:val="00D602DA"/>
    <w:rsid w:val="00D64AD7"/>
    <w:rsid w:val="00D65EDA"/>
    <w:rsid w:val="00D66B0B"/>
    <w:rsid w:val="00D76C6B"/>
    <w:rsid w:val="00D80C4A"/>
    <w:rsid w:val="00D81927"/>
    <w:rsid w:val="00D82885"/>
    <w:rsid w:val="00D853FC"/>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182"/>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801EF"/>
    <w:rsid w:val="00F96985"/>
    <w:rsid w:val="00F96D8A"/>
    <w:rsid w:val="00FA62F9"/>
    <w:rsid w:val="00FB2D9D"/>
    <w:rsid w:val="00FB3DD4"/>
    <w:rsid w:val="00FC4276"/>
    <w:rsid w:val="00FC6301"/>
    <w:rsid w:val="00FD475A"/>
    <w:rsid w:val="00FD6010"/>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F9F4ADC7-6D81-4E9D-8050-B52D04D44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2181</TotalTime>
  <Pages>55</Pages>
  <Words>11951</Words>
  <Characters>68124</Characters>
  <Application>Microsoft Office Word</Application>
  <DocSecurity>0</DocSecurity>
  <Lines>567</Lines>
  <Paragraphs>159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79916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115</cp:revision>
  <cp:lastPrinted>2002-07-08T12:51:00Z</cp:lastPrinted>
  <dcterms:created xsi:type="dcterms:W3CDTF">2017-11-17T15:43:00Z</dcterms:created>
  <dcterms:modified xsi:type="dcterms:W3CDTF">2017-11-29T18:31:00Z</dcterms:modified>
</cp:coreProperties>
</file>