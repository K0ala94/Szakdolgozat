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3F394F" w:rsidP="0039238A">
      <w:pPr>
        <w:pStyle w:val="Cmlapkarstanszk"/>
      </w:pPr>
      <w:fldSimple w:instr=" DOCPROPERTY  Company  \* MERGEFORMAT ">
        <w:r w:rsidR="0039238A">
          <w:t>Automatizálási és Alkalmazott Informatikai Tanszék</w:t>
        </w:r>
      </w:fldSimple>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3C57C8F9"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w:t>
      </w:r>
      <w:commentRangeStart w:id="3"/>
      <w:r w:rsidR="002F66E9">
        <w:t xml:space="preserve">egy </w:t>
      </w:r>
      <w:ins w:id="4" w:author="Gergo" w:date="2017-11-17T13:29:00Z">
        <w:r w:rsidR="005A013E">
          <w:t>sztereó</w:t>
        </w:r>
      </w:ins>
      <w:ins w:id="5" w:author="Gergo" w:date="2017-11-17T13:28:00Z">
        <w:r w:rsidR="005A013E">
          <w:t xml:space="preserve"> látásrendszeren</w:t>
        </w:r>
      </w:ins>
      <w:del w:id="6" w:author="Gergo" w:date="2017-11-17T13:28:00Z">
        <w:r w:rsidR="002F66E9" w:rsidDel="005A013E">
          <w:delText>megfelelő lencsén</w:delText>
        </w:r>
      </w:del>
      <w:r w:rsidR="002F66E9">
        <w:t xml:space="preserve"> át nézve a v</w:t>
      </w:r>
      <w:commentRangeEnd w:id="3"/>
      <w:r w:rsidR="004F71B6">
        <w:rPr>
          <w:rStyle w:val="Jegyzethivatkozs"/>
        </w:rPr>
        <w:commentReference w:id="3"/>
      </w:r>
      <w:r w:rsidR="002F66E9">
        <w:t>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2F437639" w:rsidR="00224E0E" w:rsidRDefault="00224E0E" w:rsidP="00EC716D">
      <w:pPr>
        <w:pStyle w:val="Listaszerbekezds"/>
        <w:numPr>
          <w:ilvl w:val="0"/>
          <w:numId w:val="28"/>
        </w:numPr>
      </w:pPr>
      <w:r>
        <w:t>Az egyik</w:t>
      </w:r>
      <w:ins w:id="7" w:author="Bertalan Forstner" w:date="2017-11-17T09:23:00Z">
        <w:r w:rsidR="006654A7">
          <w:t>be</w:t>
        </w:r>
      </w:ins>
      <w:r>
        <w:t xml:space="preserve"> az olyan </w:t>
      </w:r>
      <w:r w:rsidR="00EC716D">
        <w:t>eszközök</w:t>
      </w:r>
      <w:ins w:id="8" w:author="Bertalan Forstner" w:date="2017-11-17T09:23:00Z">
        <w:r w:rsidR="006654A7">
          <w:t xml:space="preserve"> tartoznak</w:t>
        </w:r>
      </w:ins>
      <w:r w:rsidR="00EC716D">
        <w:t>,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65B96387"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9" w:author="Bertalan Forstner" w:date="2017-11-17T09:24:00Z">
        <w:r w:rsidR="006654A7">
          <w:t>,</w:t>
        </w:r>
      </w:ins>
      <w:r>
        <w:t xml:space="preserve"> csak két lencsével</w:t>
      </w:r>
      <w:ins w:id="10" w:author="Bertalan Forstner" w:date="2017-11-17T09:24:00Z">
        <w:r w:rsidR="006654A7">
          <w:t>,</w:t>
        </w:r>
      </w:ins>
      <w:r>
        <w:t xml:space="preserve"> ezért árban is jóval megengedhetőbb</w:t>
      </w:r>
      <w:r w:rsidR="00D80C4A">
        <w:t>. Ami az előnye</w:t>
      </w:r>
      <w:ins w:id="11" w:author="Bertalan Forstner" w:date="2017-11-17T09:24:00Z">
        <w:r w:rsidR="006654A7">
          <w:t>,</w:t>
        </w:r>
      </w:ins>
      <w:r w:rsidR="00D80C4A">
        <w:t xml:space="preserve"> az részben a hátránya is ennek a megoldásnak</w:t>
      </w:r>
      <w:del w:id="12" w:author="Bertalan Forstner" w:date="2017-11-17T09:24:00Z">
        <w:r w:rsidR="00D80C4A" w:rsidDel="006654A7">
          <w:delText xml:space="preserve">. </w:delText>
        </w:r>
      </w:del>
      <w:ins w:id="13" w:author="Bertalan Forstner" w:date="2017-11-17T09:24:00Z">
        <w:r w:rsidR="006654A7">
          <w:t xml:space="preserve">: </w:t>
        </w:r>
      </w:ins>
      <w:r w:rsidR="00D80C4A">
        <w:t>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 xml:space="preserve">torozza és adatokat rögzít róla, a rögzített adatokat pedig </w:t>
      </w:r>
      <w:r w:rsidR="00751428" w:rsidRPr="005A013E">
        <w:t>különféle</w:t>
      </w:r>
      <w:del w:id="14" w:author="Gergo" w:date="2017-11-17T13:31:00Z">
        <w:r w:rsidR="00751428" w:rsidRPr="005A013E" w:rsidDel="005A013E">
          <w:delText xml:space="preserve"> </w:delText>
        </w:r>
      </w:del>
      <w:r w:rsidR="00751428" w:rsidRPr="005A013E">
        <w:t>képpen</w:t>
      </w:r>
      <w:r w:rsidR="00751428">
        <w:t xml:space="preserve"> felhasználja.</w:t>
      </w:r>
    </w:p>
    <w:p w14:paraId="79767EA1" w14:textId="2E93ADA2" w:rsidR="006822F3" w:rsidRDefault="00751428" w:rsidP="004963E5">
      <w:r>
        <w:t xml:space="preserve">A virtuális valóságot a feladatban a Google DayDream néven futó VR szemüvege </w:t>
      </w:r>
      <w:commentRangeStart w:id="15"/>
      <w:r>
        <w:t>biztosítja</w:t>
      </w:r>
      <w:commentRangeEnd w:id="15"/>
      <w:r w:rsidR="006654A7">
        <w:rPr>
          <w:rStyle w:val="Jegyzethivatkozs"/>
        </w:rPr>
        <w:commentReference w:id="15"/>
      </w:r>
      <w:r>
        <w:t xml:space="preserve">, mely egy </w:t>
      </w:r>
      <w:del w:id="16" w:author="Bertalan Forstner" w:date="2017-11-17T09:24:00Z">
        <w:r w:rsidDel="006654A7">
          <w:delText xml:space="preserve">android </w:delText>
        </w:r>
      </w:del>
      <w:ins w:id="17" w:author="Bertalan Forstner" w:date="2017-11-17T09:24:00Z">
        <w:r w:rsidR="006654A7">
          <w:t xml:space="preserve">Android </w:t>
        </w:r>
      </w:ins>
      <w:r>
        <w:t>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w:t>
      </w:r>
      <w:del w:id="18" w:author="Bertalan Forstner" w:date="2017-11-17T09:25:00Z">
        <w:r w:rsidDel="006654A7">
          <w:delText>fejhallgatót</w:delText>
        </w:r>
      </w:del>
      <w:ins w:id="19" w:author="Bertalan Forstner" w:date="2017-11-17T09:25:00Z">
        <w:r w:rsidR="006654A7">
          <w:t>fejpántot</w:t>
        </w:r>
      </w:ins>
      <w:r>
        <w:t xml:space="preserve">.  A </w:t>
      </w:r>
      <w:r w:rsidR="00410FA8">
        <w:t xml:space="preserve">benne található </w:t>
      </w:r>
      <w:r>
        <w:t>szenzor</w:t>
      </w:r>
      <w:r w:rsidR="00410FA8">
        <w:t>ok folyamatosan monitorozzák</w:t>
      </w:r>
      <w:r>
        <w:t xml:space="preserve"> a viselője </w:t>
      </w:r>
      <w:r w:rsidR="00410FA8">
        <w:t xml:space="preserve">agyi aktivitását, melyből kinyert származtatott adatokat utána </w:t>
      </w:r>
      <w:del w:id="20" w:author="Gergo" w:date="2017-11-17T13:31:00Z">
        <w:r w:rsidR="00410FA8" w:rsidRPr="005A013E" w:rsidDel="005A013E">
          <w:delText>tovább küld</w:delText>
        </w:r>
        <w:r w:rsidR="007A5167" w:rsidRPr="005A013E" w:rsidDel="005A013E">
          <w:delText>i</w:delText>
        </w:r>
      </w:del>
      <w:ins w:id="21" w:author="Gergo" w:date="2017-11-17T13:31:00Z">
        <w:r w:rsidR="005A013E" w:rsidRPr="005A013E">
          <w:t>továbbküldi</w:t>
        </w:r>
      </w:ins>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 xml:space="preserve">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w:t>
      </w:r>
      <w:r w:rsidR="00D65EDA" w:rsidRPr="005A013E">
        <w:t>fent</w:t>
      </w:r>
      <w:del w:id="22" w:author="Gergo" w:date="2017-11-17T13:32:00Z">
        <w:r w:rsidR="00D65EDA" w:rsidRPr="005A013E" w:rsidDel="005A013E">
          <w:delText xml:space="preserve"> </w:delText>
        </w:r>
      </w:del>
      <w:r w:rsidR="00D65EDA" w:rsidRPr="005A013E">
        <w:t>tartsuk</w:t>
      </w:r>
      <w:r w:rsidR="00D65EDA">
        <w:t>.</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 xml:space="preserve">A Frostig </w:t>
      </w:r>
      <w:commentRangeStart w:id="23"/>
      <w:r>
        <w:t>teszt</w:t>
      </w:r>
      <w:r w:rsidR="00F01BE8">
        <w:t>ek</w:t>
      </w:r>
      <w:commentRangeEnd w:id="23"/>
      <w:r w:rsidR="006654A7">
        <w:rPr>
          <w:rStyle w:val="Jegyzethivatkozs"/>
        </w:rPr>
        <w:commentReference w:id="23"/>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 xml:space="preserve">lehetne megtenni, akkor </w:t>
      </w:r>
      <w:r w:rsidRPr="005A013E">
        <w:t>mind</w:t>
      </w:r>
      <w:del w:id="24" w:author="Gergo" w:date="2017-11-17T13:32:00Z">
        <w:r w:rsidRPr="005A013E" w:rsidDel="005A013E">
          <w:delText xml:space="preserve"> </w:delText>
        </w:r>
      </w:del>
      <w:r w:rsidRPr="005A013E">
        <w:t>két f</w:t>
      </w:r>
      <w:r>
        <w:t>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w:t>
      </w:r>
      <w:commentRangeStart w:id="25"/>
      <w:r w:rsidR="00040F2A">
        <w:t>szó</w:t>
      </w:r>
      <w:commentRangeEnd w:id="25"/>
      <w:r w:rsidR="006654A7">
        <w:rPr>
          <w:rStyle w:val="Jegyzethivatkozs"/>
        </w:rPr>
        <w:commentReference w:id="25"/>
      </w:r>
      <w:r w:rsidR="00040F2A">
        <w:t xml:space="preserve">.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58F64FFA" w:rsidR="006D716A" w:rsidRDefault="006D716A" w:rsidP="006D716A">
      <w:r>
        <w:t xml:space="preserve">Ebben a fejezetben ismertetni fogom a munka során felhasznált technológiákat, </w:t>
      </w:r>
      <w:commentRangeStart w:id="26"/>
      <w:r w:rsidR="007E2EB8">
        <w:t xml:space="preserve">illetve, </w:t>
      </w:r>
      <w:del w:id="27" w:author="Gergo" w:date="2017-11-17T13:33:00Z">
        <w:r w:rsidDel="005A013E">
          <w:delText>hogy</w:delText>
        </w:r>
        <w:r w:rsidR="007E2EB8" w:rsidDel="005A013E">
          <w:delText xml:space="preserve"> miért ezekre esett a választás</w:delText>
        </w:r>
      </w:del>
      <w:ins w:id="28" w:author="Gergo" w:date="2017-11-17T13:33:00Z">
        <w:r w:rsidR="005A013E">
          <w:t>illetve indoklom kiválasztásukat</w:t>
        </w:r>
      </w:ins>
      <w:r w:rsidR="007E2EB8">
        <w:t>,</w:t>
      </w:r>
      <w:commentRangeEnd w:id="26"/>
      <w:r w:rsidR="006654A7">
        <w:rPr>
          <w:rStyle w:val="Jegyzethivatkozs"/>
        </w:rPr>
        <w:commentReference w:id="26"/>
      </w:r>
      <w:r w:rsidR="007E2EB8">
        <w:t xml:space="preserve">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 xml:space="preserve">A virtuális valóság szemüvegek és különféle kontrollerek ( akár bionikus kéz </w:t>
      </w:r>
      <w:commentRangeStart w:id="29"/>
      <w:r>
        <w:t>is</w:t>
      </w:r>
      <w:commentRangeEnd w:id="29"/>
      <w:r w:rsidR="006654A7">
        <w:rPr>
          <w:rStyle w:val="Jegyzethivatkozs"/>
        </w:rPr>
        <w:commentReference w:id="29"/>
      </w:r>
      <w:r>
        <w:t xml:space="preserve">) már a 90-es évek közepén </w:t>
      </w:r>
      <w:commentRangeStart w:id="30"/>
      <w:r>
        <w:t>megjelentek</w:t>
      </w:r>
      <w:commentRangeEnd w:id="30"/>
      <w:r w:rsidR="006654A7">
        <w:rPr>
          <w:rStyle w:val="Jegyzethivatkozs"/>
        </w:rPr>
        <w:commentReference w:id="30"/>
      </w:r>
      <w: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 xml:space="preserve">ógia </w:t>
      </w:r>
      <w:commentRangeStart w:id="31"/>
      <w:r w:rsidR="003A1CA4">
        <w:t>felé</w:t>
      </w:r>
      <w:commentRangeEnd w:id="31"/>
      <w:r w:rsidR="006654A7">
        <w:rPr>
          <w:rStyle w:val="Jegyzethivatkozs"/>
        </w:rPr>
        <w:commentReference w:id="31"/>
      </w:r>
      <w:r w:rsidR="003A1CA4">
        <w:t>.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1BAD2476" w14:textId="77777777" w:rsidR="005A013E" w:rsidRDefault="00D405E8" w:rsidP="005A013E">
      <w:pPr>
        <w:keepNext/>
        <w:rPr>
          <w:ins w:id="32" w:author="Gergo" w:date="2017-11-17T13:35:00Z"/>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1B277FFD" w:rsidR="00D405E8" w:rsidRPr="00D405E8" w:rsidRDefault="005A013E" w:rsidP="000819E9">
      <w:pPr>
        <w:pStyle w:val="Kpalrs"/>
        <w:ind w:firstLine="720"/>
        <w:jc w:val="both"/>
        <w:rPr>
          <w:sz w:val="19"/>
        </w:rPr>
        <w:pPrChange w:id="33" w:author="Gergo" w:date="2017-11-17T13:56:00Z">
          <w:pPr>
            <w:keepNext/>
          </w:pPr>
        </w:pPrChange>
      </w:pPr>
      <w:ins w:id="34" w:author="Gergo" w:date="2017-11-17T13:35:00Z">
        <w:r>
          <w:t xml:space="preserve">Sztereoszkópikus képpár </w:t>
        </w:r>
      </w:ins>
      <w:ins w:id="35" w:author="Gergo" w:date="2017-11-18T11:22:00Z">
        <w:r w:rsidR="00C810B4">
          <w:fldChar w:fldCharType="begin"/>
        </w:r>
        <w:r w:rsidR="00C810B4">
          <w:instrText xml:space="preserve"> STYLEREF 1 \s </w:instrText>
        </w:r>
      </w:ins>
      <w:r w:rsidR="00C810B4">
        <w:fldChar w:fldCharType="separate"/>
      </w:r>
      <w:r w:rsidR="00FD6010">
        <w:rPr>
          <w:noProof/>
        </w:rPr>
        <w:t>2</w:t>
      </w:r>
      <w:ins w:id="36"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37" w:author="Gergo" w:date="2017-11-18T17:11:00Z">
        <w:r w:rsidR="00FD6010">
          <w:rPr>
            <w:noProof/>
          </w:rPr>
          <w:t>1</w:t>
        </w:r>
      </w:ins>
      <w:ins w:id="38" w:author="Gergo" w:date="2017-11-18T11:22:00Z">
        <w:r w:rsidR="00C810B4">
          <w:fldChar w:fldCharType="end"/>
        </w:r>
      </w:ins>
    </w:p>
    <w:p w14:paraId="554487EC" w14:textId="62E79077" w:rsidR="00D405E8" w:rsidRPr="00D405E8" w:rsidDel="005A013E" w:rsidRDefault="000819E9" w:rsidP="00D405E8">
      <w:pPr>
        <w:pStyle w:val="Kpalrs"/>
        <w:ind w:firstLine="720"/>
        <w:jc w:val="both"/>
        <w:rPr>
          <w:del w:id="39" w:author="Gergo" w:date="2017-11-17T13:35:00Z"/>
          <w:sz w:val="19"/>
        </w:rPr>
      </w:pPr>
      <w:ins w:id="40" w:author="Gergo" w:date="2017-11-17T13:56:00Z">
        <w:r>
          <w:rPr>
            <w:sz w:val="19"/>
          </w:rPr>
          <w:tab/>
        </w:r>
        <w:r>
          <w:rPr>
            <w:sz w:val="19"/>
          </w:rPr>
          <w:tab/>
        </w:r>
      </w:ins>
      <w:commentRangeStart w:id="41"/>
      <w:del w:id="42" w:author="Gergo" w:date="2017-11-17T13:35:00Z">
        <w:r w:rsidR="00D405E8" w:rsidRPr="00D405E8" w:rsidDel="005A013E">
          <w:rPr>
            <w:sz w:val="19"/>
          </w:rPr>
          <w:delText>1 - Sztereoszkópikus képpár</w:delText>
        </w:r>
        <w:commentRangeEnd w:id="41"/>
        <w:r w:rsidR="006654A7" w:rsidDel="005A013E">
          <w:rPr>
            <w:rStyle w:val="Jegyzethivatkozs"/>
            <w:b w:val="0"/>
            <w:bCs w:val="0"/>
          </w:rPr>
          <w:commentReference w:id="41"/>
        </w:r>
      </w:del>
    </w:p>
    <w:p w14:paraId="2108D65C" w14:textId="18AEFF50" w:rsidR="005A013E" w:rsidRDefault="000819E9" w:rsidP="00FD475A">
      <w:pPr>
        <w:keepNext/>
        <w:rPr>
          <w:ins w:id="43" w:author="Gergo" w:date="2017-11-17T13:36:00Z"/>
        </w:rPr>
      </w:pPr>
      <w:r>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4CF3D636" w:rsidR="00D405E8" w:rsidDel="005A013E" w:rsidRDefault="005A013E" w:rsidP="005A013E">
      <w:pPr>
        <w:pStyle w:val="Kpalrs"/>
        <w:ind w:firstLine="720"/>
        <w:jc w:val="both"/>
        <w:rPr>
          <w:del w:id="44" w:author="Gergo" w:date="2017-11-17T13:36:00Z"/>
        </w:rPr>
        <w:pPrChange w:id="45" w:author="Gergo" w:date="2017-11-17T13:36:00Z">
          <w:pPr>
            <w:keepNext/>
          </w:pPr>
        </w:pPrChange>
      </w:pPr>
      <w:ins w:id="46" w:author="Gergo" w:date="2017-11-17T13:36:00Z">
        <w:r>
          <w:t xml:space="preserve">A két kép összekombinálása, az egyik pirosra, a másik kékre színezve </w:t>
        </w:r>
      </w:ins>
      <w:ins w:id="47" w:author="Gergo" w:date="2017-11-18T11:22:00Z">
        <w:r w:rsidR="00C810B4">
          <w:fldChar w:fldCharType="begin"/>
        </w:r>
        <w:r w:rsidR="00C810B4">
          <w:instrText xml:space="preserve"> STYLEREF 1 \s </w:instrText>
        </w:r>
      </w:ins>
      <w:r w:rsidR="00C810B4">
        <w:fldChar w:fldCharType="separate"/>
      </w:r>
      <w:r w:rsidR="00FD6010">
        <w:rPr>
          <w:noProof/>
        </w:rPr>
        <w:t>2</w:t>
      </w:r>
      <w:ins w:id="48"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49" w:author="Gergo" w:date="2017-11-18T17:11:00Z">
        <w:r w:rsidR="00FD6010">
          <w:rPr>
            <w:noProof/>
          </w:rPr>
          <w:t>2</w:t>
        </w:r>
      </w:ins>
      <w:ins w:id="50" w:author="Gergo" w:date="2017-11-18T11:22:00Z">
        <w:r w:rsidR="00C810B4">
          <w:fldChar w:fldCharType="end"/>
        </w:r>
      </w:ins>
    </w:p>
    <w:p w14:paraId="22059A4D" w14:textId="36BC6703" w:rsidR="00D405E8" w:rsidRDefault="00D405E8" w:rsidP="00FD475A">
      <w:pPr>
        <w:pStyle w:val="Kpalrs"/>
        <w:ind w:firstLine="720"/>
        <w:jc w:val="both"/>
      </w:pPr>
      <w:del w:id="51" w:author="Gergo" w:date="2017-11-17T13:36:00Z">
        <w:r w:rsidDel="005A013E">
          <w:delText>2 – A két kép összekombinálása, az egyik pirosra, a másik kékre színezve</w:delText>
        </w:r>
      </w:del>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01FBD086"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w:t>
      </w:r>
      <w:r w:rsidR="00B7457E" w:rsidRPr="00FD475A">
        <w:t>így mögötte fogják</w:t>
      </w:r>
      <w:ins w:id="52" w:author="Gergo" w:date="2017-11-17T13:37:00Z">
        <w:r w:rsidR="00FD475A">
          <w:t>,</w:t>
        </w:r>
      </w:ins>
      <w:r w:rsidR="00B7457E">
        <w:t xml:space="preserve">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w:t>
      </w:r>
      <w:ins w:id="53" w:author="Gergo" w:date="2017-11-17T13:38:00Z">
        <w:r w:rsidR="00FD475A">
          <w:t>a</w:t>
        </w:r>
      </w:ins>
      <w:r w:rsidR="0005293E">
        <w:t>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199A2DE1" w:rsidR="00F75CD5" w:rsidRPr="00F75CD5" w:rsidRDefault="00A83A71" w:rsidP="00700312">
      <w:pPr>
        <w:rPr>
          <w:color w:val="FF0000"/>
          <w:sz w:val="36"/>
        </w:rPr>
      </w:pPr>
      <w:r>
        <w:t xml:space="preserve">A Google második VR platformja és </w:t>
      </w:r>
      <w:ins w:id="54" w:author="Gergo" w:date="2017-11-17T13:38:00Z">
        <w:r w:rsidR="00FD475A" w:rsidRPr="00FD475A">
          <w:rPr>
            <w:rPrChange w:id="55" w:author="Gergo" w:date="2017-11-17T13:38:00Z">
              <w:rPr>
                <w:highlight w:val="yellow"/>
              </w:rPr>
            </w:rPrChange>
          </w:rPr>
          <w:t>eszköze</w:t>
        </w:r>
      </w:ins>
      <w:del w:id="56" w:author="Gergo" w:date="2017-11-17T13:38:00Z">
        <w:r w:rsidRPr="00FD475A" w:rsidDel="00FD475A">
          <w:delText>hardverje</w:delText>
        </w:r>
      </w:del>
      <w:r>
        <w:t xml:space="preserv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w:t>
      </w:r>
      <w:del w:id="57" w:author="Bertalan Forstner" w:date="2017-11-17T09:36:00Z">
        <w:r w:rsidR="003A022B" w:rsidDel="00BA5C56">
          <w:delText xml:space="preserve">android </w:delText>
        </w:r>
      </w:del>
      <w:ins w:id="58" w:author="Bertalan Forstner" w:date="2017-11-17T09:36:00Z">
        <w:r w:rsidR="00BA5C56">
          <w:t xml:space="preserve">Android </w:t>
        </w:r>
      </w:ins>
      <w:r w:rsidR="003A022B">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72CBDE98"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ins w:id="59" w:author="Gergo" w:date="2017-11-17T13:40:00Z">
        <w:r w:rsidR="00FD475A" w:rsidRPr="00FD475A">
          <w:t xml:space="preserve">Alkalmazás programozói interfészekre (Application Programming Interface, API) </w:t>
        </w:r>
      </w:ins>
      <w:commentRangeStart w:id="60"/>
      <w:del w:id="61" w:author="Gergo" w:date="2017-11-17T13:39:00Z">
        <w:r w:rsidR="000D40A5" w:rsidRPr="000D40A5" w:rsidDel="00FD475A">
          <w:delText>application programming interfaces</w:delText>
        </w:r>
        <w:r w:rsidR="000D40A5" w:rsidDel="00FD475A">
          <w:delText xml:space="preserve">-ekre (API) </w:delText>
        </w:r>
        <w:commentRangeEnd w:id="60"/>
        <w:r w:rsidR="00D853FC" w:rsidDel="00FD475A">
          <w:rPr>
            <w:rStyle w:val="Jegyzethivatkozs"/>
          </w:rPr>
          <w:commentReference w:id="60"/>
        </w:r>
      </w:del>
      <w:r w:rsidR="000D40A5">
        <w:t>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lastRenderedPageBreak/>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A257B08"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w:t>
      </w:r>
      <w:ins w:id="62" w:author="Gergo" w:date="2017-11-17T13:40:00Z">
        <w:r w:rsidR="00FD475A">
          <w:t>elavultnak</w:t>
        </w:r>
      </w:ins>
      <w:commentRangeStart w:id="63"/>
      <w:del w:id="64" w:author="Gergo" w:date="2017-11-17T13:40:00Z">
        <w:r w:rsidDel="00FD475A">
          <w:delText xml:space="preserve">deprecated-nek </w:delText>
        </w:r>
      </w:del>
      <w:r>
        <w:t xml:space="preserve"> (</w:t>
      </w:r>
      <w:del w:id="65" w:author="Gergo" w:date="2017-11-17T13:40:00Z">
        <w:r w:rsidDel="00FD475A">
          <w:delText>elavultnak</w:delText>
        </w:r>
      </w:del>
      <w:ins w:id="66" w:author="Gergo" w:date="2017-11-17T13:40:00Z">
        <w:r w:rsidR="00FD475A">
          <w:t>deprecated-nek</w:t>
        </w:r>
      </w:ins>
      <w:r>
        <w:t>)</w:t>
      </w:r>
      <w:commentRangeEnd w:id="63"/>
      <w:r w:rsidR="00D853FC">
        <w:rPr>
          <w:rStyle w:val="Jegyzethivatkozs"/>
        </w:rPr>
        <w:commentReference w:id="63"/>
      </w:r>
      <w:r>
        <w:t xml:space="preserve">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commentRangeStart w:id="67"/>
      <w:r>
        <w:lastRenderedPageBreak/>
        <w:t>A Frostig tesztek</w:t>
      </w:r>
    </w:p>
    <w:p w14:paraId="4428B366" w14:textId="400C4D0C" w:rsidR="00CF4E29" w:rsidRPr="00CF4E29" w:rsidRDefault="00CF4E29" w:rsidP="00CF4E29">
      <w:pPr>
        <w:pStyle w:val="Cmsor3"/>
      </w:pPr>
      <w:r>
        <w:t>Használt szubszet</w:t>
      </w:r>
      <w:commentRangeEnd w:id="67"/>
      <w:r w:rsidR="00D853FC">
        <w:rPr>
          <w:rStyle w:val="Jegyzethivatkozs"/>
          <w:rFonts w:cs="Times New Roman"/>
          <w:b w:val="0"/>
          <w:bCs w:val="0"/>
        </w:rPr>
        <w:commentReference w:id="67"/>
      </w:r>
    </w:p>
    <w:p w14:paraId="2D0BB014" w14:textId="314DCFC9" w:rsidR="007E2EB8" w:rsidRDefault="007E2EB8" w:rsidP="007E2EB8">
      <w:pPr>
        <w:pStyle w:val="Cmsor2"/>
        <w:rPr>
          <w:ins w:id="68" w:author="Gergo" w:date="2017-11-17T14:15:00Z"/>
        </w:rPr>
      </w:pPr>
      <w:r>
        <w:t>NeuroSky neuroheadset</w:t>
      </w:r>
    </w:p>
    <w:p w14:paraId="22F46E9B" w14:textId="77777777" w:rsidR="00786F47" w:rsidRPr="00EC5766" w:rsidRDefault="00786F47" w:rsidP="00786F47">
      <w:pPr>
        <w:pStyle w:val="Cmsor3"/>
        <w:rPr>
          <w:moveTo w:id="69" w:author="Gergo" w:date="2017-11-17T14:15:00Z"/>
        </w:rPr>
      </w:pPr>
      <w:moveToRangeStart w:id="70" w:author="Gergo" w:date="2017-11-17T14:15:00Z" w:name="move498691456"/>
      <w:commentRangeStart w:id="71"/>
      <w:moveTo w:id="72" w:author="Gergo" w:date="2017-11-17T14:15:00Z">
        <w:r>
          <w:t xml:space="preserve">Elektroenkefalográfia </w:t>
        </w:r>
        <w:commentRangeEnd w:id="71"/>
        <w:r>
          <w:rPr>
            <w:rStyle w:val="Jegyzethivatkozs"/>
            <w:rFonts w:cs="Times New Roman"/>
            <w:b w:val="0"/>
            <w:bCs w:val="0"/>
          </w:rPr>
          <w:commentReference w:id="71"/>
        </w:r>
        <w:r>
          <w:t>(EEG)</w:t>
        </w:r>
      </w:moveTo>
    </w:p>
    <w:p w14:paraId="1643EE94" w14:textId="77777777" w:rsidR="00786F47" w:rsidRDefault="00786F47" w:rsidP="00786F47">
      <w:pPr>
        <w:rPr>
          <w:moveTo w:id="73" w:author="Gergo" w:date="2017-11-17T14:15:00Z"/>
        </w:rPr>
      </w:pPr>
      <w:moveTo w:id="74" w:author="Gergo" w:date="2017-11-17T14:15:00Z">
        <w: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Default="00786F47" w:rsidP="00786F47">
      <w:pPr>
        <w:rPr>
          <w:moveTo w:id="75" w:author="Gergo" w:date="2017-11-17T14:15:00Z"/>
        </w:rPr>
      </w:pPr>
      <w:moveTo w:id="76" w:author="Gergo" w:date="2017-11-17T14:15:00Z">
        <w: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70"/>
    <w:p w14:paraId="1129117D" w14:textId="285EF88E" w:rsidR="00786F47" w:rsidRPr="00786F47" w:rsidRDefault="00786F47" w:rsidP="00786F47">
      <w:pPr>
        <w:pStyle w:val="Cmsor3"/>
        <w:rPr>
          <w:rPrChange w:id="77" w:author="Gergo" w:date="2017-11-17T14:15:00Z">
            <w:rPr/>
          </w:rPrChange>
        </w:rPr>
        <w:pPrChange w:id="78" w:author="Gergo" w:date="2017-11-17T14:15:00Z">
          <w:pPr>
            <w:pStyle w:val="Cmsor2"/>
          </w:pPr>
        </w:pPrChange>
      </w:pPr>
      <w:ins w:id="79" w:author="Gergo" w:date="2017-11-17T14:15:00Z">
        <w:r>
          <w:t>Eszközválaztás</w:t>
        </w:r>
      </w:ins>
    </w:p>
    <w:p w14:paraId="57E2FF2E" w14:textId="29822635" w:rsidR="00D237EE" w:rsidRPr="00840A8E" w:rsidRDefault="00A37929" w:rsidP="00840A8E">
      <w:r>
        <w:t>Az alkalmazás egyik fő komponense a felhasználó pszichés állapotának megfigyelés</w:t>
      </w:r>
      <w:r w:rsidR="00D237EE">
        <w:t xml:space="preserve">e, rögzítése és felhasználása. Erre a </w:t>
      </w:r>
      <w:commentRangeStart w:id="80"/>
      <w:r w:rsidR="00D237EE">
        <w:t>feladatra</w:t>
      </w:r>
      <w:ins w:id="81" w:author="Gergo" w:date="2017-11-17T13:41:00Z">
        <w:r w:rsidR="00702450">
          <w:t xml:space="preserve"> </w:t>
        </w:r>
      </w:ins>
      <w:del w:id="82" w:author="Gergo" w:date="2017-11-17T13:41:00Z">
        <w:r w:rsidR="00D237EE" w:rsidDel="00702450">
          <w:delText xml:space="preserve"> a</w:delText>
        </w:r>
        <w:r w:rsidDel="00702450">
          <w:delText xml:space="preserve"> konzulensem tanácsára </w:delText>
        </w:r>
        <w:commentRangeEnd w:id="80"/>
        <w:r w:rsidR="00D853FC" w:rsidDel="00702450">
          <w:rPr>
            <w:rStyle w:val="Jegyzethivatkozs"/>
          </w:rPr>
          <w:commentReference w:id="80"/>
        </w:r>
      </w:del>
      <w:r>
        <w:t xml:space="preserve">a NeuroSky MindWave  eszközét választottam, mert ez </w:t>
      </w:r>
      <w:ins w:id="83" w:author="Gergo" w:date="2017-11-17T13:42:00Z">
        <w:r w:rsidR="00702450">
          <w:t xml:space="preserve"> egy kicsi, könnyen és gyorsan használható</w:t>
        </w:r>
      </w:ins>
      <w:ins w:id="84" w:author="Gergo" w:date="2017-11-17T13:44:00Z">
        <w:r w:rsidR="00702450">
          <w:t xml:space="preserve"> szárazelektródás</w:t>
        </w:r>
      </w:ins>
      <w:ins w:id="85" w:author="Gergo" w:date="2017-11-17T13:42:00Z">
        <w:r w:rsidR="00702450">
          <w:t xml:space="preserve"> eszköz, ami más bonyolultabb headset-ekkel ellentétben</w:t>
        </w:r>
      </w:ins>
      <w:ins w:id="86" w:author="Gergo" w:date="2017-11-17T13:45:00Z">
        <w:r w:rsidR="00702450">
          <w:t xml:space="preserve"> nem zavarja a VR szemüveg használatát, kényelmesen elfér egymás mellett a kettő. Továbbá ez az eszköz</w:t>
        </w:r>
      </w:ins>
      <w:ins w:id="87" w:author="Gergo" w:date="2017-11-17T13:42:00Z">
        <w:r w:rsidR="00702450">
          <w:t xml:space="preserve"> a tanszéken is rendelkezésre áll</w:t>
        </w:r>
      </w:ins>
      <w:del w:id="88" w:author="Gergo" w:date="2017-11-17T13:45:00Z">
        <w:r w:rsidDel="00702450">
          <w:delText>megtalálható az egyetemen</w:delText>
        </w:r>
      </w:del>
      <w:ins w:id="89" w:author="Gergo" w:date="2017-11-17T13:46:00Z">
        <w:r w:rsidR="00702450">
          <w:t>,</w:t>
        </w:r>
      </w:ins>
      <w:del w:id="90" w:author="Gergo" w:date="2017-11-17T13:46:00Z">
        <w:r w:rsidDel="00702450">
          <w:delText xml:space="preserve"> és</w:delText>
        </w:r>
      </w:del>
      <w:r>
        <w:t xml:space="preserve"> így 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4666701B" w:rsidR="00EC5766" w:rsidRPr="00EC5766" w:rsidDel="00786F47" w:rsidRDefault="00EC5766" w:rsidP="00EC5766">
      <w:pPr>
        <w:pStyle w:val="Cmsor3"/>
        <w:rPr>
          <w:moveFrom w:id="91" w:author="Gergo" w:date="2017-11-17T14:15:00Z"/>
        </w:rPr>
      </w:pPr>
      <w:moveFromRangeStart w:id="92" w:author="Gergo" w:date="2017-11-17T14:15:00Z" w:name="move498691456"/>
      <w:commentRangeStart w:id="93"/>
      <w:moveFrom w:id="94" w:author="Gergo" w:date="2017-11-17T14:15:00Z">
        <w:r w:rsidDel="00786F47">
          <w:t xml:space="preserve">Elektroenkefalográfia </w:t>
        </w:r>
        <w:commentRangeEnd w:id="93"/>
        <w:r w:rsidR="00D853FC" w:rsidDel="00786F47">
          <w:rPr>
            <w:rStyle w:val="Jegyzethivatkozs"/>
            <w:rFonts w:cs="Times New Roman"/>
            <w:b w:val="0"/>
            <w:bCs w:val="0"/>
          </w:rPr>
          <w:commentReference w:id="93"/>
        </w:r>
        <w:r w:rsidDel="00786F47">
          <w:t>(EEG)</w:t>
        </w:r>
      </w:moveFrom>
    </w:p>
    <w:p w14:paraId="7C737653" w14:textId="396A96E3" w:rsidR="006D716A" w:rsidDel="00786F47" w:rsidRDefault="002C015F" w:rsidP="006D716A">
      <w:pPr>
        <w:rPr>
          <w:moveFrom w:id="95" w:author="Gergo" w:date="2017-11-17T14:15:00Z"/>
        </w:rPr>
      </w:pPr>
      <w:moveFrom w:id="96" w:author="Gergo" w:date="2017-11-17T14:15:00Z">
        <w:r w:rsidDel="00786F47">
          <w:t>Az EEG egy elektrofiziológiai eljárás melynek során az emberi agy neuronjainak elektromos aktivitását mérjük, ebből kapva adatokat az alany pszichés állapotáról.</w:t>
        </w:r>
        <w:r w:rsidR="00D66B0B"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Del="00786F47">
          <w:t xml:space="preserve"> Ezek a jelek hullámokat formálnak melyek tulajdonságaik (frekvencia és amplitúdó) alapján különböző mentális állapotokhoz rendelhetők hozzá.</w:t>
        </w:r>
      </w:moveFrom>
    </w:p>
    <w:p w14:paraId="0C564C25" w14:textId="6E8FEFEE" w:rsidR="00E90C81" w:rsidDel="00786F47" w:rsidRDefault="00E90C81" w:rsidP="00E90C81">
      <w:pPr>
        <w:rPr>
          <w:moveFrom w:id="97" w:author="Gergo" w:date="2017-11-17T14:15:00Z"/>
        </w:rPr>
      </w:pPr>
      <w:moveFrom w:id="98" w:author="Gergo" w:date="2017-11-17T14:15:00Z">
        <w:r w:rsidDel="00786F47">
          <w:t>Az e</w:t>
        </w:r>
        <w:r w:rsidR="00664AE8" w:rsidDel="00786F47">
          <w:t>lektroenkefalográfiá</w:t>
        </w:r>
        <w:r w:rsidDel="00786F47">
          <w:t>nak két változata ismert. Az egyik egy invazív eljárás melynek során a koponyába fúrt lyukakba hel</w:t>
        </w:r>
        <w:r w:rsidR="00C14492" w:rsidDel="00786F47">
          <w:t>yeznek el elektródákat. Értelem</w:t>
        </w:r>
        <w:r w:rsidDel="00786F47">
          <w:t xml:space="preserve">szerűen ez a projekt során készített játék szempontjából egy kissé drasztikus megoldás lenne. </w:t>
        </w:r>
        <w:r w:rsidR="00664AE8" w:rsidDel="00786F47">
          <w:t xml:space="preserve">A másik amikor </w:t>
        </w:r>
        <w:r w:rsidR="006D151E" w:rsidDel="00786F47">
          <w:t>fejre megfelelően felhelyezett elektródák (akár 100-200 is) segítségével fogják az agyhullámokat. Orvosi és pszichológiai vizsgálatoknál a fejbőrre helyezett tappancsokat pluszban bekeni e</w:t>
        </w:r>
        <w:r w:rsidR="00C14492" w:rsidDel="00786F47">
          <w:t>gy vezető géllel</w:t>
        </w:r>
        <w:r w:rsidR="006D151E" w:rsidDel="00786F47">
          <w:t xml:space="preserve"> megfelelő működés érdekében.</w:t>
        </w:r>
        <w:r w:rsidR="00C14492" w:rsidDel="00786F47">
          <w:t xml:space="preserve"> Ennek az eszköznek a felhelyezése időigényes, nem is beszélve a gélrő.</w:t>
        </w:r>
      </w:moveFrom>
    </w:p>
    <w:moveFromRangeEnd w:id="92"/>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38E50EDB"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w:t>
      </w:r>
      <w:del w:id="99" w:author="Gergo" w:date="2017-11-17T13:46:00Z">
        <w:r w:rsidR="00523F8A" w:rsidDel="0069672B">
          <w:delText xml:space="preserve"> </w:delText>
        </w:r>
        <w:commentRangeStart w:id="100"/>
        <w:r w:rsidR="00523F8A" w:rsidDel="0069672B">
          <w:delText>tervezési</w:delText>
        </w:r>
      </w:del>
      <w:r w:rsidR="00523F8A">
        <w:t xml:space="preserve"> </w:t>
      </w:r>
      <w:commentRangeEnd w:id="100"/>
      <w:r w:rsidR="002F1C15">
        <w:rPr>
          <w:rStyle w:val="Jegyzethivatkozs"/>
        </w:rPr>
        <w:commentReference w:id="100"/>
      </w:r>
      <w:r w:rsidR="00523F8A">
        <w:t>feladatok</w:t>
      </w:r>
      <w:ins w:id="101" w:author="Gergo" w:date="2017-11-17T13:46:00Z">
        <w:r w:rsidR="0069672B">
          <w:t>kal</w:t>
        </w:r>
      </w:ins>
      <w:r w:rsidR="00523F8A">
        <w:t xml:space="preserve"> </w:t>
      </w:r>
      <w:ins w:id="102" w:author="Gergo" w:date="2017-11-17T13:46:00Z">
        <w:r w:rsidR="0069672B">
          <w:t>találkozunk</w:t>
        </w:r>
      </w:ins>
      <w:del w:id="103" w:author="Gergo" w:date="2017-11-17T13:46:00Z">
        <w:r w:rsidR="00523F8A" w:rsidDel="0069672B">
          <w:delText>vannak</w:delText>
        </w:r>
      </w:del>
      <w:r w:rsidR="00523F8A">
        <w:t xml:space="preserve">,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 xml:space="preserve">A </w:t>
      </w:r>
      <w:commentRangeStart w:id="104"/>
      <w:r>
        <w:t>játékmenet</w:t>
      </w:r>
      <w:commentRangeEnd w:id="104"/>
      <w:r w:rsidR="002F1C15">
        <w:rPr>
          <w:rStyle w:val="Jegyzethivatkozs"/>
          <w:rFonts w:cs="Times New Roman"/>
          <w:b w:val="0"/>
          <w:bCs w:val="0"/>
          <w:iCs w:val="0"/>
        </w:rPr>
        <w:commentReference w:id="104"/>
      </w:r>
    </w:p>
    <w:p w14:paraId="117A8F7A" w14:textId="3359812C" w:rsidR="000106F7" w:rsidRDefault="00110EE3" w:rsidP="000106F7">
      <w:r>
        <w:t>Az első feladat</w:t>
      </w:r>
      <w:r w:rsidR="00A4536D">
        <w:t xml:space="preserve"> a játék stílusának és témájának meghatározása volt. Miután kicsit körülnéztem az elérhető </w:t>
      </w:r>
      <w:r w:rsidR="00A4536D" w:rsidRPr="00C97DCE">
        <w:rPr>
          <w:highlight w:val="yellow"/>
          <w:rPrChange w:id="105" w:author="Bertalan Forstner" w:date="2017-11-17T10:08:00Z">
            <w:rPr/>
          </w:rPrChange>
        </w:rPr>
        <w:t>daydream</w:t>
      </w:r>
      <w:r w:rsidR="00A4536D">
        <w:t xml:space="preserve">-es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w:t>
      </w:r>
      <w:ins w:id="106" w:author="Gergo" w:date="2017-11-17T13:47:00Z">
        <w:r w:rsidR="00577464">
          <w:t xml:space="preserve"> </w:t>
        </w:r>
      </w:ins>
      <w:del w:id="107" w:author="Gergo" w:date="2017-11-17T13:47:00Z">
        <w:r w:rsidR="008768DD" w:rsidDel="00577464">
          <w:delText xml:space="preserve"> </w:delText>
        </w:r>
        <w:r w:rsidR="008768DD" w:rsidRPr="000819E9" w:rsidDel="00577464">
          <w:delText>egy</w:delText>
        </w:r>
        <w:r w:rsidR="008768DD" w:rsidRPr="00577464" w:rsidDel="00577464">
          <w:rPr>
            <w:rPrChange w:id="108" w:author="Gergo" w:date="2017-11-17T13:47:00Z">
              <w:rPr/>
            </w:rPrChange>
          </w:rPr>
          <w:delText xml:space="preserve"> </w:delText>
        </w:r>
      </w:del>
      <w:r w:rsidR="008768DD" w:rsidRPr="00577464">
        <w:rPr>
          <w:rPrChange w:id="109" w:author="Gergo" w:date="2017-11-17T13:47:00Z">
            <w:rPr/>
          </w:rPrChange>
        </w:rPr>
        <w:t>s</w:t>
      </w:r>
      <w:r w:rsidR="008768DD">
        <w:t>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w:t>
      </w:r>
      <w:r w:rsidR="00FA62F9" w:rsidRPr="000819E9">
        <w:t xml:space="preserve">amit </w:t>
      </w:r>
      <w:del w:id="110" w:author="Gergo" w:date="2017-11-17T13:47:00Z">
        <w:r w:rsidR="00FA62F9" w:rsidRPr="000819E9" w:rsidDel="000216A4">
          <w:delText xml:space="preserve">a </w:delText>
        </w:r>
      </w:del>
      <w:r w:rsidR="00FA62F9" w:rsidRPr="000216A4">
        <w:rPr>
          <w:rPrChange w:id="111" w:author="Gergo" w:date="2017-11-17T13:47:00Z">
            <w:rPr/>
          </w:rPrChange>
        </w:rPr>
        <w:t>el</w:t>
      </w:r>
      <w:r w:rsidR="00FA62F9">
        <w:t xml:space="preserve">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Del="000819E9" w:rsidRDefault="00A35982" w:rsidP="00A35982">
      <w:pPr>
        <w:rPr>
          <w:moveFrom w:id="112" w:author="Gergo" w:date="2017-11-17T16:45:00Z"/>
        </w:rPr>
      </w:pPr>
      <w:moveFromRangeStart w:id="113" w:author="Gergo" w:date="2017-11-17T16:45:00Z" w:name="move498689958"/>
      <w:moveFrom w:id="114" w:author="Gergo" w:date="2017-11-17T16:45:00Z">
        <w:r w:rsidDel="000819E9">
          <w:t>A játék állapotát egy központi egység, a játékvezérlő (</w:t>
        </w:r>
        <w:commentRangeStart w:id="115"/>
        <w:r w:rsidDel="000819E9">
          <w:t>GameManager</w:t>
        </w:r>
        <w:commentRangeEnd w:id="115"/>
        <w:r w:rsidR="00C97DCE" w:rsidDel="000819E9">
          <w:rPr>
            <w:rStyle w:val="Jegyzethivatkozs"/>
          </w:rPr>
          <w:commentReference w:id="115"/>
        </w:r>
        <w:r w:rsidDel="000819E9">
          <w:t xml:space="preserve">) </w:t>
        </w:r>
        <w:r w:rsidR="00550140" w:rsidDel="000819E9">
          <w:t xml:space="preserve">tárolja és irányítja. Ebben a játék aktuális állapotáról minden információ megtalálható ahhoz, hogy meghatározzuk, játék jelenlegi állását. </w:t>
        </w:r>
      </w:moveFrom>
    </w:p>
    <w:p w14:paraId="1FEAF795" w14:textId="7E747B31" w:rsidR="000A0921" w:rsidDel="000819E9" w:rsidRDefault="00550140" w:rsidP="00A35982">
      <w:pPr>
        <w:rPr>
          <w:moveFrom w:id="116" w:author="Gergo" w:date="2017-11-17T16:45:00Z"/>
        </w:rPr>
      </w:pPr>
      <w:commentRangeStart w:id="117"/>
      <w:moveFrom w:id="118" w:author="Gergo" w:date="2017-11-17T16:45:00Z">
        <w:r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Del="000819E9">
          <w:t xml:space="preserve"> és legfőkép</w:t>
        </w:r>
        <w:r w:rsidDel="000819E9">
          <w:t>pen</w:t>
        </w:r>
        <w:r w:rsidR="00594117" w:rsidDel="000819E9">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Del="000819E9" w:rsidRDefault="00594117" w:rsidP="00A35982">
      <w:pPr>
        <w:rPr>
          <w:moveFrom w:id="119" w:author="Gergo" w:date="2017-11-17T16:45:00Z"/>
        </w:rPr>
      </w:pPr>
      <w:moveFrom w:id="120" w:author="Gergo" w:date="2017-11-17T16:45:00Z">
        <w:r w:rsidDel="000819E9">
          <w:t xml:space="preserve"> </w:t>
        </w:r>
        <w:r w:rsidR="00550140" w:rsidDel="000819E9">
          <w:t xml:space="preserve"> </w:t>
        </w:r>
        <w:r w:rsidDel="000819E9">
          <w:t>Ezek a kapcsolók átbillentésével ugrálhatunk a játék különböző állapotai között, úgy, hogy onnan úgy folytathassuk, mintha teljesítettük volna az azt megelőző küldetéseket.</w:t>
        </w:r>
        <w:commentRangeEnd w:id="117"/>
        <w:r w:rsidR="00C97DCE" w:rsidDel="000819E9">
          <w:rPr>
            <w:rStyle w:val="Jegyzethivatkozs"/>
          </w:rPr>
          <w:commentReference w:id="117"/>
        </w:r>
      </w:moveFrom>
    </w:p>
    <w:moveFromRangeEnd w:id="113"/>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7777777"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w:t>
      </w:r>
      <w:commentRangeStart w:id="121"/>
      <w:r w:rsidR="00271375">
        <w:t>vizuális percepció vonalkövetési teszteket</w:t>
      </w:r>
      <w:commentRangeEnd w:id="121"/>
      <w:r w:rsidR="00C97DCE">
        <w:rPr>
          <w:rStyle w:val="Jegyzethivatkozs"/>
        </w:rPr>
        <w:commentReference w:id="121"/>
      </w:r>
      <w:r w:rsidR="00271375">
        <w:t xml:space="preserve">), és ilyenekor nem is enged tovább a játék, amíg egy bizonyos hibaszám alatt nem teljesítjük azt. </w:t>
      </w:r>
    </w:p>
    <w:p w14:paraId="6741628C" w14:textId="0AEBFF98" w:rsidR="00976B1B" w:rsidRPr="00CF516F" w:rsidRDefault="00271375" w:rsidP="00CF516F">
      <w: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Default="008E3239" w:rsidP="008E3239">
      <w:pPr>
        <w:pStyle w:val="Cmsor2"/>
      </w:pPr>
      <w:r>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lastRenderedPageBreak/>
        <w:t>kezünkben tartott kontrollerrel azt a levegőben mozgatva rajzolhatunk a játékban is.</w:t>
      </w:r>
      <w:r w:rsidR="00E226F3">
        <w:t xml:space="preserve"> Rajzolás közben szikrázás</w:t>
      </w:r>
      <w:r>
        <w:t xml:space="preserve"> jelzi a mutató helyzetét. </w:t>
      </w:r>
      <w:r w:rsidR="00E226F3">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w:t>
      </w:r>
      <w:r w:rsidR="004958FF" w:rsidRPr="00C97DCE">
        <w:rPr>
          <w:highlight w:val="yellow"/>
          <w:rPrChange w:id="122" w:author="Bertalan Forstner" w:date="2017-11-17T10:12:00Z">
            <w:rPr/>
          </w:rPrChange>
        </w:rPr>
        <w:t>daydream</w:t>
      </w:r>
      <w:r w:rsidR="004958FF">
        <w:t xml:space="preserve">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lastRenderedPageBreak/>
        <w:t xml:space="preserve">még egyet ugyanarra, csak vissza középre. Ezzel védem ki azt, hogy a sok elugrálás során nagyon elkeveredjen a játékos a harc </w:t>
      </w:r>
      <w:r w:rsidRPr="000819E9">
        <w:t>szí</w:t>
      </w:r>
      <w:ins w:id="123" w:author="Gergo" w:date="2017-11-17T13:50:00Z">
        <w:r w:rsidR="000819E9" w:rsidRPr="000819E9">
          <w:rPr>
            <w:rPrChange w:id="124" w:author="Gergo" w:date="2017-11-17T13:51:00Z">
              <w:rPr>
                <w:highlight w:val="yellow"/>
              </w:rPr>
            </w:rPrChange>
          </w:rPr>
          <w:t>n</w:t>
        </w:r>
      </w:ins>
      <w:r w:rsidRPr="000819E9">
        <w:t>teréről</w:t>
      </w:r>
      <w:r>
        <w:t xml:space="preserve">. </w:t>
      </w:r>
    </w:p>
    <w:p w14:paraId="60C51D03" w14:textId="62B06900" w:rsidR="001212F7" w:rsidRDefault="001212F7" w:rsidP="001212F7">
      <w:pPr>
        <w:pStyle w:val="Cmsor2"/>
      </w:pPr>
      <w:r>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lastRenderedPageBreak/>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297B8DB2" w:rsidR="005C790C" w:rsidRDefault="00961EAD" w:rsidP="00BB7297">
      <w:pPr>
        <w:pStyle w:val="Cmsor1"/>
        <w:rPr>
          <w:ins w:id="125" w:author="Gergo" w:date="2017-11-17T13:48:00Z"/>
        </w:rPr>
      </w:pPr>
      <w:commentRangeStart w:id="126"/>
      <w:r>
        <w:lastRenderedPageBreak/>
        <w:t>Önálló munka bemutatása</w:t>
      </w:r>
      <w:commentRangeEnd w:id="126"/>
      <w:r w:rsidR="00C97DCE">
        <w:rPr>
          <w:rStyle w:val="Jegyzethivatkozs"/>
          <w:rFonts w:cs="Times New Roman"/>
          <w:b w:val="0"/>
          <w:bCs w:val="0"/>
          <w:kern w:val="0"/>
        </w:rPr>
        <w:commentReference w:id="126"/>
      </w:r>
    </w:p>
    <w:p w14:paraId="3E8325A4" w14:textId="77777777" w:rsidR="009654DF" w:rsidRDefault="009654DF" w:rsidP="009654DF">
      <w:pPr>
        <w:rPr>
          <w:ins w:id="127" w:author="Gergo" w:date="2017-11-17T13:48:00Z"/>
        </w:rPr>
      </w:pPr>
      <w:ins w:id="128" w:author="Gergo" w:date="2017-11-17T13:48:00Z">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E0205F" w:rsidRDefault="009654DF" w:rsidP="009654DF">
      <w:pPr>
        <w:rPr>
          <w:ins w:id="129" w:author="Gergo" w:date="2017-11-17T13:48:00Z"/>
        </w:rPr>
      </w:pPr>
      <w:ins w:id="130" w:author="Gergo" w:date="2017-11-17T13:48:00Z">
        <w:r>
          <w:t>A fejezet során a különböző elemeket és megoldásokat a játékmenet vonalán mutatom be.</w:t>
        </w:r>
      </w:ins>
    </w:p>
    <w:p w14:paraId="05C55C39" w14:textId="77777777" w:rsidR="009654DF" w:rsidRDefault="009654DF" w:rsidP="009654DF">
      <w:pPr>
        <w:pStyle w:val="Cmsor2"/>
        <w:rPr>
          <w:ins w:id="131" w:author="Gergo" w:date="2017-11-17T13:48:00Z"/>
        </w:rPr>
      </w:pPr>
      <w:ins w:id="132" w:author="Gergo" w:date="2017-11-17T13:48:00Z">
        <w:r>
          <w:t>A virtuális világ megteremtése</w:t>
        </w:r>
      </w:ins>
    </w:p>
    <w:p w14:paraId="7F6FA948" w14:textId="77777777" w:rsidR="009654DF" w:rsidRDefault="009654DF" w:rsidP="009654DF">
      <w:pPr>
        <w:rPr>
          <w:ins w:id="133" w:author="Gergo" w:date="2017-11-17T13:48:00Z"/>
        </w:rPr>
      </w:pPr>
      <w:ins w:id="134" w:author="Gergo" w:date="2017-11-17T13:48:00Z">
        <w: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Default="009654DF" w:rsidP="009654DF">
      <w:pPr>
        <w:rPr>
          <w:ins w:id="135" w:author="Gergo" w:date="2017-11-17T13:48:00Z"/>
        </w:rPr>
      </w:pPr>
      <w:ins w:id="136" w:author="Gergo" w:date="2017-11-17T13:48:00Z">
        <w:r>
          <w:t>Az erdő összerakásánál cél volt, hogy a fák egy erdő hatását keltsék, de ugyanakkor ne legyenek túl közel egymáshoz, ahhoz, hogy a játékosnak túl sok energiájába kerüljön a folyamatos forgolódás és kerülgetés.</w:t>
        </w:r>
      </w:ins>
    </w:p>
    <w:p w14:paraId="0DE9E83E" w14:textId="77777777" w:rsidR="009654DF" w:rsidRDefault="009654DF" w:rsidP="009654DF">
      <w:pPr>
        <w:pStyle w:val="Kp"/>
        <w:rPr>
          <w:ins w:id="137" w:author="Gergo" w:date="2017-11-17T13:48:00Z"/>
        </w:rPr>
      </w:pPr>
      <w:ins w:id="138" w:author="Gergo" w:date="2017-11-17T13:48:00Z">
        <w:r>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77777777" w:rsidR="009654DF" w:rsidRDefault="009654DF" w:rsidP="009654DF">
      <w:pPr>
        <w:pStyle w:val="Kpalrs"/>
        <w:rPr>
          <w:ins w:id="139" w:author="Gergo" w:date="2017-11-17T13:48:00Z"/>
        </w:rPr>
      </w:pPr>
      <w:ins w:id="140" w:author="Gergo" w:date="2017-11-17T13:48:00Z">
        <w:r>
          <w:t>6 – A mesebeli erdő, ahol a történet játszódik</w:t>
        </w:r>
      </w:ins>
    </w:p>
    <w:p w14:paraId="6A5CC34A" w14:textId="77777777" w:rsidR="009654DF" w:rsidRPr="007B4975" w:rsidRDefault="009654DF" w:rsidP="009654DF">
      <w:pPr>
        <w:rPr>
          <w:ins w:id="141" w:author="Gergo" w:date="2017-11-17T13:48:00Z"/>
        </w:rPr>
      </w:pPr>
    </w:p>
    <w:p w14:paraId="03BCEDF0" w14:textId="77777777" w:rsidR="009654DF" w:rsidRDefault="009654DF" w:rsidP="009654DF">
      <w:pPr>
        <w:rPr>
          <w:ins w:id="142" w:author="Gergo" w:date="2017-11-17T13:48:00Z"/>
        </w:rPr>
      </w:pPr>
      <w:ins w:id="143" w:author="Gergo" w:date="2017-11-17T13:48:00Z">
        <w: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Default="009654DF" w:rsidP="009654DF">
      <w:pPr>
        <w:rPr>
          <w:ins w:id="144" w:author="Gergo" w:date="2017-11-17T13:48:00Z"/>
        </w:rPr>
      </w:pPr>
      <w:ins w:id="145" w:author="Gergo" w:date="2017-11-17T13:48:00Z">
        <w: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77777777" w:rsidR="009654DF" w:rsidRPr="00237DD9" w:rsidRDefault="009654DF" w:rsidP="009654DF">
      <w:pPr>
        <w:pStyle w:val="Kp"/>
        <w:jc w:val="both"/>
        <w:rPr>
          <w:ins w:id="146" w:author="Gergo" w:date="2017-11-17T13:48:00Z"/>
        </w:rPr>
      </w:pPr>
      <w:ins w:id="147" w:author="Gergo" w:date="2017-11-17T13:48:00Z">
        <w:r>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3F394F" w:rsidRPr="00151DD4" w:rsidRDefault="003F394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3F394F" w:rsidRPr="00151DD4" w:rsidRDefault="003F394F" w:rsidP="009654DF">
                        <w:pPr>
                          <w:pStyle w:val="Kpalrs"/>
                        </w:pPr>
                        <w:r>
                          <w:t>7 – Az Ogre a háza előtt</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br/>
        </w:r>
      </w:ins>
    </w:p>
    <w:p w14:paraId="4EA4B94F" w14:textId="77777777" w:rsidR="006075D1" w:rsidRDefault="006075D1" w:rsidP="006075D1">
      <w:pPr>
        <w:pStyle w:val="Cmsor2"/>
        <w:rPr>
          <w:ins w:id="148" w:author="Gergo" w:date="2017-11-18T18:37:00Z"/>
        </w:rPr>
      </w:pPr>
      <w:ins w:id="149" w:author="Gergo" w:date="2017-11-18T18:37:00Z">
        <w:r>
          <w:t>A GameManager (NPC-k állapota)</w:t>
        </w:r>
      </w:ins>
    </w:p>
    <w:p w14:paraId="2065F0A1" w14:textId="77777777" w:rsidR="006075D1" w:rsidRDefault="006075D1" w:rsidP="006075D1">
      <w:pPr>
        <w:rPr>
          <w:ins w:id="150" w:author="Gergo" w:date="2017-11-18T18:37:00Z"/>
        </w:rPr>
      </w:pPr>
      <w:ins w:id="151" w:author="Gergo" w:date="2017-11-18T18:37:00Z">
        <w:r>
          <w:t>A játék állapotát egy központi egység, a játékvezérlő (</w:t>
        </w:r>
        <w:commentRangeStart w:id="152"/>
        <w:r w:rsidRPr="006C57C2">
          <w:rPr>
            <w:rFonts w:ascii="Consolas" w:hAnsi="Consolas"/>
          </w:rPr>
          <w:t>GameManager</w:t>
        </w:r>
        <w:commentRangeEnd w:id="152"/>
        <w:r w:rsidRPr="006C57C2">
          <w:rPr>
            <w:rStyle w:val="Jegyzethivatkozs"/>
            <w:rFonts w:ascii="Consolas" w:hAnsi="Consolas"/>
            <w:sz w:val="24"/>
          </w:rPr>
          <w:commentReference w:id="152"/>
        </w:r>
        <w:r>
          <w:t xml:space="preserve">) tárolja és irányítja. Ebben a játék aktuális állapotáról minden információ megtalálható ahhoz, hogy meghatározzuk, játék jelenlegi állását. </w:t>
        </w:r>
      </w:ins>
    </w:p>
    <w:p w14:paraId="01CD1DAB" w14:textId="77777777" w:rsidR="006075D1" w:rsidRDefault="006075D1" w:rsidP="006075D1">
      <w:pPr>
        <w:rPr>
          <w:ins w:id="153" w:author="Gergo" w:date="2017-11-18T18:37:00Z"/>
        </w:rPr>
      </w:pPr>
      <w:commentRangeStart w:id="154"/>
      <w:ins w:id="155" w:author="Gergo" w:date="2017-11-18T18:37:00Z">
        <w: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Default="006075D1" w:rsidP="006075D1">
      <w:pPr>
        <w:rPr>
          <w:ins w:id="156" w:author="Gergo" w:date="2017-11-18T18:37:00Z"/>
        </w:rPr>
      </w:pPr>
      <w:ins w:id="157" w:author="Gergo" w:date="2017-11-18T18:37:00Z">
        <w:r>
          <w:t xml:space="preserve">  Ezek a kapcsolók átbillentésével ugrálhatunk a játék különböző állapotai között, úgy, hogy onnan úgy folytathassuk, mintha teljesítettük volna az azt megelőző küldetéseket.</w:t>
        </w:r>
        <w:commentRangeEnd w:id="154"/>
        <w:r>
          <w:rPr>
            <w:rStyle w:val="Jegyzethivatkozs"/>
          </w:rPr>
          <w:commentReference w:id="154"/>
        </w:r>
      </w:ins>
    </w:p>
    <w:p w14:paraId="245AE54F" w14:textId="77777777" w:rsidR="006075D1" w:rsidRPr="006C57C2" w:rsidRDefault="006075D1" w:rsidP="006075D1">
      <w:pPr>
        <w:rPr>
          <w:ins w:id="158" w:author="Gergo" w:date="2017-11-18T18:37:00Z"/>
        </w:rPr>
      </w:pPr>
    </w:p>
    <w:p w14:paraId="406871A0" w14:textId="77777777" w:rsidR="009654DF" w:rsidRDefault="009654DF" w:rsidP="009654DF">
      <w:pPr>
        <w:pStyle w:val="Cmsor2"/>
        <w:rPr>
          <w:ins w:id="159" w:author="Gergo" w:date="2017-11-17T13:48:00Z"/>
        </w:rPr>
      </w:pPr>
      <w:ins w:id="160" w:author="Gergo" w:date="2017-11-17T13:48:00Z">
        <w:r>
          <w:t>A mozgás</w:t>
        </w:r>
      </w:ins>
    </w:p>
    <w:p w14:paraId="01DBF101" w14:textId="77777777" w:rsidR="009654DF" w:rsidRDefault="009654DF" w:rsidP="009654DF">
      <w:pPr>
        <w:rPr>
          <w:ins w:id="161" w:author="Gergo" w:date="2017-11-17T13:48:00Z"/>
        </w:rPr>
      </w:pPr>
      <w:ins w:id="162" w:author="Gergo" w:date="2017-11-17T13:48:00Z">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ins>
    </w:p>
    <w:p w14:paraId="6DB959B9" w14:textId="7E6C28AF" w:rsidR="009654DF" w:rsidRDefault="009654DF" w:rsidP="009654DF">
      <w:pPr>
        <w:rPr>
          <w:ins w:id="163" w:author="Gergo" w:date="2017-11-17T15:08:00Z"/>
        </w:rPr>
      </w:pPr>
      <w:ins w:id="164" w:author="Gergo" w:date="2017-11-17T13:48:00Z">
        <w:r>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Default="0094145A" w:rsidP="009654DF">
      <w:pPr>
        <w:rPr>
          <w:ins w:id="165" w:author="Gergo" w:date="2017-11-17T13:48:00Z"/>
        </w:rPr>
      </w:pPr>
      <w:ins w:id="166" w:author="Gergo" w:date="2017-11-17T15:08:00Z">
        <w:r>
          <w:t xml:space="preserve">A játékos irányítását a </w:t>
        </w:r>
        <w:r w:rsidRPr="0094145A">
          <w:rPr>
            <w:rFonts w:ascii="Consolas" w:hAnsi="Consolas"/>
            <w:rPrChange w:id="167" w:author="Gergo" w:date="2017-11-17T15:11:00Z">
              <w:rPr/>
            </w:rPrChange>
          </w:rPr>
          <w:t>VRPlayerController</w:t>
        </w:r>
        <w:r>
          <w:t xml:space="preserve"> osztály</w:t>
        </w:r>
      </w:ins>
      <w:ins w:id="168" w:author="Gergo" w:date="2017-11-17T15:09:00Z">
        <w:r>
          <w:t xml:space="preserve">, azon belül pedig az </w:t>
        </w:r>
        <w:r w:rsidRPr="0094145A">
          <w:rPr>
            <w:rFonts w:ascii="Consolas" w:hAnsi="Consolas"/>
            <w:rPrChange w:id="169" w:author="Gergo" w:date="2017-11-17T15:11:00Z">
              <w:rPr/>
            </w:rPrChange>
          </w:rPr>
          <w:t>Update</w:t>
        </w:r>
        <w:r>
          <w:t xml:space="preserve"> metódus végzi, ami minden képkocka kirenderelésénél lefut, így biztosítva, hogy mindig időben reagál a változásokra.</w:t>
        </w:r>
      </w:ins>
    </w:p>
    <w:p w14:paraId="1269CA1D" w14:textId="379A97FA" w:rsidR="00786F47" w:rsidRPr="00151DD4" w:rsidRDefault="00786F47" w:rsidP="00786F47">
      <w:pPr>
        <w:rPr>
          <w:ins w:id="170" w:author="Gergo" w:date="2017-11-17T14:15:00Z"/>
        </w:rPr>
      </w:pPr>
      <w:ins w:id="171" w:author="Gergo" w:date="2017-11-17T14:15:00Z">
        <w: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8C0A74">
          <w:rPr>
            <w:rFonts w:ascii="Consolas" w:hAnsi="Consolas"/>
          </w:rPr>
          <w:lastRenderedPageBreak/>
          <w:t>GvrControllerInput</w:t>
        </w:r>
        <w:r>
          <w:t xml:space="preserve"> kontroller állapotot és eseményeket kezelő osztálytól elérem az </w:t>
        </w:r>
        <w:r w:rsidRPr="008C0A74">
          <w:rPr>
            <w:rFonts w:ascii="Consolas" w:hAnsi="Consolas"/>
          </w:rPr>
          <w:t>IsTouching</w:t>
        </w:r>
        <w:r>
          <w:t xml:space="preserve"> tulakdonságot, és et</w:t>
        </w:r>
      </w:ins>
      <w:ins w:id="172" w:author="Gergo" w:date="2017-11-17T14:47:00Z">
        <w:r w:rsidR="00C24158">
          <w:t>t</w:t>
        </w:r>
      </w:ins>
      <w:ins w:id="173" w:author="Gergo" w:date="2017-11-17T14:15:00Z">
        <w:r>
          <w:t>ől teszem függővé a további működést.</w:t>
        </w:r>
      </w:ins>
    </w:p>
    <w:p w14:paraId="6899BAD1" w14:textId="789E6FC9" w:rsidR="009654DF" w:rsidRDefault="009654DF" w:rsidP="009654DF">
      <w:pPr>
        <w:pStyle w:val="Cmsor2"/>
        <w:rPr>
          <w:ins w:id="174" w:author="Gergo" w:date="2017-11-17T14:37:00Z"/>
        </w:rPr>
      </w:pPr>
      <w:ins w:id="175" w:author="Gergo" w:date="2017-11-17T13:48:00Z">
        <w:r>
          <w:t>Dialógusok</w:t>
        </w:r>
      </w:ins>
    </w:p>
    <w:p w14:paraId="71336C86" w14:textId="3C81EEDB" w:rsidR="00444FC8" w:rsidRDefault="00444FC8" w:rsidP="00444FC8">
      <w:pPr>
        <w:rPr>
          <w:ins w:id="176" w:author="Gergo" w:date="2017-11-17T14:49:00Z"/>
        </w:rPr>
        <w:pPrChange w:id="177" w:author="Gergo" w:date="2017-11-17T14:37:00Z">
          <w:pPr>
            <w:pStyle w:val="Cmsor2"/>
          </w:pPr>
        </w:pPrChange>
      </w:pPr>
      <w:ins w:id="178" w:author="Gergo" w:date="2017-11-17T14:39:00Z">
        <w:r>
          <w:t>A program elkészítése során már bizonyos el</w:t>
        </w:r>
      </w:ins>
      <w:ins w:id="179" w:author="Gergo" w:date="2017-11-17T14:41:00Z">
        <w:r>
          <w:t>emek készen voltak, mire először kipróbálhattam a tényleges DayDream</w:t>
        </w:r>
      </w:ins>
      <w:ins w:id="180" w:author="Gergo" w:date="2017-11-17T14:42:00Z">
        <w:r>
          <w:t xml:space="preserve"> szemüvegen</w:t>
        </w:r>
      </w:ins>
      <w:ins w:id="181" w:author="Gergo" w:date="2017-11-17T14:43:00Z">
        <w:r w:rsidR="00C24158">
          <w:t xml:space="preserve">. A nem irányítható karakterek ( Non-player character, NPC) megközelítésekor felugró dialógusablak is egy ilyen elem volt. Ezt egy </w:t>
        </w:r>
      </w:ins>
      <w:ins w:id="182" w:author="Gergo" w:date="2017-11-17T14:44:00Z">
        <w:r w:rsidR="00C24158">
          <w:t>„Screen-space canvas</w:t>
        </w:r>
      </w:ins>
      <w:ins w:id="183" w:author="Gergo" w:date="2017-11-17T14:45:00Z">
        <w:r w:rsidR="00C24158">
          <w:t>” segítségével oldottam meg, ami úgy működik, mintha egy külön önálló réteget rakna a kamera elé, így mindegy hova forgunk az mindig ugyan ott marad a képernyőn</w:t>
        </w:r>
      </w:ins>
      <w:ins w:id="184" w:author="Gergo" w:date="2017-11-17T14:47:00Z">
        <w:r w:rsidR="00C24158">
          <w:t>. Ilyet majdnem mindegyik játékban láthatunk</w:t>
        </w:r>
      </w:ins>
      <w:ins w:id="185" w:author="Gergo" w:date="2017-11-17T14:48:00Z">
        <w:r w:rsidR="00C24158">
          <w:t>, különböző információk közlésére (Head-up display, HUD) például: életcsík, töltény számláló vagy különböző képességek</w:t>
        </w:r>
      </w:ins>
      <w:ins w:id="186" w:author="Gergo" w:date="2017-11-17T14:49:00Z">
        <w:r w:rsidR="00C24158">
          <w:t xml:space="preserve"> aktiváltsága.</w:t>
        </w:r>
      </w:ins>
      <w:ins w:id="187" w:author="Gergo" w:date="2017-11-17T14:48:00Z">
        <w:r w:rsidR="00C24158">
          <w:t xml:space="preserve"> </w:t>
        </w:r>
      </w:ins>
    </w:p>
    <w:p w14:paraId="5FB50ED0" w14:textId="5E1DF03A" w:rsidR="00C24158" w:rsidRPr="00444FC8" w:rsidRDefault="00C24158" w:rsidP="00444FC8">
      <w:pPr>
        <w:rPr>
          <w:ins w:id="188" w:author="Gergo" w:date="2017-11-17T14:36:00Z"/>
          <w:rPrChange w:id="189" w:author="Gergo" w:date="2017-11-17T14:37:00Z">
            <w:rPr>
              <w:ins w:id="190" w:author="Gergo" w:date="2017-11-17T14:36:00Z"/>
            </w:rPr>
          </w:rPrChange>
        </w:rPr>
        <w:pPrChange w:id="191" w:author="Gergo" w:date="2017-11-17T14:37:00Z">
          <w:pPr>
            <w:pStyle w:val="Cmsor2"/>
          </w:pPr>
        </w:pPrChange>
      </w:pPr>
      <w:ins w:id="192" w:author="Gergo" w:date="2017-11-17T14:49:00Z">
        <w:r>
          <w:t xml:space="preserve">Amikor először kipróbáltam szemüveg használatával a dialógusablakok nem jelentek meg egyáltalán. Ez azért van, mert a virtuális világ felépítésekor nem az ezt végző motor nem tudja megfelelően </w:t>
        </w:r>
      </w:ins>
      <w:ins w:id="193" w:author="Gergo" w:date="2017-11-17T14:53:00Z">
        <w:r>
          <w:t>ki</w:t>
        </w:r>
      </w:ins>
      <w:ins w:id="194" w:author="Gergo" w:date="2017-11-17T14:49:00Z">
        <w:r>
          <w:t>renderelni az ilyen típusú canvas-okat.</w:t>
        </w:r>
      </w:ins>
      <w:ins w:id="195" w:author="Gergo" w:date="2017-11-17T14:53:00Z">
        <w:r>
          <w:t xml:space="preserve"> Ez </w:t>
        </w:r>
        <w:r w:rsidR="00CC363A">
          <w:t xml:space="preserve">nem csak a DayDream esetében van így, hanem minden VR rendszernél (Pl.: HTC Vive, OculusRift). Így maradt a </w:t>
        </w:r>
      </w:ins>
      <w:ins w:id="196" w:author="Gergo" w:date="2017-11-17T14:55:00Z">
        <w:r w:rsidR="00CC363A">
          <w:t>„world-space canvasok</w:t>
        </w:r>
      </w:ins>
      <w:ins w:id="197" w:author="Gergo" w:date="2017-11-17T14:56:00Z">
        <w:r w:rsidR="00CC363A">
          <w:t>” használata, ami azt jelenti, hogy a dialógusablakokat a háromdimenziós tér részeként kell elhelyezni, pontos koordinátákkal megadni a helyzetüket.</w:t>
        </w:r>
      </w:ins>
    </w:p>
    <w:p w14:paraId="5B0C1D3B" w14:textId="0288E920" w:rsidR="00444FC8" w:rsidRPr="00444FC8" w:rsidRDefault="00CC363A" w:rsidP="00444FC8">
      <w:pPr>
        <w:rPr>
          <w:ins w:id="198" w:author="Gergo" w:date="2017-11-17T13:48:00Z"/>
          <w:rPrChange w:id="199" w:author="Gergo" w:date="2017-11-17T14:36:00Z">
            <w:rPr>
              <w:ins w:id="200" w:author="Gergo" w:date="2017-11-17T13:48:00Z"/>
            </w:rPr>
          </w:rPrChange>
        </w:rPr>
        <w:pPrChange w:id="201" w:author="Gergo" w:date="2017-11-17T14:36:00Z">
          <w:pPr>
            <w:pStyle w:val="Cmsor2"/>
          </w:pPr>
        </w:pPrChange>
      </w:pPr>
      <w:ins w:id="202" w:author="Gergo" w:date="2017-11-17T14:36:00Z">
        <w:r>
          <w:t>A játékban a két NPC</w:t>
        </w:r>
        <w:r w:rsidR="00444FC8">
          <w:t xml:space="preserve"> (Ogre és a varázslónő) felett megjelenő dialógusok</w:t>
        </w:r>
      </w:ins>
      <w:ins w:id="203" w:author="Gergo" w:date="2017-11-17T14:37:00Z">
        <w:r w:rsidR="00444FC8">
          <w:t xml:space="preserve"> ugyan azt a prefab-et</w:t>
        </w:r>
      </w:ins>
      <w:ins w:id="204" w:author="Gergo" w:date="2017-11-17T15:00:00Z">
        <w:r>
          <w:t xml:space="preserve"> a </w:t>
        </w:r>
        <w:r w:rsidRPr="00CC363A">
          <w:rPr>
            <w:rFonts w:ascii="Consolas" w:hAnsi="Consolas"/>
            <w:rPrChange w:id="205" w:author="Gergo" w:date="2017-11-17T15:00:00Z">
              <w:rPr/>
            </w:rPrChange>
          </w:rPr>
          <w:t>DialogeWorldSapce</w:t>
        </w:r>
        <w:r>
          <w:t>-t</w:t>
        </w:r>
      </w:ins>
      <w:ins w:id="206" w:author="Gergo" w:date="2017-11-17T14:37:00Z">
        <w:r w:rsidR="00444FC8">
          <w:t xml:space="preserve"> használják</w:t>
        </w:r>
        <w:r>
          <w:t xml:space="preserve">, csak létrehozáskor más koordinátákat kapnak, hogy hol jelenjenek meg. Az </w:t>
        </w:r>
      </w:ins>
      <w:ins w:id="207" w:author="Gergo" w:date="2017-11-17T15:01:00Z">
        <w:r>
          <w:t xml:space="preserve">ablakok tartalma, a megjelenített szöveg dinamikusan változik a játék </w:t>
        </w:r>
      </w:ins>
      <w:ins w:id="208" w:author="Gergo" w:date="2017-11-17T15:02:00Z">
        <w:r>
          <w:t>és egy párbeszéd alatt is.</w:t>
        </w:r>
      </w:ins>
      <w:ins w:id="209" w:author="Gergo" w:date="2017-11-17T15:03:00Z">
        <w:r w:rsidR="00265C08">
          <w:t xml:space="preserve"> A szöveg megváltoztatásáért és a azért, hogy a dialógusablak mindig a játékos felé nézzen a </w:t>
        </w:r>
        <w:r w:rsidR="00265C08" w:rsidRPr="00265C08">
          <w:rPr>
            <w:rFonts w:ascii="Consolas" w:hAnsi="Consolas"/>
            <w:rPrChange w:id="210" w:author="Gergo" w:date="2017-11-17T15:04:00Z">
              <w:rPr/>
            </w:rPrChange>
          </w:rPr>
          <w:t>DialogeController</w:t>
        </w:r>
      </w:ins>
      <w:ins w:id="211" w:author="Gergo" w:date="2017-11-17T15:02:00Z">
        <w:r w:rsidR="00265C08">
          <w:rPr>
            <w:rFonts w:ascii="Consolas" w:hAnsi="Consolas"/>
            <w:rPrChange w:id="212" w:author="Gergo" w:date="2017-11-17T15:04:00Z">
              <w:rPr>
                <w:rFonts w:ascii="Consolas" w:hAnsi="Consolas"/>
              </w:rPr>
            </w:rPrChange>
          </w:rPr>
          <w:t xml:space="preserve"> </w:t>
        </w:r>
      </w:ins>
      <w:ins w:id="213" w:author="Gergo" w:date="2017-11-17T15:04:00Z">
        <w:r w:rsidR="00265C08">
          <w:t xml:space="preserve">felelős, de ennek az osztálynak a metódusait mindig az adott NPC-t vezérlő script </w:t>
        </w:r>
      </w:ins>
      <w:ins w:id="214" w:author="Gergo" w:date="2017-11-17T15:05:00Z">
        <w:r w:rsidR="00265C08">
          <w:t>(</w:t>
        </w:r>
        <w:r w:rsidR="00265C08" w:rsidRPr="00265C08">
          <w:rPr>
            <w:rFonts w:ascii="Consolas" w:hAnsi="Consolas"/>
            <w:rPrChange w:id="215" w:author="Gergo" w:date="2017-11-17T15:06:00Z">
              <w:rPr/>
            </w:rPrChange>
          </w:rPr>
          <w:t>WizzardController</w:t>
        </w:r>
        <w:r w:rsidR="00265C08">
          <w:t xml:space="preserve"> és </w:t>
        </w:r>
        <w:r w:rsidR="00265C08" w:rsidRPr="00265C08">
          <w:rPr>
            <w:rFonts w:ascii="Consolas" w:hAnsi="Consolas"/>
            <w:rPrChange w:id="216" w:author="Gergo" w:date="2017-11-17T15:06:00Z">
              <w:rPr/>
            </w:rPrChange>
          </w:rPr>
          <w:t>CatOwnerController</w:t>
        </w:r>
        <w:r w:rsidR="00265C08">
          <w:t>)</w:t>
        </w:r>
      </w:ins>
      <w:ins w:id="217" w:author="Gergo" w:date="2017-11-17T15:06:00Z">
        <w:r w:rsidR="00265C08">
          <w:t xml:space="preserve"> hívja, mert az NPC-ékkel való interakció eseményei azok, amik a dialógus állapotát, tartalmát megváltoztatják.</w:t>
        </w:r>
      </w:ins>
      <w:ins w:id="218" w:author="Gergo" w:date="2017-11-17T15:12:00Z">
        <w:r w:rsidR="006B6BD6">
          <w:t xml:space="preserve"> Ilyen esemény például, hogy a játékos megközelíti az egyik karaktert, ilyenkor a játék állapotának megfelelő dialógus indul el (ha először találkozunk a varázslónővel más tartalom jelenik meg, mintha </w:t>
        </w:r>
      </w:ins>
      <w:ins w:id="219" w:author="Gergo" w:date="2017-11-17T15:16:00Z">
        <w:r w:rsidR="006B6BD6">
          <w:t>a rúnák megkeresése után).</w:t>
        </w:r>
      </w:ins>
    </w:p>
    <w:p w14:paraId="6CA0DAAF" w14:textId="5A322864" w:rsidR="009654DF" w:rsidRDefault="009654DF" w:rsidP="009654DF">
      <w:pPr>
        <w:pStyle w:val="Cmsor2"/>
        <w:rPr>
          <w:ins w:id="220" w:author="Gergo" w:date="2017-11-18T09:55:00Z"/>
        </w:rPr>
      </w:pPr>
      <w:ins w:id="221" w:author="Gergo" w:date="2017-11-17T13:48:00Z">
        <w:r>
          <w:lastRenderedPageBreak/>
          <w:t>Az okos macska</w:t>
        </w:r>
      </w:ins>
    </w:p>
    <w:p w14:paraId="51447AA4" w14:textId="58F2911A" w:rsidR="000A6A59" w:rsidRDefault="000A6A59" w:rsidP="000A6A59">
      <w:pPr>
        <w:rPr>
          <w:ins w:id="222" w:author="Gergo" w:date="2017-11-18T10:02:00Z"/>
        </w:rPr>
        <w:pPrChange w:id="223" w:author="Gergo" w:date="2017-11-18T09:55:00Z">
          <w:pPr>
            <w:pStyle w:val="Cmsor2"/>
          </w:pPr>
        </w:pPrChange>
      </w:pPr>
      <w:ins w:id="224" w:author="Gergo" w:date="2017-11-18T09:55:00Z">
        <w:r>
          <w:t>Miután először beszéltünk az Ogréval elküld minket, hogy keressük meg és a kapjuk el az elszökött cicáit. Amikor megtaláljuk a cicákat azok menekülni kezdenek előlünk, amíg menedékbe nem érnek a varázsl</w:t>
        </w:r>
      </w:ins>
      <w:ins w:id="225" w:author="Gergo" w:date="2017-11-18T09:58:00Z">
        <w:r>
          <w:t>ó</w:t>
        </w:r>
      </w:ins>
      <w:ins w:id="226" w:author="Gergo" w:date="2017-11-18T09:55:00Z">
        <w:r>
          <w:t>nő</w:t>
        </w:r>
      </w:ins>
      <w:ins w:id="227" w:author="Gergo" w:date="2017-11-18T09:58:00Z">
        <w:r>
          <w:t xml:space="preserve"> gombaházában, vagy biztonságos távolsá</w:t>
        </w:r>
      </w:ins>
      <w:ins w:id="228" w:author="Gergo" w:date="2017-11-18T09:59:00Z">
        <w:r>
          <w:t>gra nem érnek tőlünk.</w:t>
        </w:r>
      </w:ins>
      <w:ins w:id="229" w:author="Gergo" w:date="2017-11-18T10:01:00Z">
        <w:r>
          <w:t xml:space="preserve"> </w:t>
        </w:r>
      </w:ins>
      <w:ins w:id="230" w:author="Gergo" w:date="2017-11-18T10:02:00Z">
        <w:r w:rsidR="007D3F19">
          <w:t xml:space="preserve"> E</w:t>
        </w:r>
        <w:r w:rsidR="00336803">
          <w:t>lőször csak sétálva indul el előlünk, de amikor túl közel érünk begyorsulnak és futva menekülnek tovább. Mindeközben az eléjük kerülő akadályokat: fákat, köveket is kerülgetik.</w:t>
        </w:r>
      </w:ins>
      <w:ins w:id="231" w:author="Gergo" w:date="2017-11-18T12:23:00Z">
        <w:r w:rsidR="00414799">
          <w:t xml:space="preserve"> A macskák feladata, hogy soha ne lehessen elkapni őket, és így végül elvezessenek a gombaházhoz.</w:t>
        </w:r>
      </w:ins>
    </w:p>
    <w:p w14:paraId="269A85B1" w14:textId="541B5AD3" w:rsidR="00336803" w:rsidRDefault="00990398" w:rsidP="00990398">
      <w:pPr>
        <w:pStyle w:val="Cmsor3"/>
        <w:rPr>
          <w:ins w:id="232" w:author="Gergo" w:date="2017-11-18T10:59:00Z"/>
        </w:rPr>
        <w:pPrChange w:id="233" w:author="Gergo" w:date="2017-11-18T10:50:00Z">
          <w:pPr>
            <w:pStyle w:val="Cmsor2"/>
          </w:pPr>
        </w:pPrChange>
      </w:pPr>
      <w:ins w:id="234" w:author="Gergo" w:date="2017-11-18T10:50:00Z">
        <w:r>
          <w:t>A játékos kikerülése</w:t>
        </w:r>
      </w:ins>
    </w:p>
    <w:p w14:paraId="3878367B" w14:textId="2255C1D6" w:rsidR="00990398" w:rsidRDefault="00990398" w:rsidP="00990398">
      <w:pPr>
        <w:rPr>
          <w:ins w:id="235" w:author="Gergo" w:date="2017-11-18T11:17:00Z"/>
        </w:rPr>
        <w:pPrChange w:id="236" w:author="Gergo" w:date="2017-11-18T10:59:00Z">
          <w:pPr>
            <w:pStyle w:val="Cmsor2"/>
          </w:pPr>
        </w:pPrChange>
      </w:pPr>
      <w:ins w:id="237" w:author="Gergo" w:date="2017-11-18T10:59:00Z">
        <w:r>
          <w:t xml:space="preserve">Mind a játékos mind a macska rendelkezik egy </w:t>
        </w:r>
        <w:r w:rsidRPr="00A63A07">
          <w:rPr>
            <w:rFonts w:ascii="Consolas" w:hAnsi="Consolas"/>
            <w:rPrChange w:id="238" w:author="Gergo" w:date="2017-11-18T11:02:00Z">
              <w:rPr/>
            </w:rPrChange>
          </w:rPr>
          <w:t>TriggerCollider</w:t>
        </w:r>
        <w:r>
          <w:t xml:space="preserve">-el, ez abban különbözik egy normál </w:t>
        </w:r>
      </w:ins>
      <w:ins w:id="239" w:author="Gergo" w:date="2017-11-18T11:01:00Z">
        <w:r>
          <w:t xml:space="preserve">collider-től, hogy tényleges fizikai ütközés nem történik, ha egy másik objektummal találkozik, de </w:t>
        </w:r>
        <w:r w:rsidR="00A63A07">
          <w:t xml:space="preserve">a találkozás eseményére fel lehet iratkozni az </w:t>
        </w:r>
        <w:r w:rsidR="00A63A07" w:rsidRPr="00A63A07">
          <w:rPr>
            <w:rFonts w:ascii="Consolas" w:hAnsi="Consolas"/>
            <w:rPrChange w:id="240" w:author="Gergo" w:date="2017-11-18T11:02:00Z">
              <w:rPr/>
            </w:rPrChange>
          </w:rPr>
          <w:t>OnTriggerEnter</w:t>
        </w:r>
        <w:r w:rsidR="00A63A07">
          <w:t xml:space="preserve"> vagy </w:t>
        </w:r>
        <w:r w:rsidR="00A63A07" w:rsidRPr="00A63A07">
          <w:rPr>
            <w:rFonts w:ascii="Consolas" w:hAnsi="Consolas"/>
            <w:rPrChange w:id="241" w:author="Gergo" w:date="2017-11-18T11:03:00Z">
              <w:rPr/>
            </w:rPrChange>
          </w:rPr>
          <w:t>OnTriggerExit</w:t>
        </w:r>
        <w:r w:rsidR="00A63A07">
          <w:t xml:space="preserve"> listenereken keresztül.</w:t>
        </w:r>
      </w:ins>
      <w:ins w:id="242" w:author="Gergo" w:date="2017-11-18T11:03:00Z">
        <w:r w:rsidR="00A63A07">
          <w:t xml:space="preserve"> A játékost </w:t>
        </w:r>
      </w:ins>
      <w:ins w:id="243" w:author="Gergo" w:date="2017-11-18T11:06:00Z">
        <w:r w:rsidR="00A63A07">
          <w:t>egy nagy gömb veszi körül. Ha a cica találkozik ezzel a collider-el akkor m</w:t>
        </w:r>
        <w:r w:rsidR="00C810B4">
          <w:t xml:space="preserve">egkezdődik a menekülés. A macska igyekszik mindig úgy eljutni a menedékbe (gombaház, nest), hogy aközben a játékost egy </w:t>
        </w:r>
      </w:ins>
      <w:ins w:id="244" w:author="Gergo" w:date="2017-11-18T11:17:00Z">
        <w:r w:rsidR="00C810B4">
          <w:t>adott sugarú körben elkerüli. Thehát, ha például a menedék és a cica közé állunk, akkor az megkerül minket és csak akkor fordul a hát felé, amikor oda már egyenes útja van.</w:t>
        </w:r>
      </w:ins>
    </w:p>
    <w:p w14:paraId="4EFA0330" w14:textId="2AB1B1B4" w:rsidR="00C810B4" w:rsidRPr="00680114" w:rsidRDefault="00C810B4" w:rsidP="00406A04">
      <w:pPr>
        <w:rPr>
          <w:ins w:id="245" w:author="Gergo" w:date="2017-11-18T11:48:00Z"/>
          <w:color w:val="FF0000"/>
          <w:sz w:val="36"/>
          <w:rPrChange w:id="246" w:author="Gergo" w:date="2017-11-18T11:50:00Z">
            <w:rPr>
              <w:ins w:id="247" w:author="Gergo" w:date="2017-11-18T11:48:00Z"/>
            </w:rPr>
          </w:rPrChange>
        </w:rPr>
        <w:pPrChange w:id="248" w:author="Gergo" w:date="2017-11-18T11:52:00Z">
          <w:pPr>
            <w:pStyle w:val="Cmsor2"/>
          </w:pPr>
        </w:pPrChange>
      </w:pPr>
      <w:ins w:id="249" w:author="Gergo" w:date="2017-11-18T11:19:00Z">
        <w:r>
          <w:t xml:space="preserve">Ezt a működést koordinátageometria felhasználásával értem el. </w:t>
        </w:r>
      </w:ins>
      <w:ins w:id="250" w:author="Gergo" w:date="2017-11-18T11:24:00Z">
        <w:r w:rsidR="004A2FE2">
          <w:t xml:space="preserve">Amikor </w:t>
        </w:r>
      </w:ins>
      <w:ins w:id="251" w:author="Gergo" w:date="2017-11-18T11:27:00Z">
        <w:r w:rsidR="004A2FE2">
          <w:t>a macska az „TriggerEnter”</w:t>
        </w:r>
      </w:ins>
      <w:ins w:id="252" w:author="Gergo" w:date="2017-11-18T11:30:00Z">
        <w:r w:rsidR="004A2FE2">
          <w:t xml:space="preserve"> esemény hatására megkezdi a menekülést az </w:t>
        </w:r>
        <w:r w:rsidR="004A2FE2" w:rsidRPr="004A2FE2">
          <w:rPr>
            <w:rFonts w:ascii="Consolas" w:hAnsi="Consolas"/>
            <w:rPrChange w:id="253" w:author="Gergo" w:date="2017-11-18T11:31:00Z">
              <w:rPr/>
            </w:rPrChange>
          </w:rPr>
          <w:t>Update</w:t>
        </w:r>
        <w:r w:rsidR="004A2FE2">
          <w:t xml:space="preserve"> függvényben</w:t>
        </w:r>
      </w:ins>
      <w:ins w:id="254" w:author="Gergo" w:date="2017-11-18T11:31:00Z">
        <w:r w:rsidR="004A2FE2">
          <w:t xml:space="preserve"> (tehát minden kirszámított képkockánál) megnézi, hogy </w:t>
        </w:r>
      </w:ins>
      <w:ins w:id="255" w:author="Gergo" w:date="2017-11-18T11:32:00Z">
        <w:r w:rsidR="004A2FE2">
          <w:t>menedékhez húzott egyenes metszi-e a játékos adott sugarú környezetét, illetve, ha igen, akkor, hogy a macska közelebb van</w:t>
        </w:r>
      </w:ins>
      <w:ins w:id="256" w:author="Gergo" w:date="2017-11-18T11:38:00Z">
        <w:r w:rsidR="004A2FE2">
          <w:t>-e</w:t>
        </w:r>
      </w:ins>
      <w:ins w:id="257" w:author="Gergo" w:date="2017-11-18T11:32:00Z">
        <w:r w:rsidR="004A2FE2">
          <w:t xml:space="preserve"> a házhoz, mint a játékos</w:t>
        </w:r>
      </w:ins>
      <w:ins w:id="258" w:author="Gergo" w:date="2017-11-18T11:35:00Z">
        <w:r w:rsidR="004A2FE2">
          <w:t xml:space="preserve"> (tehát a játékos</w:t>
        </w:r>
      </w:ins>
      <w:ins w:id="259" w:author="Gergo" w:date="2017-11-18T11:36:00Z">
        <w:r w:rsidR="004A2FE2">
          <w:t xml:space="preserve"> a cica mögött van és úgy kergeti)</w:t>
        </w:r>
      </w:ins>
      <w:ins w:id="260" w:author="Gergo" w:date="2017-11-18T11:37:00Z">
        <w:r w:rsidR="004A2FE2">
          <w:t xml:space="preserve">. </w:t>
        </w:r>
      </w:ins>
      <w:ins w:id="261" w:author="Gergo" w:date="2017-11-18T11:40:00Z">
        <w:r w:rsidR="004A2FE2">
          <w:t>A metszést úgy számolom ki, hogy megnézem, hogy az egyenes és a játékos pozíciója (a kör középpontja) közti távolság</w:t>
        </w:r>
      </w:ins>
      <w:ins w:id="262" w:author="Gergo" w:date="2017-11-18T11:42:00Z">
        <w:r w:rsidR="009A248A">
          <w:t xml:space="preserve"> kisebb-e, mint a kör sugara, ha igen, akkor metszi. Ebben az esetben meg kell találni</w:t>
        </w:r>
      </w:ins>
      <w:ins w:id="263" w:author="Gergo" w:date="2017-11-18T11:44:00Z">
        <w:r w:rsidR="009A248A">
          <w:t>a</w:t>
        </w:r>
      </w:ins>
      <w:ins w:id="264" w:author="Gergo" w:date="2017-11-18T11:42:00Z">
        <w:r w:rsidR="009A248A">
          <w:t xml:space="preserve"> a legideálisabb utat, úgy, hogy közben megfelelő távolságra maradjon</w:t>
        </w:r>
      </w:ins>
      <w:ins w:id="265" w:author="Gergo" w:date="2017-11-18T11:44:00Z">
        <w:r w:rsidR="009A248A">
          <w:t xml:space="preserve"> az üldözőjétől. Ha közelebb van a menedékhez, mint a játékos, akkor ez az út az egyenes vonal a ház felé, de</w:t>
        </w:r>
      </w:ins>
      <w:ins w:id="266" w:author="Gergo" w:date="2017-11-18T11:48:00Z">
        <w:r w:rsidR="00680114">
          <w:t>,</w:t>
        </w:r>
      </w:ins>
      <w:ins w:id="267" w:author="Gergo" w:date="2017-11-18T11:44:00Z">
        <w:r w:rsidR="009A248A">
          <w:t xml:space="preserve"> ha nem</w:t>
        </w:r>
      </w:ins>
      <w:ins w:id="268" w:author="Gergo" w:date="2017-11-18T11:49:00Z">
        <w:r w:rsidR="00680114">
          <w:t>,</w:t>
        </w:r>
      </w:ins>
      <w:ins w:id="269" w:author="Gergo" w:date="2017-11-18T11:44:00Z">
        <w:r w:rsidR="009A248A">
          <w:t xml:space="preserve"> akkor a játékos körüli körhöz húzott érintők közül </w:t>
        </w:r>
        <w:r w:rsidR="009A248A">
          <w:lastRenderedPageBreak/>
          <w:t>az, amelyik</w:t>
        </w:r>
      </w:ins>
      <w:ins w:id="270" w:author="Gergo" w:date="2017-11-18T11:47:00Z">
        <w:r w:rsidR="009A248A">
          <w:t xml:space="preserve"> egyenese közelebb van a házhoz.</w:t>
        </w:r>
      </w:ins>
      <w:ins w:id="271" w:author="Gergo" w:date="2017-11-18T11:50:00Z">
        <w:r w:rsidR="00680114">
          <w:t xml:space="preserve"> Az érintőket a </w:t>
        </w:r>
        <w:r w:rsidR="00680114">
          <w:rPr>
            <w:color w:val="FF0000"/>
            <w:sz w:val="36"/>
          </w:rPr>
          <w:t>ábra</w:t>
        </w:r>
      </w:ins>
      <w:ins w:id="272" w:author="Gergo" w:date="2017-11-18T11:52:00Z">
        <w:r w:rsidR="00406A04">
          <w:rPr>
            <w:color w:val="FF0000"/>
            <w:sz w:val="36"/>
          </w:rPr>
          <w:t xml:space="preserve"> </w:t>
        </w:r>
        <w:r w:rsidR="00406A04">
          <w:t>módszerrel számítottam ki.</w:t>
        </w:r>
      </w:ins>
      <w:ins w:id="273" w:author="Gergo" w:date="2017-11-18T11:58:00Z">
        <w:r w:rsidR="00406A04">
          <w:t xml:space="preserve"> </w:t>
        </w:r>
      </w:ins>
    </w:p>
    <w:p w14:paraId="068C2B03" w14:textId="00B1DA80" w:rsidR="009A248A" w:rsidRDefault="009A248A" w:rsidP="00990398">
      <w:pPr>
        <w:rPr>
          <w:ins w:id="274" w:author="Gergo" w:date="2017-11-18T12:02:00Z"/>
          <w:color w:val="FF0000"/>
          <w:sz w:val="36"/>
        </w:rPr>
        <w:pPrChange w:id="275" w:author="Gergo" w:date="2017-11-18T10:59:00Z">
          <w:pPr>
            <w:pStyle w:val="Cmsor2"/>
          </w:pPr>
        </w:pPrChange>
      </w:pPr>
      <w:ins w:id="276" w:author="Gergo" w:date="2017-11-18T11:48:00Z">
        <w:r>
          <w:rPr>
            <w:color w:val="FF0000"/>
            <w:sz w:val="36"/>
          </w:rPr>
          <w:t>Tangens számítás módszer</w:t>
        </w:r>
      </w:ins>
    </w:p>
    <w:p w14:paraId="42180EF5" w14:textId="0812D1C2" w:rsidR="007721F3" w:rsidRDefault="007721F3" w:rsidP="00990398">
      <w:pPr>
        <w:rPr>
          <w:ins w:id="277" w:author="Gergo" w:date="2017-11-18T12:04:00Z"/>
        </w:rPr>
        <w:pPrChange w:id="278" w:author="Gergo" w:date="2017-11-18T10:59:00Z">
          <w:pPr>
            <w:pStyle w:val="Cmsor2"/>
          </w:pPr>
        </w:pPrChange>
      </w:pPr>
      <w:ins w:id="279" w:author="Gergo" w:date="2017-11-18T12:02:00Z">
        <w:r>
          <w:t xml:space="preserve">A számításokat a </w:t>
        </w:r>
        <w:r w:rsidRPr="007721F3">
          <w:rPr>
            <w:rFonts w:ascii="Consolas" w:hAnsi="Consolas"/>
            <w:rPrChange w:id="280" w:author="Gergo" w:date="2017-11-18T12:03:00Z">
              <w:rPr/>
            </w:rPrChange>
          </w:rPr>
          <w:t>MathUtil</w:t>
        </w:r>
        <w:r>
          <w:t xml:space="preserve"> segédosztályom metódusai végzik, amiket a </w:t>
        </w:r>
        <w:r w:rsidRPr="007721F3">
          <w:rPr>
            <w:rFonts w:ascii="Consolas" w:hAnsi="Consolas"/>
            <w:rPrChange w:id="281" w:author="Gergo" w:date="2017-11-18T12:03:00Z">
              <w:rPr/>
            </w:rPrChange>
          </w:rPr>
          <w:t>KittenController</w:t>
        </w:r>
        <w:r>
          <w:t xml:space="preserve"> hív. Mivel ezek a hívások az  </w:t>
        </w:r>
        <w:r w:rsidRPr="008C0A74">
          <w:rPr>
            <w:rFonts w:ascii="Consolas" w:hAnsi="Consolas"/>
          </w:rPr>
          <w:t>Update</w:t>
        </w:r>
        <w:r>
          <w:t xml:space="preserve"> függvényben kaptak helyet</w:t>
        </w:r>
        <w:r>
          <w:rPr>
            <w:color w:val="FF0000"/>
            <w:sz w:val="36"/>
          </w:rPr>
          <w:t xml:space="preserve"> </w:t>
        </w:r>
        <w:r>
          <w:t>ezért inden képkockánál újraszámítja az érintőket, így a folyamatos érintő irányú mozgás körmozgást eredményez a játékos körül.</w:t>
        </w:r>
      </w:ins>
    </w:p>
    <w:p w14:paraId="5505B529" w14:textId="3DC0BE4E" w:rsidR="0079528D" w:rsidRDefault="0079528D" w:rsidP="0079528D">
      <w:pPr>
        <w:pStyle w:val="Cmsor3"/>
        <w:rPr>
          <w:ins w:id="282" w:author="Gergo" w:date="2017-11-18T12:04:00Z"/>
        </w:rPr>
        <w:pPrChange w:id="283" w:author="Gergo" w:date="2017-11-18T12:04:00Z">
          <w:pPr>
            <w:pStyle w:val="Cmsor2"/>
          </w:pPr>
        </w:pPrChange>
      </w:pPr>
      <w:ins w:id="284" w:author="Gergo" w:date="2017-11-18T12:04:00Z">
        <w:r>
          <w:t>Akadályok kikerülése</w:t>
        </w:r>
      </w:ins>
    </w:p>
    <w:p w14:paraId="265194D3" w14:textId="72FF05D4" w:rsidR="0079528D" w:rsidRDefault="00301448" w:rsidP="0079528D">
      <w:pPr>
        <w:rPr>
          <w:ins w:id="285" w:author="Gergo" w:date="2017-11-18T12:35:00Z"/>
        </w:rPr>
        <w:pPrChange w:id="286" w:author="Gergo" w:date="2017-11-18T12:05:00Z">
          <w:pPr>
            <w:pStyle w:val="Cmsor2"/>
          </w:pPr>
        </w:pPrChange>
      </w:pPr>
      <w:ins w:id="287" w:author="Gergo" w:date="2017-11-18T12:13:00Z">
        <w:r>
          <w:t xml:space="preserve">Minden akadály rendelkezik egy </w:t>
        </w:r>
        <w:r w:rsidRPr="00B512B7">
          <w:rPr>
            <w:rFonts w:ascii="Consolas" w:hAnsi="Consolas"/>
            <w:rPrChange w:id="288" w:author="Gergo" w:date="2017-11-18T12:30:00Z">
              <w:rPr/>
            </w:rPrChange>
          </w:rPr>
          <w:t>ObstacleInfo</w:t>
        </w:r>
        <w:r>
          <w:t xml:space="preserve"> scripttel, amiben meg van adva, hogy az adott elemet mekkora sugarú körben kell kikerülni. </w:t>
        </w:r>
      </w:ins>
      <w:ins w:id="289" w:author="Gergo" w:date="2017-11-18T12:09:00Z">
        <w:r>
          <w:t>Az fák é kövek</w:t>
        </w:r>
        <w:r w:rsidR="003B76B4">
          <w:t xml:space="preserve"> kikerülése nagyon hasonló módon történik</w:t>
        </w:r>
      </w:ins>
      <w:ins w:id="290" w:author="Gergo" w:date="2017-11-18T12:12:00Z">
        <w:r>
          <w:t>,</w:t>
        </w:r>
      </w:ins>
      <w:ins w:id="291" w:author="Gergo" w:date="2017-11-18T12:09:00Z">
        <w:r w:rsidR="003B76B4">
          <w:t xml:space="preserve"> mint a játékosé.</w:t>
        </w:r>
      </w:ins>
      <w:ins w:id="292" w:author="Gergo" w:date="2017-11-18T12:15:00Z">
        <w:r>
          <w:t xml:space="preserve"> A módszer egészen az érintő választásig teljesen</w:t>
        </w:r>
        <w:r w:rsidR="000D2C8F">
          <w:t xml:space="preserve"> megegyezik, itt viszont nem az ér</w:t>
        </w:r>
      </w:ins>
      <w:ins w:id="293" w:author="Gergo" w:date="2017-11-18T12:23:00Z">
        <w:r w:rsidR="000D2C8F">
          <w:t>i</w:t>
        </w:r>
      </w:ins>
      <w:ins w:id="294" w:author="Gergo" w:date="2017-11-18T12:15:00Z">
        <w:r w:rsidR="000D2C8F">
          <w:t>ntőt választja</w:t>
        </w:r>
      </w:ins>
      <w:ins w:id="295" w:author="Gergo" w:date="2017-11-18T12:23:00Z">
        <w:r w:rsidR="000D2C8F">
          <w:t>, amelyik a menedékhez van közelebb, hanem azt</w:t>
        </w:r>
      </w:ins>
      <w:ins w:id="296" w:author="Gergo" w:date="2017-11-18T12:25:00Z">
        <w:r w:rsidR="00B512B7">
          <w:t>,</w:t>
        </w:r>
      </w:ins>
      <w:ins w:id="297" w:author="Gergo" w:date="2017-11-18T12:23:00Z">
        <w:r w:rsidR="000D2C8F">
          <w:t xml:space="preserve"> amelyik az őt üldöző játékostól távolabb.</w:t>
        </w:r>
      </w:ins>
      <w:ins w:id="298" w:author="Gergo" w:date="2017-11-18T12:26:00Z">
        <w:r w:rsidR="00B512B7">
          <w:t xml:space="preserve"> Ha ez nem így lenne</w:t>
        </w:r>
      </w:ins>
      <w:ins w:id="299" w:author="Gergo" w:date="2017-11-18T12:27:00Z">
        <w:r w:rsidR="00B512B7">
          <w:t>,</w:t>
        </w:r>
      </w:ins>
      <w:ins w:id="300" w:author="Gergo" w:date="2017-11-18T12:26:00Z">
        <w:r w:rsidR="00B512B7">
          <w:t xml:space="preserve"> akkor </w:t>
        </w:r>
      </w:ins>
      <w:ins w:id="301" w:author="Gergo" w:date="2017-11-18T12:27:00Z">
        <w:r w:rsidR="00B512B7">
          <w:t xml:space="preserve">az akadály megkerülése közben a cica és a játékos találkozhatnának és elkaphatná a macskát. Ezzel a megoldással, akárhogy kergetjük a cicát a egy fa vagy egy kő körül azt sosem tudjuk elkapni. Egy akadály </w:t>
        </w:r>
      </w:ins>
      <w:ins w:id="302" w:author="Gergo" w:date="2017-11-18T12:29:00Z">
        <w:r w:rsidR="00B512B7">
          <w:t>körüli érintő irányú mozgás akkor ér véget, ha a cica</w:t>
        </w:r>
      </w:ins>
      <w:ins w:id="303" w:author="Gergo" w:date="2017-11-18T12:33:00Z">
        <w:r w:rsidR="002A3F87">
          <w:t xml:space="preserve"> karakter</w:t>
        </w:r>
      </w:ins>
      <w:ins w:id="304" w:author="Gergo" w:date="2017-11-18T12:29:00Z">
        <w:r w:rsidR="00B512B7">
          <w:t xml:space="preserve"> és a </w:t>
        </w:r>
      </w:ins>
      <w:ins w:id="305" w:author="Gergo" w:date="2017-11-18T12:30:00Z">
        <w:r w:rsidR="00B512B7">
          <w:t>gombaház között húzott egyenes már nem metszi az akadály adott sugarú körét</w:t>
        </w:r>
      </w:ins>
      <w:ins w:id="306" w:author="Gergo" w:date="2017-11-18T12:32:00Z">
        <w:r w:rsidR="002A3F87">
          <w:t>, ekkor vagy egyenesen a kunyhó felé folytatja útját, vagy ha a játékos megfelelően közel van, akkor annak kikerülését</w:t>
        </w:r>
      </w:ins>
      <w:ins w:id="307" w:author="Gergo" w:date="2017-11-18T12:34:00Z">
        <w:r w:rsidR="002A3F87">
          <w:t xml:space="preserve"> kezdi meg.</w:t>
        </w:r>
      </w:ins>
    </w:p>
    <w:p w14:paraId="3C8F8A4E" w14:textId="1AD7CADF" w:rsidR="00C44CFA" w:rsidRDefault="00C44CFA" w:rsidP="00C44CFA">
      <w:pPr>
        <w:pStyle w:val="Cmsor3"/>
        <w:rPr>
          <w:ins w:id="308" w:author="Gergo" w:date="2017-11-18T12:35:00Z"/>
        </w:rPr>
        <w:pPrChange w:id="309" w:author="Gergo" w:date="2017-11-18T12:35:00Z">
          <w:pPr>
            <w:pStyle w:val="Cmsor2"/>
          </w:pPr>
        </w:pPrChange>
      </w:pPr>
      <w:ins w:id="310" w:author="Gergo" w:date="2017-11-18T12:35:00Z">
        <w:r>
          <w:t>A sebesség</w:t>
        </w:r>
      </w:ins>
    </w:p>
    <w:p w14:paraId="638E9697" w14:textId="4516BF6C" w:rsidR="00C44CFA" w:rsidRPr="00C44CFA" w:rsidRDefault="001A64E2" w:rsidP="00C44CFA">
      <w:pPr>
        <w:rPr>
          <w:ins w:id="311" w:author="Gergo" w:date="2017-11-18T10:50:00Z"/>
          <w:rPrChange w:id="312" w:author="Gergo" w:date="2017-11-18T12:35:00Z">
            <w:rPr>
              <w:ins w:id="313" w:author="Gergo" w:date="2017-11-18T10:50:00Z"/>
            </w:rPr>
          </w:rPrChange>
        </w:rPr>
        <w:pPrChange w:id="314" w:author="Gergo" w:date="2017-11-18T12:35:00Z">
          <w:pPr>
            <w:pStyle w:val="Cmsor2"/>
          </w:pPr>
        </w:pPrChange>
      </w:pPr>
      <w:ins w:id="315" w:author="Gergo" w:date="2017-11-18T12:38:00Z">
        <w:r>
          <w:t>A cica karakter három különböző sebességgel tud mozogni, attól függően, hogy milyen távolságra van az őt üldöző játékostól.</w:t>
        </w:r>
      </w:ins>
      <w:ins w:id="316" w:author="Gergo" w:date="2017-11-18T12:40:00Z">
        <w:r w:rsidR="0016469C">
          <w:t xml:space="preserve"> A játékos is két sebességgel tud mozogni, a feje dőlésszögétől függően.</w:t>
        </w:r>
      </w:ins>
      <w:ins w:id="317" w:author="Gergo" w:date="2017-11-18T12:42:00Z">
        <w:r w:rsidR="009C6D07">
          <w:t xml:space="preserve"> A játékos futás közben sebessége lehetővé teszi, hogy megközelítse a macskát, de ilyenkor az is begyorsít, és a maximális sebessége gyorsabb</w:t>
        </w:r>
      </w:ins>
      <w:ins w:id="318" w:author="Gergo" w:date="2017-11-18T12:45:00Z">
        <w:r w:rsidR="009C6D07">
          <w:t>,</w:t>
        </w:r>
      </w:ins>
      <w:ins w:id="319" w:author="Gergo" w:date="2017-11-18T12:42:00Z">
        <w:r w:rsidR="009C6D07">
          <w:t xml:space="preserve"> mint a játékosé így el tud menekülni.</w:t>
        </w:r>
      </w:ins>
      <w:ins w:id="320" w:author="Gergo" w:date="2017-11-18T12:44:00Z">
        <w:r w:rsidR="009C6D07">
          <w:t xml:space="preserve"> </w:t>
        </w:r>
      </w:ins>
      <w:ins w:id="321" w:author="Gergo" w:date="2017-11-18T12:45:00Z">
        <w:r w:rsidR="009C6D07">
          <w:t xml:space="preserve">Ha a cica elég távol ér a játékostól abbahagyja a futást és lassabb fokozatra kapcsol, majd megáll. Ha megint közel ér a játékos a hajsza újrakezdődik. Ezt a működést a játékos és a macska karakter közötti távolság folyamatos </w:t>
        </w:r>
        <w:r w:rsidR="009C6D07">
          <w:lastRenderedPageBreak/>
          <w:t>monitorozásával érem el és</w:t>
        </w:r>
      </w:ins>
      <w:ins w:id="322" w:author="Gergo" w:date="2017-11-18T12:47:00Z">
        <w:r w:rsidR="009C6D07">
          <w:t xml:space="preserve"> a </w:t>
        </w:r>
        <w:r w:rsidR="009C6D07" w:rsidRPr="009C6D07">
          <w:rPr>
            <w:rFonts w:ascii="Consolas" w:hAnsi="Consolas"/>
            <w:rPrChange w:id="323" w:author="Gergo" w:date="2017-11-18T12:48:00Z">
              <w:rPr/>
            </w:rPrChange>
          </w:rPr>
          <w:t>KittenController Update</w:t>
        </w:r>
        <w:r w:rsidR="009C6D07">
          <w:t xml:space="preserve"> függvényében és utána ez alapján állítom be </w:t>
        </w:r>
      </w:ins>
      <w:ins w:id="324" w:author="Gergo" w:date="2017-11-18T12:48:00Z">
        <w:r w:rsidR="009C6D07" w:rsidRPr="009C6D07">
          <w:rPr>
            <w:rFonts w:ascii="Consolas" w:hAnsi="Consolas"/>
            <w:rPrChange w:id="325" w:author="Gergo" w:date="2017-11-18T12:49:00Z">
              <w:rPr/>
            </w:rPrChange>
          </w:rPr>
          <w:t>speed</w:t>
        </w:r>
        <w:r w:rsidR="009C6D07">
          <w:t xml:space="preserve"> tulajdonságot, ami a mozgás sebességét határozza meg.</w:t>
        </w:r>
      </w:ins>
    </w:p>
    <w:p w14:paraId="504133FF" w14:textId="77777777" w:rsidR="00990398" w:rsidRPr="00990398" w:rsidRDefault="00990398" w:rsidP="00990398">
      <w:pPr>
        <w:rPr>
          <w:ins w:id="326" w:author="Gergo" w:date="2017-11-18T10:01:00Z"/>
          <w:rPrChange w:id="327" w:author="Gergo" w:date="2017-11-18T10:50:00Z">
            <w:rPr>
              <w:ins w:id="328" w:author="Gergo" w:date="2017-11-18T10:01:00Z"/>
            </w:rPr>
          </w:rPrChange>
        </w:rPr>
        <w:pPrChange w:id="329" w:author="Gergo" w:date="2017-11-18T10:50:00Z">
          <w:pPr>
            <w:pStyle w:val="Cmsor2"/>
          </w:pPr>
        </w:pPrChange>
      </w:pPr>
    </w:p>
    <w:p w14:paraId="578F9832" w14:textId="77777777" w:rsidR="000A6A59" w:rsidRPr="000A6A59" w:rsidRDefault="000A6A59" w:rsidP="000A6A59">
      <w:pPr>
        <w:ind w:firstLine="0"/>
        <w:rPr>
          <w:ins w:id="330" w:author="Gergo" w:date="2017-11-17T13:48:00Z"/>
          <w:rPrChange w:id="331" w:author="Gergo" w:date="2017-11-18T09:55:00Z">
            <w:rPr>
              <w:ins w:id="332" w:author="Gergo" w:date="2017-11-17T13:48:00Z"/>
            </w:rPr>
          </w:rPrChange>
        </w:rPr>
        <w:pPrChange w:id="333" w:author="Gergo" w:date="2017-11-18T10:01:00Z">
          <w:pPr>
            <w:pStyle w:val="Cmsor2"/>
          </w:pPr>
        </w:pPrChange>
      </w:pPr>
    </w:p>
    <w:p w14:paraId="71F267F4" w14:textId="6D4CC272" w:rsidR="009654DF" w:rsidRDefault="009654DF" w:rsidP="009654DF">
      <w:pPr>
        <w:pStyle w:val="Cmsor2"/>
        <w:rPr>
          <w:ins w:id="334" w:author="Gergo" w:date="2017-11-18T16:14:00Z"/>
        </w:rPr>
      </w:pPr>
      <w:ins w:id="335" w:author="Gergo" w:date="2017-11-17T13:48:00Z">
        <w:r>
          <w:t>Rúnák és rajzolás</w:t>
        </w:r>
      </w:ins>
    </w:p>
    <w:p w14:paraId="34CC8D38" w14:textId="078C8DE9" w:rsidR="00562931" w:rsidRDefault="00562931" w:rsidP="00562931">
      <w:pPr>
        <w:rPr>
          <w:ins w:id="336" w:author="Gergo" w:date="2017-11-18T16:19:00Z"/>
        </w:rPr>
        <w:pPrChange w:id="337" w:author="Gergo" w:date="2017-11-18T16:14:00Z">
          <w:pPr>
            <w:pStyle w:val="Cmsor2"/>
          </w:pPr>
        </w:pPrChange>
      </w:pPr>
      <w:ins w:id="338" w:author="Gergo" w:date="2017-11-18T16:15:00Z">
        <w:r>
          <w:t>A rúnákkal először, akkor találkozunk</w:t>
        </w:r>
      </w:ins>
      <w:ins w:id="339" w:author="Gergo" w:date="2017-11-18T16:18:00Z">
        <w:r>
          <w:t>, amikor a varázslónő elküld minket az erdőbe, a felkutatásukra, hogy felkészüljünk az Ogre elleni harcra.</w:t>
        </w:r>
      </w:ins>
    </w:p>
    <w:p w14:paraId="362CDE51" w14:textId="3D3AEB70" w:rsidR="00562931" w:rsidRDefault="00562931" w:rsidP="00562931">
      <w:pPr>
        <w:rPr>
          <w:ins w:id="340" w:author="Gergo" w:date="2017-11-18T16:46:00Z"/>
        </w:rPr>
        <w:pPrChange w:id="341" w:author="Gergo" w:date="2017-11-18T16:14:00Z">
          <w:pPr>
            <w:pStyle w:val="Cmsor2"/>
          </w:pPr>
        </w:pPrChange>
      </w:pPr>
      <w:ins w:id="342" w:author="Gergo" w:date="2017-11-18T16:20:00Z">
        <w:r>
          <w:t xml:space="preserve">A rúnák funkcionalitásuk alapján kétdimenziósak lennének, de én olyan működést rendelni hozzájuk, amit egy </w:t>
        </w:r>
        <w:r w:rsidRPr="00562931">
          <w:rPr>
            <w:rFonts w:ascii="Consolas" w:hAnsi="Consolas"/>
            <w:rPrChange w:id="343" w:author="Gergo" w:date="2017-11-18T16:24:00Z">
              <w:rPr/>
            </w:rPrChange>
          </w:rPr>
          <w:t>Canvas</w:t>
        </w:r>
        <w:r>
          <w:t xml:space="preserve"> használatával nem lehetett volna megoldani</w:t>
        </w:r>
      </w:ins>
      <w:ins w:id="344" w:author="Gergo" w:date="2017-11-18T16:23:00Z">
        <w:r>
          <w:t>, így végül háro</w:t>
        </w:r>
        <w:r w:rsidR="00693E7D">
          <w:t>mdimenziós objektumokként lettek</w:t>
        </w:r>
        <w:r>
          <w:t xml:space="preserve"> megvalósítva.</w:t>
        </w:r>
      </w:ins>
    </w:p>
    <w:p w14:paraId="1866EE59" w14:textId="27CA0FAF" w:rsidR="00693E7D" w:rsidRDefault="00693E7D" w:rsidP="00562931">
      <w:pPr>
        <w:rPr>
          <w:ins w:id="345" w:author="Gergo" w:date="2017-11-18T16:23:00Z"/>
        </w:rPr>
        <w:pPrChange w:id="346" w:author="Gergo" w:date="2017-11-18T16:14:00Z">
          <w:pPr>
            <w:pStyle w:val="Cmsor2"/>
          </w:pPr>
        </w:pPrChange>
      </w:pPr>
      <w:ins w:id="347" w:author="Gergo" w:date="2017-11-18T16:46:00Z">
        <w:r>
          <w:t xml:space="preserve">Ha a </w:t>
        </w:r>
      </w:ins>
      <w:ins w:id="348" w:author="Gergo" w:date="2017-11-18T16:47:00Z">
        <w:r>
          <w:t xml:space="preserve">DayDream </w:t>
        </w:r>
      </w:ins>
      <w:ins w:id="349" w:author="Gergo" w:date="2017-11-18T16:46:00Z">
        <w:r>
          <w:t>kontroller</w:t>
        </w:r>
      </w:ins>
      <w:ins w:id="350" w:author="Gergo" w:date="2017-11-18T16:47:00Z">
        <w:r>
          <w:t xml:space="preserve"> kurzorját ( fehér kis korong ) </w:t>
        </w:r>
        <w:r w:rsidR="007B243E">
          <w:t>a rúnára irányítom, és</w:t>
        </w:r>
        <w:r>
          <w:t xml:space="preserve"> lenyomom az érintőfelületet, ak</w:t>
        </w:r>
        <w:r w:rsidR="007B243E">
          <w:t>kor  megkezdődik a rajzolás</w:t>
        </w:r>
      </w:ins>
      <w:ins w:id="351" w:author="Gergo" w:date="2017-11-18T16:46:00Z">
        <w:r w:rsidR="007B243E">
          <w:t xml:space="preserve">. Ekkor létrejön egy szikra objektum (egy </w:t>
        </w:r>
        <w:r w:rsidR="007B243E" w:rsidRPr="007B243E">
          <w:rPr>
            <w:rFonts w:ascii="Consolas" w:hAnsi="Consolas"/>
            <w:rPrChange w:id="352" w:author="Gergo" w:date="2017-11-18T16:51:00Z">
              <w:rPr/>
            </w:rPrChange>
          </w:rPr>
          <w:t>ParticleSystem</w:t>
        </w:r>
        <w:r w:rsidR="007B243E">
          <w:t>)</w:t>
        </w:r>
      </w:ins>
      <w:ins w:id="353" w:author="Gergo" w:date="2017-11-18T16:52:00Z">
        <w:r w:rsidR="007B243E">
          <w:t xml:space="preserve"> ami végig követi a rajzolást.</w:t>
        </w:r>
      </w:ins>
    </w:p>
    <w:p w14:paraId="56DADD4C" w14:textId="4976FB82" w:rsidR="00562931" w:rsidRDefault="00562931" w:rsidP="00562931">
      <w:pPr>
        <w:pStyle w:val="Cmsor3"/>
        <w:rPr>
          <w:ins w:id="354" w:author="Gergo" w:date="2017-11-18T16:24:00Z"/>
        </w:rPr>
        <w:pPrChange w:id="355" w:author="Gergo" w:date="2017-11-18T16:24:00Z">
          <w:pPr>
            <w:pStyle w:val="Cmsor2"/>
          </w:pPr>
        </w:pPrChange>
      </w:pPr>
      <w:ins w:id="356" w:author="Gergo" w:date="2017-11-18T16:24:00Z">
        <w:r>
          <w:t>Felépítésük</w:t>
        </w:r>
      </w:ins>
    </w:p>
    <w:p w14:paraId="749B78AC" w14:textId="0D9CAE49" w:rsidR="00562931" w:rsidRDefault="0089471D" w:rsidP="00562931">
      <w:pPr>
        <w:rPr>
          <w:ins w:id="357" w:author="Gergo" w:date="2017-11-18T16:38:00Z"/>
        </w:rPr>
        <w:pPrChange w:id="358" w:author="Gergo" w:date="2017-11-18T16:24:00Z">
          <w:pPr>
            <w:pStyle w:val="Cmsor2"/>
          </w:pPr>
        </w:pPrChange>
      </w:pPr>
      <w:ins w:id="359" w:author="Gergo" w:date="2017-11-18T16:34:00Z">
        <w:r>
          <w:t>A négy rúna nagyon hasonlóan épül fel, a különbségek csak az alakjukból</w:t>
        </w:r>
      </w:ins>
      <w:ins w:id="360" w:author="Gergo" w:date="2017-11-18T16:38:00Z">
        <w:r>
          <w:t xml:space="preserve"> származnak.</w:t>
        </w:r>
      </w:ins>
      <w:ins w:id="361" w:author="Gergo" w:date="2017-11-18T16:52:00Z">
        <w:r w:rsidR="00322B88">
          <w:t xml:space="preserve"> </w:t>
        </w:r>
      </w:ins>
    </w:p>
    <w:p w14:paraId="32F3B137" w14:textId="397446B5" w:rsidR="0089471D" w:rsidRDefault="0089471D" w:rsidP="00562931">
      <w:pPr>
        <w:rPr>
          <w:ins w:id="362" w:author="Gergo" w:date="2017-11-18T17:07:00Z"/>
        </w:rPr>
        <w:pPrChange w:id="363" w:author="Gergo" w:date="2017-11-18T16:24:00Z">
          <w:pPr>
            <w:pStyle w:val="Cmsor2"/>
          </w:pPr>
        </w:pPrChange>
      </w:pPr>
      <w:ins w:id="364" w:author="Gergo" w:date="2017-11-18T16:39:00Z">
        <w:r>
          <w:t xml:space="preserve">A rúnák </w:t>
        </w:r>
        <w:r w:rsidR="00693E7D">
          <w:t>a törzsüket adó alakzatból, a rajzolás során</w:t>
        </w:r>
      </w:ins>
      <w:ins w:id="365" w:author="Gergo" w:date="2017-11-18T16:42:00Z">
        <w:r w:rsidR="00693E7D">
          <w:t xml:space="preserve"> felügyelt ellenőrzőpontokból</w:t>
        </w:r>
      </w:ins>
      <w:ins w:id="366" w:author="Gergo" w:date="2017-11-18T16:45:00Z">
        <w:r w:rsidR="00693E7D">
          <w:t xml:space="preserve"> és végpontból állnak. Az ellenőrzőpontok a rúnaalakzat mentén elhelyezett collider-ek, amik</w:t>
        </w:r>
      </w:ins>
      <w:ins w:id="367" w:author="Gergo" w:date="2017-11-18T16:52:00Z">
        <w:r w:rsidR="00322B88">
          <w:t xml:space="preserve"> a szikrával történő ütközésre reagálnak. A rúna végén található még egy collider, amivel történő ütközés ( tehát, hogy odahúzzuk a kurzort rajzolás közben) jelzi a rajzolás végét és megtörténik az eredmény kiértékelése.</w:t>
        </w:r>
      </w:ins>
      <w:ins w:id="368" w:author="Gergo" w:date="2017-11-18T16:57:00Z">
        <w:r w:rsidR="00126079">
          <w:t xml:space="preserve"> A rúnáknak még két eleme van, amik a használatuk intuitívabbá tételéért </w:t>
        </w:r>
      </w:ins>
      <w:ins w:id="369" w:author="Gergo" w:date="2017-11-18T16:58:00Z">
        <w:r w:rsidR="00126079">
          <w:t>kerültek be. Az egyik a rajzolás irányát jelző, kezdetben oda-vissza mozgó kis nyilacska, a másik pedig a pozíciójukat jelző nagy fénysugár</w:t>
        </w:r>
      </w:ins>
      <w:ins w:id="370" w:author="Gergo" w:date="2017-11-18T16:59:00Z">
        <w:r w:rsidR="00126079">
          <w:t>, ami nem sokkal a rúna fölött kezdődik, és egészen az égbe tart. Ez azt szolgálja, hogy amikor meg kell keresni az erdőben őket, akkor támpontot kapjunk, hogy merre is induljunk.</w:t>
        </w:r>
      </w:ins>
      <w:ins w:id="371" w:author="Gergo" w:date="2017-11-18T17:12:00Z">
        <w:r w:rsidR="00FD6010">
          <w:t xml:space="preserve"> Ez, ha a játékos elég közel ér szép lassan eltűnik, ezt egy </w:t>
        </w:r>
      </w:ins>
      <w:ins w:id="372" w:author="Gergo" w:date="2017-11-18T17:13:00Z">
        <w:r w:rsidR="00FD6010" w:rsidRPr="00FD6010">
          <w:rPr>
            <w:rFonts w:ascii="Consolas" w:hAnsi="Consolas"/>
            <w:rPrChange w:id="373" w:author="Gergo" w:date="2017-11-18T17:14:00Z">
              <w:rPr/>
            </w:rPrChange>
          </w:rPr>
          <w:t>TriggerCollider</w:t>
        </w:r>
      </w:ins>
      <w:ins w:id="374" w:author="Gergo" w:date="2017-11-18T17:14:00Z">
        <w:r w:rsidR="00FD6010">
          <w:t>-</w:t>
        </w:r>
      </w:ins>
      <w:ins w:id="375" w:author="Gergo" w:date="2017-11-18T17:13:00Z">
        <w:r w:rsidR="00FD6010">
          <w:t>rel oldottam meg.</w:t>
        </w:r>
      </w:ins>
    </w:p>
    <w:p w14:paraId="31B90587" w14:textId="77777777" w:rsidR="00FD6010" w:rsidRDefault="00FD6010" w:rsidP="00FD6010">
      <w:pPr>
        <w:pStyle w:val="Kp"/>
        <w:rPr>
          <w:ins w:id="376" w:author="Gergo" w:date="2017-11-18T17:14:00Z"/>
        </w:rPr>
        <w:pPrChange w:id="377" w:author="Gergo" w:date="2017-11-18T17:14:00Z">
          <w:pPr>
            <w:pStyle w:val="Kp"/>
          </w:pPr>
        </w:pPrChange>
      </w:pPr>
      <w:ins w:id="378" w:author="Gergo" w:date="2017-11-18T17:12:00Z">
        <w:r>
          <w:rPr>
            <w:noProof/>
          </w:rPr>
          <w:lastRenderedPageBreak/>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43C337F2" w:rsidR="00FD6010" w:rsidRPr="00E4270C" w:rsidRDefault="00FD6010" w:rsidP="00FD6010">
                              <w:pPr>
                                <w:pStyle w:val="Kpalrs"/>
                                <w:rPr>
                                  <w:noProof/>
                                  <w:sz w:val="24"/>
                                  <w:szCs w:val="24"/>
                                </w:rPr>
                                <w:pPrChange w:id="379" w:author="Gergo" w:date="2017-11-18T17:12:00Z">
                                  <w:pPr>
                                    <w:pStyle w:val="Kp"/>
                                  </w:pPr>
                                </w:pPrChange>
                              </w:pPr>
                              <w:ins w:id="380" w:author="Gergo" w:date="2017-11-18T17:12:00Z">
                                <w:r>
                                  <w:t xml:space="preserve">Ábra </w:t>
                                </w:r>
                              </w:ins>
                              <w:ins w:id="381" w:author="Gergo" w:date="2017-11-18T17:14:00Z">
                                <w:r>
                                  <w:fldChar w:fldCharType="begin"/>
                                </w:r>
                                <w:r>
                                  <w:instrText xml:space="preserve"> STYLEREF 1 \s </w:instrText>
                                </w:r>
                              </w:ins>
                              <w:r>
                                <w:fldChar w:fldCharType="separate"/>
                              </w:r>
                              <w:r>
                                <w:rPr>
                                  <w:noProof/>
                                </w:rPr>
                                <w:t>4</w:t>
                              </w:r>
                              <w:ins w:id="382" w:author="Gergo" w:date="2017-11-18T17:14:00Z">
                                <w:r>
                                  <w:fldChar w:fldCharType="end"/>
                                </w:r>
                                <w:r>
                                  <w:t>.</w:t>
                                </w:r>
                                <w:r>
                                  <w:fldChar w:fldCharType="begin"/>
                                </w:r>
                                <w:r>
                                  <w:instrText xml:space="preserve"> SEQ Ábra \* ARABIC \s 1 </w:instrText>
                                </w:r>
                              </w:ins>
                              <w:r>
                                <w:fldChar w:fldCharType="separate"/>
                              </w:r>
                              <w:ins w:id="383" w:author="Gergo" w:date="2017-11-18T17:14:00Z">
                                <w:r>
                                  <w:rPr>
                                    <w:noProof/>
                                  </w:rPr>
                                  <w:t>1</w:t>
                                </w:r>
                                <w:r>
                                  <w:fldChar w:fldCharType="end"/>
                                </w:r>
                              </w:ins>
                              <w:ins w:id="384" w:author="Gergo" w:date="2017-11-18T17:12:00Z">
                                <w:r>
                                  <w:t>: Rúna szerkezet</w:t>
                                </w:r>
                              </w:ins>
                              <w:ins w:id="385"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7"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AOw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" stroked="f">
                  <v:textbox inset="0,0,0,0">
                    <w:txbxContent>
                      <w:p w14:paraId="43F84B44" w14:textId="43C337F2" w:rsidR="00FD6010" w:rsidRPr="00E4270C" w:rsidRDefault="00FD6010" w:rsidP="00FD6010">
                        <w:pPr>
                          <w:pStyle w:val="Kpalrs"/>
                          <w:rPr>
                            <w:noProof/>
                            <w:sz w:val="24"/>
                            <w:szCs w:val="24"/>
                          </w:rPr>
                          <w:pPrChange w:id="386" w:author="Gergo" w:date="2017-11-18T17:12:00Z">
                            <w:pPr>
                              <w:pStyle w:val="Kp"/>
                            </w:pPr>
                          </w:pPrChange>
                        </w:pPr>
                        <w:ins w:id="387" w:author="Gergo" w:date="2017-11-18T17:12:00Z">
                          <w:r>
                            <w:t xml:space="preserve">Ábra </w:t>
                          </w:r>
                        </w:ins>
                        <w:ins w:id="388" w:author="Gergo" w:date="2017-11-18T17:14:00Z">
                          <w:r>
                            <w:fldChar w:fldCharType="begin"/>
                          </w:r>
                          <w:r>
                            <w:instrText xml:space="preserve"> STYLEREF 1 \s </w:instrText>
                          </w:r>
                        </w:ins>
                        <w:r>
                          <w:fldChar w:fldCharType="separate"/>
                        </w:r>
                        <w:r>
                          <w:rPr>
                            <w:noProof/>
                          </w:rPr>
                          <w:t>4</w:t>
                        </w:r>
                        <w:ins w:id="389" w:author="Gergo" w:date="2017-11-18T17:14:00Z">
                          <w:r>
                            <w:fldChar w:fldCharType="end"/>
                          </w:r>
                          <w:r>
                            <w:t>.</w:t>
                          </w:r>
                          <w:r>
                            <w:fldChar w:fldCharType="begin"/>
                          </w:r>
                          <w:r>
                            <w:instrText xml:space="preserve"> SEQ Ábra \* ARABIC \s 1 </w:instrText>
                          </w:r>
                        </w:ins>
                        <w:r>
                          <w:fldChar w:fldCharType="separate"/>
                        </w:r>
                        <w:ins w:id="390" w:author="Gergo" w:date="2017-11-18T17:14:00Z">
                          <w:r>
                            <w:rPr>
                              <w:noProof/>
                            </w:rPr>
                            <w:t>1</w:t>
                          </w:r>
                          <w:r>
                            <w:fldChar w:fldCharType="end"/>
                          </w:r>
                        </w:ins>
                        <w:ins w:id="391" w:author="Gergo" w:date="2017-11-18T17:12:00Z">
                          <w:r>
                            <w:t>: Rúna szerkezet</w:t>
                          </w:r>
                        </w:ins>
                        <w:ins w:id="392" w:author="Gergo" w:date="2017-11-18T17:14:00Z">
                          <w:r>
                            <w:t>e</w:t>
                          </w:r>
                        </w:ins>
                      </w:p>
                    </w:txbxContent>
                  </v:textbox>
                  <w10:wrap type="square"/>
                </v:shape>
              </w:pict>
            </mc:Fallback>
          </mc:AlternateContent>
        </w:r>
      </w:ins>
      <w:ins w:id="393" w:author="Gergo" w:date="2017-11-18T17:09:00Z">
        <w:r w:rsidR="00291078">
          <w:rPr>
            <w:noProof/>
            <w:lang w:val="en-US"/>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Pr>
            <w:noProof/>
            <w:lang w:val="en-US"/>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19">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AF0A9E4" w:rsidR="00FD6010" w:rsidRDefault="00FD6010" w:rsidP="00FD6010">
      <w:pPr>
        <w:pStyle w:val="Kpalrs"/>
        <w:rPr>
          <w:ins w:id="394" w:author="Gergo" w:date="2017-11-18T18:38:00Z"/>
        </w:rPr>
        <w:pPrChange w:id="395" w:author="Gergo" w:date="2017-11-18T17:15:00Z">
          <w:pPr>
            <w:pStyle w:val="Cmsor2"/>
          </w:pPr>
        </w:pPrChange>
      </w:pPr>
      <w:ins w:id="396" w:author="Gergo" w:date="2017-11-18T17:14:00Z">
        <w:r>
          <w:t xml:space="preserve">Ábra </w:t>
        </w:r>
        <w:r>
          <w:fldChar w:fldCharType="begin"/>
        </w:r>
        <w:r>
          <w:instrText xml:space="preserve"> STYLEREF 1 \s </w:instrText>
        </w:r>
      </w:ins>
      <w:r>
        <w:fldChar w:fldCharType="separate"/>
      </w:r>
      <w:r>
        <w:rPr>
          <w:noProof/>
        </w:rPr>
        <w:t>4</w:t>
      </w:r>
      <w:ins w:id="397" w:author="Gergo" w:date="2017-11-18T17:14:00Z">
        <w:r>
          <w:fldChar w:fldCharType="end"/>
        </w:r>
        <w:r>
          <w:t>.</w:t>
        </w:r>
        <w:r>
          <w:fldChar w:fldCharType="begin"/>
        </w:r>
        <w:r>
          <w:instrText xml:space="preserve"> SEQ Ábra \* ARABIC \s 1 </w:instrText>
        </w:r>
      </w:ins>
      <w:r>
        <w:fldChar w:fldCharType="separate"/>
      </w:r>
      <w:ins w:id="398" w:author="Gergo" w:date="2017-11-18T17:14:00Z">
        <w:r>
          <w:rPr>
            <w:noProof/>
          </w:rPr>
          <w:t>2</w:t>
        </w:r>
        <w:r>
          <w:fldChar w:fldCharType="end"/>
        </w:r>
        <w:r>
          <w:t xml:space="preserve"> Rúna rajzolás közben</w:t>
        </w:r>
      </w:ins>
    </w:p>
    <w:p w14:paraId="0DB26FBD" w14:textId="77777777" w:rsidR="006075D1" w:rsidRPr="006075D1" w:rsidRDefault="006075D1" w:rsidP="006075D1">
      <w:pPr>
        <w:rPr>
          <w:ins w:id="399" w:author="Gergo" w:date="2017-11-18T17:00:00Z"/>
          <w:rPrChange w:id="400" w:author="Gergo" w:date="2017-11-18T18:38:00Z">
            <w:rPr>
              <w:ins w:id="401" w:author="Gergo" w:date="2017-11-18T17:00:00Z"/>
            </w:rPr>
          </w:rPrChange>
        </w:rPr>
        <w:pPrChange w:id="402" w:author="Gergo" w:date="2017-11-18T18:38:00Z">
          <w:pPr>
            <w:pStyle w:val="Cmsor2"/>
          </w:pPr>
        </w:pPrChange>
      </w:pPr>
    </w:p>
    <w:p w14:paraId="0628257A" w14:textId="44A2AE31" w:rsidR="003F394F" w:rsidRDefault="003F394F" w:rsidP="003F394F">
      <w:pPr>
        <w:pStyle w:val="Cmsor3"/>
        <w:rPr>
          <w:ins w:id="403" w:author="Gergo" w:date="2017-11-18T17:15:00Z"/>
        </w:rPr>
        <w:pPrChange w:id="404" w:author="Gergo" w:date="2017-11-18T17:00:00Z">
          <w:pPr>
            <w:pStyle w:val="Cmsor2"/>
          </w:pPr>
        </w:pPrChange>
      </w:pPr>
      <w:ins w:id="405" w:author="Gergo" w:date="2017-11-18T17:00:00Z">
        <w:r>
          <w:t>Működésük</w:t>
        </w:r>
      </w:ins>
    </w:p>
    <w:p w14:paraId="30015FD9" w14:textId="1E6A4154" w:rsidR="00FD6010" w:rsidRDefault="00FD6010" w:rsidP="00FD6010">
      <w:pPr>
        <w:rPr>
          <w:ins w:id="406" w:author="Gergo" w:date="2017-11-18T17:49:00Z"/>
        </w:rPr>
        <w:pPrChange w:id="407" w:author="Gergo" w:date="2017-11-18T17:15:00Z">
          <w:pPr>
            <w:pStyle w:val="Cmsor2"/>
          </w:pPr>
        </w:pPrChange>
      </w:pPr>
      <w:ins w:id="408" w:author="Gergo" w:date="2017-11-18T17:15:00Z">
        <w:r>
          <w:t>Mindegyik rúnát ugyanaz a script vezérli, a</w:t>
        </w:r>
        <w:r w:rsidRPr="00FD6010">
          <w:rPr>
            <w:rFonts w:ascii="Consolas" w:hAnsi="Consolas"/>
            <w:rPrChange w:id="409" w:author="Gergo" w:date="2017-11-18T17:16:00Z">
              <w:rPr/>
            </w:rPrChange>
          </w:rPr>
          <w:t xml:space="preserve"> </w:t>
        </w:r>
      </w:ins>
      <w:ins w:id="410" w:author="Gergo" w:date="2017-11-18T17:16:00Z">
        <w:r w:rsidRPr="00FD6010">
          <w:rPr>
            <w:rFonts w:ascii="Consolas" w:hAnsi="Consolas"/>
            <w:rPrChange w:id="411" w:author="Gergo" w:date="2017-11-18T17:16:00Z">
              <w:rPr/>
            </w:rPrChange>
          </w:rPr>
          <w:t>RuneController</w:t>
        </w:r>
        <w:r>
          <w:t>.</w:t>
        </w:r>
      </w:ins>
      <w:ins w:id="412" w:author="Gergo" w:date="2017-11-18T17:20:00Z">
        <w:r w:rsidR="00605351">
          <w:t xml:space="preserve"> A rúna objektumok legfontosabb komponense az EventTrigger, ami lehetővé teszi, hogy a kontroller kurzor különböző eseményeire feliratkozunk. Ilyen események például</w:t>
        </w:r>
      </w:ins>
      <w:ins w:id="413" w:author="Gergo" w:date="2017-11-18T17:23:00Z">
        <w:r w:rsidR="00605351">
          <w:t xml:space="preserve"> a pointer </w:t>
        </w:r>
      </w:ins>
      <w:ins w:id="414" w:author="Gergo" w:date="2017-11-18T17:25:00Z">
        <w:r w:rsidR="00605351">
          <w:t xml:space="preserve">belépése vagy kilépése a rúnából, a érintőfelület lenyomása, vagy a </w:t>
        </w:r>
      </w:ins>
      <w:ins w:id="415" w:author="Gergo" w:date="2017-11-18T17:26:00Z">
        <w:r w:rsidR="00605351">
          <w:t>„</w:t>
        </w:r>
      </w:ins>
      <w:ins w:id="416" w:author="Gergo" w:date="2017-11-18T17:25:00Z">
        <w:r w:rsidR="00605351">
          <w:t>drag</w:t>
        </w:r>
      </w:ins>
      <w:ins w:id="417" w:author="Gergo" w:date="2017-11-18T17:26:00Z">
        <w:r w:rsidR="00605351">
          <w:t xml:space="preserve">” </w:t>
        </w:r>
      </w:ins>
      <w:ins w:id="418" w:author="Gergo" w:date="2017-11-18T17:25:00Z">
        <w:r w:rsidR="00605351">
          <w:t>esemény,</w:t>
        </w:r>
      </w:ins>
      <w:ins w:id="419" w:author="Gergo" w:date="2017-11-18T17:26:00Z">
        <w:r w:rsidR="00605351">
          <w:t xml:space="preserve"> ami a kontroller mozgatását jelenti úgy, hogy a gomb közben le van nyomva.</w:t>
        </w:r>
      </w:ins>
      <w:ins w:id="420" w:author="Gergo" w:date="2017-11-18T17:27:00Z">
        <w:r w:rsidR="00910DEA">
          <w:t xml:space="preserve"> Ezeknek az eseménykezelőknek a segítségével implementáltam a rajzolást. Ha a kurzort a rúnára visszük</w:t>
        </w:r>
      </w:ins>
      <w:ins w:id="421" w:author="Gergo" w:date="2017-11-18T17:29:00Z">
        <w:r w:rsidR="00910DEA">
          <w:t xml:space="preserve"> (</w:t>
        </w:r>
        <w:r w:rsidR="00910DEA" w:rsidRPr="00115981">
          <w:rPr>
            <w:rFonts w:ascii="Consolas" w:hAnsi="Consolas"/>
            <w:rPrChange w:id="422" w:author="Gergo" w:date="2017-11-18T17:31:00Z">
              <w:rPr/>
            </w:rPrChange>
          </w:rPr>
          <w:t>PointerEnter</w:t>
        </w:r>
        <w:r w:rsidR="00910DEA">
          <w:t xml:space="preserve"> esemény)</w:t>
        </w:r>
      </w:ins>
      <w:ins w:id="423" w:author="Gergo" w:date="2017-11-18T17:27:00Z">
        <w:r w:rsidR="00910DEA">
          <w:t xml:space="preserve"> és megnyomjuk az érintőfelületet</w:t>
        </w:r>
      </w:ins>
      <w:ins w:id="424" w:author="Gergo" w:date="2017-11-18T17:29:00Z">
        <w:r w:rsidR="00910DEA">
          <w:t xml:space="preserve"> (</w:t>
        </w:r>
        <w:r w:rsidR="00910DEA" w:rsidRPr="00115981">
          <w:rPr>
            <w:rFonts w:ascii="Consolas" w:hAnsi="Consolas"/>
            <w:rPrChange w:id="425" w:author="Gergo" w:date="2017-11-18T17:31:00Z">
              <w:rPr/>
            </w:rPrChange>
          </w:rPr>
          <w:t>PointerDown</w:t>
        </w:r>
        <w:r w:rsidR="00910DEA">
          <w:t xml:space="preserve"> esemény</w:t>
        </w:r>
      </w:ins>
      <w:ins w:id="426" w:author="Gergo" w:date="2017-11-18T17:30:00Z">
        <w:r w:rsidR="00910DEA">
          <w:t>)</w:t>
        </w:r>
      </w:ins>
      <w:ins w:id="427" w:author="Gergo" w:date="2017-11-18T17:27:00Z">
        <w:r w:rsidR="00910DEA">
          <w:t>, akkor megjelenik a szikra</w:t>
        </w:r>
      </w:ins>
      <w:ins w:id="428" w:author="Gergo" w:date="2017-11-18T17:30:00Z">
        <w:r w:rsidR="00115981">
          <w:t xml:space="preserve"> (</w:t>
        </w:r>
        <w:r w:rsidR="00115981" w:rsidRPr="00115981">
          <w:rPr>
            <w:rFonts w:ascii="Consolas" w:hAnsi="Consolas"/>
            <w:rPrChange w:id="429" w:author="Gergo" w:date="2017-11-18T17:32:00Z">
              <w:rPr/>
            </w:rPrChange>
          </w:rPr>
          <w:t>Sparkl</w:t>
        </w:r>
        <w:r w:rsidR="00115981">
          <w:t xml:space="preserve">) és megkezdődik a rajzolás. Ezen eseményekre </w:t>
        </w:r>
      </w:ins>
      <w:ins w:id="430" w:author="Gergo" w:date="2017-11-18T17:31:00Z">
        <w:r w:rsidR="00115981">
          <w:t xml:space="preserve">a </w:t>
        </w:r>
        <w:r w:rsidR="00115981" w:rsidRPr="00115981">
          <w:rPr>
            <w:rFonts w:ascii="Consolas" w:hAnsi="Consolas"/>
            <w:rPrChange w:id="431" w:author="Gergo" w:date="2017-11-18T17:32:00Z">
              <w:rPr/>
            </w:rPrChange>
          </w:rPr>
          <w:t>RuneController</w:t>
        </w:r>
        <w:r w:rsidR="00115981">
          <w:t xml:space="preserve"> osztály </w:t>
        </w:r>
        <w:r w:rsidR="00115981" w:rsidRPr="00115981">
          <w:rPr>
            <w:rFonts w:ascii="Consolas" w:hAnsi="Consolas"/>
            <w:rPrChange w:id="432" w:author="Gergo" w:date="2017-11-18T17:32:00Z">
              <w:rPr/>
            </w:rPrChange>
          </w:rPr>
          <w:t>pointerEnter</w:t>
        </w:r>
        <w:r w:rsidR="00115981">
          <w:t xml:space="preserve"> és </w:t>
        </w:r>
        <w:r w:rsidR="00115981" w:rsidRPr="00115981">
          <w:rPr>
            <w:rFonts w:ascii="Consolas" w:hAnsi="Consolas"/>
            <w:rPrChange w:id="433" w:author="Gergo" w:date="2017-11-18T17:32:00Z">
              <w:rPr/>
            </w:rPrChange>
          </w:rPr>
          <w:t>startDrawing</w:t>
        </w:r>
        <w:r w:rsidR="00115981">
          <w:t xml:space="preserve"> metódusait iratkoztattam fel.</w:t>
        </w:r>
      </w:ins>
      <w:ins w:id="434" w:author="Gergo" w:date="2017-11-18T17:33:00Z">
        <w:r w:rsidR="00115981">
          <w:t xml:space="preserve"> Az utóbbi az, ami elkéri a mutató pontos helyét a paraméterként kapott</w:t>
        </w:r>
      </w:ins>
      <w:ins w:id="435" w:author="Gergo" w:date="2017-11-18T17:35:00Z">
        <w:r w:rsidR="00115981">
          <w:t xml:space="preserve"> általános </w:t>
        </w:r>
        <w:r w:rsidR="00115981" w:rsidRPr="00115981">
          <w:rPr>
            <w:rFonts w:ascii="Consolas" w:hAnsi="Consolas"/>
            <w:rPrChange w:id="436" w:author="Gergo" w:date="2017-11-18T17:37:00Z">
              <w:rPr/>
            </w:rPrChange>
          </w:rPr>
          <w:t>BaseEventData PointerEventData</w:t>
        </w:r>
        <w:r w:rsidR="00115981">
          <w:t xml:space="preserve">-vá kasztolásával, és megpéldányosítja a </w:t>
        </w:r>
        <w:r w:rsidR="00115981" w:rsidRPr="00115981">
          <w:rPr>
            <w:rFonts w:ascii="Consolas" w:hAnsi="Consolas"/>
            <w:rPrChange w:id="437" w:author="Gergo" w:date="2017-11-18T17:37:00Z">
              <w:rPr/>
            </w:rPrChange>
          </w:rPr>
          <w:t>Sparkle</w:t>
        </w:r>
        <w:r w:rsidR="00115981">
          <w:t xml:space="preserve"> objektumot arra a helyre.</w:t>
        </w:r>
      </w:ins>
      <w:ins w:id="438" w:author="Gergo" w:date="2017-11-18T17:37:00Z">
        <w:r w:rsidR="00115981">
          <w:t xml:space="preserve"> A </w:t>
        </w:r>
        <w:r w:rsidR="00115981" w:rsidRPr="007B03E6">
          <w:rPr>
            <w:rFonts w:ascii="Consolas" w:hAnsi="Consolas"/>
            <w:rPrChange w:id="439" w:author="Gergo" w:date="2017-11-18T17:41:00Z">
              <w:rPr/>
            </w:rPrChange>
          </w:rPr>
          <w:t>PointerDrag</w:t>
        </w:r>
        <w:r w:rsidR="00115981">
          <w:t xml:space="preserve"> eseményre a feliratkoztatott </w:t>
        </w:r>
        <w:r w:rsidR="00115981" w:rsidRPr="007B03E6">
          <w:rPr>
            <w:rFonts w:ascii="Consolas" w:hAnsi="Consolas"/>
            <w:rPrChange w:id="440" w:author="Gergo" w:date="2017-11-18T17:41:00Z">
              <w:rPr/>
            </w:rPrChange>
          </w:rPr>
          <w:t>drawTheRune</w:t>
        </w:r>
        <w:r w:rsidR="00115981">
          <w:t xml:space="preserve"> függvény</w:t>
        </w:r>
      </w:ins>
      <w:ins w:id="441" w:author="Gergo" w:date="2017-11-18T17:39:00Z">
        <w:r w:rsidR="00115981">
          <w:t xml:space="preserve"> fut le minden alkalommal, amikor rajzolás közben mozgatjuk a kontrollert, ez</w:t>
        </w:r>
      </w:ins>
      <w:ins w:id="442" w:author="Gergo" w:date="2017-11-18T17:37:00Z">
        <w:r w:rsidR="00115981">
          <w:t xml:space="preserve"> a </w:t>
        </w:r>
        <w:r w:rsidR="00115981" w:rsidRPr="007B03E6">
          <w:rPr>
            <w:rFonts w:ascii="Consolas" w:hAnsi="Consolas"/>
            <w:rPrChange w:id="443" w:author="Gergo" w:date="2017-11-18T17:41:00Z">
              <w:rPr/>
            </w:rPrChange>
          </w:rPr>
          <w:t>startDrawing</w:t>
        </w:r>
        <w:r w:rsidR="00115981">
          <w:t xml:space="preserve">-hoz hasonlóan elkéri a </w:t>
        </w:r>
      </w:ins>
      <w:ins w:id="444" w:author="Gergo" w:date="2017-11-18T17:39:00Z">
        <w:r w:rsidR="00115981">
          <w:t>mutató aktuális helyzetét és ez ala</w:t>
        </w:r>
        <w:r w:rsidR="007B03E6">
          <w:t>pján frissíti a szikra pozícióját</w:t>
        </w:r>
      </w:ins>
      <w:ins w:id="445" w:author="Gergo" w:date="2017-11-18T17:40:00Z">
        <w:r w:rsidR="007B03E6">
          <w:t>.</w:t>
        </w:r>
      </w:ins>
      <w:ins w:id="446" w:author="Gergo" w:date="2017-11-18T17:42:00Z">
        <w:r w:rsidR="007B03E6">
          <w:t xml:space="preserve"> Az </w:t>
        </w:r>
        <w:r w:rsidR="007B03E6">
          <w:lastRenderedPageBreak/>
          <w:t>érintőfelület elengedésének, vagy a rúnáról való letérés hatására a szikra eltűnik és a rajzolás abbamarad.</w:t>
        </w:r>
      </w:ins>
      <w:ins w:id="447" w:author="Gergo" w:date="2017-11-18T17:43:00Z">
        <w:r w:rsidR="00794403">
          <w:t xml:space="preserve"> Az utóbbi esemény a </w:t>
        </w:r>
        <w:r w:rsidR="00794403" w:rsidRPr="00794403">
          <w:rPr>
            <w:rStyle w:val="CsakszvegChar"/>
            <w:sz w:val="24"/>
            <w:rPrChange w:id="448" w:author="Gergo" w:date="2017-11-18T17:44:00Z">
              <w:rPr/>
            </w:rPrChange>
          </w:rPr>
          <w:t>pointerExit</w:t>
        </w:r>
        <w:r w:rsidR="00794403">
          <w:t xml:space="preserve"> metódus kezeli.</w:t>
        </w:r>
      </w:ins>
      <w:ins w:id="449" w:author="Gergo" w:date="2017-11-18T17:44:00Z">
        <w:r w:rsidR="00794403">
          <w:t xml:space="preserve"> A rajzolás közben rúnáról való letérés hibának számít és ezt ebben a függvényben kezeljük, egy számláló növelésével. Hiba esetén az AdaptED keretrendszert is értesíteni kell</w:t>
        </w:r>
      </w:ins>
      <w:ins w:id="450" w:author="Gergo" w:date="2017-11-18T17:46:00Z">
        <w:r w:rsidR="00794403">
          <w:t xml:space="preserve">, ami az </w:t>
        </w:r>
        <w:r w:rsidR="00794403" w:rsidRPr="00794403">
          <w:rPr>
            <w:rFonts w:ascii="Consolas" w:hAnsi="Consolas"/>
            <w:rPrChange w:id="451" w:author="Gergo" w:date="2017-11-18T17:49:00Z">
              <w:rPr/>
            </w:rPrChange>
          </w:rPr>
          <w:t>Adapt</w:t>
        </w:r>
      </w:ins>
      <w:ins w:id="452" w:author="Gergo" w:date="2017-11-18T17:47:00Z">
        <w:r w:rsidR="00794403" w:rsidRPr="00794403">
          <w:rPr>
            <w:rFonts w:ascii="Consolas" w:hAnsi="Consolas"/>
            <w:rPrChange w:id="453" w:author="Gergo" w:date="2017-11-18T17:49:00Z">
              <w:rPr/>
            </w:rPrChange>
          </w:rPr>
          <w:t>EDConnector</w:t>
        </w:r>
        <w:r w:rsidR="00794403">
          <w:t xml:space="preserve"> osztályom </w:t>
        </w:r>
        <w:r w:rsidR="00794403">
          <w:rPr>
            <w:rFonts w:ascii="Consolas" w:hAnsi="Consolas"/>
            <w:rPrChange w:id="454" w:author="Gergo" w:date="2017-11-18T17:49:00Z">
              <w:rPr>
                <w:rFonts w:ascii="Consolas" w:hAnsi="Consolas"/>
              </w:rPr>
            </w:rPrChange>
          </w:rPr>
          <w:t>s</w:t>
        </w:r>
        <w:r w:rsidR="00794403" w:rsidRPr="00794403">
          <w:rPr>
            <w:rFonts w:ascii="Consolas" w:hAnsi="Consolas"/>
            <w:rPrChange w:id="455" w:author="Gergo" w:date="2017-11-18T17:49:00Z">
              <w:rPr/>
            </w:rPrChange>
          </w:rPr>
          <w:t>endRuneFaultEvent</w:t>
        </w:r>
        <w:r w:rsidR="00794403">
          <w:t xml:space="preserve"> metódusának meghívásával történik. Ennek a függvénynek két paramétert adok</w:t>
        </w:r>
      </w:ins>
      <w:ins w:id="456" w:author="Gergo" w:date="2017-11-18T17:48:00Z">
        <w:r w:rsidR="00794403">
          <w:t xml:space="preserve"> át, a az aktuális hibaszámláló állását és a rúna típusát, hogy ezek a keretrendszer felületén megjelenített grafikono</w:t>
        </w:r>
      </w:ins>
      <w:ins w:id="457" w:author="Gergo" w:date="2017-11-18T17:49:00Z">
        <w:r w:rsidR="00706025">
          <w:t>n</w:t>
        </w:r>
      </w:ins>
      <w:ins w:id="458" w:author="Gergo" w:date="2017-11-18T17:48:00Z">
        <w:r w:rsidR="00794403">
          <w:t xml:space="preserve"> is látszódjanak.</w:t>
        </w:r>
      </w:ins>
    </w:p>
    <w:p w14:paraId="6D58E39E" w14:textId="39BBE1F2" w:rsidR="00706025" w:rsidRDefault="00541483" w:rsidP="00FD6010">
      <w:pPr>
        <w:rPr>
          <w:ins w:id="459" w:author="Gergo" w:date="2017-11-18T18:32:00Z"/>
        </w:rPr>
        <w:pPrChange w:id="460" w:author="Gergo" w:date="2017-11-18T17:15:00Z">
          <w:pPr>
            <w:pStyle w:val="Cmsor2"/>
          </w:pPr>
        </w:pPrChange>
      </w:pPr>
      <w:ins w:id="461" w:author="Gergo" w:date="2017-11-18T18:25:00Z">
        <w:r>
          <w:t>A</w:t>
        </w:r>
      </w:ins>
      <w:ins w:id="462" w:author="Gergo" w:date="2017-11-18T18:31:00Z">
        <w:r>
          <w:t>z</w:t>
        </w:r>
      </w:ins>
      <w:ins w:id="463" w:author="Gergo" w:date="2017-11-18T18:25:00Z">
        <w:r>
          <w:t xml:space="preserve"> </w:t>
        </w:r>
      </w:ins>
      <w:ins w:id="464" w:author="Gergo" w:date="2017-11-18T18:27:00Z">
        <w:r>
          <w:t xml:space="preserve">ellenőrzőpontok kezeléséta </w:t>
        </w:r>
        <w:r w:rsidRPr="00C524D2">
          <w:rPr>
            <w:rFonts w:ascii="Consolas" w:hAnsi="Consolas"/>
            <w:rPrChange w:id="465" w:author="Gergo" w:date="2017-11-18T18:32:00Z">
              <w:rPr/>
            </w:rPrChange>
          </w:rPr>
          <w:t>CheckPointController</w:t>
        </w:r>
      </w:ins>
      <w:ins w:id="466" w:author="Gergo" w:date="2017-11-18T18:28:00Z">
        <w:r>
          <w:t xml:space="preserve"> osztály végzi, ami a </w:t>
        </w:r>
        <w:r w:rsidRPr="00C524D2">
          <w:rPr>
            <w:rFonts w:ascii="Consolas" w:hAnsi="Consolas"/>
            <w:rPrChange w:id="467" w:author="Gergo" w:date="2017-11-18T18:32:00Z">
              <w:rPr/>
            </w:rPrChange>
          </w:rPr>
          <w:t>Sparkle</w:t>
        </w:r>
        <w:r>
          <w:t xml:space="preserve"> egy </w:t>
        </w:r>
      </w:ins>
      <w:ins w:id="468" w:author="Gergo" w:date="2017-11-18T18:31:00Z">
        <w:r>
          <w:t>ellenőrző</w:t>
        </w:r>
      </w:ins>
      <w:ins w:id="469" w:author="Gergo" w:date="2017-11-18T18:28:00Z">
        <w:r>
          <w:t xml:space="preserve">ponton való áthaladásakor növel egy számlálót a </w:t>
        </w:r>
        <w:r w:rsidRPr="00C524D2">
          <w:rPr>
            <w:rFonts w:ascii="Consolas" w:hAnsi="Consolas"/>
            <w:rPrChange w:id="470" w:author="Gergo" w:date="2017-11-18T18:32:00Z">
              <w:rPr/>
            </w:rPrChange>
          </w:rPr>
          <w:t>RuneController</w:t>
        </w:r>
      </w:ins>
      <w:ins w:id="471" w:author="Gergo" w:date="2017-11-18T18:30:00Z">
        <w:r>
          <w:t>-</w:t>
        </w:r>
      </w:ins>
      <w:ins w:id="472" w:author="Gergo" w:date="2017-11-18T18:28:00Z">
        <w:r>
          <w:t>ben</w:t>
        </w:r>
      </w:ins>
      <w:ins w:id="473" w:author="Gergo" w:date="2017-11-18T18:30:00Z">
        <w:r>
          <w:t xml:space="preserve"> és kikapcsolja a collidert, amin épp áthaladt, hogy azt később már ne számolja újra.</w:t>
        </w:r>
      </w:ins>
    </w:p>
    <w:p w14:paraId="77D7C9AB" w14:textId="484B396B" w:rsidR="00C524D2" w:rsidRDefault="00C524D2" w:rsidP="00FD6010">
      <w:pPr>
        <w:rPr>
          <w:ins w:id="474" w:author="Gergo" w:date="2017-11-18T18:54:00Z"/>
        </w:rPr>
        <w:pPrChange w:id="475" w:author="Gergo" w:date="2017-11-18T17:15:00Z">
          <w:pPr>
            <w:pStyle w:val="Cmsor2"/>
          </w:pPr>
        </w:pPrChange>
      </w:pPr>
      <w:ins w:id="476" w:author="Gergo" w:date="2017-11-18T18:32:00Z">
        <w:r>
          <w:t xml:space="preserve">A RuneEnd objektumon áthúzva a kurzort meghívódik a </w:t>
        </w:r>
      </w:ins>
      <w:ins w:id="477" w:author="Gergo" w:date="2017-11-18T18:34:00Z">
        <w:r>
          <w:t xml:space="preserve">rúnarajzolást kiértékelő </w:t>
        </w:r>
        <w:r w:rsidRPr="006075D1">
          <w:rPr>
            <w:rFonts w:ascii="Consolas" w:hAnsi="Consolas"/>
            <w:rPrChange w:id="478" w:author="Gergo" w:date="2017-11-18T18:35:00Z">
              <w:rPr/>
            </w:rPrChange>
          </w:rPr>
          <w:t xml:space="preserve">evaluateRunePerformance </w:t>
        </w:r>
        <w:r>
          <w:t xml:space="preserve">függvény a </w:t>
        </w:r>
        <w:r w:rsidRPr="006075D1">
          <w:rPr>
            <w:rFonts w:ascii="Consolas" w:hAnsi="Consolas"/>
            <w:rPrChange w:id="479" w:author="Gergo" w:date="2017-11-18T18:35:00Z">
              <w:rPr/>
            </w:rPrChange>
          </w:rPr>
          <w:t>RuneController</w:t>
        </w:r>
        <w:r>
          <w:t xml:space="preserve"> osztályban.</w:t>
        </w:r>
      </w:ins>
      <w:ins w:id="480" w:author="Gergo" w:date="2017-11-18T18:38:00Z">
        <w:r w:rsidR="006075D1">
          <w:t xml:space="preserve"> Ez a m</w:t>
        </w:r>
      </w:ins>
      <w:ins w:id="481" w:author="Gergo" w:date="2017-11-18T18:39:00Z">
        <w:r w:rsidR="006075D1">
          <w:t xml:space="preserve">etódus, megvizsgálja az </w:t>
        </w:r>
      </w:ins>
      <w:ins w:id="482" w:author="Gergo" w:date="2017-11-18T18:42:00Z">
        <w:r w:rsidR="006075D1">
          <w:t>ellenőrződön</w:t>
        </w:r>
      </w:ins>
      <w:ins w:id="483" w:author="Gergo" w:date="2017-11-18T18:39:00Z">
        <w:r w:rsidR="006075D1">
          <w:t xml:space="preserve"> és hibaszámláló</w:t>
        </w:r>
      </w:ins>
      <w:ins w:id="484" w:author="Gergo" w:date="2017-11-18T18:40:00Z">
        <w:r w:rsidR="006075D1">
          <w:t xml:space="preserve"> állását</w:t>
        </w:r>
      </w:ins>
      <w:ins w:id="485" w:author="Gergo" w:date="2017-11-18T18:39:00Z">
        <w:r w:rsidR="006075D1">
          <w:t xml:space="preserve"> és</w:t>
        </w:r>
      </w:ins>
      <w:ins w:id="486" w:author="Gergo" w:date="2017-11-18T18:40:00Z">
        <w:r w:rsidR="006075D1">
          <w:t xml:space="preserve"> ezek alapján eldönti, hogy a rúna rajzolása sikeres vagy sikertelen volt. </w:t>
        </w:r>
      </w:ins>
      <w:ins w:id="487" w:author="Gergo" w:date="2017-11-18T18:39:00Z">
        <w:r w:rsidR="006075D1">
          <w:t xml:space="preserve">Az első esetben az </w:t>
        </w:r>
        <w:r w:rsidR="006075D1" w:rsidRPr="006075D1">
          <w:rPr>
            <w:rFonts w:ascii="Consolas" w:hAnsi="Consolas"/>
            <w:rPrChange w:id="488" w:author="Gergo" w:date="2017-11-18T18:41:00Z">
              <w:rPr/>
            </w:rPrChange>
          </w:rPr>
          <w:t>on</w:t>
        </w:r>
      </w:ins>
      <w:ins w:id="489" w:author="Gergo" w:date="2017-11-18T18:40:00Z">
        <w:r w:rsidR="006075D1" w:rsidRPr="006075D1">
          <w:rPr>
            <w:rFonts w:ascii="Consolas" w:hAnsi="Consolas"/>
            <w:rPrChange w:id="490" w:author="Gergo" w:date="2017-11-18T18:41:00Z">
              <w:rPr/>
            </w:rPrChange>
          </w:rPr>
          <w:t>RuneSuccess</w:t>
        </w:r>
        <w:r w:rsidR="006075D1">
          <w:t xml:space="preserve"> </w:t>
        </w:r>
      </w:ins>
      <w:ins w:id="491" w:author="Gergo" w:date="2017-11-18T18:41:00Z">
        <w:r w:rsidR="006075D1">
          <w:t>,</w:t>
        </w:r>
      </w:ins>
      <w:ins w:id="492" w:author="Gergo" w:date="2017-11-18T18:40:00Z">
        <w:r w:rsidR="006075D1">
          <w:t xml:space="preserve">míg a másodikban az </w:t>
        </w:r>
        <w:r w:rsidR="006075D1" w:rsidRPr="006075D1">
          <w:rPr>
            <w:rFonts w:ascii="Consolas" w:hAnsi="Consolas"/>
            <w:rPrChange w:id="493" w:author="Gergo" w:date="2017-11-18T18:41:00Z">
              <w:rPr/>
            </w:rPrChange>
          </w:rPr>
          <w:t>onRuneFail</w:t>
        </w:r>
        <w:r w:rsidR="006075D1">
          <w:t xml:space="preserve"> metódust hívja meg. </w:t>
        </w:r>
      </w:ins>
      <w:ins w:id="494" w:author="Gergo" w:date="2017-11-18T18:35:00Z">
        <w:r w:rsidR="006075D1">
          <w:t xml:space="preserve"> Ezeknek a függvények</w:t>
        </w:r>
      </w:ins>
      <w:ins w:id="495" w:author="Gergo" w:date="2017-11-18T18:41:00Z">
        <w:r w:rsidR="006075D1">
          <w:t>nek</w:t>
        </w:r>
      </w:ins>
      <w:ins w:id="496" w:author="Gergo" w:date="2017-11-18T18:35:00Z">
        <w:r w:rsidR="006075D1">
          <w:t xml:space="preserve"> a hatása függ a játék aktuális állapotától ( GameManager kapcsolóitól)</w:t>
        </w:r>
      </w:ins>
      <w:ins w:id="497" w:author="Gergo" w:date="2017-11-18T18:38:00Z">
        <w:r w:rsidR="006075D1">
          <w:t xml:space="preserve">. </w:t>
        </w:r>
      </w:ins>
      <w:ins w:id="498" w:author="Gergo" w:date="2017-11-18T18:43:00Z">
        <w:r w:rsidR="006075D1">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499" w:author="Gergo" w:date="2017-11-18T18:45:00Z">
        <w:r w:rsidR="00D23097">
          <w:t>esetben egy „próbáld újra” felirat jelenik meg, és a rúna állapota (számlálók, ellenőrzőpontok) visszaáll a kezdetibe.</w:t>
        </w:r>
      </w:ins>
      <w:ins w:id="500" w:author="Gergo" w:date="2017-11-18T18:46:00Z">
        <w:r w:rsidR="00D23097">
          <w:t xml:space="preserve"> A</w:t>
        </w:r>
      </w:ins>
      <w:ins w:id="501" w:author="Gergo" w:date="2017-11-18T18:50:00Z">
        <w:r w:rsidR="00D23097">
          <w:t xml:space="preserve"> hibákat és kihagyott ellenőrzőpontokat számon</w:t>
        </w:r>
      </w:ins>
      <w:ins w:id="502" w:author="Gergo" w:date="2017-11-18T18:51:00Z">
        <w:r w:rsidR="00D23097">
          <w:t xml:space="preserve"> </w:t>
        </w:r>
      </w:ins>
      <w:ins w:id="503" w:author="Gergo" w:date="2017-11-18T18:50:00Z">
        <w:r w:rsidR="00D23097">
          <w:t>tartó sz</w:t>
        </w:r>
      </w:ins>
      <w:ins w:id="504" w:author="Gergo" w:date="2017-11-18T18:51:00Z">
        <w:r w:rsidR="00D23097">
          <w:t>á</w:t>
        </w:r>
      </w:ins>
      <w:ins w:id="505" w:author="Gergo" w:date="2017-11-18T18:50:00Z">
        <w:r w:rsidR="00D23097">
          <w:t>mlálók</w:t>
        </w:r>
      </w:ins>
      <w:ins w:id="506" w:author="Gergo" w:date="2017-11-18T18:51:00Z">
        <w:r w:rsidR="00D23097">
          <w:t>at a végső harc közben a</w:t>
        </w:r>
      </w:ins>
      <w:ins w:id="507" w:author="Gergo" w:date="2017-11-18T18:46:00Z">
        <w:r w:rsidR="00D23097">
          <w:t xml:space="preserve"> varázsgöm</w:t>
        </w:r>
      </w:ins>
      <w:ins w:id="508" w:author="Gergo" w:date="2017-11-18T18:50:00Z">
        <w:r w:rsidR="00D23097">
          <w:t>b</w:t>
        </w:r>
      </w:ins>
      <w:ins w:id="509" w:author="Gergo" w:date="2017-11-18T18:46:00Z">
        <w:r w:rsidR="00D23097">
          <w:t xml:space="preserve"> sebzésének kiszámítására használom. Minél több volt a hiba annál kevesebbet sebeznek. A harc közben, már nincs olyan, hogy sikertelen</w:t>
        </w:r>
      </w:ins>
      <w:ins w:id="510" w:author="Gergo" w:date="2017-11-18T18:52:00Z">
        <w:r w:rsidR="0018502D">
          <w:t xml:space="preserve"> végigrajzolás, Az </w:t>
        </w:r>
        <w:r w:rsidR="0018502D" w:rsidRPr="0018502D">
          <w:rPr>
            <w:rFonts w:ascii="Consolas" w:hAnsi="Consolas"/>
            <w:rPrChange w:id="511" w:author="Gergo" w:date="2017-11-18T18:53:00Z">
              <w:rPr/>
            </w:rPrChange>
          </w:rPr>
          <w:t>onRuneFail</w:t>
        </w:r>
        <w:r w:rsidR="0018502D">
          <w:t xml:space="preserve"> </w:t>
        </w:r>
      </w:ins>
      <w:ins w:id="512" w:author="Gergo" w:date="2017-11-18T18:53:00Z">
        <w:r w:rsidR="0018502D">
          <w:t xml:space="preserve">ezen ága tovább hív az </w:t>
        </w:r>
        <w:r w:rsidR="0018502D" w:rsidRPr="0018502D">
          <w:rPr>
            <w:rFonts w:ascii="Consolas" w:hAnsi="Consolas"/>
            <w:rPrChange w:id="513" w:author="Gergo" w:date="2017-11-18T18:54:00Z">
              <w:rPr/>
            </w:rPrChange>
          </w:rPr>
          <w:t>onRuneSucces</w:t>
        </w:r>
        <w:r w:rsidR="0018502D">
          <w:t>-be.</w:t>
        </w:r>
      </w:ins>
    </w:p>
    <w:p w14:paraId="08E68F3F" w14:textId="5F0127A8" w:rsidR="007015A0" w:rsidRDefault="003B2564" w:rsidP="00FD6010">
      <w:pPr>
        <w:rPr>
          <w:ins w:id="514" w:author="Gergo" w:date="2017-11-18T19:48:00Z"/>
        </w:rPr>
        <w:pPrChange w:id="515" w:author="Gergo" w:date="2017-11-18T17:15:00Z">
          <w:pPr>
            <w:pStyle w:val="Cmsor2"/>
          </w:pPr>
        </w:pPrChange>
      </w:pPr>
      <w:ins w:id="516" w:author="Gergo" w:date="2017-11-18T19:04:00Z">
        <w:r>
          <w:t>A rúna rajzolása közben a szikra vonalat húz maga után, hogy látszódjon a rajzolás útvonala.</w:t>
        </w:r>
      </w:ins>
      <w:ins w:id="517" w:author="Gergo" w:date="2017-11-18T19:39:00Z">
        <w:r w:rsidR="00BB4CEA">
          <w:t xml:space="preserve"> Ezt a </w:t>
        </w:r>
        <w:r w:rsidR="00BB4CEA" w:rsidRPr="00BB4CEA">
          <w:rPr>
            <w:rFonts w:ascii="Consolas" w:hAnsi="Consolas"/>
            <w:rPrChange w:id="518" w:author="Gergo" w:date="2017-11-18T19:40:00Z">
              <w:rPr/>
            </w:rPrChange>
          </w:rPr>
          <w:t>LineDrawer</w:t>
        </w:r>
        <w:r w:rsidR="00BB4CEA">
          <w:t xml:space="preserve"> osztály végzi</w:t>
        </w:r>
      </w:ins>
      <w:ins w:id="519" w:author="Gergo" w:date="2017-11-18T19:40:00Z">
        <w:r w:rsidR="00BB4CEA">
          <w:t xml:space="preserve">.  Ez induláskor létrehoz egy LineRenderer komponenst a rúnán. A </w:t>
        </w:r>
      </w:ins>
      <w:ins w:id="520" w:author="Gergo" w:date="2017-11-18T19:42:00Z">
        <w:r w:rsidR="00BB4CEA" w:rsidRPr="00BB4CEA">
          <w:rPr>
            <w:rFonts w:ascii="Consolas" w:hAnsi="Consolas"/>
            <w:rPrChange w:id="521" w:author="Gergo" w:date="2017-11-18T19:43:00Z">
              <w:rPr/>
            </w:rPrChange>
          </w:rPr>
          <w:t xml:space="preserve">PointerDrag </w:t>
        </w:r>
        <w:r w:rsidR="00BB4CEA">
          <w:t xml:space="preserve">eseményre feliratkozva </w:t>
        </w:r>
      </w:ins>
      <w:ins w:id="522" w:author="Gergo" w:date="2017-11-18T19:43:00Z">
        <w:r w:rsidR="00852379">
          <w:t>a</w:t>
        </w:r>
      </w:ins>
      <w:ins w:id="523" w:author="Gergo" w:date="2017-11-18T19:45:00Z">
        <w:r w:rsidR="00852379">
          <w:t xml:space="preserve">z </w:t>
        </w:r>
        <w:r w:rsidR="00852379" w:rsidRPr="002B6D6D">
          <w:rPr>
            <w:rFonts w:ascii="Consolas" w:hAnsi="Consolas"/>
            <w:rPrChange w:id="524" w:author="Gergo" w:date="2017-11-18T19:48:00Z">
              <w:rPr/>
            </w:rPrChange>
          </w:rPr>
          <w:t>addPointOnDrag</w:t>
        </w:r>
        <w:r w:rsidR="00852379">
          <w:t xml:space="preserve"> </w:t>
        </w:r>
        <w:r w:rsidR="00852379">
          <w:lastRenderedPageBreak/>
          <w:t xml:space="preserve">metódusban a </w:t>
        </w:r>
      </w:ins>
      <w:ins w:id="525" w:author="Gergo" w:date="2017-11-18T19:43:00Z">
        <w:r w:rsidR="00852379">
          <w:t xml:space="preserve"> mutató aktuális helyzetét </w:t>
        </w:r>
      </w:ins>
      <w:ins w:id="526" w:author="Gergo" w:date="2017-11-18T19:46:00Z">
        <w:r w:rsidR="00852379">
          <w:t xml:space="preserve">hozzáadom egy listához, amiből végül a </w:t>
        </w:r>
        <w:r w:rsidR="00852379" w:rsidRPr="002B6D6D">
          <w:rPr>
            <w:rFonts w:ascii="Consolas" w:hAnsi="Consolas"/>
            <w:rPrChange w:id="527" w:author="Gergo" w:date="2017-11-18T19:48:00Z">
              <w:rPr/>
            </w:rPrChange>
          </w:rPr>
          <w:t>LineRenderer</w:t>
        </w:r>
        <w:r w:rsidR="00852379">
          <w:t xml:space="preserve"> segítségével vonalat rajzolok. Mivel az esemény a rajzol</w:t>
        </w:r>
      </w:ins>
      <w:ins w:id="528" w:author="Gergo" w:date="2017-11-18T19:47:00Z">
        <w:r w:rsidR="00852379">
          <w:t>á</w:t>
        </w:r>
      </w:ins>
      <w:ins w:id="529" w:author="Gergo" w:date="2017-11-18T19:46:00Z">
        <w:r w:rsidR="00852379">
          <w:t xml:space="preserve">s megkezdése </w:t>
        </w:r>
      </w:ins>
      <w:ins w:id="530" w:author="Gergo" w:date="2017-11-18T19:47:00Z">
        <w:r w:rsidR="00852379">
          <w:t>után</w:t>
        </w:r>
      </w:ins>
      <w:ins w:id="531" w:author="Gergo" w:date="2017-11-18T19:46:00Z">
        <w:r w:rsidR="00852379">
          <w:t>(</w:t>
        </w:r>
      </w:ins>
      <w:ins w:id="532" w:author="Gergo" w:date="2017-11-18T19:47:00Z">
        <w:r w:rsidR="00852379">
          <w:t>„drag” alatt) minden képkockánál elsül, ezért a vonal mindig az aktuális állapotot mutatja.</w:t>
        </w:r>
      </w:ins>
    </w:p>
    <w:p w14:paraId="1AB95BFE" w14:textId="2324C4BF" w:rsidR="002B6D6D" w:rsidRDefault="002B6D6D" w:rsidP="00FD6010">
      <w:pPr>
        <w:rPr>
          <w:ins w:id="533" w:author="Gergo" w:date="2017-11-18T19:55:00Z"/>
        </w:rPr>
        <w:pPrChange w:id="534" w:author="Gergo" w:date="2017-11-18T17:15:00Z">
          <w:pPr>
            <w:pStyle w:val="Cmsor2"/>
          </w:pPr>
        </w:pPrChange>
      </w:pPr>
      <w:ins w:id="535" w:author="Gergo" w:date="2017-11-18T19:48:00Z">
        <w:r>
          <w:t>A rajzolás során akadt egy kis probl</w:t>
        </w:r>
      </w:ins>
      <w:ins w:id="536" w:author="Gergo" w:date="2017-11-18T19:49:00Z">
        <w:r>
          <w:t xml:space="preserve">émám a </w:t>
        </w:r>
        <w:r w:rsidRPr="00EA3076">
          <w:rPr>
            <w:rFonts w:ascii="Consolas" w:hAnsi="Consolas"/>
            <w:rPrChange w:id="537" w:author="Gergo" w:date="2017-11-18T20:30:00Z">
              <w:rPr/>
            </w:rPrChange>
          </w:rPr>
          <w:t>PointerDrag</w:t>
        </w:r>
        <w: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538" w:author="Gergo" w:date="2017-11-18T19:51:00Z">
        <w:r>
          <w:t>Ezt úgy oldottam meg, hogy a GVR API  kontrollert kezelő script-jében</w:t>
        </w:r>
      </w:ins>
      <w:ins w:id="539" w:author="Gergo" w:date="2017-11-18T20:30:00Z">
        <w:r w:rsidR="00DA2113">
          <w:t xml:space="preserve"> (</w:t>
        </w:r>
        <w:r w:rsidR="00DA2113" w:rsidRPr="00DA2113">
          <w:rPr>
            <w:rFonts w:ascii="Consolas" w:hAnsi="Consolas"/>
            <w:rPrChange w:id="540" w:author="Gergo" w:date="2017-11-18T20:31:00Z">
              <w:rPr/>
            </w:rPrChange>
          </w:rPr>
          <w:t>GvrPointerInputModuleImpl</w:t>
        </w:r>
        <w:r w:rsidR="00DA2113">
          <w:t>)</w:t>
        </w:r>
      </w:ins>
      <w:ins w:id="541" w:author="Gergo" w:date="2017-11-18T19:51:00Z">
        <w:r>
          <w:t xml:space="preserve"> megkerest</w:t>
        </w:r>
      </w:ins>
      <w:ins w:id="542" w:author="Gergo" w:date="2017-11-18T19:54:00Z">
        <w:r>
          <w:t>e</w:t>
        </w:r>
      </w:ins>
      <w:ins w:id="543" w:author="Gergo" w:date="2017-11-18T19:51:00Z">
        <w:r>
          <w:t>m</w:t>
        </w:r>
      </w:ins>
      <w:ins w:id="544" w:author="Gergo" w:date="2017-11-18T19:54:00Z">
        <w:r>
          <w:t xml:space="preserve"> a „drag” eseményért felelős kódrészletet és átírtam az esemény első elsülésé</w:t>
        </w:r>
      </w:ins>
      <w:ins w:id="545" w:author="Gergo" w:date="2017-11-18T19:55:00Z">
        <w:r>
          <w:t>hez szükséges küszöb méretét, így megoldódott a probléma.</w:t>
        </w:r>
      </w:ins>
    </w:p>
    <w:p w14:paraId="4A5B3265" w14:textId="0AB78986" w:rsidR="002B6D6D" w:rsidRDefault="007F039A" w:rsidP="00FD6010">
      <w:pPr>
        <w:rPr>
          <w:ins w:id="546" w:author="Gergo" w:date="2017-11-18T18:30:00Z"/>
        </w:rPr>
        <w:pPrChange w:id="547" w:author="Gergo" w:date="2017-11-18T17:15:00Z">
          <w:pPr>
            <w:pStyle w:val="Cmsor2"/>
          </w:pPr>
        </w:pPrChange>
      </w:pPr>
      <w:ins w:id="548" w:author="Gergo" w:date="2017-11-18T19:55:00Z">
        <w:r>
          <w:t>Ezzel a megoldással csak akkor lehet probléma, ha az API-t frissítem, mert ugyebár az átírt script is frissül, de mivel az is verzió</w:t>
        </w:r>
      </w:ins>
      <w:ins w:id="549" w:author="Gergo" w:date="2017-11-18T19:56:00Z">
        <w:r>
          <w:t>-</w:t>
        </w:r>
      </w:ins>
      <w:ins w:id="550" w:author="Gergo" w:date="2017-11-18T19:55:00Z">
        <w:r>
          <w:t>követve van ez</w:t>
        </w:r>
      </w:ins>
      <w:ins w:id="551" w:author="Gergo" w:date="2017-11-18T19:51:00Z">
        <w:r>
          <w:t>ért ez könnyen karbantarthat</w:t>
        </w:r>
      </w:ins>
      <w:ins w:id="552" w:author="Gergo" w:date="2017-11-18T19:57:00Z">
        <w:r>
          <w:t>ó.</w:t>
        </w:r>
      </w:ins>
    </w:p>
    <w:p w14:paraId="2E1A0178" w14:textId="77777777" w:rsidR="00541483" w:rsidRPr="00FD6010" w:rsidRDefault="00541483" w:rsidP="00FD6010">
      <w:pPr>
        <w:rPr>
          <w:ins w:id="553" w:author="Gergo" w:date="2017-11-17T13:48:00Z"/>
          <w:rPrChange w:id="554" w:author="Gergo" w:date="2017-11-18T17:15:00Z">
            <w:rPr>
              <w:ins w:id="555" w:author="Gergo" w:date="2017-11-17T13:48:00Z"/>
            </w:rPr>
          </w:rPrChange>
        </w:rPr>
        <w:pPrChange w:id="556" w:author="Gergo" w:date="2017-11-18T17:15:00Z">
          <w:pPr>
            <w:pStyle w:val="Cmsor2"/>
          </w:pPr>
        </w:pPrChange>
      </w:pPr>
    </w:p>
    <w:p w14:paraId="0BD7B00B" w14:textId="788C93CB" w:rsidR="00EF3400" w:rsidDel="006075D1" w:rsidRDefault="00EF3400" w:rsidP="00EF3400">
      <w:pPr>
        <w:rPr>
          <w:del w:id="557" w:author="Gergo" w:date="2017-11-18T18:37:00Z"/>
          <w:moveTo w:id="558" w:author="Gergo" w:date="2017-11-17T16:45:00Z"/>
        </w:rPr>
      </w:pPr>
      <w:moveToRangeStart w:id="559" w:author="Gergo" w:date="2017-11-17T16:45:00Z" w:name="move498689958"/>
      <w:moveTo w:id="560" w:author="Gergo" w:date="2017-11-17T16:45:00Z">
        <w:del w:id="561" w:author="Gergo" w:date="2017-11-18T18:37:00Z">
          <w:r w:rsidDel="006075D1">
            <w:delText>A játék állapotát egy központi egység, a játékvezérlő (</w:delText>
          </w:r>
          <w:commentRangeStart w:id="562"/>
          <w:r w:rsidRPr="00AC1265" w:rsidDel="006075D1">
            <w:rPr>
              <w:rFonts w:ascii="Consolas" w:hAnsi="Consolas"/>
              <w:rPrChange w:id="563" w:author="Gergo" w:date="2017-11-18T12:49:00Z">
                <w:rPr/>
              </w:rPrChange>
            </w:rPr>
            <w:delText>GameManager</w:delText>
          </w:r>
          <w:commentRangeEnd w:id="562"/>
          <w:r w:rsidRPr="00AC1265" w:rsidDel="006075D1">
            <w:rPr>
              <w:rStyle w:val="Jegyzethivatkozs"/>
              <w:rFonts w:ascii="Consolas" w:hAnsi="Consolas"/>
              <w:sz w:val="24"/>
              <w:rPrChange w:id="564" w:author="Gergo" w:date="2017-11-18T12:49:00Z">
                <w:rPr>
                  <w:rStyle w:val="Jegyzethivatkozs"/>
                </w:rPr>
              </w:rPrChange>
            </w:rPr>
            <w:commentReference w:id="562"/>
          </w:r>
          <w:r w:rsidDel="006075D1">
            <w:delText xml:space="preserve">) tárolja és irányítja. Ebben a játék aktuális állapotáról minden információ megtalálható ahhoz, hogy meghatározzuk, játék jelenlegi állását. </w:delText>
          </w:r>
        </w:del>
      </w:moveTo>
    </w:p>
    <w:p w14:paraId="6C8943A0" w14:textId="6F8C2712" w:rsidR="00EF3400" w:rsidDel="006075D1" w:rsidRDefault="00EF3400" w:rsidP="00EF3400">
      <w:pPr>
        <w:rPr>
          <w:del w:id="565" w:author="Gergo" w:date="2017-11-18T18:37:00Z"/>
          <w:moveTo w:id="566" w:author="Gergo" w:date="2017-11-17T16:45:00Z"/>
        </w:rPr>
      </w:pPr>
      <w:commentRangeStart w:id="567"/>
      <w:moveTo w:id="568" w:author="Gergo" w:date="2017-11-17T16:45:00Z">
        <w:del w:id="569" w:author="Gergo" w:date="2017-11-18T18:37:00Z">
          <w:r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del>
      </w:moveTo>
    </w:p>
    <w:p w14:paraId="68F442B7" w14:textId="39AE045C" w:rsidR="00EF3400" w:rsidDel="006075D1" w:rsidRDefault="00EF3400" w:rsidP="00EF3400">
      <w:pPr>
        <w:rPr>
          <w:del w:id="570" w:author="Gergo" w:date="2017-11-18T18:37:00Z"/>
          <w:moveTo w:id="571" w:author="Gergo" w:date="2017-11-17T16:45:00Z"/>
        </w:rPr>
      </w:pPr>
      <w:moveTo w:id="572" w:author="Gergo" w:date="2017-11-17T16:45:00Z">
        <w:del w:id="573" w:author="Gergo" w:date="2017-11-18T18:37:00Z">
          <w:r w:rsidDel="006075D1">
            <w:delText xml:space="preserve">  Ezek a kapcsolók átbillentésével ugrálhatunk a játék különböző állapotai között, úgy, hogy onnan úgy folytathassuk, mintha teljesítettük volna az azt megelőző küldetéseket.</w:delText>
          </w:r>
          <w:commentRangeEnd w:id="567"/>
          <w:r w:rsidDel="006075D1">
            <w:rPr>
              <w:rStyle w:val="Jegyzethivatkozs"/>
            </w:rPr>
            <w:commentReference w:id="567"/>
          </w:r>
        </w:del>
      </w:moveTo>
    </w:p>
    <w:moveToRangeEnd w:id="559"/>
    <w:p w14:paraId="1B2EFEC6" w14:textId="7F8CBE57" w:rsidR="009654DF" w:rsidRDefault="009654DF" w:rsidP="009654DF">
      <w:pPr>
        <w:pStyle w:val="Cmsor2"/>
        <w:rPr>
          <w:ins w:id="574" w:author="Gergo" w:date="2017-11-18T20:32:00Z"/>
        </w:rPr>
      </w:pPr>
      <w:ins w:id="575" w:author="Gergo" w:date="2017-11-17T13:48:00Z">
        <w:r>
          <w:t>Varázslás</w:t>
        </w:r>
      </w:ins>
    </w:p>
    <w:p w14:paraId="556EFF79" w14:textId="32E18B55" w:rsidR="00DA2113" w:rsidRPr="00DA2113" w:rsidRDefault="00DA2113" w:rsidP="00DA2113">
      <w:pPr>
        <w:rPr>
          <w:ins w:id="576" w:author="Gergo" w:date="2017-11-17T13:48:00Z"/>
          <w:rPrChange w:id="577" w:author="Gergo" w:date="2017-11-18T20:32:00Z">
            <w:rPr>
              <w:ins w:id="578" w:author="Gergo" w:date="2017-11-17T13:48:00Z"/>
            </w:rPr>
          </w:rPrChange>
        </w:rPr>
        <w:pPrChange w:id="579" w:author="Gergo" w:date="2017-11-18T20:32:00Z">
          <w:pPr>
            <w:pStyle w:val="Cmsor2"/>
          </w:pPr>
        </w:pPrChange>
      </w:pPr>
      <w:ins w:id="580" w:author="Gergo" w:date="2017-11-18T20:32:00Z">
        <w:r>
          <w:t>A varázslás a rúna sikeres végigrajzolásakor megjelenő varázsgömb eldobása.</w:t>
        </w:r>
      </w:ins>
      <w:bookmarkStart w:id="581" w:name="_GoBack"/>
      <w:bookmarkEnd w:id="581"/>
    </w:p>
    <w:p w14:paraId="74F0B417" w14:textId="77777777" w:rsidR="009654DF" w:rsidRDefault="009654DF" w:rsidP="009654DF">
      <w:pPr>
        <w:pStyle w:val="Cmsor2"/>
        <w:rPr>
          <w:ins w:id="582" w:author="Gergo" w:date="2017-11-17T13:48:00Z"/>
        </w:rPr>
      </w:pPr>
      <w:ins w:id="583" w:author="Gergo" w:date="2017-11-17T13:48:00Z">
        <w:r>
          <w:t>A végső harc</w:t>
        </w:r>
      </w:ins>
    </w:p>
    <w:p w14:paraId="5CE4BA3B" w14:textId="44853323" w:rsidR="000819E9" w:rsidRPr="000819E9" w:rsidRDefault="009654DF" w:rsidP="00EF3400">
      <w:pPr>
        <w:pStyle w:val="Cmsor2"/>
        <w:rPr>
          <w:ins w:id="584" w:author="Gergo" w:date="2017-11-17T13:48:00Z"/>
        </w:rPr>
        <w:pPrChange w:id="585" w:author="Gergo" w:date="2017-11-17T16:45:00Z">
          <w:pPr>
            <w:pStyle w:val="Cmsor2"/>
          </w:pPr>
        </w:pPrChange>
      </w:pPr>
      <w:ins w:id="586" w:author="Gergo" w:date="2017-11-17T13:48:00Z">
        <w:r>
          <w:t>Általános funkciók</w:t>
        </w:r>
      </w:ins>
    </w:p>
    <w:p w14:paraId="2F654640" w14:textId="77777777" w:rsidR="009654DF" w:rsidRDefault="009654DF" w:rsidP="009654DF">
      <w:pPr>
        <w:pStyle w:val="Cmsor3"/>
        <w:rPr>
          <w:ins w:id="587" w:author="Gergo" w:date="2017-11-17T13:48:00Z"/>
        </w:rPr>
      </w:pPr>
      <w:ins w:id="588" w:author="Gergo" w:date="2017-11-17T13:48:00Z">
        <w:r>
          <w:t>Audió</w:t>
        </w:r>
      </w:ins>
    </w:p>
    <w:p w14:paraId="5B44DE1D" w14:textId="77777777" w:rsidR="009654DF" w:rsidRPr="00D56B82" w:rsidRDefault="009654DF" w:rsidP="009654DF">
      <w:pPr>
        <w:pStyle w:val="Cmsor3"/>
        <w:rPr>
          <w:ins w:id="589" w:author="Gergo" w:date="2017-11-17T13:48:00Z"/>
        </w:rPr>
      </w:pPr>
      <w:ins w:id="590" w:author="Gergo" w:date="2017-11-17T13:48:00Z">
        <w:r>
          <w:t>Újrakezdés</w:t>
        </w:r>
      </w:ins>
    </w:p>
    <w:p w14:paraId="03F7BD1C" w14:textId="77777777" w:rsidR="009654DF" w:rsidRPr="000819E9" w:rsidRDefault="009654DF" w:rsidP="009654DF">
      <w:pPr>
        <w:pPrChange w:id="591" w:author="Gergo" w:date="2017-11-17T13:48:00Z">
          <w:pPr>
            <w:pStyle w:val="Cmsor1"/>
          </w:pPr>
        </w:pPrChange>
      </w:pPr>
    </w:p>
    <w:p w14:paraId="30F541D0" w14:textId="77777777" w:rsidR="005C790C" w:rsidRDefault="005C790C">
      <w:pPr>
        <w:spacing w:after="0" w:line="240" w:lineRule="auto"/>
        <w:ind w:firstLine="0"/>
        <w:jc w:val="left"/>
        <w:rPr>
          <w:rFonts w:cs="Arial"/>
          <w:b/>
          <w:bCs/>
          <w:kern w:val="32"/>
          <w:sz w:val="36"/>
          <w:szCs w:val="32"/>
        </w:rPr>
      </w:pPr>
      <w:r>
        <w:br w:type="page"/>
      </w: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20"/>
      <w:footerReference w:type="default" r:id="rId21"/>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nce Kővári" w:date="2015-10-19T10:52:00Z" w:initials="KB">
    <w:p w14:paraId="41FB55A1" w14:textId="77777777" w:rsidR="003F394F" w:rsidRDefault="003F394F" w:rsidP="00E360CD">
      <w:pPr>
        <w:pStyle w:val="Jegyzetszveg"/>
      </w:pPr>
      <w:r>
        <w:rPr>
          <w:rStyle w:val="Jegyzethivatkozs"/>
        </w:rPr>
        <w:annotationRef/>
      </w:r>
      <w:r>
        <w:t>Ne felejtsd le frissíteni</w:t>
      </w:r>
    </w:p>
  </w:comment>
  <w:comment w:id="3" w:author="Bertalan Forstner" w:date="2017-11-17T09:22:00Z" w:initials="BF">
    <w:p w14:paraId="7FC9CA8C" w14:textId="308A689A" w:rsidR="003F394F" w:rsidRDefault="003F394F">
      <w:pPr>
        <w:pStyle w:val="Jegyzetszveg"/>
      </w:pPr>
      <w:r>
        <w:rPr>
          <w:rStyle w:val="Jegyzethivatkozs"/>
        </w:rPr>
        <w:annotationRef/>
      </w:r>
      <w:r>
        <w:rPr>
          <w:rStyle w:val="Jegyzethivatkozs"/>
        </w:rPr>
        <w:t>inkább sztereo látásrendszeren</w:t>
      </w:r>
    </w:p>
  </w:comment>
  <w:comment w:id="15" w:author="Bertalan Forstner" w:date="2017-11-17T09:25:00Z" w:initials="BF">
    <w:p w14:paraId="635F201A" w14:textId="538EE0E4" w:rsidR="003F394F" w:rsidRDefault="003F394F">
      <w:pPr>
        <w:pStyle w:val="Jegyzetszveg"/>
      </w:pPr>
      <w:r>
        <w:rPr>
          <w:rStyle w:val="Jegyzethivatkozs"/>
        </w:rPr>
        <w:annotationRef/>
      </w:r>
      <w:r>
        <w:t>lábjegyzet, link</w:t>
      </w:r>
    </w:p>
  </w:comment>
  <w:comment w:id="23" w:author="Bertalan Forstner" w:date="2017-11-17T09:26:00Z" w:initials="BF">
    <w:p w14:paraId="14CFF35D" w14:textId="52833ABD" w:rsidR="003F394F" w:rsidRDefault="003F394F">
      <w:pPr>
        <w:pStyle w:val="Jegyzetszveg"/>
      </w:pPr>
      <w:r>
        <w:rPr>
          <w:rStyle w:val="Jegyzethivatkozs"/>
        </w:rPr>
        <w:annotationRef/>
      </w:r>
      <w:r>
        <w:t>irodalomjegyzék hivatkozás</w:t>
      </w:r>
    </w:p>
  </w:comment>
  <w:comment w:id="25" w:author="Bertalan Forstner" w:date="2017-11-17T09:27:00Z" w:initials="BF">
    <w:p w14:paraId="3D14D79B" w14:textId="088A97ED" w:rsidR="003F394F" w:rsidRDefault="003F394F">
      <w:pPr>
        <w:pStyle w:val="Jegyzetszveg"/>
      </w:pPr>
      <w:r>
        <w:rPr>
          <w:rStyle w:val="Jegyzethivatkozs"/>
        </w:rPr>
        <w:annotationRef/>
      </w:r>
      <w:r>
        <w:t>OK. helyesírásra és központozásra figyelj, ezt nem fogom javítani</w:t>
      </w:r>
    </w:p>
  </w:comment>
  <w:comment w:id="26" w:author="Bertalan Forstner" w:date="2017-11-17T09:27:00Z" w:initials="BF">
    <w:p w14:paraId="1032685E" w14:textId="37D25428" w:rsidR="003F394F" w:rsidRDefault="003F394F">
      <w:pPr>
        <w:pStyle w:val="Jegyzetszveg"/>
      </w:pPr>
      <w:r>
        <w:rPr>
          <w:rStyle w:val="Jegyzethivatkozs"/>
        </w:rPr>
        <w:annotationRef/>
      </w:r>
      <w:r>
        <w:t>illetve indoklom kiválasztásukat</w:t>
      </w:r>
    </w:p>
  </w:comment>
  <w:comment w:id="29" w:author="Bertalan Forstner" w:date="2017-11-17T09:28:00Z" w:initials="BF">
    <w:p w14:paraId="171FEFFF" w14:textId="101175AE" w:rsidR="003F394F" w:rsidRDefault="003F394F">
      <w:pPr>
        <w:pStyle w:val="Jegyzetszveg"/>
      </w:pPr>
      <w:r>
        <w:rPr>
          <w:rStyle w:val="Jegyzethivatkozs"/>
        </w:rPr>
        <w:annotationRef/>
      </w:r>
      <w:r>
        <w:t>irodalomjegyzék</w:t>
      </w:r>
    </w:p>
  </w:comment>
  <w:comment w:id="30" w:author="Bertalan Forstner" w:date="2017-11-17T09:28:00Z" w:initials="BF">
    <w:p w14:paraId="7813DD8E" w14:textId="3AFB8DBF" w:rsidR="003F394F" w:rsidRDefault="003F394F">
      <w:pPr>
        <w:pStyle w:val="Jegyzetszveg"/>
      </w:pPr>
      <w:r>
        <w:rPr>
          <w:rStyle w:val="Jegyzethivatkozs"/>
        </w:rPr>
        <w:annotationRef/>
      </w:r>
      <w:r>
        <w:t>irodalomjegyzék</w:t>
      </w:r>
    </w:p>
  </w:comment>
  <w:comment w:id="31" w:author="Bertalan Forstner" w:date="2017-11-17T09:28:00Z" w:initials="BF">
    <w:p w14:paraId="66F99848" w14:textId="187CC739" w:rsidR="003F394F" w:rsidRDefault="003F394F">
      <w:pPr>
        <w:pStyle w:val="Jegyzetszveg"/>
      </w:pPr>
      <w:r>
        <w:rPr>
          <w:rStyle w:val="Jegyzethivatkozs"/>
        </w:rPr>
        <w:annotationRef/>
      </w:r>
      <w:r>
        <w:t>irodalojegyzék</w:t>
      </w:r>
    </w:p>
  </w:comment>
  <w:comment w:id="41" w:author="Bertalan Forstner" w:date="2017-11-17T09:29:00Z" w:initials="BF">
    <w:p w14:paraId="579B776C" w14:textId="76389459" w:rsidR="003F394F" w:rsidRDefault="003F394F">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60" w:author="Bertalan Forstner" w:date="2017-11-17T09:46:00Z" w:initials="BF">
    <w:p w14:paraId="13239148" w14:textId="77777777" w:rsidR="003F394F" w:rsidRDefault="003F394F">
      <w:pPr>
        <w:pStyle w:val="Jegyzetszveg"/>
      </w:pPr>
      <w:r>
        <w:rPr>
          <w:rStyle w:val="Jegyzethivatkozs"/>
        </w:rPr>
        <w:annotationRef/>
      </w:r>
      <w:r>
        <w:t>Ezekre helyeen: Magyar név (Angol név, majd akronim). Utána az akronimot használhatod (pl. API).</w:t>
      </w:r>
    </w:p>
    <w:p w14:paraId="35EA24B6" w14:textId="763BE249" w:rsidR="003F394F" w:rsidRDefault="003F394F">
      <w:pPr>
        <w:pStyle w:val="Jegyzetszveg"/>
      </w:pPr>
      <w:r>
        <w:t>Pl.”Alkalmazás programozói interfészekre (Application Programming Interface, API) …”</w:t>
      </w:r>
    </w:p>
  </w:comment>
  <w:comment w:id="63" w:author="Bertalan Forstner" w:date="2017-11-17T09:53:00Z" w:initials="BF">
    <w:p w14:paraId="094D14B0" w14:textId="05437C98" w:rsidR="003F394F" w:rsidRDefault="003F394F">
      <w:pPr>
        <w:pStyle w:val="Jegyzetszveg"/>
      </w:pPr>
      <w:r>
        <w:rPr>
          <w:rStyle w:val="Jegyzethivatkozs"/>
        </w:rPr>
        <w:annotationRef/>
      </w:r>
      <w:r>
        <w:t>Fordítva. A szövegben magyarul írd, és zárójelbe az angol szakszó.</w:t>
      </w:r>
    </w:p>
  </w:comment>
  <w:comment w:id="67" w:author="Bertalan Forstner" w:date="2017-11-17T09:54:00Z" w:initials="BF">
    <w:p w14:paraId="60BF6DCA" w14:textId="165511EE" w:rsidR="003F394F" w:rsidRDefault="003F394F">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1" w:author="Bertalan Forstner" w:date="2017-11-17T09:55:00Z" w:initials="BF">
    <w:p w14:paraId="57E05AF2" w14:textId="77777777" w:rsidR="003F394F" w:rsidRDefault="003F394F" w:rsidP="00786F47">
      <w:pPr>
        <w:pStyle w:val="Jegyzetszveg"/>
      </w:pPr>
      <w:r>
        <w:rPr>
          <w:rStyle w:val="Jegyzethivatkozs"/>
        </w:rPr>
        <w:annotationRef/>
      </w:r>
      <w:r>
        <w:t>ezt az eszközválasztás előttre tenném</w:t>
      </w:r>
    </w:p>
  </w:comment>
  <w:comment w:id="80" w:author="Bertalan Forstner" w:date="2017-11-17T09:54:00Z" w:initials="BF">
    <w:p w14:paraId="4333DD8C" w14:textId="61CAB3D1" w:rsidR="003F394F" w:rsidRDefault="003F394F">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93" w:author="Bertalan Forstner" w:date="2017-11-17T09:55:00Z" w:initials="BF">
    <w:p w14:paraId="76EB3C23" w14:textId="03AE4631" w:rsidR="003F394F" w:rsidRDefault="003F394F">
      <w:pPr>
        <w:pStyle w:val="Jegyzetszveg"/>
      </w:pPr>
      <w:r>
        <w:rPr>
          <w:rStyle w:val="Jegyzethivatkozs"/>
        </w:rPr>
        <w:annotationRef/>
      </w:r>
      <w:r>
        <w:t>ezt az eszközválasztás előttre tenném</w:t>
      </w:r>
    </w:p>
  </w:comment>
  <w:comment w:id="100" w:author="Bertalan Forstner" w:date="2017-11-17T09:56:00Z" w:initials="BF">
    <w:p w14:paraId="20E69A5F" w14:textId="3BB3D11D" w:rsidR="003F394F" w:rsidRDefault="003F394F">
      <w:pPr>
        <w:pStyle w:val="Jegyzetszveg"/>
      </w:pPr>
      <w:r>
        <w:rPr>
          <w:rStyle w:val="Jegyzethivatkozs"/>
        </w:rPr>
        <w:annotationRef/>
      </w:r>
      <w:r>
        <w:t>szóismétlés</w:t>
      </w:r>
    </w:p>
  </w:comment>
  <w:comment w:id="104" w:author="Bertalan Forstner" w:date="2017-11-17T09:57:00Z" w:initials="BF">
    <w:p w14:paraId="1DAF9FD3" w14:textId="206FC74B" w:rsidR="003F394F" w:rsidRDefault="003F394F">
      <w:pPr>
        <w:pStyle w:val="Jegyzetszveg"/>
      </w:pPr>
      <w:r>
        <w:rPr>
          <w:rStyle w:val="Jegyzethivatkozs"/>
        </w:rPr>
        <w:annotationRef/>
      </w:r>
      <w:r>
        <w:t>Mindenképp érdemes magát a játékot a tervezés előtt ismertetni egy külön főfejezetben, kitérve a Frostigra. Sokkal olvas</w:t>
      </w:r>
    </w:p>
  </w:comment>
  <w:comment w:id="115" w:author="Bertalan Forstner" w:date="2017-11-17T10:10:00Z" w:initials="BF">
    <w:p w14:paraId="599F9DC2" w14:textId="32E70681" w:rsidR="003F394F" w:rsidRDefault="003F394F">
      <w:pPr>
        <w:pStyle w:val="Jegyzetszveg"/>
      </w:pPr>
      <w:r>
        <w:rPr>
          <w:rStyle w:val="Jegyzethivatkozs"/>
        </w:rPr>
        <w:annotationRef/>
      </w:r>
      <w:r>
        <w:t>Ne keverd a funkspecet a megvalósítás részeivel.é Ez ide nem való.</w:t>
      </w:r>
    </w:p>
  </w:comment>
  <w:comment w:id="117" w:author="Bertalan Forstner" w:date="2017-11-17T10:10:00Z" w:initials="BF">
    <w:p w14:paraId="62ED792F" w14:textId="77777777" w:rsidR="003F394F" w:rsidRDefault="003F394F">
      <w:pPr>
        <w:pStyle w:val="Jegyzetszveg"/>
      </w:pPr>
      <w:r>
        <w:rPr>
          <w:rStyle w:val="Jegyzethivatkozs"/>
        </w:rPr>
        <w:annotationRef/>
      </w:r>
      <w:r>
        <w:t>detto</w:t>
      </w:r>
    </w:p>
    <w:p w14:paraId="53490FAA" w14:textId="11FE46C4" w:rsidR="003F394F" w:rsidRDefault="003F394F">
      <w:pPr>
        <w:pStyle w:val="Jegyzetszveg"/>
      </w:pPr>
    </w:p>
  </w:comment>
  <w:comment w:id="121" w:author="Bertalan Forstner" w:date="2017-11-17T10:11:00Z" w:initials="BF">
    <w:p w14:paraId="6EDBE02F" w14:textId="0224452A" w:rsidR="003F394F" w:rsidRDefault="003F394F">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6" w:author="Bertalan Forstner" w:date="2017-11-17T10:15:00Z" w:initials="BF">
    <w:p w14:paraId="6A2145AA" w14:textId="7FC72584" w:rsidR="003F394F" w:rsidRDefault="003F394F">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2" w:author="Bertalan Forstner" w:date="2017-11-17T10:10:00Z" w:initials="BF">
    <w:p w14:paraId="4E1BD3FA" w14:textId="77777777" w:rsidR="006075D1" w:rsidRDefault="006075D1" w:rsidP="006075D1">
      <w:pPr>
        <w:pStyle w:val="Jegyzetszveg"/>
      </w:pPr>
      <w:r>
        <w:rPr>
          <w:rStyle w:val="Jegyzethivatkozs"/>
        </w:rPr>
        <w:annotationRef/>
      </w:r>
      <w:r>
        <w:t>Ne keverd a funkspecet a megvalósítás részeivel.é Ez ide nem való.</w:t>
      </w:r>
    </w:p>
  </w:comment>
  <w:comment w:id="154" w:author="Bertalan Forstner" w:date="2017-11-17T10:10:00Z" w:initials="BF">
    <w:p w14:paraId="1C9FF437" w14:textId="77777777" w:rsidR="006075D1" w:rsidRDefault="006075D1" w:rsidP="006075D1">
      <w:pPr>
        <w:pStyle w:val="Jegyzetszveg"/>
      </w:pPr>
      <w:r>
        <w:rPr>
          <w:rStyle w:val="Jegyzethivatkozs"/>
        </w:rPr>
        <w:annotationRef/>
      </w:r>
      <w:r>
        <w:t>detto</w:t>
      </w:r>
    </w:p>
    <w:p w14:paraId="3F68A604" w14:textId="77777777" w:rsidR="006075D1" w:rsidRDefault="006075D1" w:rsidP="006075D1">
      <w:pPr>
        <w:pStyle w:val="Jegyzetszveg"/>
      </w:pPr>
    </w:p>
  </w:comment>
  <w:comment w:id="562" w:author="Bertalan Forstner" w:date="2017-11-17T10:10:00Z" w:initials="BF">
    <w:p w14:paraId="7DB04E67" w14:textId="77777777" w:rsidR="003F394F" w:rsidRDefault="003F394F" w:rsidP="00EF3400">
      <w:pPr>
        <w:pStyle w:val="Jegyzetszveg"/>
      </w:pPr>
      <w:r>
        <w:rPr>
          <w:rStyle w:val="Jegyzethivatkozs"/>
        </w:rPr>
        <w:annotationRef/>
      </w:r>
      <w:r>
        <w:t>Ne keverd a funkspecet a megvalósítás részeivel.é Ez ide nem való.</w:t>
      </w:r>
    </w:p>
  </w:comment>
  <w:comment w:id="567" w:author="Bertalan Forstner" w:date="2017-11-17T10:10:00Z" w:initials="BF">
    <w:p w14:paraId="6FBCC325" w14:textId="77777777" w:rsidR="003F394F" w:rsidRDefault="003F394F" w:rsidP="00EF3400">
      <w:pPr>
        <w:pStyle w:val="Jegyzetszveg"/>
      </w:pPr>
      <w:r>
        <w:rPr>
          <w:rStyle w:val="Jegyzethivatkozs"/>
        </w:rPr>
        <w:annotationRef/>
      </w:r>
      <w:r>
        <w:t>detto</w:t>
      </w:r>
    </w:p>
    <w:p w14:paraId="37975ADA" w14:textId="77777777" w:rsidR="003F394F" w:rsidRDefault="003F394F"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815E82" w14:textId="77777777" w:rsidR="003637F6" w:rsidRDefault="003637F6">
      <w:r>
        <w:separator/>
      </w:r>
    </w:p>
  </w:endnote>
  <w:endnote w:type="continuationSeparator" w:id="0">
    <w:p w14:paraId="58FE6B0E" w14:textId="77777777" w:rsidR="003637F6" w:rsidRDefault="00363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54E0D7D6" w:rsidR="003F394F" w:rsidRDefault="003F394F"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DA2113">
      <w:rPr>
        <w:rStyle w:val="Oldalszm"/>
        <w:noProof/>
      </w:rPr>
      <w:t>38</w:t>
    </w:r>
    <w:r>
      <w:rPr>
        <w:rStyle w:val="Oldalszm"/>
      </w:rPr>
      <w:fldChar w:fldCharType="end"/>
    </w:r>
  </w:p>
  <w:p w14:paraId="4C1D5C03" w14:textId="77777777" w:rsidR="003F394F" w:rsidRDefault="003F394F"/>
  <w:p w14:paraId="0646A52A" w14:textId="77777777" w:rsidR="003F394F" w:rsidRDefault="003F394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779AAF" w14:textId="77777777" w:rsidR="003637F6" w:rsidRDefault="003637F6">
      <w:r>
        <w:separator/>
      </w:r>
    </w:p>
  </w:footnote>
  <w:footnote w:type="continuationSeparator" w:id="0">
    <w:p w14:paraId="189E4901" w14:textId="77777777" w:rsidR="003637F6" w:rsidRDefault="003637F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3F394F" w:rsidRDefault="003F394F"/>
  <w:p w14:paraId="2C6DFBBE" w14:textId="77777777" w:rsidR="003F394F" w:rsidRDefault="003F394F"/>
  <w:p w14:paraId="125F8157" w14:textId="77777777" w:rsidR="003F394F" w:rsidRDefault="003F394F"/>
  <w:p w14:paraId="058B44D8" w14:textId="77777777" w:rsidR="003F394F" w:rsidRDefault="003F394F"/>
  <w:p w14:paraId="42F5F53C" w14:textId="77777777" w:rsidR="003F394F" w:rsidRDefault="003F394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FF0B1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7A4AC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819E29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D6A831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3203C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38E269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0646B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D7E8D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EE7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ce Kővári">
    <w15:presenceInfo w15:providerId="Windows Live" w15:userId="5be86d7ee7dc6027"/>
  </w15:person>
  <w15:person w15:author="Gergo">
    <w15:presenceInfo w15:providerId="None" w15:userId="Gergo"/>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3623B"/>
    <w:rsid w:val="00040F2A"/>
    <w:rsid w:val="00041FE0"/>
    <w:rsid w:val="00042FF7"/>
    <w:rsid w:val="0005293E"/>
    <w:rsid w:val="000533CC"/>
    <w:rsid w:val="000819E9"/>
    <w:rsid w:val="000A0921"/>
    <w:rsid w:val="000A1B97"/>
    <w:rsid w:val="000A3B32"/>
    <w:rsid w:val="000A6A59"/>
    <w:rsid w:val="000A6B4A"/>
    <w:rsid w:val="000A7483"/>
    <w:rsid w:val="000A763C"/>
    <w:rsid w:val="000B53E0"/>
    <w:rsid w:val="000D2C8F"/>
    <w:rsid w:val="000D40A5"/>
    <w:rsid w:val="000F3EA7"/>
    <w:rsid w:val="000F4BAD"/>
    <w:rsid w:val="00110EE3"/>
    <w:rsid w:val="00111100"/>
    <w:rsid w:val="00114822"/>
    <w:rsid w:val="00115981"/>
    <w:rsid w:val="001212F7"/>
    <w:rsid w:val="00126079"/>
    <w:rsid w:val="00126B57"/>
    <w:rsid w:val="001413C4"/>
    <w:rsid w:val="00147289"/>
    <w:rsid w:val="001522F2"/>
    <w:rsid w:val="0015358B"/>
    <w:rsid w:val="00153800"/>
    <w:rsid w:val="0016469C"/>
    <w:rsid w:val="00171054"/>
    <w:rsid w:val="00171D48"/>
    <w:rsid w:val="00181866"/>
    <w:rsid w:val="0018502D"/>
    <w:rsid w:val="001A57BC"/>
    <w:rsid w:val="001A64E2"/>
    <w:rsid w:val="001B3741"/>
    <w:rsid w:val="001D17D9"/>
    <w:rsid w:val="001D4793"/>
    <w:rsid w:val="001E67E1"/>
    <w:rsid w:val="00203E00"/>
    <w:rsid w:val="00206EF9"/>
    <w:rsid w:val="002102C3"/>
    <w:rsid w:val="00224E0E"/>
    <w:rsid w:val="00225F65"/>
    <w:rsid w:val="00227347"/>
    <w:rsid w:val="00240440"/>
    <w:rsid w:val="00262A3A"/>
    <w:rsid w:val="00265C08"/>
    <w:rsid w:val="00267677"/>
    <w:rsid w:val="00271375"/>
    <w:rsid w:val="002734EE"/>
    <w:rsid w:val="002841F9"/>
    <w:rsid w:val="00291078"/>
    <w:rsid w:val="002A3F87"/>
    <w:rsid w:val="002A7339"/>
    <w:rsid w:val="002B5C91"/>
    <w:rsid w:val="002B6D6D"/>
    <w:rsid w:val="002B6E5B"/>
    <w:rsid w:val="002B7052"/>
    <w:rsid w:val="002C015F"/>
    <w:rsid w:val="002C3031"/>
    <w:rsid w:val="002D0621"/>
    <w:rsid w:val="002D12F6"/>
    <w:rsid w:val="002D2C06"/>
    <w:rsid w:val="002D5231"/>
    <w:rsid w:val="002D6602"/>
    <w:rsid w:val="002D6BCD"/>
    <w:rsid w:val="002D7DA9"/>
    <w:rsid w:val="002E1D2A"/>
    <w:rsid w:val="002F1C15"/>
    <w:rsid w:val="002F66E9"/>
    <w:rsid w:val="00301448"/>
    <w:rsid w:val="00302BB3"/>
    <w:rsid w:val="0030386C"/>
    <w:rsid w:val="00305E08"/>
    <w:rsid w:val="0031179C"/>
    <w:rsid w:val="00313013"/>
    <w:rsid w:val="00322B88"/>
    <w:rsid w:val="00332B62"/>
    <w:rsid w:val="00336803"/>
    <w:rsid w:val="00347EAB"/>
    <w:rsid w:val="00350AEC"/>
    <w:rsid w:val="00354AA1"/>
    <w:rsid w:val="0035731E"/>
    <w:rsid w:val="00362F2C"/>
    <w:rsid w:val="003637F6"/>
    <w:rsid w:val="0037381F"/>
    <w:rsid w:val="0039238A"/>
    <w:rsid w:val="003A022B"/>
    <w:rsid w:val="003A1CA4"/>
    <w:rsid w:val="003A31EB"/>
    <w:rsid w:val="003A4A55"/>
    <w:rsid w:val="003A4CDB"/>
    <w:rsid w:val="003A533A"/>
    <w:rsid w:val="003A54C8"/>
    <w:rsid w:val="003A7466"/>
    <w:rsid w:val="003B2564"/>
    <w:rsid w:val="003B76B4"/>
    <w:rsid w:val="003B77D0"/>
    <w:rsid w:val="003C4AB8"/>
    <w:rsid w:val="003E2ECB"/>
    <w:rsid w:val="003E70B1"/>
    <w:rsid w:val="003F22EA"/>
    <w:rsid w:val="003F394F"/>
    <w:rsid w:val="003F5425"/>
    <w:rsid w:val="00406A04"/>
    <w:rsid w:val="00410924"/>
    <w:rsid w:val="00410FA8"/>
    <w:rsid w:val="00414799"/>
    <w:rsid w:val="00414AC5"/>
    <w:rsid w:val="00441FE9"/>
    <w:rsid w:val="004441E0"/>
    <w:rsid w:val="00444FC8"/>
    <w:rsid w:val="00463BC0"/>
    <w:rsid w:val="0048395A"/>
    <w:rsid w:val="004851C7"/>
    <w:rsid w:val="0048523A"/>
    <w:rsid w:val="004907F8"/>
    <w:rsid w:val="00491D1C"/>
    <w:rsid w:val="004958FF"/>
    <w:rsid w:val="004963E5"/>
    <w:rsid w:val="004A08E4"/>
    <w:rsid w:val="004A2FE2"/>
    <w:rsid w:val="004F71B6"/>
    <w:rsid w:val="00502632"/>
    <w:rsid w:val="00502A30"/>
    <w:rsid w:val="00520D63"/>
    <w:rsid w:val="005213CF"/>
    <w:rsid w:val="00523F8A"/>
    <w:rsid w:val="00526A1B"/>
    <w:rsid w:val="005334AD"/>
    <w:rsid w:val="00541483"/>
    <w:rsid w:val="00544E39"/>
    <w:rsid w:val="00545AF0"/>
    <w:rsid w:val="00550140"/>
    <w:rsid w:val="005524FC"/>
    <w:rsid w:val="00562931"/>
    <w:rsid w:val="00570D18"/>
    <w:rsid w:val="00573CA2"/>
    <w:rsid w:val="00576495"/>
    <w:rsid w:val="00577464"/>
    <w:rsid w:val="00594117"/>
    <w:rsid w:val="005A013E"/>
    <w:rsid w:val="005A45E5"/>
    <w:rsid w:val="005B0297"/>
    <w:rsid w:val="005B43C8"/>
    <w:rsid w:val="005B4746"/>
    <w:rsid w:val="005C790C"/>
    <w:rsid w:val="005D3443"/>
    <w:rsid w:val="005D4D52"/>
    <w:rsid w:val="005E01E0"/>
    <w:rsid w:val="006034C7"/>
    <w:rsid w:val="00605351"/>
    <w:rsid w:val="006075D1"/>
    <w:rsid w:val="00612B9D"/>
    <w:rsid w:val="0062185B"/>
    <w:rsid w:val="006232ED"/>
    <w:rsid w:val="00630A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281"/>
    <w:rsid w:val="00680114"/>
    <w:rsid w:val="00681E99"/>
    <w:rsid w:val="006822F3"/>
    <w:rsid w:val="00692605"/>
    <w:rsid w:val="00693E7D"/>
    <w:rsid w:val="0069672B"/>
    <w:rsid w:val="006A03F6"/>
    <w:rsid w:val="006A1B7F"/>
    <w:rsid w:val="006B6BD6"/>
    <w:rsid w:val="006C1187"/>
    <w:rsid w:val="006C5C48"/>
    <w:rsid w:val="006D151E"/>
    <w:rsid w:val="006D338C"/>
    <w:rsid w:val="006D58D3"/>
    <w:rsid w:val="006D716A"/>
    <w:rsid w:val="006E1712"/>
    <w:rsid w:val="006E3115"/>
    <w:rsid w:val="006E4E19"/>
    <w:rsid w:val="006F512E"/>
    <w:rsid w:val="00700312"/>
    <w:rsid w:val="00700E3A"/>
    <w:rsid w:val="007015A0"/>
    <w:rsid w:val="00702450"/>
    <w:rsid w:val="00706025"/>
    <w:rsid w:val="007079E6"/>
    <w:rsid w:val="00724A85"/>
    <w:rsid w:val="00726D3F"/>
    <w:rsid w:val="0072730A"/>
    <w:rsid w:val="00730B3C"/>
    <w:rsid w:val="00751428"/>
    <w:rsid w:val="00756D62"/>
    <w:rsid w:val="007721F3"/>
    <w:rsid w:val="00773D20"/>
    <w:rsid w:val="0077513B"/>
    <w:rsid w:val="00786F47"/>
    <w:rsid w:val="00794403"/>
    <w:rsid w:val="0079528D"/>
    <w:rsid w:val="007A5167"/>
    <w:rsid w:val="007B03E6"/>
    <w:rsid w:val="007B243E"/>
    <w:rsid w:val="007B5CF7"/>
    <w:rsid w:val="007B7868"/>
    <w:rsid w:val="007C0459"/>
    <w:rsid w:val="007D3F19"/>
    <w:rsid w:val="007E2EB8"/>
    <w:rsid w:val="007F039A"/>
    <w:rsid w:val="007F2A15"/>
    <w:rsid w:val="008079AA"/>
    <w:rsid w:val="00816BCB"/>
    <w:rsid w:val="0082323D"/>
    <w:rsid w:val="00831B04"/>
    <w:rsid w:val="00840A8E"/>
    <w:rsid w:val="00843159"/>
    <w:rsid w:val="00847000"/>
    <w:rsid w:val="008477AF"/>
    <w:rsid w:val="00852379"/>
    <w:rsid w:val="00854BDC"/>
    <w:rsid w:val="00866284"/>
    <w:rsid w:val="008768DD"/>
    <w:rsid w:val="00877820"/>
    <w:rsid w:val="008822B2"/>
    <w:rsid w:val="00883E1A"/>
    <w:rsid w:val="00885017"/>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A248A"/>
    <w:rsid w:val="009A4346"/>
    <w:rsid w:val="009B0F39"/>
    <w:rsid w:val="009B1AB8"/>
    <w:rsid w:val="009B2E41"/>
    <w:rsid w:val="009B2EED"/>
    <w:rsid w:val="009B61EE"/>
    <w:rsid w:val="009C1C93"/>
    <w:rsid w:val="009C6D07"/>
    <w:rsid w:val="009D2FD8"/>
    <w:rsid w:val="009E3C4A"/>
    <w:rsid w:val="00A14B8F"/>
    <w:rsid w:val="00A34DC4"/>
    <w:rsid w:val="00A35982"/>
    <w:rsid w:val="00A37929"/>
    <w:rsid w:val="00A4536D"/>
    <w:rsid w:val="00A56FEE"/>
    <w:rsid w:val="00A63A07"/>
    <w:rsid w:val="00A7215F"/>
    <w:rsid w:val="00A83A71"/>
    <w:rsid w:val="00A9564A"/>
    <w:rsid w:val="00A9757F"/>
    <w:rsid w:val="00AA413E"/>
    <w:rsid w:val="00AB511F"/>
    <w:rsid w:val="00AC1265"/>
    <w:rsid w:val="00AE05C4"/>
    <w:rsid w:val="00AE2B3C"/>
    <w:rsid w:val="00B00AC6"/>
    <w:rsid w:val="00B13FD0"/>
    <w:rsid w:val="00B2023F"/>
    <w:rsid w:val="00B35655"/>
    <w:rsid w:val="00B40F34"/>
    <w:rsid w:val="00B4104A"/>
    <w:rsid w:val="00B50CAA"/>
    <w:rsid w:val="00B512B7"/>
    <w:rsid w:val="00B54F1F"/>
    <w:rsid w:val="00B67130"/>
    <w:rsid w:val="00B73653"/>
    <w:rsid w:val="00B7457E"/>
    <w:rsid w:val="00B85F3F"/>
    <w:rsid w:val="00B96880"/>
    <w:rsid w:val="00BA5C56"/>
    <w:rsid w:val="00BA60FC"/>
    <w:rsid w:val="00BB4CEA"/>
    <w:rsid w:val="00BB7297"/>
    <w:rsid w:val="00BB7912"/>
    <w:rsid w:val="00BD49E0"/>
    <w:rsid w:val="00BF74EC"/>
    <w:rsid w:val="00C00B3C"/>
    <w:rsid w:val="00C0507E"/>
    <w:rsid w:val="00C13833"/>
    <w:rsid w:val="00C14492"/>
    <w:rsid w:val="00C230E4"/>
    <w:rsid w:val="00C24158"/>
    <w:rsid w:val="00C2686E"/>
    <w:rsid w:val="00C31260"/>
    <w:rsid w:val="00C37ADF"/>
    <w:rsid w:val="00C44CFA"/>
    <w:rsid w:val="00C524D2"/>
    <w:rsid w:val="00C53F92"/>
    <w:rsid w:val="00C6712B"/>
    <w:rsid w:val="00C73DEE"/>
    <w:rsid w:val="00C804C2"/>
    <w:rsid w:val="00C810B4"/>
    <w:rsid w:val="00C94815"/>
    <w:rsid w:val="00C97DCE"/>
    <w:rsid w:val="00CA749A"/>
    <w:rsid w:val="00CB6C7B"/>
    <w:rsid w:val="00CB7652"/>
    <w:rsid w:val="00CC2118"/>
    <w:rsid w:val="00CC363A"/>
    <w:rsid w:val="00CF4E29"/>
    <w:rsid w:val="00CF516F"/>
    <w:rsid w:val="00D01118"/>
    <w:rsid w:val="00D07335"/>
    <w:rsid w:val="00D1632F"/>
    <w:rsid w:val="00D205B0"/>
    <w:rsid w:val="00D22B3E"/>
    <w:rsid w:val="00D23097"/>
    <w:rsid w:val="00D237EE"/>
    <w:rsid w:val="00D23BFC"/>
    <w:rsid w:val="00D30AEF"/>
    <w:rsid w:val="00D33B7B"/>
    <w:rsid w:val="00D37EC8"/>
    <w:rsid w:val="00D405E8"/>
    <w:rsid w:val="00D429F2"/>
    <w:rsid w:val="00D47E8D"/>
    <w:rsid w:val="00D53F5A"/>
    <w:rsid w:val="00D602DA"/>
    <w:rsid w:val="00D64AD7"/>
    <w:rsid w:val="00D65EDA"/>
    <w:rsid w:val="00D66B0B"/>
    <w:rsid w:val="00D80C4A"/>
    <w:rsid w:val="00D81927"/>
    <w:rsid w:val="00D82885"/>
    <w:rsid w:val="00D853FC"/>
    <w:rsid w:val="00D9525C"/>
    <w:rsid w:val="00D95E2C"/>
    <w:rsid w:val="00DA1AF0"/>
    <w:rsid w:val="00DA2113"/>
    <w:rsid w:val="00DB6213"/>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42F9B"/>
    <w:rsid w:val="00F461CD"/>
    <w:rsid w:val="00F50151"/>
    <w:rsid w:val="00F75CD5"/>
    <w:rsid w:val="00F801EF"/>
    <w:rsid w:val="00F96985"/>
    <w:rsid w:val="00F96D8A"/>
    <w:rsid w:val="00FA62F9"/>
    <w:rsid w:val="00FB2D9D"/>
    <w:rsid w:val="00FC4276"/>
    <w:rsid w:val="00FD475A"/>
    <w:rsid w:val="00FD6010"/>
    <w:rsid w:val="00FE0ED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DE564673-1E24-4295-86DC-6226B38FD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1477</TotalTime>
  <Pages>40</Pages>
  <Words>8267</Words>
  <Characters>47123</Characters>
  <Application>Microsoft Office Word</Application>
  <DocSecurity>0</DocSecurity>
  <Lines>392</Lines>
  <Paragraphs>110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55280</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33</cp:revision>
  <cp:lastPrinted>2002-07-08T12:51:00Z</cp:lastPrinted>
  <dcterms:created xsi:type="dcterms:W3CDTF">2017-11-17T15:43:00Z</dcterms:created>
  <dcterms:modified xsi:type="dcterms:W3CDTF">2017-11-18T19:33:00Z</dcterms:modified>
</cp:coreProperties>
</file>