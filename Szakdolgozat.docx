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0" w:author="Gergo" w:date="2017-11-25T13:10:00Z">
            <w:rPr/>
          </w:rPrChange>
        </w:rPr>
      </w:pPr>
      <w:r w:rsidRPr="003355B9">
        <w:rPr>
          <w:noProof w:val="0"/>
          <w:rPrChange w:id="1"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 xml:space="preserve">Biofeedback </w:t>
      </w:r>
      <w:proofErr w:type="gramStart"/>
      <w:r w:rsidRPr="003355B9">
        <w:rPr>
          <w:sz w:val="44"/>
          <w:szCs w:val="44"/>
        </w:rPr>
        <w:t>és</w:t>
      </w:r>
      <w:proofErr w:type="gramEnd"/>
      <w:r w:rsidRPr="003355B9">
        <w:rPr>
          <w:sz w:val="44"/>
          <w:szCs w:val="44"/>
        </w:rPr>
        <w:t xml:space="preserve">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proofErr w:type="gramStart"/>
      <w:r w:rsidRPr="003355B9">
        <w:rPr>
          <w:smallCaps/>
        </w:rPr>
        <w:t>Konzulens</w:t>
      </w:r>
      <w:proofErr w:type="gramEnd"/>
    </w:p>
    <w:p w14:paraId="573C16EB" w14:textId="19D135D4" w:rsidR="0039238A" w:rsidRPr="003355B9" w:rsidRDefault="0039238A" w:rsidP="0039238A">
      <w:pPr>
        <w:spacing w:after="0"/>
        <w:ind w:firstLine="0"/>
        <w:jc w:val="center"/>
        <w:rPr>
          <w:sz w:val="40"/>
          <w:rPrChange w:id="2" w:author="Gergo" w:date="2017-11-25T13:10:00Z">
            <w:rPr>
              <w:noProof/>
              <w:sz w:val="40"/>
            </w:rPr>
          </w:rPrChange>
        </w:rPr>
      </w:pPr>
      <w:r w:rsidRPr="003355B9">
        <w:rPr>
          <w:sz w:val="40"/>
          <w:rPrChange w:id="3" w:author="Gergo" w:date="2017-11-25T13:10:00Z">
            <w:rPr>
              <w:noProof/>
              <w:sz w:val="40"/>
            </w:rPr>
          </w:rPrChange>
        </w:rPr>
        <w:t xml:space="preserve">Dr. </w:t>
      </w:r>
      <w:proofErr w:type="spellStart"/>
      <w:r w:rsidRPr="003355B9">
        <w:rPr>
          <w:sz w:val="40"/>
          <w:rPrChange w:id="4" w:author="Gergo" w:date="2017-11-25T13:10:00Z">
            <w:rPr>
              <w:noProof/>
              <w:sz w:val="40"/>
            </w:rPr>
          </w:rPrChange>
        </w:rPr>
        <w:t>Forstner</w:t>
      </w:r>
      <w:proofErr w:type="spellEnd"/>
      <w:r w:rsidRPr="003355B9">
        <w:rPr>
          <w:sz w:val="40"/>
          <w:rPrChange w:id="5" w:author="Gergo" w:date="2017-11-25T13:10:00Z">
            <w:rPr>
              <w:noProof/>
              <w:sz w:val="40"/>
            </w:rPr>
          </w:rPrChange>
        </w:rPr>
        <w:t xml:space="preserve"> Bertala</w:t>
      </w:r>
      <w:r w:rsidR="00B40F34" w:rsidRPr="003355B9">
        <w:rPr>
          <w:sz w:val="40"/>
          <w:rPrChange w:id="6" w:author="Gergo" w:date="2017-11-25T13:10:00Z">
            <w:rPr>
              <w:noProof/>
              <w:sz w:val="40"/>
            </w:rPr>
          </w:rPrChange>
        </w:rPr>
        <w:t>n</w:t>
      </w:r>
    </w:p>
    <w:p w14:paraId="3165633C" w14:textId="00083DEB" w:rsidR="0039238A" w:rsidRPr="003355B9" w:rsidRDefault="0039238A" w:rsidP="0039238A">
      <w:pPr>
        <w:spacing w:after="0"/>
        <w:ind w:firstLine="0"/>
        <w:jc w:val="center"/>
      </w:pPr>
      <w:r w:rsidRPr="003355B9">
        <w:t>BUDAPEST, 2017</w:t>
      </w:r>
    </w:p>
    <w:p w14:paraId="5C95B9E0" w14:textId="27626DE1" w:rsidR="00E360CD" w:rsidRPr="003355B9" w:rsidRDefault="0039238A" w:rsidP="00E360CD">
      <w:r w:rsidRPr="003355B9">
        <w:lastRenderedPageBreak/>
        <w:t>Tartalo</w:t>
      </w:r>
      <w:r w:rsidR="00E360CD" w:rsidRPr="003355B9">
        <w:t>mjegyzék – Végén Generált.</w:t>
      </w:r>
    </w:p>
    <w:p w14:paraId="22E56DF4" w14:textId="77777777" w:rsidR="006A03F6" w:rsidRPr="003355B9" w:rsidRDefault="006A03F6" w:rsidP="0089533D"/>
    <w:p w14:paraId="671D9465" w14:textId="77777777" w:rsidR="006A03F6" w:rsidRPr="003355B9" w:rsidRDefault="006A03F6">
      <w:pPr>
        <w:spacing w:after="0" w:line="240" w:lineRule="auto"/>
        <w:ind w:firstLine="0"/>
        <w:jc w:val="left"/>
      </w:pPr>
      <w:r w:rsidRPr="003355B9">
        <w:br w:type="page"/>
      </w:r>
    </w:p>
    <w:p w14:paraId="6677CE85" w14:textId="0B9DA119" w:rsidR="00E360CD" w:rsidRDefault="006A03F6" w:rsidP="006A03F6">
      <w:pPr>
        <w:pStyle w:val="Fejezetcimszmozsnlkl"/>
        <w:rPr>
          <w:ins w:id="7" w:author="Gergo" w:date="2017-11-28T10:47:00Z"/>
        </w:rPr>
      </w:pPr>
      <w:bookmarkStart w:id="8" w:name="_Toc433184091"/>
      <w:bookmarkStart w:id="9" w:name="_Toc497485118"/>
      <w:bookmarkStart w:id="10" w:name="_Toc499416779"/>
      <w:r w:rsidRPr="003355B9">
        <w:lastRenderedPageBreak/>
        <w:t>Összefoglaló</w:t>
      </w:r>
      <w:bookmarkEnd w:id="8"/>
      <w:bookmarkEnd w:id="9"/>
      <w:bookmarkEnd w:id="10"/>
    </w:p>
    <w:p w14:paraId="393A0357" w14:textId="24A6E489" w:rsidR="007A12A0" w:rsidRDefault="007A12A0">
      <w:pPr>
        <w:rPr>
          <w:ins w:id="11" w:author="Gergo" w:date="2017-11-28T10:50:00Z"/>
        </w:rPr>
        <w:pPrChange w:id="12" w:author="Gergo" w:date="2017-11-28T10:47:00Z">
          <w:pPr>
            <w:pStyle w:val="Fejezetcimszmozsnlkl"/>
          </w:pPr>
        </w:pPrChange>
      </w:pPr>
      <w:ins w:id="13" w:author="Gergo" w:date="2017-11-28T10:47:00Z">
        <w:r>
          <w:t xml:space="preserve">A technológia egyre több tudományág előtt nyit meg új kapukat. A dolgozatomban egy pszichológiai kísérlet modern </w:t>
        </w:r>
      </w:ins>
      <w:proofErr w:type="spellStart"/>
      <w:ins w:id="14" w:author="Gergo" w:date="2017-11-28T10:50:00Z">
        <w:r>
          <w:t>újragondolását</w:t>
        </w:r>
        <w:proofErr w:type="spellEnd"/>
        <w:r>
          <w:t xml:space="preserve"> valósítom meg a Google </w:t>
        </w:r>
        <w:proofErr w:type="spellStart"/>
        <w:r>
          <w:t>DayDream</w:t>
        </w:r>
        <w:proofErr w:type="spellEnd"/>
        <w:r>
          <w:t xml:space="preserve"> </w:t>
        </w:r>
        <w:proofErr w:type="gramStart"/>
        <w:r>
          <w:t>virtuális</w:t>
        </w:r>
        <w:proofErr w:type="gramEnd"/>
        <w:r>
          <w:t xml:space="preserve"> valóság platformja segítségével. Bemutatom a területben és az eszközökben rejlő potenciált és, hogy ezek, hogy újítják és újíthat</w:t>
        </w:r>
        <w:r w:rsidR="00D16665">
          <w:t>ják meg a pszichológia területeit</w:t>
        </w:r>
        <w:r>
          <w:t>.</w:t>
        </w:r>
      </w:ins>
    </w:p>
    <w:p w14:paraId="46A5C422" w14:textId="77777777" w:rsidR="00B63DFB" w:rsidRDefault="007A12A0">
      <w:pPr>
        <w:rPr>
          <w:ins w:id="15" w:author="Gergo" w:date="2017-11-28T11:09:00Z"/>
        </w:rPr>
        <w:pPrChange w:id="16" w:author="Gergo" w:date="2017-11-28T11:09:00Z">
          <w:pPr>
            <w:pStyle w:val="Fejezetcimszmozsnlkl"/>
          </w:pPr>
        </w:pPrChange>
      </w:pPr>
      <w:ins w:id="17" w:author="Gergo" w:date="2017-11-28T10:54:00Z">
        <w:r>
          <w:t xml:space="preserve">Részletesen ismertetem a virtuális </w:t>
        </w:r>
        <w:proofErr w:type="gramStart"/>
        <w:r>
          <w:t>valóságot</w:t>
        </w:r>
        <w:proofErr w:type="gramEnd"/>
        <w:r>
          <w:t xml:space="preserve"> mint koncepció és mint </w:t>
        </w:r>
      </w:ins>
      <w:ins w:id="18" w:author="Gergo" w:date="2017-11-28T10:55:00Z">
        <w:r w:rsidR="00563C3F">
          <w:t>technológiai megvalósítást is és</w:t>
        </w:r>
      </w:ins>
      <w:ins w:id="19" w:author="Gergo" w:date="2017-11-28T11:00:00Z">
        <w:r w:rsidR="00563C3F">
          <w:t xml:space="preserve"> bemutatom a mentális állapot </w:t>
        </w:r>
        <w:proofErr w:type="spellStart"/>
        <w:r w:rsidR="00563C3F">
          <w:t>monitorozásának</w:t>
        </w:r>
        <w:proofErr w:type="spellEnd"/>
        <w:r w:rsidR="00563C3F">
          <w:t xml:space="preserve"> technikáját a </w:t>
        </w:r>
        <w:proofErr w:type="spellStart"/>
        <w:r w:rsidR="00563C3F">
          <w:t>MindWave</w:t>
        </w:r>
        <w:proofErr w:type="spellEnd"/>
        <w:r w:rsidR="00563C3F">
          <w:t xml:space="preserve"> </w:t>
        </w:r>
        <w:proofErr w:type="spellStart"/>
        <w:r w:rsidR="00563C3F">
          <w:t>neuroheadset</w:t>
        </w:r>
        <w:proofErr w:type="spellEnd"/>
        <w:r w:rsidR="00563C3F">
          <w:t xml:space="preserve"> segítségével.</w:t>
        </w:r>
      </w:ins>
      <w:ins w:id="20" w:author="Gergo" w:date="2017-11-28T11:09:00Z">
        <w:r w:rsidR="00B63DFB">
          <w:t xml:space="preserve"> </w:t>
        </w:r>
      </w:ins>
      <w:ins w:id="21" w:author="Gergo" w:date="2017-11-28T11:02:00Z">
        <w:r w:rsidR="00B63DFB">
          <w:t>Elmagyarázom, hogy  a fejlesztés során miért döntöttem</w:t>
        </w:r>
      </w:ins>
      <w:ins w:id="22" w:author="Gergo" w:date="2017-11-28T11:09:00Z">
        <w:r w:rsidR="00B63DFB">
          <w:t xml:space="preserve"> </w:t>
        </w:r>
      </w:ins>
      <w:ins w:id="23" w:author="Gergo" w:date="2017-11-28T11:08:00Z">
        <w:r w:rsidR="00B63DFB">
          <w:t xml:space="preserve"> </w:t>
        </w:r>
      </w:ins>
      <w:ins w:id="24" w:author="Gergo" w:date="2017-11-28T11:07:00Z">
        <w:r w:rsidR="00B63DFB">
          <w:t>a két fent megemlített</w:t>
        </w:r>
      </w:ins>
      <w:ins w:id="25" w:author="Gergo" w:date="2017-11-28T11:08:00Z">
        <w:r w:rsidR="00B63DFB">
          <w:t xml:space="preserve"> eszköz és</w:t>
        </w:r>
      </w:ins>
      <w:ins w:id="26" w:author="Gergo" w:date="2017-11-28T11:02:00Z">
        <w:r w:rsidR="00B63DFB">
          <w:t xml:space="preserve"> </w:t>
        </w:r>
        <w:proofErr w:type="gramStart"/>
        <w:r w:rsidR="00B63DFB">
          <w:t>a</w:t>
        </w:r>
        <w:proofErr w:type="gramEnd"/>
        <w:r w:rsidR="00B63DFB">
          <w:t xml:space="preserve"> </w:t>
        </w:r>
        <w:proofErr w:type="spellStart"/>
        <w:r w:rsidR="00B63DFB">
          <w:t>Unity</w:t>
        </w:r>
        <w:proofErr w:type="spellEnd"/>
        <w:r w:rsidR="00B63DFB">
          <w:t xml:space="preserve"> játékmotor használata </w:t>
        </w:r>
      </w:ins>
      <w:ins w:id="27" w:author="Gergo" w:date="2017-11-28T11:08:00Z">
        <w:r w:rsidR="00B63DFB">
          <w:t>mellett.</w:t>
        </w:r>
      </w:ins>
    </w:p>
    <w:p w14:paraId="26B280F5" w14:textId="3C7B9712" w:rsidR="005565AC" w:rsidRDefault="00B63DFB">
      <w:pPr>
        <w:rPr>
          <w:ins w:id="28" w:author="Gergo" w:date="2017-11-28T11:14:00Z"/>
        </w:rPr>
        <w:pPrChange w:id="29" w:author="Gergo" w:date="2017-11-28T11:09:00Z">
          <w:pPr>
            <w:pStyle w:val="Fejezetcimszmozsnlkl"/>
          </w:pPr>
        </w:pPrChange>
      </w:pPr>
      <w:ins w:id="30" w:author="Gergo" w:date="2017-11-28T11:09:00Z">
        <w:r>
          <w:t>A VR technológia sok újszerű lehetőséget nyújt egy játék készítéséhez. Bemutatom, hogy, hogyan aknáztam ki ezeket a lehetőségeket, annak érdek</w:t>
        </w:r>
        <w:r w:rsidR="00D16665">
          <w:t>ében, hogy a játék még</w:t>
        </w:r>
      </w:ins>
      <w:ins w:id="31" w:author="Gergo" w:date="2017-11-28T11:16:00Z">
        <w:r w:rsidR="00D16665">
          <w:t xml:space="preserve"> </w:t>
        </w:r>
      </w:ins>
      <w:ins w:id="32" w:author="Gergo" w:date="2017-11-28T11:09:00Z">
        <w:r w:rsidR="00D16665">
          <w:t>jobban a valóság élményét nyújtsa</w:t>
        </w:r>
        <w:r>
          <w:t>.</w:t>
        </w:r>
      </w:ins>
      <w:ins w:id="33" w:author="Gergo" w:date="2017-11-28T11:11:00Z">
        <w:r w:rsidR="005565AC">
          <w:t xml:space="preserve"> A játék</w:t>
        </w:r>
      </w:ins>
      <w:ins w:id="34" w:author="Gergo" w:date="2017-11-28T11:16:00Z">
        <w:r w:rsidR="00D16665">
          <w:t xml:space="preserve"> nyújtotta szórakozás</w:t>
        </w:r>
      </w:ins>
      <w:ins w:id="35" w:author="Gergo" w:date="2017-11-28T11:11:00Z">
        <w:r w:rsidR="005565AC">
          <w:t xml:space="preserve"> mellett a pszichológiai teszt</w:t>
        </w:r>
        <w:r w:rsidR="00D16665">
          <w:t xml:space="preserve"> végzése az alkalmazás</w:t>
        </w:r>
        <w:r w:rsidR="005565AC">
          <w:t xml:space="preserve"> fő feladata, ezért ismer</w:t>
        </w:r>
        <w:r w:rsidR="00D16665">
          <w:t xml:space="preserve">tetem, hogy ezt miként tettem az </w:t>
        </w:r>
      </w:ins>
      <w:ins w:id="36" w:author="Gergo" w:date="2017-11-28T11:17:00Z">
        <w:r w:rsidR="00D16665">
          <w:t>a</w:t>
        </w:r>
      </w:ins>
      <w:ins w:id="37" w:author="Gergo" w:date="2017-11-28T11:11:00Z">
        <w:r w:rsidR="00D16665">
          <w:t xml:space="preserve">lkalmazás </w:t>
        </w:r>
        <w:r w:rsidR="005565AC">
          <w:t xml:space="preserve">szerves részévé és, hogyan kapcsoltam össze a </w:t>
        </w:r>
        <w:proofErr w:type="spellStart"/>
        <w:r w:rsidR="005565AC">
          <w:t>neuroheadset</w:t>
        </w:r>
        <w:proofErr w:type="spellEnd"/>
        <w:r w:rsidR="005565AC">
          <w:t>-et az én játékommal.</w:t>
        </w:r>
      </w:ins>
    </w:p>
    <w:p w14:paraId="2D84C91C" w14:textId="13B6FE5B" w:rsidR="007A12A0" w:rsidRPr="007A12A0" w:rsidRDefault="005565AC">
      <w:pPr>
        <w:rPr>
          <w:rPrChange w:id="38" w:author="Gergo" w:date="2017-11-28T10:47:00Z">
            <w:rPr/>
          </w:rPrChange>
        </w:rPr>
        <w:pPrChange w:id="39" w:author="Gergo" w:date="2017-11-28T11:09:00Z">
          <w:pPr>
            <w:pStyle w:val="Fejezetcimszmozsnlkl"/>
          </w:pPr>
        </w:pPrChange>
      </w:pPr>
      <w:ins w:id="40" w:author="Gergo" w:date="2017-11-28T11:14:00Z">
        <w:r>
          <w:t>Végül bemutatom a mérések eredményét és a saját tapasztalataimat egy ilyen típusú alkalmazás fejlesztésével.</w:t>
        </w:r>
      </w:ins>
      <w:ins w:id="41" w:author="Gergo" w:date="2017-11-28T11:09:00Z">
        <w:r w:rsidR="00B63DFB">
          <w:t xml:space="preserve"> </w:t>
        </w:r>
      </w:ins>
      <w:ins w:id="42"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43" w:author="Gergo" w:date="2017-11-28T10:47:00Z">
        <w:r w:rsidRPr="003355B9" w:rsidDel="007A12A0">
          <w:br w:type="page"/>
        </w:r>
      </w:del>
    </w:p>
    <w:p w14:paraId="3EEB1548" w14:textId="1A9E5510" w:rsidR="00E360CD" w:rsidRDefault="00E360CD" w:rsidP="006A03F6">
      <w:pPr>
        <w:pStyle w:val="Fejezetcimszmozsnlkl"/>
        <w:rPr>
          <w:ins w:id="44" w:author="Gergo" w:date="2017-11-25T23:41:00Z"/>
        </w:rPr>
      </w:pPr>
      <w:bookmarkStart w:id="45" w:name="_Toc499416780"/>
      <w:proofErr w:type="spellStart"/>
      <w:r w:rsidRPr="003355B9">
        <w:lastRenderedPageBreak/>
        <w:t>Abstract</w:t>
      </w:r>
      <w:bookmarkEnd w:id="45"/>
      <w:proofErr w:type="spellEnd"/>
    </w:p>
    <w:p w14:paraId="473216C3" w14:textId="48E375B2" w:rsidR="00736D68" w:rsidRDefault="00736D68">
      <w:pPr>
        <w:pStyle w:val="Fejezetcimszmozsnlkl"/>
        <w:rPr>
          <w:ins w:id="46" w:author="Gergo" w:date="2017-11-25T23:41:00Z"/>
        </w:rPr>
      </w:pPr>
      <w:bookmarkStart w:id="47" w:name="_Toc499416781"/>
      <w:ins w:id="48" w:author="Gergo" w:date="2017-11-25T23:41:00Z">
        <w:r>
          <w:lastRenderedPageBreak/>
          <w:t>Tartalomjegyzék</w:t>
        </w:r>
        <w:bookmarkEnd w:id="47"/>
      </w:ins>
    </w:p>
    <w:customXmlInsRangeStart w:id="49"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49"/>
        <w:p w14:paraId="76F43EB4" w14:textId="67CA88CF" w:rsidR="00736D68" w:rsidRDefault="00736D68">
          <w:pPr>
            <w:pStyle w:val="Tartalomjegyzkcmsora"/>
            <w:rPr>
              <w:ins w:id="50" w:author="Gergo" w:date="2017-11-25T23:44:00Z"/>
            </w:rPr>
          </w:pPr>
          <w:ins w:id="51" w:author="Gergo" w:date="2017-11-25T23:44:00Z">
            <w:r>
              <w:t>Tartalom</w:t>
            </w:r>
          </w:ins>
        </w:p>
        <w:p w14:paraId="47977521" w14:textId="23E4BB81" w:rsidR="00736D68" w:rsidRDefault="00736D68">
          <w:pPr>
            <w:pStyle w:val="TJ1"/>
            <w:rPr>
              <w:rFonts w:asciiTheme="minorHAnsi" w:eastAsiaTheme="minorEastAsia" w:hAnsiTheme="minorHAnsi" w:cstheme="minorBidi"/>
              <w:b w:val="0"/>
              <w:noProof/>
              <w:sz w:val="22"/>
              <w:szCs w:val="22"/>
              <w:lang w:val="en-US"/>
            </w:rPr>
          </w:pPr>
          <w:ins w:id="52" w:author="Gergo" w:date="2017-11-25T23:44:00Z">
            <w:r>
              <w:fldChar w:fldCharType="begin"/>
            </w:r>
            <w:r>
              <w:instrText xml:space="preserve"> TOC \o "1-3" \h \z \u </w:instrText>
            </w:r>
            <w:r>
              <w:fldChar w:fldCharType="separate"/>
            </w:r>
          </w:ins>
          <w:r w:rsidR="00B00F77">
            <w:rPr>
              <w:noProof/>
            </w:rPr>
            <w:fldChar w:fldCharType="begin"/>
          </w:r>
          <w:r w:rsidR="00B00F77">
            <w:rPr>
              <w:noProof/>
            </w:rPr>
            <w:instrText xml:space="preserve"> HYPERLINK \l "_Toc499416779" </w:instrText>
          </w:r>
          <w:ins w:id="53" w:author="Gergo" w:date="2017-11-29T14:34:00Z">
            <w:r w:rsidR="00EB1182">
              <w:rPr>
                <w:noProof/>
              </w:rPr>
            </w:r>
          </w:ins>
          <w:r w:rsidR="00B00F77">
            <w:rPr>
              <w:noProof/>
            </w:rPr>
            <w:fldChar w:fldCharType="separate"/>
          </w:r>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EB1182">
            <w:rPr>
              <w:noProof/>
              <w:webHidden/>
            </w:rPr>
            <w:t>4</w:t>
          </w:r>
          <w:r>
            <w:rPr>
              <w:noProof/>
              <w:webHidden/>
            </w:rPr>
            <w:fldChar w:fldCharType="end"/>
          </w:r>
          <w:r w:rsidR="00B00F77">
            <w:rPr>
              <w:noProof/>
            </w:rPr>
            <w:fldChar w:fldCharType="end"/>
          </w:r>
        </w:p>
        <w:p w14:paraId="18754E07" w14:textId="6D272ACE" w:rsidR="00736D68" w:rsidRDefault="00B00F77">
          <w:pPr>
            <w:pStyle w:val="TJ1"/>
            <w:rPr>
              <w:rFonts w:asciiTheme="minorHAnsi" w:eastAsiaTheme="minorEastAsia" w:hAnsiTheme="minorHAnsi" w:cstheme="minorBidi"/>
              <w:b w:val="0"/>
              <w:noProof/>
              <w:sz w:val="22"/>
              <w:szCs w:val="22"/>
              <w:lang w:val="en-US"/>
            </w:rPr>
          </w:pPr>
          <w:r>
            <w:rPr>
              <w:noProof/>
            </w:rPr>
            <w:fldChar w:fldCharType="begin"/>
          </w:r>
          <w:r>
            <w:rPr>
              <w:noProof/>
            </w:rPr>
            <w:instrText xml:space="preserve"> HYPERLINK \l "_Toc499416780" </w:instrText>
          </w:r>
          <w:ins w:id="54" w:author="Gergo" w:date="2017-11-29T14:34:00Z">
            <w:r w:rsidR="00EB1182">
              <w:rPr>
                <w:noProof/>
              </w:rPr>
            </w:r>
          </w:ins>
          <w:r>
            <w:rPr>
              <w:noProof/>
            </w:rPr>
            <w:fldChar w:fldCharType="separate"/>
          </w:r>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EB1182">
            <w:rPr>
              <w:noProof/>
              <w:webHidden/>
            </w:rPr>
            <w:t>5</w:t>
          </w:r>
          <w:r w:rsidR="00736D68">
            <w:rPr>
              <w:noProof/>
              <w:webHidden/>
            </w:rPr>
            <w:fldChar w:fldCharType="end"/>
          </w:r>
          <w:r>
            <w:rPr>
              <w:noProof/>
            </w:rPr>
            <w:fldChar w:fldCharType="end"/>
          </w:r>
        </w:p>
        <w:p w14:paraId="673F309E" w14:textId="06C47095" w:rsidR="00736D68" w:rsidRDefault="00B00F77">
          <w:pPr>
            <w:pStyle w:val="TJ1"/>
            <w:rPr>
              <w:rFonts w:asciiTheme="minorHAnsi" w:eastAsiaTheme="minorEastAsia" w:hAnsiTheme="minorHAnsi" w:cstheme="minorBidi"/>
              <w:b w:val="0"/>
              <w:noProof/>
              <w:sz w:val="22"/>
              <w:szCs w:val="22"/>
              <w:lang w:val="en-US"/>
            </w:rPr>
          </w:pPr>
          <w:r>
            <w:rPr>
              <w:noProof/>
            </w:rPr>
            <w:fldChar w:fldCharType="begin"/>
          </w:r>
          <w:r>
            <w:rPr>
              <w:noProof/>
            </w:rPr>
            <w:instrText xml:space="preserve"> HYPERLINK \l "_Toc499416781" </w:instrText>
          </w:r>
          <w:ins w:id="55" w:author="Gergo" w:date="2017-11-29T14:34:00Z">
            <w:r w:rsidR="00EB1182">
              <w:rPr>
                <w:noProof/>
              </w:rPr>
            </w:r>
          </w:ins>
          <w:r>
            <w:rPr>
              <w:noProof/>
            </w:rPr>
            <w:fldChar w:fldCharType="separate"/>
          </w:r>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EB1182">
            <w:rPr>
              <w:noProof/>
              <w:webHidden/>
            </w:rPr>
            <w:t>6</w:t>
          </w:r>
          <w:r w:rsidR="00736D68">
            <w:rPr>
              <w:noProof/>
              <w:webHidden/>
            </w:rPr>
            <w:fldChar w:fldCharType="end"/>
          </w:r>
          <w:r>
            <w:rPr>
              <w:noProof/>
            </w:rPr>
            <w:fldChar w:fldCharType="end"/>
          </w:r>
        </w:p>
        <w:p w14:paraId="7E390193" w14:textId="5CBC7853"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ins w:id="56"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57" w:author="Gergo" w:date="2017-11-29T14:34:00Z">
            <w:r w:rsidR="00EB1182">
              <w:rPr>
                <w:noProof/>
                <w:webHidden/>
              </w:rPr>
              <w:t>10</w:t>
            </w:r>
          </w:ins>
          <w:del w:id="58"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5DA6090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ins w:id="59"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60" w:author="Gergo" w:date="2017-11-29T14:34:00Z">
            <w:r w:rsidR="00EB1182">
              <w:rPr>
                <w:noProof/>
                <w:webHidden/>
              </w:rPr>
              <w:t>10</w:t>
            </w:r>
          </w:ins>
          <w:del w:id="61"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606F8E4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ins w:id="62"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63" w:author="Gergo" w:date="2017-11-29T14:34:00Z">
            <w:r w:rsidR="00EB1182">
              <w:rPr>
                <w:noProof/>
                <w:webHidden/>
              </w:rPr>
              <w:t>10</w:t>
            </w:r>
          </w:ins>
          <w:del w:id="64"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2CECC14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ins w:id="65"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66" w:author="Gergo" w:date="2017-11-29T14:34:00Z">
            <w:r w:rsidR="00EB1182">
              <w:rPr>
                <w:noProof/>
                <w:webHidden/>
              </w:rPr>
              <w:t>11</w:t>
            </w:r>
          </w:ins>
          <w:del w:id="67"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A445C8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ins w:id="6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69" w:author="Gergo" w:date="2017-11-29T14:34:00Z">
            <w:r w:rsidR="00EB1182">
              <w:rPr>
                <w:noProof/>
                <w:webHidden/>
              </w:rPr>
              <w:t>12</w:t>
            </w:r>
          </w:ins>
          <w:del w:id="70"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1B1E91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ins w:id="71"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72" w:author="Gergo" w:date="2017-11-29T14:34:00Z">
            <w:r w:rsidR="00EB1182">
              <w:rPr>
                <w:noProof/>
                <w:webHidden/>
              </w:rPr>
              <w:t>13</w:t>
            </w:r>
          </w:ins>
          <w:del w:id="73"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115F1A57"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ins w:id="7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75" w:author="Gergo" w:date="2017-11-29T14:34:00Z">
            <w:r w:rsidR="00EB1182">
              <w:rPr>
                <w:noProof/>
                <w:webHidden/>
              </w:rPr>
              <w:t>14</w:t>
            </w:r>
          </w:ins>
          <w:del w:id="76"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4000639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ins w:id="77"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78" w:author="Gergo" w:date="2017-11-29T14:34:00Z">
            <w:r w:rsidR="00EB1182">
              <w:rPr>
                <w:noProof/>
                <w:webHidden/>
              </w:rPr>
              <w:t>14</w:t>
            </w:r>
          </w:ins>
          <w:del w:id="79"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421785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ins w:id="80"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81" w:author="Gergo" w:date="2017-11-29T14:34:00Z">
            <w:r w:rsidR="00EB1182">
              <w:rPr>
                <w:noProof/>
                <w:webHidden/>
              </w:rPr>
              <w:t>17</w:t>
            </w:r>
          </w:ins>
          <w:del w:id="82"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4AB4D44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ins w:id="83"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84" w:author="Gergo" w:date="2017-11-29T14:34:00Z">
            <w:r w:rsidR="00EB1182">
              <w:rPr>
                <w:noProof/>
                <w:webHidden/>
              </w:rPr>
              <w:t>19</w:t>
            </w:r>
          </w:ins>
          <w:del w:id="85"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797301B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ins w:id="86"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87" w:author="Gergo" w:date="2017-11-29T14:34:00Z">
            <w:r w:rsidR="00EB1182">
              <w:rPr>
                <w:noProof/>
                <w:webHidden/>
              </w:rPr>
              <w:t>19</w:t>
            </w:r>
          </w:ins>
          <w:del w:id="88"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4ACCAA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ins w:id="89"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90" w:author="Gergo" w:date="2017-11-29T14:34:00Z">
            <w:r w:rsidR="00EB1182">
              <w:rPr>
                <w:noProof/>
                <w:webHidden/>
              </w:rPr>
              <w:t>20</w:t>
            </w:r>
          </w:ins>
          <w:del w:id="9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099702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ins w:id="92"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93" w:author="Gergo" w:date="2017-11-29T14:34:00Z">
            <w:r w:rsidR="00EB1182">
              <w:rPr>
                <w:noProof/>
                <w:webHidden/>
              </w:rPr>
              <w:t>20</w:t>
            </w:r>
          </w:ins>
          <w:del w:id="94"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7230D62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ins w:id="95"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96" w:author="Gergo" w:date="2017-11-29T14:34:00Z">
            <w:r w:rsidR="00EB1182">
              <w:rPr>
                <w:noProof/>
                <w:webHidden/>
              </w:rPr>
              <w:t>20</w:t>
            </w:r>
          </w:ins>
          <w:del w:id="97"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10DBFD9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ins w:id="9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99" w:author="Gergo" w:date="2017-11-29T14:34:00Z">
            <w:r w:rsidR="00EB1182">
              <w:rPr>
                <w:noProof/>
                <w:webHidden/>
              </w:rPr>
              <w:t>20</w:t>
            </w:r>
          </w:ins>
          <w:del w:id="100"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5F7EB4C"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ins w:id="101"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102" w:author="Gergo" w:date="2017-11-29T14:34:00Z">
            <w:r w:rsidR="00EB1182">
              <w:rPr>
                <w:noProof/>
                <w:webHidden/>
              </w:rPr>
              <w:t>20</w:t>
            </w:r>
          </w:ins>
          <w:del w:id="103"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186800D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ins w:id="10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105" w:author="Gergo" w:date="2017-11-29T14:34:00Z">
            <w:r w:rsidR="00EB1182">
              <w:rPr>
                <w:noProof/>
                <w:webHidden/>
              </w:rPr>
              <w:t>21</w:t>
            </w:r>
          </w:ins>
          <w:del w:id="106"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4E74FBB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ins w:id="107"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108" w:author="Gergo" w:date="2017-11-29T14:34:00Z">
            <w:r w:rsidR="00EB1182">
              <w:rPr>
                <w:noProof/>
                <w:webHidden/>
              </w:rPr>
              <w:t>21</w:t>
            </w:r>
          </w:ins>
          <w:del w:id="109"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2053D3D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ins w:id="110"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111" w:author="Gergo" w:date="2017-11-29T14:34:00Z">
            <w:r w:rsidR="00EB1182">
              <w:rPr>
                <w:noProof/>
                <w:webHidden/>
              </w:rPr>
              <w:t>21</w:t>
            </w:r>
          </w:ins>
          <w:del w:id="112"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35B9B58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ins w:id="113"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114" w:author="Gergo" w:date="2017-11-29T14:34:00Z">
            <w:r w:rsidR="00EB1182">
              <w:rPr>
                <w:noProof/>
                <w:webHidden/>
              </w:rPr>
              <w:t>22</w:t>
            </w:r>
          </w:ins>
          <w:del w:id="115"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69BAE83"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ins w:id="116"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17" w:author="Gergo" w:date="2017-11-29T14:34:00Z">
            <w:r w:rsidR="00EB1182">
              <w:rPr>
                <w:noProof/>
                <w:webHidden/>
              </w:rPr>
              <w:t>24</w:t>
            </w:r>
          </w:ins>
          <w:del w:id="118"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5532EBD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ins w:id="119"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20" w:author="Gergo" w:date="2017-11-29T14:34:00Z">
            <w:r w:rsidR="00EB1182">
              <w:rPr>
                <w:noProof/>
                <w:webHidden/>
              </w:rPr>
              <w:t>24</w:t>
            </w:r>
          </w:ins>
          <w:del w:id="121"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125AEF4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ins w:id="122"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23" w:author="Gergo" w:date="2017-11-29T14:34:00Z">
            <w:r w:rsidR="00EB1182">
              <w:rPr>
                <w:noProof/>
                <w:webHidden/>
              </w:rPr>
              <w:t>25</w:t>
            </w:r>
          </w:ins>
          <w:del w:id="124"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64C3C0D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ins w:id="125"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26" w:author="Gergo" w:date="2017-11-29T14:34:00Z">
            <w:r w:rsidR="00EB1182">
              <w:rPr>
                <w:noProof/>
                <w:webHidden/>
              </w:rPr>
              <w:t>26</w:t>
            </w:r>
          </w:ins>
          <w:del w:id="127"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76A320F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ins w:id="12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29" w:author="Gergo" w:date="2017-11-29T14:34:00Z">
            <w:r w:rsidR="00EB1182">
              <w:rPr>
                <w:noProof/>
                <w:webHidden/>
              </w:rPr>
              <w:t>26</w:t>
            </w:r>
          </w:ins>
          <w:del w:id="130"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14A2936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ins w:id="131"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32" w:author="Gergo" w:date="2017-11-29T14:34:00Z">
            <w:r w:rsidR="00EB1182">
              <w:rPr>
                <w:noProof/>
                <w:webHidden/>
              </w:rPr>
              <w:t>26</w:t>
            </w:r>
          </w:ins>
          <w:del w:id="133"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6213C16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ins w:id="13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35" w:author="Gergo" w:date="2017-11-29T14:34:00Z">
            <w:r w:rsidR="00EB1182">
              <w:rPr>
                <w:noProof/>
                <w:webHidden/>
              </w:rPr>
              <w:t>27</w:t>
            </w:r>
          </w:ins>
          <w:del w:id="136"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57830FA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ins w:id="137"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38" w:author="Gergo" w:date="2017-11-29T14:34:00Z">
            <w:r w:rsidR="00EB1182">
              <w:rPr>
                <w:noProof/>
                <w:webHidden/>
              </w:rPr>
              <w:t>27</w:t>
            </w:r>
          </w:ins>
          <w:del w:id="139"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EE5B6A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ins w:id="140"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41" w:author="Gergo" w:date="2017-11-29T14:34:00Z">
            <w:r w:rsidR="00EB1182">
              <w:rPr>
                <w:noProof/>
                <w:webHidden/>
              </w:rPr>
              <w:t>28</w:t>
            </w:r>
          </w:ins>
          <w:del w:id="142"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04FCEF8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ins w:id="143"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44" w:author="Gergo" w:date="2017-11-29T14:34:00Z">
            <w:r w:rsidR="00EB1182">
              <w:rPr>
                <w:noProof/>
                <w:webHidden/>
              </w:rPr>
              <w:t>28</w:t>
            </w:r>
          </w:ins>
          <w:del w:id="145"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398579C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ins w:id="146"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47" w:author="Gergo" w:date="2017-11-29T14:34:00Z">
            <w:r w:rsidR="00EB1182">
              <w:rPr>
                <w:noProof/>
                <w:webHidden/>
              </w:rPr>
              <w:t>28</w:t>
            </w:r>
          </w:ins>
          <w:del w:id="148"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2CE371D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ins w:id="149"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50" w:author="Gergo" w:date="2017-11-29T14:34:00Z">
            <w:r w:rsidR="00EB1182">
              <w:rPr>
                <w:noProof/>
                <w:webHidden/>
              </w:rPr>
              <w:t>29</w:t>
            </w:r>
          </w:ins>
          <w:del w:id="151"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45BB423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ins w:id="152"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53" w:author="Gergo" w:date="2017-11-29T14:34:00Z">
            <w:r w:rsidR="00EB1182">
              <w:rPr>
                <w:noProof/>
                <w:webHidden/>
              </w:rPr>
              <w:t>29</w:t>
            </w:r>
          </w:ins>
          <w:del w:id="154"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39844D0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ins w:id="155"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56" w:author="Gergo" w:date="2017-11-29T14:34:00Z">
            <w:r w:rsidR="00EB1182">
              <w:rPr>
                <w:noProof/>
                <w:webHidden/>
              </w:rPr>
              <w:t>30</w:t>
            </w:r>
          </w:ins>
          <w:del w:id="157"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580D23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ins w:id="15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59" w:author="Gergo" w:date="2017-11-29T14:34:00Z">
            <w:r w:rsidR="00EB1182">
              <w:rPr>
                <w:noProof/>
                <w:webHidden/>
              </w:rPr>
              <w:t>30</w:t>
            </w:r>
          </w:ins>
          <w:del w:id="160"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13C684CE"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ins w:id="161"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62" w:author="Gergo" w:date="2017-11-29T14:34:00Z">
            <w:r w:rsidR="00EB1182">
              <w:rPr>
                <w:noProof/>
                <w:webHidden/>
              </w:rPr>
              <w:t>32</w:t>
            </w:r>
          </w:ins>
          <w:del w:id="163"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2E7F1D5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ins w:id="16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65" w:author="Gergo" w:date="2017-11-29T14:34:00Z">
            <w:r w:rsidR="00EB1182">
              <w:rPr>
                <w:noProof/>
                <w:webHidden/>
              </w:rPr>
              <w:t>32</w:t>
            </w:r>
          </w:ins>
          <w:del w:id="166"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4BA439E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ins w:id="167"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68" w:author="Gergo" w:date="2017-11-29T14:34:00Z">
            <w:r w:rsidR="00EB1182">
              <w:rPr>
                <w:noProof/>
                <w:webHidden/>
              </w:rPr>
              <w:t>34</w:t>
            </w:r>
          </w:ins>
          <w:del w:id="169"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517F2D3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ins w:id="170"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71" w:author="Gergo" w:date="2017-11-29T14:34:00Z">
            <w:r w:rsidR="00EB1182">
              <w:rPr>
                <w:noProof/>
                <w:webHidden/>
              </w:rPr>
              <w:t>35</w:t>
            </w:r>
          </w:ins>
          <w:del w:id="172"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0FC9204E"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ins w:id="173"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74" w:author="Gergo" w:date="2017-11-29T14:34:00Z">
            <w:r w:rsidR="00EB1182">
              <w:rPr>
                <w:noProof/>
                <w:webHidden/>
              </w:rPr>
              <w:t>36</w:t>
            </w:r>
          </w:ins>
          <w:del w:id="175"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21544C1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ins w:id="176"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77" w:author="Gergo" w:date="2017-11-29T14:34:00Z">
            <w:r w:rsidR="00EB1182">
              <w:rPr>
                <w:noProof/>
                <w:webHidden/>
              </w:rPr>
              <w:t>37</w:t>
            </w:r>
          </w:ins>
          <w:del w:id="178"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391E659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ins w:id="179"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80" w:author="Gergo" w:date="2017-11-29T14:34:00Z">
            <w:r w:rsidR="00EB1182">
              <w:rPr>
                <w:noProof/>
                <w:webHidden/>
              </w:rPr>
              <w:t>37</w:t>
            </w:r>
          </w:ins>
          <w:del w:id="181"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354BBE1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ins w:id="182"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83" w:author="Gergo" w:date="2017-11-29T14:34:00Z">
            <w:r w:rsidR="00EB1182">
              <w:rPr>
                <w:noProof/>
                <w:webHidden/>
              </w:rPr>
              <w:t>39</w:t>
            </w:r>
          </w:ins>
          <w:del w:id="184"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17F93ED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ins w:id="185"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86" w:author="Gergo" w:date="2017-11-29T14:34:00Z">
            <w:r w:rsidR="00EB1182">
              <w:rPr>
                <w:noProof/>
                <w:webHidden/>
              </w:rPr>
              <w:t>40</w:t>
            </w:r>
          </w:ins>
          <w:del w:id="187"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6988F88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ins w:id="18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89" w:author="Gergo" w:date="2017-11-29T14:34:00Z">
            <w:r w:rsidR="00EB1182">
              <w:rPr>
                <w:noProof/>
                <w:webHidden/>
              </w:rPr>
              <w:t>40</w:t>
            </w:r>
          </w:ins>
          <w:del w:id="190"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4DFE462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ins w:id="191"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92" w:author="Gergo" w:date="2017-11-29T14:34:00Z">
            <w:r w:rsidR="00EB1182">
              <w:rPr>
                <w:noProof/>
                <w:webHidden/>
              </w:rPr>
              <w:t>40</w:t>
            </w:r>
          </w:ins>
          <w:del w:id="193"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7A4BE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ins w:id="19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95" w:author="Gergo" w:date="2017-11-29T14:34:00Z">
            <w:r w:rsidR="00EB1182">
              <w:rPr>
                <w:noProof/>
                <w:webHidden/>
              </w:rPr>
              <w:t>41</w:t>
            </w:r>
          </w:ins>
          <w:del w:id="196"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701099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ins w:id="197"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98" w:author="Gergo" w:date="2017-11-29T14:34:00Z">
            <w:r w:rsidR="00EB1182">
              <w:rPr>
                <w:noProof/>
                <w:webHidden/>
              </w:rPr>
              <w:t>43</w:t>
            </w:r>
          </w:ins>
          <w:del w:id="199"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61DE6CC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ins w:id="200"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201" w:author="Gergo" w:date="2017-11-29T14:34:00Z">
            <w:r w:rsidR="00EB1182">
              <w:rPr>
                <w:noProof/>
                <w:webHidden/>
              </w:rPr>
              <w:t>44</w:t>
            </w:r>
          </w:ins>
          <w:del w:id="202"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4D2283F3"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ins w:id="203"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204" w:author="Gergo" w:date="2017-11-29T14:34:00Z">
            <w:r w:rsidR="00EB1182">
              <w:rPr>
                <w:noProof/>
                <w:webHidden/>
              </w:rPr>
              <w:t>45</w:t>
            </w:r>
          </w:ins>
          <w:del w:id="205"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6C5EDCE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ins w:id="206"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207" w:author="Gergo" w:date="2017-11-29T14:34:00Z">
            <w:r w:rsidR="00EB1182">
              <w:rPr>
                <w:noProof/>
                <w:webHidden/>
              </w:rPr>
              <w:t>46</w:t>
            </w:r>
          </w:ins>
          <w:del w:id="208"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7B11922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ins w:id="209"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210" w:author="Gergo" w:date="2017-11-29T14:34:00Z">
            <w:r w:rsidR="00EB1182">
              <w:rPr>
                <w:noProof/>
                <w:webHidden/>
              </w:rPr>
              <w:t>47</w:t>
            </w:r>
          </w:ins>
          <w:del w:id="211"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4491307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ins w:id="212"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213" w:author="Gergo" w:date="2017-11-29T14:34:00Z">
            <w:r w:rsidR="00EB1182">
              <w:rPr>
                <w:noProof/>
                <w:webHidden/>
              </w:rPr>
              <w:t>47</w:t>
            </w:r>
          </w:ins>
          <w:del w:id="214"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51EBDB28"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ins w:id="215"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216" w:author="Gergo" w:date="2017-11-29T14:34:00Z">
            <w:r w:rsidR="00EB1182">
              <w:rPr>
                <w:noProof/>
                <w:webHidden/>
              </w:rPr>
              <w:t>49</w:t>
            </w:r>
          </w:ins>
          <w:del w:id="217"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14F507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ins w:id="21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219" w:author="Gergo" w:date="2017-11-29T14:34:00Z">
            <w:r w:rsidR="00EB1182">
              <w:rPr>
                <w:noProof/>
                <w:webHidden/>
              </w:rPr>
              <w:t>50</w:t>
            </w:r>
          </w:ins>
          <w:del w:id="220"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221" w:author="Gergo" w:date="2017-11-25T23:44:00Z"/>
              <w:rStyle w:val="Hiperhivatkozs"/>
              <w:noProof/>
            </w:rPr>
          </w:pPr>
        </w:p>
        <w:p w14:paraId="31966D82" w14:textId="77777777" w:rsidR="00736D68" w:rsidRDefault="00736D68">
          <w:pPr>
            <w:pStyle w:val="TJ1"/>
            <w:rPr>
              <w:ins w:id="222" w:author="Gergo" w:date="2017-11-25T23:44:00Z"/>
              <w:rStyle w:val="Hiperhivatkozs"/>
              <w:noProof/>
            </w:rPr>
          </w:pPr>
        </w:p>
        <w:p w14:paraId="62C5F928" w14:textId="1D283CFD" w:rsidR="00736D68" w:rsidDel="00736D68" w:rsidRDefault="00736D68">
          <w:pPr>
            <w:pStyle w:val="TJ1"/>
            <w:rPr>
              <w:del w:id="223"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ins w:id="22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225" w:author="Gergo" w:date="2017-11-29T14:34:00Z">
            <w:r w:rsidR="00EB1182">
              <w:rPr>
                <w:noProof/>
                <w:webHidden/>
              </w:rPr>
              <w:t>51</w:t>
            </w:r>
          </w:ins>
          <w:del w:id="226"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227" w:author="Gergo" w:date="2017-11-25T23:44:00Z"/>
              <w:rStyle w:val="Hiperhivatkozs"/>
              <w:noProof/>
            </w:rPr>
          </w:pPr>
        </w:p>
        <w:p w14:paraId="5FF46CFD" w14:textId="5F4A629A"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ins w:id="228"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229" w:author="Gergo" w:date="2017-11-29T14:34:00Z">
            <w:r w:rsidR="00EB1182">
              <w:rPr>
                <w:noProof/>
                <w:webHidden/>
              </w:rPr>
              <w:t>53</w:t>
            </w:r>
          </w:ins>
          <w:del w:id="230"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08C439A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ins w:id="231"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232" w:author="Gergo" w:date="2017-11-29T14:34:00Z">
            <w:r w:rsidR="00EB1182">
              <w:rPr>
                <w:noProof/>
                <w:webHidden/>
              </w:rPr>
              <w:t>54</w:t>
            </w:r>
          </w:ins>
          <w:del w:id="233"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265B93B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ins w:id="234"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235" w:author="Gergo" w:date="2017-11-29T14:34:00Z">
            <w:r w:rsidR="00EB1182">
              <w:rPr>
                <w:noProof/>
                <w:webHidden/>
              </w:rPr>
              <w:t>54</w:t>
            </w:r>
          </w:ins>
          <w:del w:id="236"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333437A9"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ins w:id="237" w:author="Gergo" w:date="2017-11-29T14:34:00Z">
            <w:r w:rsidR="00EB1182" w:rsidRPr="00CF6735">
              <w:rPr>
                <w:rStyle w:val="Hiperhivatkozs"/>
                <w:noProof/>
              </w:rPr>
            </w:r>
          </w:ins>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238" w:author="Gergo" w:date="2017-11-29T14:34:00Z">
            <w:r w:rsidR="00EB1182">
              <w:rPr>
                <w:noProof/>
                <w:webHidden/>
              </w:rPr>
              <w:t>55</w:t>
            </w:r>
          </w:ins>
          <w:del w:id="239"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240" w:author="Gergo" w:date="2017-11-25T23:44:00Z"/>
            </w:rPr>
          </w:pPr>
          <w:ins w:id="241" w:author="Gergo" w:date="2017-11-25T23:44:00Z">
            <w:r>
              <w:rPr>
                <w:b/>
                <w:bCs/>
              </w:rPr>
              <w:fldChar w:fldCharType="end"/>
            </w:r>
          </w:ins>
        </w:p>
        <w:customXmlInsRangeStart w:id="242" w:author="Gergo" w:date="2017-11-25T23:44:00Z"/>
      </w:sdtContent>
    </w:sdt>
    <w:customXmlInsRangeEnd w:id="242"/>
    <w:p w14:paraId="592703D5" w14:textId="77777777" w:rsidR="00736D68" w:rsidRPr="00736D68" w:rsidRDefault="00736D68">
      <w:pPr>
        <w:rPr>
          <w:ins w:id="243" w:author="Gergo" w:date="2017-11-25T23:40:00Z"/>
          <w:rPrChange w:id="244" w:author="Gergo" w:date="2017-11-25T23:41:00Z">
            <w:rPr>
              <w:ins w:id="245" w:author="Gergo" w:date="2017-11-25T23:40:00Z"/>
            </w:rPr>
          </w:rPrChange>
        </w:rPr>
        <w:pPrChange w:id="246" w:author="Gergo" w:date="2017-11-25T23:41:00Z">
          <w:pPr>
            <w:pStyle w:val="Fejezetcimszmozsnlkl"/>
          </w:pPr>
        </w:pPrChange>
      </w:pPr>
    </w:p>
    <w:p w14:paraId="006E4CB8" w14:textId="77777777" w:rsidR="00736D68" w:rsidRPr="00736D68" w:rsidRDefault="00736D68">
      <w:pPr>
        <w:pStyle w:val="Cm"/>
        <w:rPr>
          <w:sz w:val="44"/>
          <w:rPrChange w:id="247" w:author="Gergo" w:date="2017-11-25T23:41:00Z">
            <w:rPr/>
          </w:rPrChange>
        </w:rPr>
        <w:pPrChange w:id="248"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xml:space="preserve">, </w:t>
      </w:r>
      <w:proofErr w:type="gramStart"/>
      <w:r w:rsidRPr="003355B9">
        <w:t>szigorló hallgató</w:t>
      </w:r>
      <w:proofErr w:type="gramEnd"/>
      <w:r w:rsidRPr="003355B9">
        <w:t xml:space="preserve">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 xml:space="preserve">Hozzájárulok, hogy a jelen munkám alapadatait (szerző, cím, angol és magyar nyelvű tartalmi kivonat, készítés éve, </w:t>
      </w:r>
      <w:proofErr w:type="gramStart"/>
      <w:r w:rsidRPr="003355B9">
        <w:t>konzulens</w:t>
      </w:r>
      <w:proofErr w:type="gramEnd"/>
      <w:r w:rsidRPr="003355B9">
        <w:t>(</w:t>
      </w:r>
      <w:proofErr w:type="spellStart"/>
      <w:r w:rsidRPr="003355B9">
        <w:t>ek</w:t>
      </w:r>
      <w:proofErr w:type="spellEnd"/>
      <w:r w:rsidRPr="003355B9">
        <w:t xml:space="preserve">) neve) a BME VIK nyilvánosan hozzáférhető elektronikus formában, a munka teljes szövegét pedig az egyetem belső hálózatán keresztül (vagy hitelesített felhasználók számára) </w:t>
      </w:r>
      <w:proofErr w:type="spellStart"/>
      <w:r w:rsidRPr="003355B9">
        <w:t>közzétegye</w:t>
      </w:r>
      <w:proofErr w:type="spellEnd"/>
      <w:r w:rsidRPr="003355B9">
        <w:t>.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249"/>
      <w:r w:rsidRPr="003355B9">
        <w:t xml:space="preserve">2017. 11. </w:t>
      </w:r>
      <w:commentRangeEnd w:id="249"/>
      <w:r w:rsidRPr="003355B9">
        <w:t>20</w:t>
      </w:r>
      <w:r w:rsidRPr="003355B9">
        <w:rPr>
          <w:rStyle w:val="Jegyzethivatkozs"/>
        </w:rPr>
        <w:commentReference w:id="249"/>
      </w:r>
    </w:p>
    <w:p w14:paraId="015D0772" w14:textId="77777777" w:rsidR="00E360CD" w:rsidRPr="003355B9" w:rsidRDefault="00E360CD" w:rsidP="00E360CD">
      <w:pPr>
        <w:pStyle w:val="Nyilatkozatalrs"/>
        <w:rPr>
          <w:noProof w:val="0"/>
          <w:rPrChange w:id="250" w:author="Gergo" w:date="2017-11-25T13:10:00Z">
            <w:rPr/>
          </w:rPrChange>
        </w:rPr>
      </w:pPr>
      <w:r w:rsidRPr="003355B9">
        <w:rPr>
          <w:noProof w:val="0"/>
          <w:rPrChange w:id="251" w:author="Gergo" w:date="2017-11-25T13:10:00Z">
            <w:rPr/>
          </w:rPrChange>
        </w:rPr>
        <w:tab/>
        <w:t>...…………………………………………….</w:t>
      </w:r>
    </w:p>
    <w:p w14:paraId="68F346A0" w14:textId="7C7D66F6" w:rsidR="00E360CD" w:rsidRPr="003355B9" w:rsidRDefault="00E360CD" w:rsidP="00E360CD">
      <w:pPr>
        <w:pStyle w:val="Nyilatkozatalrs"/>
        <w:ind w:firstLine="634"/>
        <w:rPr>
          <w:noProof w:val="0"/>
          <w:rPrChange w:id="252" w:author="Gergo" w:date="2017-11-25T13:10:00Z">
            <w:rPr/>
          </w:rPrChange>
        </w:rPr>
      </w:pPr>
      <w:r w:rsidRPr="003355B9">
        <w:rPr>
          <w:noProof w:val="0"/>
          <w:rPrChange w:id="253"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254" w:name="_Toc499416782"/>
      <w:r w:rsidRPr="003355B9">
        <w:lastRenderedPageBreak/>
        <w:t>Bevezetés</w:t>
      </w:r>
      <w:bookmarkEnd w:id="254"/>
    </w:p>
    <w:p w14:paraId="6D04EC2A" w14:textId="55F2F9A4" w:rsidR="00D9525C" w:rsidRPr="003355B9" w:rsidRDefault="00D9525C" w:rsidP="00D9525C">
      <w:pPr>
        <w:pStyle w:val="Cmsor2"/>
      </w:pPr>
      <w:bookmarkStart w:id="255" w:name="_Toc499416783"/>
      <w:r w:rsidRPr="003355B9">
        <w:t>Motiváció</w:t>
      </w:r>
      <w:bookmarkEnd w:id="255"/>
    </w:p>
    <w:p w14:paraId="04E16465" w14:textId="77777777" w:rsidR="00EC6B52" w:rsidRPr="003355B9" w:rsidRDefault="00D9525C" w:rsidP="00D9525C">
      <w:r w:rsidRPr="003355B9">
        <w:t>Az okostelefonok, szerves részévé váltak az életünknek az elmúlt években</w:t>
      </w:r>
      <w:r w:rsidR="002A7339" w:rsidRPr="003355B9">
        <w:t xml:space="preserve">. Majdnem mindenki kényelmesen, otthonosan tudja kezelni őket, akár már egész fiatal kortól is, így kézenfekvővé vált, hogy a mindennapi felhasználáson kívül egyéb, akár tudományos területeken is </w:t>
      </w:r>
      <w:r w:rsidR="00EC6B52" w:rsidRPr="003355B9">
        <w:t xml:space="preserve">hasznát vegyük sokrétű funkcionalitásuknak. </w:t>
      </w:r>
    </w:p>
    <w:p w14:paraId="15B1D5C5" w14:textId="45A35454" w:rsidR="00354AA1" w:rsidRPr="003355B9" w:rsidRDefault="00354AA1" w:rsidP="00D9525C">
      <w:r w:rsidRPr="003355B9">
        <w:t>Modern okostelefonok olyan érzékenységű szenzorokkal vannak ellátva</w:t>
      </w:r>
      <w:r w:rsidR="00181866" w:rsidRPr="003355B9">
        <w:t>,</w:t>
      </w:r>
      <w:r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w:t>
      </w:r>
      <w:proofErr w:type="spellStart"/>
      <w:r w:rsidR="008C01D9" w:rsidRPr="003355B9">
        <w:t>Wifi</w:t>
      </w:r>
      <w:proofErr w:type="spellEnd"/>
      <w:r w:rsidR="008C01D9" w:rsidRPr="003355B9">
        <w:t xml:space="preserve">, </w:t>
      </w:r>
      <w:proofErr w:type="spellStart"/>
      <w:r w:rsidR="008C01D9" w:rsidRPr="003355B9">
        <w:t>Bluetooth</w:t>
      </w:r>
      <w:proofErr w:type="spellEnd"/>
      <w:r w:rsidR="008C01D9" w:rsidRPr="003355B9">
        <w:t xml:space="preserve"> </w:t>
      </w:r>
      <w:proofErr w:type="spellStart"/>
      <w:r w:rsidR="008C01D9" w:rsidRPr="003355B9">
        <w:t>Stb</w:t>
      </w:r>
      <w:proofErr w:type="spellEnd"/>
      <w:r w:rsidR="008C01D9" w:rsidRPr="003355B9">
        <w:t xml:space="preserve">…)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80E5844" w:rsidR="00C37ADF" w:rsidRPr="003355B9" w:rsidRDefault="003C4AB8" w:rsidP="00C37ADF">
      <w:r w:rsidRPr="003355B9">
        <w:t xml:space="preserve">A </w:t>
      </w:r>
      <w:proofErr w:type="gramStart"/>
      <w:r w:rsidRPr="003355B9">
        <w:t>virtuális</w:t>
      </w:r>
      <w:proofErr w:type="gramEnd"/>
      <w:r w:rsidRPr="003355B9">
        <w:t xml:space="preserve"> valóság (</w:t>
      </w:r>
      <w:proofErr w:type="spellStart"/>
      <w:r w:rsidRPr="003355B9">
        <w:t>Virtual</w:t>
      </w:r>
      <w:proofErr w:type="spellEnd"/>
      <w:r w:rsidRPr="003355B9">
        <w:t xml:space="preserve"> </w:t>
      </w:r>
      <w:proofErr w:type="spellStart"/>
      <w:r w:rsidRPr="003355B9">
        <w:t>Reality</w:t>
      </w:r>
      <w:proofErr w:type="spellEnd"/>
      <w:r w:rsidRPr="003355B9">
        <w:t xml:space="preserve"> – VR) szemüvegek elterjedése </w:t>
      </w:r>
      <w:r w:rsidR="00641885" w:rsidRPr="003355B9">
        <w:t>az elmúlt pár évben új kapukat nyithat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w:t>
      </w:r>
      <w:proofErr w:type="gramStart"/>
      <w:r w:rsidR="000A1B97" w:rsidRPr="003355B9">
        <w:t>ideálisabb</w:t>
      </w:r>
      <w:proofErr w:type="gramEnd"/>
      <w:r w:rsidR="000A1B97" w:rsidRPr="003355B9">
        <w:t>, hatékonyabb környezetet teremthetünk.</w:t>
      </w:r>
    </w:p>
    <w:p w14:paraId="09397F57" w14:textId="02704977" w:rsidR="00EC716D" w:rsidRPr="003355B9" w:rsidRDefault="00EC716D" w:rsidP="00EC716D">
      <w:pPr>
        <w:pStyle w:val="Cmsor2"/>
      </w:pPr>
      <w:bookmarkStart w:id="256" w:name="_Toc499416784"/>
      <w:r w:rsidRPr="003355B9">
        <w:t>A Virtuális valóság</w:t>
      </w:r>
      <w:bookmarkEnd w:id="256"/>
    </w:p>
    <w:p w14:paraId="1AE52982" w14:textId="3C57C8F9" w:rsidR="00C37ADF" w:rsidRPr="003355B9" w:rsidRDefault="00224E0E" w:rsidP="000A1B97">
      <w:r w:rsidRPr="003355B9">
        <w:t xml:space="preserve">A VR-szemüvegeknek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57"/>
      <w:r w:rsidR="002F66E9" w:rsidRPr="003355B9">
        <w:t xml:space="preserve">egy </w:t>
      </w:r>
      <w:ins w:id="258" w:author="Gergo" w:date="2017-11-17T13:29:00Z">
        <w:r w:rsidR="005A013E" w:rsidRPr="003355B9">
          <w:t>sztereó</w:t>
        </w:r>
      </w:ins>
      <w:ins w:id="259" w:author="Gergo" w:date="2017-11-17T13:28:00Z">
        <w:r w:rsidR="005A013E" w:rsidRPr="003355B9">
          <w:t xml:space="preserve"> látásrendszeren</w:t>
        </w:r>
      </w:ins>
      <w:del w:id="260" w:author="Gergo" w:date="2017-11-17T13:28:00Z">
        <w:r w:rsidR="002F66E9" w:rsidRPr="003355B9" w:rsidDel="005A013E">
          <w:delText>megfelelő lencsén</w:delText>
        </w:r>
      </w:del>
      <w:r w:rsidR="002F66E9" w:rsidRPr="003355B9">
        <w:t xml:space="preserve"> át nézve a v</w:t>
      </w:r>
      <w:commentRangeEnd w:id="257"/>
      <w:r w:rsidR="004F71B6" w:rsidRPr="003355B9">
        <w:rPr>
          <w:rStyle w:val="Jegyzethivatkozs"/>
        </w:rPr>
        <w:commentReference w:id="257"/>
      </w:r>
      <w:r w:rsidR="002F66E9" w:rsidRPr="003355B9">
        <w:t>alóság élményét kelti. A tény, hogy így részévé válhatunk a háromdimenziós</w:t>
      </w:r>
      <w:r w:rsidR="00831B04" w:rsidRPr="003355B9">
        <w:t>,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kis, amik nagyon hasonlítanak azokra, amiket egy valós </w:t>
      </w:r>
      <w:proofErr w:type="gramStart"/>
      <w:r w:rsidR="00C37ADF" w:rsidRPr="003355B9">
        <w:t>szituációban</w:t>
      </w:r>
      <w:proofErr w:type="gramEnd"/>
      <w:r w:rsidR="00C37ADF" w:rsidRPr="003355B9">
        <w:t xml:space="preserve"> produkálna.</w:t>
      </w:r>
      <w:r w:rsidR="002F66E9" w:rsidRPr="003355B9">
        <w:t xml:space="preserve"> </w:t>
      </w:r>
      <w:r w:rsidR="00C37ADF"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2F437639" w:rsidR="00224E0E" w:rsidRPr="003355B9" w:rsidRDefault="00224E0E" w:rsidP="00EC716D">
      <w:pPr>
        <w:pStyle w:val="Listaszerbekezds"/>
        <w:numPr>
          <w:ilvl w:val="0"/>
          <w:numId w:val="28"/>
        </w:numPr>
      </w:pPr>
      <w:r w:rsidRPr="003355B9">
        <w:t>Az egyik</w:t>
      </w:r>
      <w:ins w:id="261" w:author="Bertalan Forstner" w:date="2017-11-17T09:23:00Z">
        <w:r w:rsidR="006654A7" w:rsidRPr="003355B9">
          <w:t>be</w:t>
        </w:r>
      </w:ins>
      <w:r w:rsidRPr="003355B9">
        <w:t xml:space="preserve"> az olyan </w:t>
      </w:r>
      <w:r w:rsidR="00EC716D" w:rsidRPr="003355B9">
        <w:t>eszközök</w:t>
      </w:r>
      <w:ins w:id="262" w:author="Bertalan Forstner" w:date="2017-11-17T09:23:00Z">
        <w:r w:rsidR="006654A7" w:rsidRPr="003355B9">
          <w:t xml:space="preserve"> tartoznak</w:t>
        </w:r>
      </w:ins>
      <w:r w:rsidR="00EC716D" w:rsidRPr="003355B9">
        <w:t>, melyek saját beépített kijelzővel rendelkeznek, de ezek csak a megjelenítésért felelősek, a számítások, a logika egy külső eszközön fut (pl.: a</w:t>
      </w:r>
      <w:r w:rsidR="008C01D9" w:rsidRPr="003355B9">
        <w:t xml:space="preserve">sztali számítógép vagy laptop) </w:t>
      </w:r>
      <w:r w:rsidR="00EC716D" w:rsidRPr="003355B9">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pPr>
      <w:r w:rsidRPr="003355B9">
        <w:t>A másik csoportba 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5B96387" w:rsidR="00F42F9B" w:rsidRPr="003355B9" w:rsidRDefault="00F42F9B" w:rsidP="00F42F9B">
      <w:r w:rsidRPr="003355B9">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263" w:author="Bertalan Forstner" w:date="2017-11-17T09:24:00Z">
        <w:r w:rsidR="006654A7" w:rsidRPr="003355B9">
          <w:t>,</w:t>
        </w:r>
      </w:ins>
      <w:r w:rsidRPr="003355B9">
        <w:t xml:space="preserve"> csak két lencsével</w:t>
      </w:r>
      <w:ins w:id="264" w:author="Bertalan Forstner" w:date="2017-11-17T09:24:00Z">
        <w:r w:rsidR="006654A7" w:rsidRPr="003355B9">
          <w:t>,</w:t>
        </w:r>
      </w:ins>
      <w:r w:rsidRPr="003355B9">
        <w:t xml:space="preserve"> ezért árban is jóval megengedhetőbb</w:t>
      </w:r>
      <w:r w:rsidR="00D80C4A" w:rsidRPr="003355B9">
        <w:t>. Ami az előnye</w:t>
      </w:r>
      <w:ins w:id="265" w:author="Bertalan Forstner" w:date="2017-11-17T09:24:00Z">
        <w:r w:rsidR="006654A7" w:rsidRPr="003355B9">
          <w:t>,</w:t>
        </w:r>
      </w:ins>
      <w:r w:rsidR="00D80C4A" w:rsidRPr="003355B9">
        <w:t xml:space="preserve"> az részben a hátránya is ennek a megoldásnak</w:t>
      </w:r>
      <w:del w:id="266" w:author="Bertalan Forstner" w:date="2017-11-17T09:24:00Z">
        <w:r w:rsidR="00D80C4A" w:rsidRPr="003355B9" w:rsidDel="006654A7">
          <w:delText xml:space="preserve">. </w:delText>
        </w:r>
      </w:del>
      <w:ins w:id="267"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68" w:name="_Toc499416785"/>
      <w:r w:rsidRPr="003355B9">
        <w:t>A feladat</w:t>
      </w:r>
      <w:bookmarkEnd w:id="268"/>
    </w:p>
    <w:p w14:paraId="60B26E33" w14:textId="2EBBF507" w:rsidR="004963E5" w:rsidRPr="003355B9" w:rsidRDefault="004963E5" w:rsidP="004963E5">
      <w:r w:rsidRPr="003355B9">
        <w:t xml:space="preserve">A feladat egy olyan játék alkalmazás készítése, mely a </w:t>
      </w:r>
      <w:proofErr w:type="gramStart"/>
      <w:r w:rsidRPr="003355B9">
        <w:t>virtuális</w:t>
      </w:r>
      <w:proofErr w:type="gramEnd"/>
      <w:r w:rsidRPr="003355B9">
        <w:t xml:space="preserve"> valóság nyújtotta lehetőségek használata mellett a játékos mentális állapotát is folyamatosan </w:t>
      </w:r>
      <w:proofErr w:type="spellStart"/>
      <w:r w:rsidRPr="003355B9">
        <w:t>moni</w:t>
      </w:r>
      <w:r w:rsidR="00751428" w:rsidRPr="003355B9">
        <w:t>torozza</w:t>
      </w:r>
      <w:proofErr w:type="spellEnd"/>
      <w:r w:rsidR="00751428" w:rsidRPr="003355B9">
        <w:t xml:space="preserve"> és adatokat rögzít róla, a rögzített adatokat pedig különféle</w:t>
      </w:r>
      <w:del w:id="269"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w:t>
      </w:r>
      <w:proofErr w:type="gramStart"/>
      <w:r w:rsidRPr="003355B9">
        <w:t>virtuális</w:t>
      </w:r>
      <w:proofErr w:type="gramEnd"/>
      <w:r w:rsidRPr="003355B9">
        <w:t xml:space="preserve"> valóságot a feladatban a Google </w:t>
      </w:r>
      <w:proofErr w:type="spellStart"/>
      <w:r w:rsidRPr="003355B9">
        <w:t>DayDream</w:t>
      </w:r>
      <w:proofErr w:type="spellEnd"/>
      <w:r w:rsidRPr="003355B9">
        <w:t xml:space="preserve"> néven futó VR szemüvege </w:t>
      </w:r>
      <w:commentRangeStart w:id="270"/>
      <w:r w:rsidRPr="003355B9">
        <w:t>biztosítja</w:t>
      </w:r>
      <w:commentRangeEnd w:id="270"/>
      <w:r w:rsidR="006654A7" w:rsidRPr="003355B9">
        <w:rPr>
          <w:rStyle w:val="Jegyzethivatkozs"/>
        </w:rPr>
        <w:commentReference w:id="270"/>
      </w:r>
      <w:r w:rsidRPr="003355B9">
        <w:t xml:space="preserve">, mely egy </w:t>
      </w:r>
      <w:del w:id="271" w:author="Bertalan Forstner" w:date="2017-11-17T09:24:00Z">
        <w:r w:rsidRPr="003355B9" w:rsidDel="006654A7">
          <w:delText xml:space="preserve">android </w:delText>
        </w:r>
      </w:del>
      <w:proofErr w:type="spellStart"/>
      <w:ins w:id="272" w:author="Bertalan Forstner" w:date="2017-11-17T09:24:00Z">
        <w:r w:rsidR="006654A7" w:rsidRPr="003355B9">
          <w:t>Android</w:t>
        </w:r>
        <w:proofErr w:type="spellEnd"/>
        <w:r w:rsidR="006654A7" w:rsidRPr="003355B9">
          <w:t xml:space="preserve"> </w:t>
        </w:r>
      </w:ins>
      <w:r w:rsidRPr="003355B9">
        <w:t>operációs rendszert futtató „</w:t>
      </w:r>
      <w:proofErr w:type="spellStart"/>
      <w:r w:rsidRPr="003355B9">
        <w:t>DayDream-ready</w:t>
      </w:r>
      <w:proofErr w:type="spellEnd"/>
      <w:r w:rsidRPr="003355B9">
        <w:t>” telefont vár el. Ez egy a piacon található más szemüvegeknél könnyebb,</w:t>
      </w:r>
      <w:r w:rsidR="002C3031" w:rsidRPr="003355B9">
        <w:t xml:space="preserve"> </w:t>
      </w:r>
      <w:r w:rsidRPr="003355B9">
        <w:t xml:space="preserve">jóval kisebb és kényelmesebb </w:t>
      </w:r>
      <w:proofErr w:type="gramStart"/>
      <w:r w:rsidR="002C3031" w:rsidRPr="003355B9">
        <w:t>konstrukció</w:t>
      </w:r>
      <w:proofErr w:type="gramEnd"/>
      <w:r w:rsidR="002C3031" w:rsidRPr="003355B9">
        <w:t xml:space="preserve">, ami egyszerűbb felhasználást tesz lehetővé. A Google szemüvegéhez - a saját </w:t>
      </w:r>
      <w:proofErr w:type="gramStart"/>
      <w:r w:rsidR="002C3031" w:rsidRPr="003355B9">
        <w:t>kategóriáján</w:t>
      </w:r>
      <w:proofErr w:type="gramEnd"/>
      <w:r w:rsidR="002C3031" w:rsidRPr="003355B9">
        <w:t xml:space="preserve">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 xml:space="preserve">Ami a </w:t>
      </w:r>
      <w:proofErr w:type="gramStart"/>
      <w:r w:rsidRPr="003355B9">
        <w:t>mentális</w:t>
      </w:r>
      <w:proofErr w:type="gramEnd"/>
      <w:r w:rsidRPr="003355B9">
        <w:t xml:space="preserve"> állapot megfigyel</w:t>
      </w:r>
      <w:r w:rsidR="008C01D9" w:rsidRPr="003355B9">
        <w:t xml:space="preserve">ését illeti, egy úgynevezett </w:t>
      </w:r>
      <w:proofErr w:type="spellStart"/>
      <w:r w:rsidR="008C01D9" w:rsidRPr="003355B9">
        <w:t>neu</w:t>
      </w:r>
      <w:r w:rsidR="00410FA8" w:rsidRPr="003355B9">
        <w:t>roheadset</w:t>
      </w:r>
      <w:proofErr w:type="spellEnd"/>
      <w:r w:rsidR="00410FA8" w:rsidRPr="003355B9">
        <w:t xml:space="preserve"> segítségével bi</w:t>
      </w:r>
      <w:r w:rsidR="008C01D9" w:rsidRPr="003355B9">
        <w:t>z</w:t>
      </w:r>
      <w:r w:rsidR="00410FA8" w:rsidRPr="003355B9">
        <w:t>tosítjuk</w:t>
      </w:r>
      <w:r w:rsidRPr="003355B9">
        <w:t xml:space="preserve">. Ezt az eszközt úgy kell elképzelni, mint egy kicsit szokatlan </w:t>
      </w:r>
      <w:del w:id="273" w:author="Bertalan Forstner" w:date="2017-11-17T09:25:00Z">
        <w:r w:rsidRPr="003355B9" w:rsidDel="006654A7">
          <w:delText>fejhallgatót</w:delText>
        </w:r>
      </w:del>
      <w:ins w:id="274"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 xml:space="preserve">ok folyamatosan </w:t>
      </w:r>
      <w:proofErr w:type="spellStart"/>
      <w:r w:rsidR="00410FA8" w:rsidRPr="003355B9">
        <w:t>monitorozzák</w:t>
      </w:r>
      <w:proofErr w:type="spellEnd"/>
      <w:r w:rsidRPr="003355B9">
        <w:t xml:space="preserve"> a viselője </w:t>
      </w:r>
      <w:r w:rsidR="00410FA8" w:rsidRPr="003355B9">
        <w:t xml:space="preserve">agyi </w:t>
      </w:r>
      <w:proofErr w:type="gramStart"/>
      <w:r w:rsidR="00410FA8" w:rsidRPr="003355B9">
        <w:t>aktivitását</w:t>
      </w:r>
      <w:proofErr w:type="gramEnd"/>
      <w:r w:rsidR="00410FA8" w:rsidRPr="003355B9">
        <w:t xml:space="preserve">, melyből kinyert származtatott adatokat utána </w:t>
      </w:r>
      <w:del w:id="275" w:author="Gergo" w:date="2017-11-17T13:31:00Z">
        <w:r w:rsidR="00410FA8" w:rsidRPr="003355B9" w:rsidDel="005A013E">
          <w:delText>tovább küld</w:delText>
        </w:r>
        <w:r w:rsidR="007A5167" w:rsidRPr="003355B9" w:rsidDel="005A013E">
          <w:delText>i</w:delText>
        </w:r>
      </w:del>
      <w:proofErr w:type="spellStart"/>
      <w:ins w:id="276" w:author="Gergo" w:date="2017-11-17T13:31:00Z">
        <w:r w:rsidR="005A013E" w:rsidRPr="003355B9">
          <w:t>továbbküldi</w:t>
        </w:r>
      </w:ins>
      <w:proofErr w:type="spellEnd"/>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77" w:name="_Toc499416786"/>
      <w:r w:rsidRPr="003355B9">
        <w:t>A célom</w:t>
      </w:r>
      <w:bookmarkEnd w:id="277"/>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 xml:space="preserve">innovatív </w:t>
      </w:r>
      <w:proofErr w:type="gramStart"/>
      <w:r w:rsidR="007A5167" w:rsidRPr="003355B9">
        <w:t>kontextusba</w:t>
      </w:r>
      <w:proofErr w:type="gramEnd"/>
      <w:r w:rsidR="007A5167" w:rsidRPr="003355B9">
        <w:t xml:space="preserve"> foglal a VR és a </w:t>
      </w:r>
      <w:proofErr w:type="spellStart"/>
      <w:r w:rsidR="007A5167" w:rsidRPr="003355B9">
        <w:t>neuroheadset</w:t>
      </w:r>
      <w:proofErr w:type="spellEnd"/>
      <w:r w:rsidR="007A5167" w:rsidRPr="003355B9">
        <w:t xml:space="preserve">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 xml:space="preserve">fejlesztő gyakorlatok, ahol nagyon hasonló feladatokat kell megoldani </w:t>
      </w:r>
      <w:proofErr w:type="spellStart"/>
      <w:r w:rsidR="001D17D9" w:rsidRPr="003355B9">
        <w:t>repetatív</w:t>
      </w:r>
      <w:proofErr w:type="spellEnd"/>
      <w:r w:rsidR="001D17D9" w:rsidRPr="003355B9">
        <w:t xml:space="preserve"> módon rövid idő után unalmassá vá</w:t>
      </w:r>
      <w:r w:rsidR="00D65EDA" w:rsidRPr="003355B9">
        <w:t xml:space="preserve">lhatnak. Az ilyen feladatok során, ha az alany figyelmét veszti és már nem </w:t>
      </w:r>
      <w:proofErr w:type="gramStart"/>
      <w:r w:rsidR="00D65EDA" w:rsidRPr="003355B9">
        <w:t>koncentrál</w:t>
      </w:r>
      <w:proofErr w:type="gramEnd"/>
      <w:r w:rsidR="00D65EDA" w:rsidRPr="003355B9">
        <w:t xml:space="preserve"> a feladatra a mért eredmények sem lesznek relevánsak, mert nem azt fogják mutatni, ami az alany legjobb tudása. A cél az lenne, hogy mérést, feladatot végző személy figyelmét és érdeklődését a feladat teljes hossza alatt </w:t>
      </w:r>
      <w:proofErr w:type="spellStart"/>
      <w:r w:rsidR="00D65EDA" w:rsidRPr="003355B9">
        <w:t>fent</w:t>
      </w:r>
      <w:del w:id="278" w:author="Gergo" w:date="2017-11-17T13:32:00Z">
        <w:r w:rsidR="00D65EDA" w:rsidRPr="003355B9" w:rsidDel="005A013E">
          <w:delText xml:space="preserve"> </w:delText>
        </w:r>
      </w:del>
      <w:r w:rsidR="00D65EDA" w:rsidRPr="003355B9">
        <w:t>tartsuk</w:t>
      </w:r>
      <w:proofErr w:type="spellEnd"/>
      <w:r w:rsidR="00D65EDA" w:rsidRPr="003355B9">
        <w:t>.</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2A6024DE" w:rsidR="00C804C2" w:rsidRPr="003355B9" w:rsidRDefault="00D205B0" w:rsidP="00D80C4A">
      <w:r w:rsidRPr="003355B9">
        <w:t xml:space="preserve">A Frostig </w:t>
      </w:r>
      <w:commentRangeStart w:id="279"/>
      <w:r w:rsidRPr="003355B9">
        <w:t>teszt</w:t>
      </w:r>
      <w:r w:rsidR="00F01BE8" w:rsidRPr="003355B9">
        <w:t>ek</w:t>
      </w:r>
      <w:commentRangeEnd w:id="279"/>
      <w:r w:rsidR="006654A7" w:rsidRPr="003355B9">
        <w:rPr>
          <w:rStyle w:val="Jegyzethivatkozs"/>
        </w:rPr>
        <w:commentReference w:id="279"/>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r w:rsidRPr="003355B9">
        <w:t>Ezeket a</w:t>
      </w:r>
      <w:r w:rsidR="008C01D9" w:rsidRPr="003355B9">
        <w:t xml:space="preserve"> teszteket gyerekeken végzik (</w:t>
      </w:r>
      <w:r w:rsidR="00C804C2" w:rsidRPr="003355B9">
        <w:t xml:space="preserve">általában 4-7 éves kor között), így, ha ezt egy játék keretein belül </w:t>
      </w:r>
      <w:r w:rsidRPr="003355B9">
        <w:t>lehetne megtenni, akkor mind</w:t>
      </w:r>
      <w:del w:id="280" w:author="Gergo" w:date="2017-11-17T13:32:00Z">
        <w:r w:rsidRPr="003355B9" w:rsidDel="005A013E">
          <w:delText xml:space="preserve"> </w:delText>
        </w:r>
      </w:del>
      <w:r w:rsidRPr="003355B9">
        <w:t xml:space="preserve">két fél számára kedvezőbb kimenethez juthatunk. Nem is igazán egy egyszeri mérés esetén látom ennek nagy jelentőségét, hanem a készségfejlesztő gyakorlatok végzésénél, ahol egy feladat többszöri végrehajtása könnyedén unalmassá válhat és </w:t>
      </w:r>
      <w:proofErr w:type="gramStart"/>
      <w:r w:rsidRPr="003355B9">
        <w:t>ezáltal</w:t>
      </w:r>
      <w:proofErr w:type="gramEnd"/>
      <w:r w:rsidRPr="003355B9">
        <w:t xml:space="preserve"> a pozitív hatása pedig gyengül.</w:t>
      </w:r>
    </w:p>
    <w:p w14:paraId="16BCF227" w14:textId="021F3BA1" w:rsidR="008079AA" w:rsidRPr="003355B9" w:rsidRDefault="008079AA" w:rsidP="008079AA">
      <w:pPr>
        <w:pStyle w:val="Cmsor2"/>
      </w:pPr>
      <w:bookmarkStart w:id="281" w:name="_Toc499416787"/>
      <w:r w:rsidRPr="003355B9">
        <w:lastRenderedPageBreak/>
        <w:t>A dolgozatról</w:t>
      </w:r>
      <w:bookmarkEnd w:id="281"/>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w:t>
      </w:r>
      <w:proofErr w:type="spellStart"/>
      <w:r w:rsidR="00041FE0" w:rsidRPr="003355B9">
        <w:t>pon</w:t>
      </w:r>
      <w:r w:rsidR="00C6712B" w:rsidRPr="003355B9">
        <w:t>tosítom</w:t>
      </w:r>
      <w:proofErr w:type="spellEnd"/>
      <w:r w:rsidR="00C6712B" w:rsidRPr="003355B9">
        <w:t>,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 xml:space="preserve">ségekre </w:t>
      </w:r>
      <w:proofErr w:type="gramStart"/>
      <w:r w:rsidRPr="003355B9">
        <w:t>kerül</w:t>
      </w:r>
      <w:proofErr w:type="gramEnd"/>
      <w:r w:rsidRPr="003355B9">
        <w:t xml:space="preserve">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82"/>
      <w:r w:rsidR="00040F2A" w:rsidRPr="003355B9">
        <w:t>szó</w:t>
      </w:r>
      <w:commentRangeEnd w:id="282"/>
      <w:r w:rsidR="006654A7" w:rsidRPr="003355B9">
        <w:rPr>
          <w:rStyle w:val="Jegyzethivatkozs"/>
        </w:rPr>
        <w:commentReference w:id="282"/>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83" w:name="_Toc499416788"/>
      <w:r w:rsidRPr="003355B9">
        <w:lastRenderedPageBreak/>
        <w:t>Irodalomkutatás és technológiák</w:t>
      </w:r>
      <w:bookmarkEnd w:id="283"/>
    </w:p>
    <w:p w14:paraId="7D435AFE" w14:textId="58F64FFA" w:rsidR="006D716A" w:rsidRPr="003355B9" w:rsidRDefault="006D716A" w:rsidP="006D716A">
      <w:r w:rsidRPr="003355B9">
        <w:t xml:space="preserve">Ebben a fejezetben ismertetni fogom a munka során felhasznált technológiákat, </w:t>
      </w:r>
      <w:commentRangeStart w:id="284"/>
      <w:r w:rsidR="007E2EB8" w:rsidRPr="003355B9">
        <w:t xml:space="preserve">illetve, </w:t>
      </w:r>
      <w:del w:id="285" w:author="Gergo" w:date="2017-11-17T13:33:00Z">
        <w:r w:rsidRPr="003355B9" w:rsidDel="005A013E">
          <w:delText>hogy</w:delText>
        </w:r>
        <w:r w:rsidR="007E2EB8" w:rsidRPr="003355B9" w:rsidDel="005A013E">
          <w:delText xml:space="preserve"> miért ezekre esett a választás</w:delText>
        </w:r>
      </w:del>
      <w:ins w:id="286" w:author="Gergo" w:date="2017-11-17T13:33:00Z">
        <w:r w:rsidR="005A013E" w:rsidRPr="003355B9">
          <w:t>illetve indoklom kiválasztásukat</w:t>
        </w:r>
      </w:ins>
      <w:r w:rsidR="007E2EB8" w:rsidRPr="003355B9">
        <w:t>,</w:t>
      </w:r>
      <w:commentRangeEnd w:id="284"/>
      <w:r w:rsidR="006654A7" w:rsidRPr="003355B9">
        <w:rPr>
          <w:rStyle w:val="Jegyzethivatkozs"/>
        </w:rPr>
        <w:commentReference w:id="284"/>
      </w:r>
      <w:r w:rsidR="007E2EB8" w:rsidRPr="003355B9">
        <w:t xml:space="preserve"> továbbá </w:t>
      </w:r>
      <w:proofErr w:type="spellStart"/>
      <w:r w:rsidR="007E2EB8" w:rsidRPr="003355B9">
        <w:t>pontosításra</w:t>
      </w:r>
      <w:proofErr w:type="spellEnd"/>
      <w:r w:rsidR="007E2EB8" w:rsidRPr="003355B9">
        <w:t xml:space="preserve"> kerül a Frostig tesztek felhasználása is.</w:t>
      </w:r>
    </w:p>
    <w:p w14:paraId="46E64209" w14:textId="128DDC78" w:rsidR="007E2EB8" w:rsidRPr="003355B9" w:rsidRDefault="007E2EB8" w:rsidP="007E2EB8">
      <w:pPr>
        <w:pStyle w:val="Cmsor2"/>
      </w:pPr>
      <w:bookmarkStart w:id="287" w:name="_Toc499416789"/>
      <w:r w:rsidRPr="003355B9">
        <w:t>A VR technológia</w:t>
      </w:r>
      <w:bookmarkEnd w:id="287"/>
    </w:p>
    <w:p w14:paraId="674F90F4" w14:textId="578C02F7" w:rsidR="00B85F3F" w:rsidRPr="003355B9" w:rsidRDefault="00B85F3F" w:rsidP="00B85F3F">
      <w:r w:rsidRPr="003355B9">
        <w:t>A technológia fő feladat</w:t>
      </w:r>
      <w:r w:rsidR="00E821B2" w:rsidRPr="003355B9">
        <w:t>a,</w:t>
      </w:r>
      <w:r w:rsidRPr="003355B9">
        <w:t xml:space="preserve"> hogy valamilyen eszköz segítségével háromdimenziós </w:t>
      </w:r>
      <w:proofErr w:type="gramStart"/>
      <w:r w:rsidRPr="003355B9">
        <w:t>virtuális</w:t>
      </w:r>
      <w:proofErr w:type="gramEnd"/>
      <w:r w:rsidRPr="003355B9">
        <w:t xml:space="preserve"> világot vetítsen a felhasználó köré, melyben nézelődhet, mozoghat vagy akár </w:t>
      </w:r>
      <w:r w:rsidR="00E821B2" w:rsidRPr="003355B9">
        <w:t>különféle interakciókat is végezhet vele.</w:t>
      </w:r>
      <w:r w:rsidR="00E821B2" w:rsidRPr="003355B9">
        <w:tab/>
      </w:r>
    </w:p>
    <w:p w14:paraId="324A87B2" w14:textId="319114C8" w:rsidR="00A14B8F" w:rsidRPr="003355B9" w:rsidRDefault="00A14B8F" w:rsidP="00BF74EC">
      <w:r w:rsidRPr="003355B9">
        <w:t xml:space="preserve">A </w:t>
      </w:r>
      <w:proofErr w:type="gramStart"/>
      <w:r w:rsidRPr="003355B9">
        <w:t>virtuális</w:t>
      </w:r>
      <w:proofErr w:type="gramEnd"/>
      <w:r w:rsidRPr="003355B9">
        <w:t xml:space="preserve"> valóság szemüvegek és különféle kontrollerek ( akár </w:t>
      </w:r>
      <w:proofErr w:type="spellStart"/>
      <w:r w:rsidRPr="003355B9">
        <w:t>bionikus</w:t>
      </w:r>
      <w:proofErr w:type="spellEnd"/>
      <w:r w:rsidRPr="003355B9">
        <w:t xml:space="preserve"> kéz </w:t>
      </w:r>
      <w:commentRangeStart w:id="288"/>
      <w:r w:rsidRPr="003355B9">
        <w:t>is</w:t>
      </w:r>
      <w:commentRangeEnd w:id="288"/>
      <w:r w:rsidR="006654A7" w:rsidRPr="003355B9">
        <w:rPr>
          <w:rStyle w:val="Jegyzethivatkozs"/>
        </w:rPr>
        <w:commentReference w:id="288"/>
      </w:r>
      <w:r w:rsidRPr="003355B9">
        <w:t xml:space="preserve">) már a 90-es évek közepén </w:t>
      </w:r>
      <w:commentRangeStart w:id="289"/>
      <w:r w:rsidRPr="003355B9">
        <w:t>megjelentek</w:t>
      </w:r>
      <w:commentRangeEnd w:id="289"/>
      <w:r w:rsidR="006654A7" w:rsidRPr="003355B9">
        <w:rPr>
          <w:rStyle w:val="Jegyzethivatkozs"/>
        </w:rPr>
        <w:commentReference w:id="289"/>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90"/>
      <w:r w:rsidR="003A1CA4" w:rsidRPr="003355B9">
        <w:t>felé</w:t>
      </w:r>
      <w:commentRangeEnd w:id="290"/>
      <w:r w:rsidR="006654A7" w:rsidRPr="003355B9">
        <w:rPr>
          <w:rStyle w:val="Jegyzethivatkozs"/>
        </w:rPr>
        <w:commentReference w:id="290"/>
      </w:r>
      <w:r w:rsidR="003A1CA4" w:rsidRPr="003355B9">
        <w:t xml:space="preserve">. A legnagyobb </w:t>
      </w:r>
      <w:proofErr w:type="gramStart"/>
      <w:r w:rsidR="003A1CA4" w:rsidRPr="003355B9">
        <w:t>problémát</w:t>
      </w:r>
      <w:proofErr w:type="gramEnd"/>
      <w:r w:rsidRPr="003355B9">
        <w:t xml:space="preserve"> ekkor még az okozta, hogy </w:t>
      </w:r>
      <w:r w:rsidR="003A1CA4" w:rsidRPr="003355B9">
        <w:t xml:space="preserve">a </w:t>
      </w:r>
      <w:r w:rsidRPr="003355B9">
        <w:t>mindennapi felhasználó számára történő tömeggyártáshoz túlságosan is drága volt a technológia.</w:t>
      </w:r>
      <w:r w:rsidR="00BF74EC" w:rsidRPr="003355B9">
        <w:t xml:space="preserve"> </w:t>
      </w:r>
    </w:p>
    <w:p w14:paraId="317DDD63" w14:textId="7B3E59BD" w:rsidR="000A763C" w:rsidRPr="003355B9" w:rsidRDefault="003A1CA4" w:rsidP="000A763C">
      <w:r w:rsidRPr="003355B9">
        <w:t xml:space="preserve">Az ember számára a háromdimenziós érzékelést a binokuláris látás biztosítja. Ez annyit tesz, hogy a két szem vízszintesen különböző </w:t>
      </w:r>
      <w:proofErr w:type="gramStart"/>
      <w:r w:rsidRPr="003355B9">
        <w:t>pozícióban</w:t>
      </w:r>
      <w:proofErr w:type="gramEnd"/>
      <w:r w:rsidRPr="003355B9">
        <w:t xml:space="preserve"> helyezkedik el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proofErr w:type="spellStart"/>
      <w:r w:rsidR="00F801EF" w:rsidRPr="003355B9">
        <w:t>sztereopszisnak</w:t>
      </w:r>
      <w:proofErr w:type="spellEnd"/>
      <w:r w:rsidR="00B54F1F" w:rsidRPr="003355B9">
        <w:t xml:space="preserve"> nevezik. </w:t>
      </w:r>
      <w:r w:rsidR="000A763C" w:rsidRPr="003355B9">
        <w:t xml:space="preserve">Az agy több különböző </w:t>
      </w:r>
      <w:proofErr w:type="gramStart"/>
      <w:r w:rsidR="000A763C" w:rsidRPr="003355B9">
        <w:t>információ</w:t>
      </w:r>
      <w:proofErr w:type="gramEnd"/>
      <w:r w:rsidR="000A763C" w:rsidRPr="003355B9">
        <w:t xml:space="preserve"> alapján következtet az objektumok térbeli helyzetére. Ilyen például a tárgyak fedése, színe, homályossága, ismert tárgyak mérete és a két enyhén eltérő kép. Az utolsót leszámítva ezeket kétdimenziós képekből is ki tudjuk nyerni, de</w:t>
      </w:r>
      <w:r w:rsidR="00F801EF" w:rsidRPr="003355B9">
        <w:t xml:space="preserve"> azok mégsem tűnnek térbelinek.</w:t>
      </w:r>
    </w:p>
    <w:p w14:paraId="134488DC" w14:textId="77777777" w:rsidR="005E2355" w:rsidRDefault="00D405E8">
      <w:pPr>
        <w:keepNext/>
        <w:rPr>
          <w:ins w:id="291" w:author="Gergo" w:date="2017-11-25T18:32:00Z"/>
        </w:rPr>
      </w:pPr>
      <w:r w:rsidRPr="003355B9">
        <w:rPr>
          <w:noProof/>
          <w:sz w:val="19"/>
          <w:lang w:val="en-US"/>
          <w:rPrChange w:id="292" w:author="Gergo" w:date="2017-11-25T13:10:00Z">
            <w:rPr>
              <w:noProof/>
              <w:sz w:val="19"/>
              <w:lang w:val="en-US"/>
            </w:rPr>
          </w:rPrChange>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5D28AE9A" w:rsidR="00D405E8" w:rsidRPr="005E2355" w:rsidRDefault="005E2355">
      <w:pPr>
        <w:pStyle w:val="Kpalrs"/>
        <w:ind w:firstLine="720"/>
        <w:jc w:val="both"/>
        <w:rPr>
          <w:rPrChange w:id="293" w:author="Gergo" w:date="2017-11-25T18:33:00Z">
            <w:rPr>
              <w:sz w:val="19"/>
            </w:rPr>
          </w:rPrChange>
        </w:rPr>
        <w:pPrChange w:id="294" w:author="Gergo" w:date="2017-11-25T18:33:00Z">
          <w:pPr>
            <w:keepNext/>
          </w:pPr>
        </w:pPrChange>
      </w:pPr>
      <w:ins w:id="295" w:author="Gergo" w:date="2017-11-25T18:32:00Z">
        <w:r>
          <w:t xml:space="preserve">Ábra </w:t>
        </w:r>
      </w:ins>
      <w:ins w:id="296" w:author="Gergo" w:date="2017-11-29T13:18:00Z">
        <w:r w:rsidR="00B33261">
          <w:fldChar w:fldCharType="begin"/>
        </w:r>
        <w:r w:rsidR="00B33261">
          <w:instrText xml:space="preserve"> STYLEREF 1 \s </w:instrText>
        </w:r>
      </w:ins>
      <w:r w:rsidR="00B33261">
        <w:fldChar w:fldCharType="separate"/>
      </w:r>
      <w:r w:rsidR="00B33261">
        <w:rPr>
          <w:noProof/>
        </w:rPr>
        <w:t>2</w:t>
      </w:r>
      <w:ins w:id="297"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298" w:author="Gergo" w:date="2017-11-29T13:18:00Z">
        <w:r w:rsidR="00B33261">
          <w:rPr>
            <w:noProof/>
          </w:rPr>
          <w:t>1</w:t>
        </w:r>
        <w:r w:rsidR="00B33261">
          <w:fldChar w:fldCharType="end"/>
        </w:r>
      </w:ins>
      <w:ins w:id="299"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00" w:author="Gergo" w:date="2017-11-17T13:35:00Z"/>
          <w:sz w:val="19"/>
        </w:rPr>
      </w:pPr>
      <w:ins w:id="301" w:author="Gergo" w:date="2017-11-17T13:56:00Z">
        <w:r w:rsidRPr="003355B9">
          <w:rPr>
            <w:b w:val="0"/>
            <w:bCs w:val="0"/>
            <w:sz w:val="19"/>
          </w:rPr>
          <w:tab/>
        </w:r>
        <w:r w:rsidRPr="003355B9">
          <w:rPr>
            <w:b w:val="0"/>
            <w:bCs w:val="0"/>
            <w:sz w:val="19"/>
          </w:rPr>
          <w:tab/>
        </w:r>
      </w:ins>
      <w:commentRangeStart w:id="302"/>
      <w:del w:id="303" w:author="Gergo" w:date="2017-11-17T13:35:00Z">
        <w:r w:rsidR="00D405E8" w:rsidRPr="003355B9" w:rsidDel="005A013E">
          <w:rPr>
            <w:b w:val="0"/>
            <w:bCs w:val="0"/>
            <w:sz w:val="19"/>
          </w:rPr>
          <w:delText>1 - Sztereoszkópikus képpár</w:delText>
        </w:r>
        <w:commentRangeEnd w:id="302"/>
        <w:r w:rsidR="006654A7" w:rsidRPr="003355B9" w:rsidDel="005A013E">
          <w:rPr>
            <w:rStyle w:val="Jegyzethivatkozs"/>
          </w:rPr>
          <w:commentReference w:id="302"/>
        </w:r>
      </w:del>
    </w:p>
    <w:p w14:paraId="2108D65C" w14:textId="18AEFF50" w:rsidR="005A013E" w:rsidRPr="003355B9" w:rsidRDefault="000819E9" w:rsidP="00FD475A">
      <w:pPr>
        <w:keepNext/>
        <w:rPr>
          <w:ins w:id="304" w:author="Gergo" w:date="2017-11-17T13:36:00Z"/>
        </w:rPr>
      </w:pPr>
      <w:r w:rsidRPr="003355B9">
        <w:rPr>
          <w:noProof/>
          <w:lang w:val="en-US"/>
          <w:rPrChange w:id="305" w:author="Gergo" w:date="2017-11-25T13:10:00Z">
            <w:rPr>
              <w:noProof/>
              <w:lang w:val="en-US"/>
            </w:rPr>
          </w:rPrChange>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764F7C3D" w:rsidR="00D405E8" w:rsidRPr="003355B9" w:rsidDel="005A013E" w:rsidRDefault="005E2355">
      <w:pPr>
        <w:pStyle w:val="Kpalrs"/>
        <w:ind w:firstLine="720"/>
        <w:jc w:val="both"/>
        <w:rPr>
          <w:del w:id="306" w:author="Gergo" w:date="2017-11-17T13:36:00Z"/>
          <w:rPrChange w:id="307" w:author="Gergo" w:date="2017-11-25T13:10:00Z">
            <w:rPr>
              <w:del w:id="308" w:author="Gergo" w:date="2017-11-17T13:36:00Z"/>
            </w:rPr>
          </w:rPrChange>
        </w:rPr>
        <w:pPrChange w:id="309" w:author="Gergo" w:date="2017-11-17T13:36:00Z">
          <w:pPr>
            <w:keepNext/>
          </w:pPr>
        </w:pPrChange>
      </w:pPr>
      <w:ins w:id="310" w:author="Gergo" w:date="2017-11-25T18:33:00Z">
        <w:r>
          <w:t xml:space="preserve">Ábra </w:t>
        </w:r>
      </w:ins>
      <w:ins w:id="311" w:author="Gergo" w:date="2017-11-29T13:18:00Z">
        <w:r w:rsidR="00B33261">
          <w:fldChar w:fldCharType="begin"/>
        </w:r>
        <w:r w:rsidR="00B33261">
          <w:instrText xml:space="preserve"> STYLEREF 1 \s </w:instrText>
        </w:r>
      </w:ins>
      <w:r w:rsidR="00B33261">
        <w:fldChar w:fldCharType="separate"/>
      </w:r>
      <w:r w:rsidR="00B33261">
        <w:rPr>
          <w:noProof/>
        </w:rPr>
        <w:t>2</w:t>
      </w:r>
      <w:ins w:id="312"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13" w:author="Gergo" w:date="2017-11-29T13:18:00Z">
        <w:r w:rsidR="00B33261">
          <w:rPr>
            <w:noProof/>
          </w:rPr>
          <w:t>2</w:t>
        </w:r>
        <w:r w:rsidR="00B33261">
          <w:fldChar w:fldCharType="end"/>
        </w:r>
      </w:ins>
      <w:ins w:id="314" w:author="Gergo" w:date="2017-11-25T18:33:00Z">
        <w:r>
          <w:t xml:space="preserve"> </w:t>
        </w:r>
        <w:proofErr w:type="gramStart"/>
        <w:r w:rsidRPr="00C573BC">
          <w:t>A</w:t>
        </w:r>
        <w:proofErr w:type="gramEnd"/>
        <w:r w:rsidRPr="00C573BC">
          <w:t xml:space="preserve"> két kép összekombinálása, az egyik pirosra, a másik kékre színezve</w:t>
        </w:r>
      </w:ins>
    </w:p>
    <w:p w14:paraId="22059A4D" w14:textId="36BC6703" w:rsidR="00D405E8" w:rsidRPr="003355B9" w:rsidRDefault="00D405E8" w:rsidP="00FD475A">
      <w:pPr>
        <w:pStyle w:val="Kpalrs"/>
        <w:ind w:firstLine="720"/>
        <w:jc w:val="both"/>
      </w:pPr>
      <w:del w:id="315" w:author="Gergo" w:date="2017-11-17T13:36:00Z">
        <w:r w:rsidRPr="003355B9" w:rsidDel="005A013E">
          <w:delText>2 – A két kép összekombinálása, az egyik pirosra, a másik kékre színezve</w:delText>
        </w:r>
      </w:del>
    </w:p>
    <w:p w14:paraId="01984F5C" w14:textId="23DA40BF" w:rsidR="00F801EF" w:rsidRDefault="00F801EF" w:rsidP="000A763C">
      <w:pPr>
        <w:rPr>
          <w:ins w:id="316" w:author="Gergo" w:date="2017-11-29T13:17:00Z"/>
        </w:rPr>
      </w:pPr>
      <w:r w:rsidRPr="003355B9">
        <w:t>A két eltérő kétdimenziós kép érzékelésével történő térbeli észlelés mesterségesen is előidézhető, ha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 A szemüvegek kijelzője, vagy esetekben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317" w:author="Gergo" w:date="2017-11-29T13:16:00Z">
        <w:r w:rsidR="00B33261">
          <w:t xml:space="preserve"> A KÉP képen az okostelefon képernyője </w:t>
        </w:r>
        <w:proofErr w:type="gramStart"/>
        <w:r w:rsidR="00B33261">
          <w:t>látható</w:t>
        </w:r>
        <w:proofErr w:type="gramEnd"/>
        <w:r w:rsidR="00B33261">
          <w:t xml:space="preserve"> amin a már kész játék fut.</w:t>
        </w:r>
      </w:ins>
    </w:p>
    <w:p w14:paraId="144A75B7" w14:textId="77777777" w:rsidR="00B33261" w:rsidRDefault="00B33261" w:rsidP="00B33261">
      <w:pPr>
        <w:pStyle w:val="Kp"/>
        <w:rPr>
          <w:ins w:id="318" w:author="Gergo" w:date="2017-11-29T13:18:00Z"/>
        </w:rPr>
        <w:pPrChange w:id="319" w:author="Gergo" w:date="2017-11-29T13:18:00Z">
          <w:pPr>
            <w:pStyle w:val="Kp"/>
          </w:pPr>
        </w:pPrChange>
      </w:pPr>
      <w:ins w:id="320"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D4371B2" w:rsidR="00B33261" w:rsidRPr="003355B9" w:rsidRDefault="00B33261" w:rsidP="00B33261">
      <w:pPr>
        <w:pStyle w:val="Kpalrs"/>
        <w:pPrChange w:id="321" w:author="Gergo" w:date="2017-11-29T13:18:00Z">
          <w:pPr/>
        </w:pPrChange>
      </w:pPr>
      <w:ins w:id="322" w:author="Gergo" w:date="2017-11-29T13:18:00Z">
        <w:r>
          <w:t xml:space="preserve">Ábra </w:t>
        </w:r>
        <w:r>
          <w:fldChar w:fldCharType="begin"/>
        </w:r>
        <w:r>
          <w:instrText xml:space="preserve"> STYLEREF 1 \s </w:instrText>
        </w:r>
      </w:ins>
      <w:r>
        <w:fldChar w:fldCharType="separate"/>
      </w:r>
      <w:r>
        <w:rPr>
          <w:noProof/>
        </w:rPr>
        <w:t>2</w:t>
      </w:r>
      <w:ins w:id="323" w:author="Gergo" w:date="2017-11-29T13:18:00Z">
        <w:r>
          <w:fldChar w:fldCharType="end"/>
        </w:r>
        <w:r>
          <w:t>.</w:t>
        </w:r>
        <w:r>
          <w:fldChar w:fldCharType="begin"/>
        </w:r>
        <w:r>
          <w:instrText xml:space="preserve"> SEQ Figure \* ARABIC \s 1 </w:instrText>
        </w:r>
      </w:ins>
      <w:r>
        <w:fldChar w:fldCharType="separate"/>
      </w:r>
      <w:ins w:id="324" w:author="Gergo" w:date="2017-11-29T13:18:00Z">
        <w:r>
          <w:rPr>
            <w:noProof/>
          </w:rPr>
          <w:t>3</w:t>
        </w:r>
        <w:r>
          <w:fldChar w:fldCharType="end"/>
        </w:r>
        <w:r>
          <w:t xml:space="preserve"> </w:t>
        </w:r>
        <w:proofErr w:type="gramStart"/>
        <w:r>
          <w:t>A</w:t>
        </w:r>
        <w:proofErr w:type="gramEnd"/>
        <w:r>
          <w:t xml:space="preserve"> sztereoszkópikus megjelenítés</w:t>
        </w:r>
      </w:ins>
      <w:ins w:id="325" w:author="Gergo" w:date="2017-11-29T13:19:00Z">
        <w:r>
          <w:t xml:space="preserve"> </w:t>
        </w:r>
        <w:proofErr w:type="spellStart"/>
        <w:r>
          <w:t>DayDreammel</w:t>
        </w:r>
      </w:ins>
      <w:proofErr w:type="spellEnd"/>
    </w:p>
    <w:p w14:paraId="128283E6" w14:textId="0AE37132" w:rsidR="00F15277" w:rsidRPr="003355B9" w:rsidDel="00B33261" w:rsidRDefault="00D405E8" w:rsidP="00904729">
      <w:pPr>
        <w:rPr>
          <w:del w:id="326" w:author="Gergo" w:date="2017-11-29T13:17:00Z"/>
          <w:color w:val="FF0000"/>
          <w:sz w:val="36"/>
        </w:rPr>
      </w:pPr>
      <w:del w:id="327" w:author="Gergo" w:date="2017-11-29T13:17:00Z">
        <w:r w:rsidRPr="003355B9" w:rsidDel="00B33261">
          <w:rPr>
            <w:color w:val="FF0000"/>
            <w:sz w:val="36"/>
          </w:rPr>
          <w:delText>VR android kepernyo screenshot a jatekrol</w:delText>
        </w:r>
      </w:del>
    </w:p>
    <w:p w14:paraId="48E5C85A" w14:textId="01FBD086"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w:t>
      </w:r>
      <w:proofErr w:type="spellStart"/>
      <w:r w:rsidR="003A31EB" w:rsidRPr="003355B9">
        <w:t>metszék</w:t>
      </w:r>
      <w:proofErr w:type="spellEnd"/>
      <w:r w:rsidR="003A31EB" w:rsidRPr="003355B9">
        <w:t xml:space="preserve"> egymást. </w:t>
      </w:r>
      <w:r w:rsidR="00DC1B56" w:rsidRPr="003355B9">
        <w:t xml:space="preserve">A különböző távolságból érkező fénysugarak más szögben esnek a lencsére, így azon megtörve máshol metszik egymást. Amikor távolra fókuszálunk a lencsefeszítő izmok megfeszülnek, és a lencse domborulata csökken, ha </w:t>
      </w:r>
      <w:proofErr w:type="spellStart"/>
      <w:r w:rsidR="00DC1B56" w:rsidRPr="003355B9">
        <w:t>közelre</w:t>
      </w:r>
      <w:proofErr w:type="spellEnd"/>
      <w:r w:rsidR="00DC1B56" w:rsidRPr="003355B9">
        <w:t>, akkor pedig elernyednek és a lencse görbülete nő. A szemlencs</w:t>
      </w:r>
      <w:r w:rsidR="008C01D9" w:rsidRPr="003355B9">
        <w:t>e</w:t>
      </w:r>
      <w:r w:rsidR="00DC1B56" w:rsidRPr="003355B9">
        <w:t xml:space="preserve"> </w:t>
      </w:r>
      <w:proofErr w:type="gramStart"/>
      <w:r w:rsidR="00DC1B56" w:rsidRPr="003355B9">
        <w:t>ezen</w:t>
      </w:r>
      <w:proofErr w:type="gramEnd"/>
      <w:r w:rsidR="00DC1B56" w:rsidRPr="003355B9">
        <w:t xml:space="preserve"> változása teszi lehetővé, hogy különböző távolságokra is élesen </w:t>
      </w:r>
      <w:proofErr w:type="spellStart"/>
      <w:r w:rsidR="00DC1B56" w:rsidRPr="003355B9">
        <w:t>lássunk</w:t>
      </w:r>
      <w:proofErr w:type="spellEnd"/>
      <w:r w:rsidR="00DC1B56" w:rsidRPr="003355B9">
        <w:t>, ám ha  egy tárgy túl közel van, akkor a lencse nem tudja korrigálni a beérkező sugarakat, hogy azok a retinán mets</w:t>
      </w:r>
      <w:r w:rsidR="008C01D9" w:rsidRPr="003355B9">
        <w:t>s</w:t>
      </w:r>
      <w:r w:rsidR="00DC1B56" w:rsidRPr="003355B9">
        <w:t>zék egymást</w:t>
      </w:r>
      <w:r w:rsidR="00B7457E" w:rsidRPr="003355B9">
        <w:t>, így mögötte fogják</w:t>
      </w:r>
      <w:ins w:id="328" w:author="Gergo" w:date="2017-11-17T13:37:00Z">
        <w:r w:rsidR="00FD475A" w:rsidRPr="003355B9">
          <w:t>,</w:t>
        </w:r>
      </w:ins>
      <w:r w:rsidR="00B7457E" w:rsidRPr="003355B9">
        <w:t xml:space="preserve"> és a kép homályos lesz.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w:t>
      </w:r>
      <w:proofErr w:type="spellStart"/>
      <w:r w:rsidR="008822B2" w:rsidRPr="003355B9">
        <w:t>szeteroszkóp</w:t>
      </w:r>
      <w:proofErr w:type="spellEnd"/>
      <w:r w:rsidR="008822B2" w:rsidRPr="003355B9">
        <w:t xml:space="preserve"> képet nézzük.</w:t>
      </w:r>
      <w:r w:rsidR="00B7457E" w:rsidRPr="003355B9">
        <w:t xml:space="preserve"> Ezen lencsék feladat, hogy beérkező fénysugarakat úgy törjék meg, hogy azok kisebb szöget zárjanak be a szemlencse síkjával, és így lehetővé téve az éles látást. </w:t>
      </w:r>
      <w:r w:rsidR="0005293E" w:rsidRPr="003355B9">
        <w:t>Ennek egy másik hatása, hogy a szem távolabbinak érzékeli, látja az adott al</w:t>
      </w:r>
      <w:ins w:id="329" w:author="Gergo" w:date="2017-11-17T13:38:00Z">
        <w:r w:rsidR="00FD475A" w:rsidRPr="003355B9">
          <w:t>a</w:t>
        </w:r>
      </w:ins>
      <w:r w:rsidR="0005293E" w:rsidRPr="003355B9">
        <w:t>kzatot.</w:t>
      </w:r>
    </w:p>
    <w:p w14:paraId="000B3468" w14:textId="77777777" w:rsidR="005E2355" w:rsidRDefault="004441E0">
      <w:pPr>
        <w:pStyle w:val="Kp"/>
        <w:rPr>
          <w:ins w:id="330" w:author="Gergo" w:date="2017-11-25T18:34:00Z"/>
        </w:rPr>
      </w:pPr>
      <w:r w:rsidRPr="003355B9">
        <w:rPr>
          <w:noProof/>
          <w:lang w:val="en-US"/>
          <w:rPrChange w:id="331" w:author="Gergo" w:date="2017-11-25T13:10:00Z">
            <w:rPr>
              <w:noProof/>
              <w:lang w:val="en-US"/>
            </w:rPr>
          </w:rPrChange>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3BF98604" w:rsidR="004441E0" w:rsidRPr="003355B9" w:rsidDel="005E2355" w:rsidRDefault="005E2355">
      <w:pPr>
        <w:pStyle w:val="Kpalrs"/>
        <w:rPr>
          <w:del w:id="332" w:author="Gergo" w:date="2017-11-25T18:35:00Z"/>
          <w:rPrChange w:id="333" w:author="Gergo" w:date="2017-11-25T13:10:00Z">
            <w:rPr>
              <w:del w:id="334" w:author="Gergo" w:date="2017-11-25T18:35:00Z"/>
            </w:rPr>
          </w:rPrChange>
        </w:rPr>
        <w:pPrChange w:id="335" w:author="Gergo" w:date="2017-11-25T18:34:00Z">
          <w:pPr>
            <w:pStyle w:val="Kp"/>
          </w:pPr>
        </w:pPrChange>
      </w:pPr>
      <w:ins w:id="336" w:author="Gergo" w:date="2017-11-25T18:34:00Z">
        <w:r>
          <w:t xml:space="preserve">Ábra </w:t>
        </w:r>
      </w:ins>
      <w:ins w:id="337" w:author="Gergo" w:date="2017-11-29T13:18:00Z">
        <w:r w:rsidR="00B33261">
          <w:fldChar w:fldCharType="begin"/>
        </w:r>
        <w:r w:rsidR="00B33261">
          <w:instrText xml:space="preserve"> STYLEREF 1 \s </w:instrText>
        </w:r>
      </w:ins>
      <w:r w:rsidR="00B33261">
        <w:fldChar w:fldCharType="separate"/>
      </w:r>
      <w:r w:rsidR="00B33261">
        <w:rPr>
          <w:noProof/>
        </w:rPr>
        <w:t>2</w:t>
      </w:r>
      <w:ins w:id="338"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39" w:author="Gergo" w:date="2017-11-29T13:18:00Z">
        <w:r w:rsidR="00B33261">
          <w:rPr>
            <w:noProof/>
          </w:rPr>
          <w:t>4</w:t>
        </w:r>
        <w:r w:rsidR="00B33261">
          <w:fldChar w:fldCharType="end"/>
        </w:r>
      </w:ins>
      <w:ins w:id="340" w:author="Gergo" w:date="2017-11-25T18:34:00Z">
        <w:r>
          <w:t xml:space="preserve"> </w:t>
        </w:r>
        <w:proofErr w:type="gramStart"/>
        <w:r w:rsidRPr="00C573BC">
          <w:t>A</w:t>
        </w:r>
        <w:proofErr w:type="gramEnd"/>
        <w:r w:rsidRPr="00C573BC">
          <w:t xml:space="preserve"> VR szemüvegek lencséinek szerepe a képképzésben</w:t>
        </w:r>
      </w:ins>
    </w:p>
    <w:p w14:paraId="720F1D14" w14:textId="588E9BD2" w:rsidR="00B7457E" w:rsidRPr="003355B9" w:rsidRDefault="004441E0">
      <w:pPr>
        <w:pStyle w:val="Kpalrs"/>
      </w:pPr>
      <w:del w:id="341" w:author="Gergo" w:date="2017-11-25T18:33:00Z">
        <w:r w:rsidRPr="003355B9" w:rsidDel="005E2355">
          <w:delText>3 –</w:delText>
        </w:r>
      </w:del>
      <w:r w:rsidRPr="003355B9">
        <w:t xml:space="preserve"> </w:t>
      </w:r>
      <w:del w:id="342"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proofErr w:type="gramStart"/>
      <w:r w:rsidR="009E3C4A" w:rsidRPr="003355B9">
        <w:t>detektálja</w:t>
      </w:r>
      <w:proofErr w:type="gramEnd"/>
      <w:r w:rsidR="009E3C4A" w:rsidRPr="003355B9">
        <w:t xml:space="preserve">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43" w:name="_Toc499416790"/>
      <w:r w:rsidRPr="003355B9">
        <w:t xml:space="preserve">Google </w:t>
      </w:r>
      <w:proofErr w:type="spellStart"/>
      <w:r w:rsidRPr="003355B9">
        <w:t>DayDream</w:t>
      </w:r>
      <w:bookmarkEnd w:id="343"/>
      <w:proofErr w:type="spellEnd"/>
    </w:p>
    <w:p w14:paraId="0AA65B55" w14:textId="199A2DE1" w:rsidR="00F75CD5" w:rsidRPr="003355B9" w:rsidRDefault="00A83A71" w:rsidP="00700312">
      <w:pPr>
        <w:rPr>
          <w:color w:val="FF0000"/>
          <w:sz w:val="36"/>
        </w:rPr>
      </w:pPr>
      <w:r w:rsidRPr="003355B9">
        <w:t xml:space="preserve">A Google második VR platformja és </w:t>
      </w:r>
      <w:ins w:id="344" w:author="Gergo" w:date="2017-11-17T13:38:00Z">
        <w:r w:rsidR="00FD475A" w:rsidRPr="003355B9">
          <w:rPr>
            <w:rPrChange w:id="345" w:author="Gergo" w:date="2017-11-25T13:10:00Z">
              <w:rPr>
                <w:highlight w:val="yellow"/>
              </w:rPr>
            </w:rPrChange>
          </w:rPr>
          <w:t>eszköze</w:t>
        </w:r>
      </w:ins>
      <w:del w:id="346" w:author="Gergo" w:date="2017-11-17T13:38:00Z">
        <w:r w:rsidRPr="003355B9" w:rsidDel="00FD475A">
          <w:delText>hardverje</w:delText>
        </w:r>
      </w:del>
      <w:r w:rsidRPr="003355B9">
        <w:t xml:space="preserve"> a </w:t>
      </w:r>
      <w:proofErr w:type="spellStart"/>
      <w:r w:rsidRPr="003355B9">
        <w:t>DayDream</w:t>
      </w:r>
      <w:proofErr w:type="spellEnd"/>
      <w:r w:rsidRPr="003355B9">
        <w:t xml:space="preserve"> 2016 novemberében jelent meg. Elődje a </w:t>
      </w:r>
      <w:proofErr w:type="spellStart"/>
      <w:r w:rsidRPr="003355B9">
        <w:t>Cardboard</w:t>
      </w:r>
      <w:proofErr w:type="spellEnd"/>
      <w:r w:rsidRPr="003355B9">
        <w:t xml:space="preserve"> egy könnyű olcsó eszköz, ami a VR népszerűsítésére volt rendeltetett. Míg a </w:t>
      </w:r>
      <w:proofErr w:type="spellStart"/>
      <w:r w:rsidRPr="003355B9">
        <w:t>Cardboardnál</w:t>
      </w:r>
      <w:proofErr w:type="spellEnd"/>
      <w:r w:rsidRPr="003355B9">
        <w:t xml:space="preserve"> a</w:t>
      </w:r>
      <w:r w:rsidR="003A022B" w:rsidRPr="003355B9">
        <w:t xml:space="preserve">z alkalmazások tartalmazták a szükséges szoftvert, addig a </w:t>
      </w:r>
      <w:proofErr w:type="spellStart"/>
      <w:r w:rsidR="003A022B" w:rsidRPr="003355B9">
        <w:t>DayDream</w:t>
      </w:r>
      <w:proofErr w:type="spellEnd"/>
      <w:r w:rsidR="003A022B" w:rsidRPr="003355B9">
        <w:t xml:space="preserve"> esetén az </w:t>
      </w:r>
      <w:del w:id="347" w:author="Bertalan Forstner" w:date="2017-11-17T09:36:00Z">
        <w:r w:rsidR="003A022B" w:rsidRPr="003355B9" w:rsidDel="00BA5C56">
          <w:delText xml:space="preserve">android </w:delText>
        </w:r>
      </w:del>
      <w:proofErr w:type="spellStart"/>
      <w:ins w:id="348" w:author="Bertalan Forstner" w:date="2017-11-17T09:36:00Z">
        <w:r w:rsidR="00BA5C56" w:rsidRPr="003355B9">
          <w:t>Android</w:t>
        </w:r>
        <w:proofErr w:type="spellEnd"/>
        <w:r w:rsidR="00BA5C56" w:rsidRPr="003355B9">
          <w:t xml:space="preserve"> </w:t>
        </w:r>
      </w:ins>
      <w:r w:rsidR="003A022B" w:rsidRPr="003355B9">
        <w:t xml:space="preserve">operációsrendszer. Ebből kifolyólag csak az </w:t>
      </w:r>
      <w:proofErr w:type="spellStart"/>
      <w:r w:rsidR="003A022B" w:rsidRPr="003355B9">
        <w:t>Android</w:t>
      </w:r>
      <w:proofErr w:type="spellEnd"/>
      <w:r w:rsidR="003A022B" w:rsidRPr="003355B9">
        <w:t xml:space="preserve"> 7.1-et (</w:t>
      </w:r>
      <w:proofErr w:type="spellStart"/>
      <w:r w:rsidR="003A022B" w:rsidRPr="003355B9">
        <w:t>Nougat</w:t>
      </w:r>
      <w:proofErr w:type="spellEnd"/>
      <w:r w:rsidR="003A022B" w:rsidRPr="003355B9">
        <w:t xml:space="preserve">) vagy annál újabb operációs rendszert futtató okostelefonok lehetnek képesek a használatára. De ez nem minden. Ahhoz, hogy egy telefon alkalmas legyen a </w:t>
      </w:r>
      <w:proofErr w:type="spellStart"/>
      <w:r w:rsidR="003A022B" w:rsidRPr="003355B9">
        <w:t>DayDream</w:t>
      </w:r>
      <w:proofErr w:type="spellEnd"/>
      <w:r w:rsidR="003A022B" w:rsidRPr="003355B9">
        <w:t xml:space="preserve"> használatára a „</w:t>
      </w:r>
      <w:proofErr w:type="spellStart"/>
      <w:r w:rsidR="003A022B" w:rsidRPr="003355B9">
        <w:t>DayDream-ready</w:t>
      </w:r>
      <w:proofErr w:type="spellEnd"/>
      <w:r w:rsidR="003A022B" w:rsidRPr="003355B9">
        <w:t xml:space="preserve">” besorolást kell kapnia, ami mind hardver, mind szoftver oldalról vizsgálja a telefon képességeit. Ilyen </w:t>
      </w:r>
      <w:proofErr w:type="gramStart"/>
      <w:r w:rsidR="003A022B" w:rsidRPr="003355B9">
        <w:t>kritériumok</w:t>
      </w:r>
      <w:proofErr w:type="gramEnd"/>
      <w:r w:rsidR="003A022B" w:rsidRPr="003355B9">
        <w:t xml:space="preserve"> például </w:t>
      </w:r>
      <w:r w:rsidR="003A022B" w:rsidRPr="003355B9">
        <w:lastRenderedPageBreak/>
        <w:t xml:space="preserve">a </w:t>
      </w:r>
      <w:r w:rsidR="008477AF" w:rsidRPr="003355B9">
        <w:t>képernyő mérete</w:t>
      </w:r>
      <w:r w:rsidR="00171D48" w:rsidRPr="003355B9">
        <w:t xml:space="preserve"> (4.6” és 6.0” között)</w:t>
      </w:r>
      <w:r w:rsidR="008477AF" w:rsidRPr="003355B9">
        <w:t xml:space="preserve"> és felbontása</w:t>
      </w:r>
      <w:r w:rsidR="00171D48" w:rsidRPr="003355B9">
        <w:t xml:space="preserve"> </w:t>
      </w:r>
      <w:r w:rsidR="008477AF" w:rsidRPr="003355B9">
        <w:t>(</w:t>
      </w:r>
      <w:r w:rsidR="00171D48" w:rsidRPr="003355B9">
        <w:t xml:space="preserve">minimum </w:t>
      </w:r>
      <w:proofErr w:type="spellStart"/>
      <w:r w:rsidR="00171D48" w:rsidRPr="003355B9">
        <w:t>Full</w:t>
      </w:r>
      <w:proofErr w:type="spellEnd"/>
      <w:r w:rsidR="00171D48" w:rsidRPr="003355B9">
        <w:t xml:space="preserve"> HD, 1080p, de a 1440p a javasolt), vagy a minimum képernyő frissítési ráta (60Hz) és a legalább két processzor mag. Ezeken kívül még megköti a különböző megjelenítési késleltetések felső határát és különböző API-k támogatását </w:t>
      </w:r>
      <w:proofErr w:type="gramStart"/>
      <w:r w:rsidR="00171D48" w:rsidRPr="003355B9">
        <w:t>( pl.</w:t>
      </w:r>
      <w:proofErr w:type="gramEnd"/>
      <w:r w:rsidR="00171D48" w:rsidRPr="003355B9">
        <w:t xml:space="preserve">: </w:t>
      </w:r>
      <w:proofErr w:type="spellStart"/>
      <w:r w:rsidR="00171D48" w:rsidRPr="003355B9">
        <w:t>Vulkan</w:t>
      </w:r>
      <w:proofErr w:type="spellEnd"/>
      <w:r w:rsidR="00171D48" w:rsidRPr="003355B9">
        <w:t>).</w:t>
      </w:r>
    </w:p>
    <w:p w14:paraId="42CCF42B" w14:textId="5A6903A8" w:rsidR="003A022B" w:rsidRPr="003355B9" w:rsidRDefault="003A022B" w:rsidP="003A022B">
      <w:r w:rsidRPr="003355B9">
        <w:t xml:space="preserve">A Google szemüvege az eddig megjelent eszközökhöz képest kisebb és </w:t>
      </w:r>
      <w:proofErr w:type="gramStart"/>
      <w:r w:rsidRPr="003355B9">
        <w:t>kompaktabb</w:t>
      </w:r>
      <w:proofErr w:type="gramEnd"/>
      <w:r w:rsidRPr="003355B9">
        <w:t xml:space="preserve">. Az eddig megszokott öntött műanyag házat egy teljesen új puha, könnyű szövet borításra cserélte, ami kényelmesebbé tette a viselését. </w:t>
      </w:r>
      <w:r w:rsidR="00545AF0" w:rsidRPr="003355B9">
        <w:t xml:space="preserve">Egy másik előnye a piacon lévő vetélytársaival szemben, hogy nem csak a Google saját telefonjait támogatja, hanem az összes cégét, aki csatlakozott a </w:t>
      </w:r>
      <w:proofErr w:type="spellStart"/>
      <w:r w:rsidR="00545AF0" w:rsidRPr="003355B9">
        <w:t>DayDream</w:t>
      </w:r>
      <w:proofErr w:type="spellEnd"/>
      <w:r w:rsidR="00545AF0" w:rsidRPr="003355B9">
        <w:t xml:space="preserve"> programhoz (pl.: </w:t>
      </w:r>
      <w:proofErr w:type="spellStart"/>
      <w:r w:rsidR="00545AF0" w:rsidRPr="003355B9">
        <w:t>Huawei</w:t>
      </w:r>
      <w:proofErr w:type="spellEnd"/>
      <w:r w:rsidR="00545AF0" w:rsidRPr="003355B9">
        <w:t xml:space="preserve">, Motorola, LG, </w:t>
      </w:r>
      <w:proofErr w:type="spellStart"/>
      <w:r w:rsidR="00545AF0" w:rsidRPr="003355B9">
        <w:t>Sasmung</w:t>
      </w:r>
      <w:proofErr w:type="spellEnd"/>
      <w:r w:rsidR="00545AF0" w:rsidRPr="003355B9">
        <w:t>).</w:t>
      </w:r>
    </w:p>
    <w:p w14:paraId="4D679C9D" w14:textId="77777777" w:rsidR="005E2355" w:rsidRDefault="00700312">
      <w:pPr>
        <w:pStyle w:val="Kp"/>
        <w:rPr>
          <w:ins w:id="349" w:author="Gergo" w:date="2017-11-25T18:35:00Z"/>
        </w:rPr>
      </w:pPr>
      <w:r w:rsidRPr="003355B9">
        <w:rPr>
          <w:noProof/>
          <w:lang w:val="en-US"/>
          <w:rPrChange w:id="350" w:author="Gergo" w:date="2017-11-25T13:10:00Z">
            <w:rPr>
              <w:noProof/>
              <w:lang w:val="en-US"/>
            </w:rPr>
          </w:rPrChange>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40662867" w:rsidR="00700312" w:rsidRPr="003355B9" w:rsidDel="005E2355" w:rsidRDefault="005E2355">
      <w:pPr>
        <w:pStyle w:val="Kpalrs"/>
        <w:rPr>
          <w:del w:id="351" w:author="Gergo" w:date="2017-11-25T18:35:00Z"/>
          <w:rPrChange w:id="352" w:author="Gergo" w:date="2017-11-25T13:10:00Z">
            <w:rPr>
              <w:del w:id="353" w:author="Gergo" w:date="2017-11-25T18:35:00Z"/>
            </w:rPr>
          </w:rPrChange>
        </w:rPr>
        <w:pPrChange w:id="354" w:author="Gergo" w:date="2017-11-25T18:35:00Z">
          <w:pPr>
            <w:pStyle w:val="Kp"/>
          </w:pPr>
        </w:pPrChange>
      </w:pPr>
      <w:ins w:id="355" w:author="Gergo" w:date="2017-11-25T18:35:00Z">
        <w:r>
          <w:t xml:space="preserve">Ábra </w:t>
        </w:r>
      </w:ins>
      <w:ins w:id="356" w:author="Gergo" w:date="2017-11-29T13:18:00Z">
        <w:r w:rsidR="00B33261">
          <w:fldChar w:fldCharType="begin"/>
        </w:r>
        <w:r w:rsidR="00B33261">
          <w:instrText xml:space="preserve"> STYLEREF 1 \s </w:instrText>
        </w:r>
      </w:ins>
      <w:r w:rsidR="00B33261">
        <w:fldChar w:fldCharType="separate"/>
      </w:r>
      <w:r w:rsidR="00B33261">
        <w:rPr>
          <w:noProof/>
        </w:rPr>
        <w:t>2</w:t>
      </w:r>
      <w:ins w:id="357"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58" w:author="Gergo" w:date="2017-11-29T13:18:00Z">
        <w:r w:rsidR="00B33261">
          <w:rPr>
            <w:noProof/>
          </w:rPr>
          <w:t>5</w:t>
        </w:r>
        <w:r w:rsidR="00B33261">
          <w:fldChar w:fldCharType="end"/>
        </w:r>
      </w:ins>
      <w:ins w:id="359" w:author="Gergo" w:date="2017-11-25T18:35:00Z">
        <w:r>
          <w:t xml:space="preserve"> </w:t>
        </w:r>
        <w:proofErr w:type="gramStart"/>
        <w:r w:rsidRPr="00C573BC">
          <w:t>A</w:t>
        </w:r>
        <w:proofErr w:type="gramEnd"/>
        <w:r w:rsidRPr="00C573BC">
          <w:t xml:space="preserve"> Google VR szemüvege a </w:t>
        </w:r>
        <w:proofErr w:type="spellStart"/>
        <w:r w:rsidRPr="00C573BC">
          <w:t>DayDream</w:t>
        </w:r>
      </w:ins>
      <w:proofErr w:type="spellEnd"/>
    </w:p>
    <w:p w14:paraId="09BE3AA5" w14:textId="3A686EEB" w:rsidR="00700312" w:rsidRPr="003355B9" w:rsidRDefault="00700312">
      <w:pPr>
        <w:pStyle w:val="Kpalrs"/>
      </w:pPr>
      <w:del w:id="360" w:author="Gergo" w:date="2017-11-25T18:34:00Z">
        <w:r w:rsidRPr="003355B9" w:rsidDel="005E2355">
          <w:delText>4</w:delText>
        </w:r>
      </w:del>
      <w:r w:rsidRPr="003355B9">
        <w:t xml:space="preserve"> </w:t>
      </w:r>
      <w:del w:id="361" w:author="Gergo" w:date="2017-11-25T18:35:00Z">
        <w:r w:rsidRPr="003355B9" w:rsidDel="005E2355">
          <w:delText>–</w:delText>
        </w:r>
      </w:del>
      <w:r w:rsidRPr="003355B9">
        <w:t xml:space="preserve"> </w:t>
      </w:r>
      <w:del w:id="362" w:author="Gergo" w:date="2017-11-25T18:34:00Z">
        <w:r w:rsidRPr="003355B9" w:rsidDel="005E2355">
          <w:delText>A Google VR szemüvege a DayDream</w:delText>
        </w:r>
      </w:del>
    </w:p>
    <w:p w14:paraId="7EC8014F" w14:textId="12860EA3" w:rsidR="00545AF0" w:rsidRPr="003355B9" w:rsidRDefault="00545AF0" w:rsidP="003A022B">
      <w:r w:rsidRPr="003355B9">
        <w:t xml:space="preserve">Egy vezetéknélküli kontroller is tartozik a szemüveghez, a telefonos VR eszközök között először. Ez új kapukat és lehetőségeket nyit a </w:t>
      </w:r>
      <w:proofErr w:type="gramStart"/>
      <w:r w:rsidR="001E67E1" w:rsidRPr="003355B9">
        <w:t>virtuális</w:t>
      </w:r>
      <w:proofErr w:type="gramEnd"/>
      <w:r w:rsidR="001E67E1" w:rsidRPr="003355B9">
        <w:t xml:space="preserve"> v</w:t>
      </w:r>
      <w:r w:rsidR="008C01D9" w:rsidRPr="003355B9">
        <w:t xml:space="preserve">ilággal való kommunikációhoz. Az </w:t>
      </w:r>
      <w:r w:rsidR="001E67E1" w:rsidRPr="003355B9">
        <w:t xml:space="preserve">irányítást és 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363" w:name="_Toc499416791"/>
      <w:r w:rsidRPr="003355B9">
        <w:t>Játékmotor</w:t>
      </w:r>
      <w:bookmarkEnd w:id="363"/>
    </w:p>
    <w:p w14:paraId="39103FAE" w14:textId="72CBDE98" w:rsidR="006C1187" w:rsidRPr="003355B9" w:rsidRDefault="00C0507E" w:rsidP="000D40A5">
      <w:r w:rsidRPr="003355B9">
        <w:t xml:space="preserve">A modern játékok rengeteg </w:t>
      </w:r>
      <w:proofErr w:type="gramStart"/>
      <w:r w:rsidRPr="003355B9">
        <w:t>funkciót</w:t>
      </w:r>
      <w:proofErr w:type="gramEnd"/>
      <w:r w:rsidRPr="003355B9">
        <w:t xml:space="preserve"> vesznek igénybe, mint például a háromdimenziós kép </w:t>
      </w:r>
      <w:proofErr w:type="spellStart"/>
      <w:r w:rsidRPr="003355B9">
        <w:t>kirenderelése</w:t>
      </w:r>
      <w:proofErr w:type="spellEnd"/>
      <w:r w:rsidRPr="003355B9">
        <w:t>, megjelenítése, hangok lejátszása vagy a fizika megvalósítása. Ezek min</w:t>
      </w:r>
      <w:r w:rsidR="000D40A5" w:rsidRPr="003355B9">
        <w:t>d</w:t>
      </w:r>
      <w:r w:rsidRPr="003355B9">
        <w:t xml:space="preserve"> olyan </w:t>
      </w:r>
      <w:proofErr w:type="gramStart"/>
      <w:r w:rsidRPr="003355B9">
        <w:t>funkciók</w:t>
      </w:r>
      <w:proofErr w:type="gramEnd"/>
      <w:r w:rsidRPr="003355B9">
        <w:t>, amiket majdnem minden játék használ, így kézenfekvővé vált, hogy egy egységbe szervezve</w:t>
      </w:r>
      <w:r w:rsidR="000D40A5" w:rsidRPr="003355B9">
        <w:t>,</w:t>
      </w:r>
      <w:r w:rsidRPr="003355B9">
        <w:t xml:space="preserve"> </w:t>
      </w:r>
      <w:proofErr w:type="spellStart"/>
      <w:r w:rsidRPr="003355B9">
        <w:t>újrafelhasználhatóan</w:t>
      </w:r>
      <w:proofErr w:type="spellEnd"/>
      <w:r w:rsidRPr="003355B9">
        <w:t xml:space="preserve">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364" w:author="Gergo" w:date="2017-11-17T13:40:00Z">
        <w:r w:rsidR="00FD475A" w:rsidRPr="003355B9">
          <w:t>Alkalmazás programozói interfészekre (</w:t>
        </w:r>
        <w:proofErr w:type="spellStart"/>
        <w:r w:rsidR="00FD475A" w:rsidRPr="003355B9">
          <w:t>Application</w:t>
        </w:r>
        <w:proofErr w:type="spellEnd"/>
        <w:r w:rsidR="00FD475A" w:rsidRPr="003355B9">
          <w:t xml:space="preserve"> </w:t>
        </w:r>
        <w:proofErr w:type="spellStart"/>
        <w:r w:rsidR="00FD475A" w:rsidRPr="003355B9">
          <w:t>Programming</w:t>
        </w:r>
        <w:proofErr w:type="spellEnd"/>
        <w:r w:rsidR="00FD475A" w:rsidRPr="003355B9">
          <w:t xml:space="preserve"> </w:t>
        </w:r>
        <w:proofErr w:type="spellStart"/>
        <w:r w:rsidR="00FD475A" w:rsidRPr="003355B9">
          <w:t>Interface</w:t>
        </w:r>
        <w:proofErr w:type="spellEnd"/>
        <w:r w:rsidR="00FD475A" w:rsidRPr="003355B9">
          <w:t xml:space="preserve">, API) </w:t>
        </w:r>
      </w:ins>
      <w:commentRangeStart w:id="365"/>
      <w:del w:id="366" w:author="Gergo" w:date="2017-11-17T13:39:00Z">
        <w:r w:rsidR="000D40A5" w:rsidRPr="003355B9" w:rsidDel="00FD475A">
          <w:delText xml:space="preserve">application programming interfaces-ekre (API) </w:delText>
        </w:r>
        <w:commentRangeEnd w:id="365"/>
        <w:r w:rsidR="00D853FC" w:rsidRPr="003355B9" w:rsidDel="00FD475A">
          <w:rPr>
            <w:rStyle w:val="Jegyzethivatkozs"/>
          </w:rPr>
          <w:commentReference w:id="365"/>
        </w:r>
      </w:del>
      <w:r w:rsidR="000D40A5" w:rsidRPr="003355B9">
        <w:t xml:space="preserve">építenek (pl.: Direct3D, </w:t>
      </w:r>
      <w:proofErr w:type="spellStart"/>
      <w:r w:rsidR="000D40A5" w:rsidRPr="003355B9">
        <w:t>OpenGl</w:t>
      </w:r>
      <w:proofErr w:type="spellEnd"/>
      <w:r w:rsidR="000D40A5" w:rsidRPr="003355B9">
        <w:t xml:space="preserve">, </w:t>
      </w:r>
      <w:proofErr w:type="spellStart"/>
      <w:r w:rsidR="000D40A5" w:rsidRPr="003355B9">
        <w:t>WebGl</w:t>
      </w:r>
      <w:proofErr w:type="spellEnd"/>
      <w:r w:rsidR="000D40A5" w:rsidRPr="003355B9">
        <w:t xml:space="preserve"> </w:t>
      </w:r>
      <w:proofErr w:type="spellStart"/>
      <w:r w:rsidR="000D40A5" w:rsidRPr="003355B9">
        <w:t>stb</w:t>
      </w:r>
      <w:proofErr w:type="spellEnd"/>
      <w:r w:rsidR="000D40A5" w:rsidRPr="003355B9">
        <w:t xml:space="preserve">…), ilyen motorok például a megjelenítő motor, fizikai motor vagy az </w:t>
      </w:r>
      <w:proofErr w:type="spellStart"/>
      <w:r w:rsidR="000D40A5" w:rsidRPr="003355B9">
        <w:t>audió</w:t>
      </w:r>
      <w:proofErr w:type="spellEnd"/>
      <w:r w:rsidR="000D40A5" w:rsidRPr="003355B9">
        <w:t xml:space="preserve"> motor. A játékmotorok</w:t>
      </w:r>
      <w:r w:rsidR="00F24B2D" w:rsidRPr="003355B9">
        <w:t xml:space="preserve"> így egyszerűbbé és egységesebbé teszik a játékfejlesztés folyamatát.</w:t>
      </w:r>
    </w:p>
    <w:p w14:paraId="43C778ED" w14:textId="0C7E0E84" w:rsidR="005B4746" w:rsidRPr="003355B9" w:rsidRDefault="005B4746" w:rsidP="000D40A5">
      <w:r w:rsidRPr="003355B9">
        <w:t xml:space="preserve">A fejlesztés elkezdéséhez játékmotort kellett választanom. Napjainkban a két legelterjedteb eszköz </w:t>
      </w:r>
      <w:proofErr w:type="gramStart"/>
      <w:r w:rsidRPr="003355B9">
        <w:t>a</w:t>
      </w:r>
      <w:proofErr w:type="gramEnd"/>
      <w:r w:rsidRPr="003355B9">
        <w:t xml:space="preserve"> </w:t>
      </w:r>
      <w:proofErr w:type="spellStart"/>
      <w:r w:rsidRPr="003355B9">
        <w:t>Unity</w:t>
      </w:r>
      <w:proofErr w:type="spellEnd"/>
      <w:r w:rsidRPr="003355B9">
        <w:t xml:space="preserve"> </w:t>
      </w:r>
      <w:proofErr w:type="spellStart"/>
      <w:r w:rsidRPr="003355B9">
        <w:t>Engine</w:t>
      </w:r>
      <w:proofErr w:type="spellEnd"/>
      <w:r w:rsidRPr="003355B9">
        <w:t xml:space="preserve"> és az </w:t>
      </w:r>
      <w:proofErr w:type="spellStart"/>
      <w:r w:rsidRPr="003355B9">
        <w:t>Unreal</w:t>
      </w:r>
      <w:proofErr w:type="spellEnd"/>
      <w:r w:rsidRPr="003355B9">
        <w:t xml:space="preserve"> </w:t>
      </w:r>
      <w:proofErr w:type="spellStart"/>
      <w:r w:rsidRPr="003355B9">
        <w:t>Engine</w:t>
      </w:r>
      <w:proofErr w:type="spellEnd"/>
      <w:r w:rsidRPr="003355B9">
        <w:t xml:space="preserv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Pr="003355B9" w:rsidRDefault="00F50151" w:rsidP="00F50151">
      <w:pPr>
        <w:pStyle w:val="Cmsor3"/>
      </w:pPr>
      <w:bookmarkStart w:id="367" w:name="_Toc499416792"/>
      <w:r w:rsidRPr="003355B9">
        <w:t>Grafi</w:t>
      </w:r>
      <w:r w:rsidR="00936FBB" w:rsidRPr="003355B9">
        <w:t>ka</w:t>
      </w:r>
      <w:bookmarkEnd w:id="367"/>
    </w:p>
    <w:p w14:paraId="2023C042" w14:textId="5B648787" w:rsidR="00936FBB" w:rsidRPr="003355B9" w:rsidRDefault="00936FBB" w:rsidP="00936FBB">
      <w:r w:rsidRPr="003355B9">
        <w:t xml:space="preserve">Az </w:t>
      </w:r>
      <w:proofErr w:type="spellStart"/>
      <w:r w:rsidRPr="003355B9">
        <w:t>Unreal</w:t>
      </w:r>
      <w:proofErr w:type="spellEnd"/>
      <w:r w:rsidRPr="003355B9">
        <w:t xml:space="preserve"> </w:t>
      </w:r>
      <w:proofErr w:type="spellStart"/>
      <w:r w:rsidRPr="003355B9">
        <w:t>Egine</w:t>
      </w:r>
      <w:proofErr w:type="spellEnd"/>
      <w:r w:rsidRPr="003355B9">
        <w:t xml:space="preserve"> grafikus t</w:t>
      </w:r>
      <w:r w:rsidR="00726D3F" w:rsidRPr="003355B9">
        <w:t xml:space="preserve">eljesítménye mindig is </w:t>
      </w:r>
      <w:proofErr w:type="gramStart"/>
      <w:r w:rsidR="00726D3F" w:rsidRPr="003355B9">
        <w:t>a</w:t>
      </w:r>
      <w:proofErr w:type="gramEnd"/>
      <w:r w:rsidR="00726D3F" w:rsidRPr="003355B9">
        <w:t xml:space="preserve"> </w:t>
      </w:r>
      <w:proofErr w:type="spellStart"/>
      <w:r w:rsidR="00726D3F" w:rsidRPr="003355B9">
        <w:t>Unity</w:t>
      </w:r>
      <w:proofErr w:type="spellEnd"/>
      <w:r w:rsidR="00726D3F" w:rsidRPr="003355B9">
        <w:t>-</w:t>
      </w:r>
      <w:r w:rsidRPr="003355B9">
        <w:t xml:space="preserve">é előtt járt, így élethűbb világot lehet vele teremteni. Ez az én esetmben nem nyom sokat a latba, mert a </w:t>
      </w:r>
      <w:proofErr w:type="spellStart"/>
      <w:r w:rsidRPr="003355B9">
        <w:t>DayDream</w:t>
      </w:r>
      <w:proofErr w:type="spellEnd"/>
      <w:r w:rsidRPr="003355B9">
        <w:t xml:space="preserve"> esetén a bele helyezett okostelefon biztosítja a számítási </w:t>
      </w:r>
      <w:proofErr w:type="gramStart"/>
      <w:r w:rsidRPr="003355B9">
        <w:t>kapacitást</w:t>
      </w:r>
      <w:proofErr w:type="gramEnd"/>
      <w:r w:rsidRPr="003355B9">
        <w:t>, és így korlátozottak az erőforrások, ami lekorlátozza a megjelenített kép részletességét. Ezért van, hogy a legtöbb telefonos VR alkalmazás úgynevezett „</w:t>
      </w:r>
      <w:proofErr w:type="spellStart"/>
      <w:r w:rsidRPr="003355B9">
        <w:t>Low</w:t>
      </w:r>
      <w:proofErr w:type="spellEnd"/>
      <w:r w:rsidRPr="003355B9">
        <w:t xml:space="preserve"> </w:t>
      </w:r>
      <w:proofErr w:type="spellStart"/>
      <w:r w:rsidRPr="003355B9">
        <w:t>Poly</w:t>
      </w:r>
      <w:proofErr w:type="spellEnd"/>
      <w:r w:rsidRPr="003355B9">
        <w:t xml:space="preserve">” </w:t>
      </w:r>
      <w:proofErr w:type="gramStart"/>
      <w:r w:rsidRPr="003355B9">
        <w:t>objektumokat</w:t>
      </w:r>
      <w:proofErr w:type="gramEnd"/>
      <w:r w:rsidRPr="003355B9">
        <w:t xml:space="preserve"> használ, ami annyit tesz, hogy</w:t>
      </w:r>
      <w:r w:rsidR="003A533A" w:rsidRPr="003355B9">
        <w:t xml:space="preserve"> az alakzatokat határoló háló </w:t>
      </w:r>
      <w:proofErr w:type="spellStart"/>
      <w:r w:rsidR="003A533A" w:rsidRPr="003355B9">
        <w:t>polygonokból</w:t>
      </w:r>
      <w:proofErr w:type="spellEnd"/>
      <w:r w:rsidR="003A533A" w:rsidRPr="003355B9">
        <w:t xml:space="preserve"> épül fel, így felgyorsítv</w:t>
      </w:r>
      <w:r w:rsidR="005B43C8" w:rsidRPr="003355B9">
        <w:t>a</w:t>
      </w:r>
      <w:r w:rsidR="003A533A" w:rsidRPr="003355B9">
        <w:t xml:space="preserve"> a </w:t>
      </w:r>
      <w:proofErr w:type="spellStart"/>
      <w:r w:rsidR="003A533A" w:rsidRPr="003355B9">
        <w:t>raszterizáció</w:t>
      </w:r>
      <w:proofErr w:type="spellEnd"/>
      <w:r w:rsidR="003A533A" w:rsidRPr="003355B9">
        <w:t xml:space="preserve"> folyamatát.</w:t>
      </w:r>
    </w:p>
    <w:p w14:paraId="32CB680A" w14:textId="08FA5704" w:rsidR="005B43C8" w:rsidRPr="003355B9" w:rsidRDefault="005B43C8" w:rsidP="005B43C8">
      <w:pPr>
        <w:pStyle w:val="Cmsor3"/>
      </w:pPr>
      <w:bookmarkStart w:id="368" w:name="_Toc499416793"/>
      <w:r w:rsidRPr="003355B9">
        <w:lastRenderedPageBreak/>
        <w:t>Támogatott platformok</w:t>
      </w:r>
      <w:bookmarkEnd w:id="368"/>
    </w:p>
    <w:p w14:paraId="06E8F8A4" w14:textId="6E751FD8" w:rsidR="005B43C8" w:rsidRPr="003355B9" w:rsidRDefault="005B43C8" w:rsidP="005B43C8">
      <w:r w:rsidRPr="003355B9">
        <w:t xml:space="preserve">Habár mindkét eszköz támogatja az </w:t>
      </w:r>
      <w:proofErr w:type="spellStart"/>
      <w:r w:rsidRPr="003355B9">
        <w:t>Android</w:t>
      </w:r>
      <w:proofErr w:type="spellEnd"/>
      <w:r w:rsidRPr="003355B9">
        <w:t xml:space="preserve"> platformot és azon belül a </w:t>
      </w:r>
      <w:proofErr w:type="spellStart"/>
      <w:r w:rsidRPr="003355B9">
        <w:t>DayDream</w:t>
      </w:r>
      <w:proofErr w:type="spellEnd"/>
      <w:r w:rsidRPr="003355B9">
        <w:t xml:space="preserve">-et is, mégis </w:t>
      </w:r>
      <w:proofErr w:type="gramStart"/>
      <w:r w:rsidRPr="003355B9">
        <w:t>a</w:t>
      </w:r>
      <w:proofErr w:type="gramEnd"/>
      <w:r w:rsidRPr="003355B9">
        <w:t xml:space="preserve"> </w:t>
      </w:r>
      <w:proofErr w:type="spellStart"/>
      <w:r w:rsidRPr="003355B9">
        <w:t>Unity</w:t>
      </w:r>
      <w:proofErr w:type="spellEnd"/>
      <w:r w:rsidRPr="003355B9">
        <w:t xml:space="preserve"> a standard, legszéleskörűbben használt és </w:t>
      </w:r>
      <w:proofErr w:type="spellStart"/>
      <w:r w:rsidRPr="003355B9">
        <w:t>legtámogatottabb</w:t>
      </w:r>
      <w:proofErr w:type="spellEnd"/>
      <w:r w:rsidRPr="003355B9">
        <w:t xml:space="preserve">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369" w:name="_Toc499416794"/>
      <w:r w:rsidRPr="003355B9">
        <w:t>Támogatott programozási nyelvek</w:t>
      </w:r>
      <w:bookmarkEnd w:id="369"/>
    </w:p>
    <w:p w14:paraId="1CEA3193" w14:textId="4A257B08" w:rsidR="00A7215F" w:rsidRPr="003355B9" w:rsidRDefault="00A7215F" w:rsidP="00A7215F">
      <w:r w:rsidRPr="003355B9">
        <w:t xml:space="preserve">Az </w:t>
      </w:r>
      <w:proofErr w:type="spellStart"/>
      <w:r w:rsidRPr="003355B9">
        <w:t>Unreal</w:t>
      </w:r>
      <w:proofErr w:type="spellEnd"/>
      <w:r w:rsidRPr="003355B9">
        <w:t xml:space="preserve"> </w:t>
      </w:r>
      <w:proofErr w:type="spellStart"/>
      <w:r w:rsidRPr="003355B9">
        <w:t>Engine</w:t>
      </w:r>
      <w:proofErr w:type="spellEnd"/>
      <w:r w:rsidRPr="003355B9">
        <w:t xml:space="preserve"> kizárólag a C++ nyelvet támogatja, míg </w:t>
      </w:r>
      <w:proofErr w:type="gramStart"/>
      <w:r w:rsidRPr="003355B9">
        <w:t>a</w:t>
      </w:r>
      <w:proofErr w:type="gramEnd"/>
      <w:r w:rsidRPr="003355B9">
        <w:t xml:space="preserve"> </w:t>
      </w:r>
      <w:proofErr w:type="spellStart"/>
      <w:r w:rsidRPr="003355B9">
        <w:t>Unity</w:t>
      </w:r>
      <w:proofErr w:type="spellEnd"/>
      <w:r w:rsidRPr="003355B9">
        <w:t xml:space="preserve"> a C# illetve egészen az tavaly kiadott 5-ös verzióig a </w:t>
      </w:r>
      <w:proofErr w:type="spellStart"/>
      <w:r w:rsidRPr="003355B9">
        <w:t>Boo</w:t>
      </w:r>
      <w:proofErr w:type="spellEnd"/>
      <w:r w:rsidRPr="003355B9">
        <w:t xml:space="preserve"> nyelvet és az idén augusztusban megjelent 2017.1-es verzióig a </w:t>
      </w:r>
      <w:proofErr w:type="spellStart"/>
      <w:r w:rsidRPr="003355B9">
        <w:t>UnityScript</w:t>
      </w:r>
      <w:proofErr w:type="spellEnd"/>
      <w:r w:rsidRPr="003355B9">
        <w:t xml:space="preserve">-et is, amik már </w:t>
      </w:r>
      <w:ins w:id="370" w:author="Gergo" w:date="2017-11-17T13:40:00Z">
        <w:r w:rsidR="00FD475A" w:rsidRPr="003355B9">
          <w:t>elavultnak</w:t>
        </w:r>
      </w:ins>
      <w:commentRangeStart w:id="371"/>
      <w:del w:id="372" w:author="Gergo" w:date="2017-11-17T13:40:00Z">
        <w:r w:rsidRPr="003355B9" w:rsidDel="00FD475A">
          <w:delText xml:space="preserve">deprecated-nek </w:delText>
        </w:r>
      </w:del>
      <w:r w:rsidRPr="003355B9">
        <w:t xml:space="preserve"> (</w:t>
      </w:r>
      <w:proofErr w:type="spellStart"/>
      <w:del w:id="373" w:author="Gergo" w:date="2017-11-17T13:40:00Z">
        <w:r w:rsidRPr="003355B9" w:rsidDel="00FD475A">
          <w:delText>elavultnak</w:delText>
        </w:r>
      </w:del>
      <w:ins w:id="374" w:author="Gergo" w:date="2017-11-17T13:40:00Z">
        <w:r w:rsidR="00FD475A" w:rsidRPr="003355B9">
          <w:t>deprecated-nek</w:t>
        </w:r>
      </w:ins>
      <w:proofErr w:type="spellEnd"/>
      <w:r w:rsidRPr="003355B9">
        <w:t>)</w:t>
      </w:r>
      <w:commentRangeEnd w:id="371"/>
      <w:r w:rsidR="00D853FC" w:rsidRPr="003355B9">
        <w:rPr>
          <w:rStyle w:val="Jegyzethivatkozs"/>
        </w:rPr>
        <w:commentReference w:id="371"/>
      </w:r>
      <w:r w:rsidRPr="003355B9">
        <w:t xml:space="preserve"> lettek nyilvánítva. </w:t>
      </w:r>
    </w:p>
    <w:p w14:paraId="1E5395FC" w14:textId="5008AFCC" w:rsidR="00A7215F" w:rsidRPr="003355B9" w:rsidRDefault="00A7215F" w:rsidP="00A7215F">
      <w:pPr>
        <w:pStyle w:val="Cmsor3"/>
      </w:pPr>
      <w:bookmarkStart w:id="375" w:name="_Toc499416795"/>
      <w:r w:rsidRPr="003355B9">
        <w:t>Dizájn vs. Programozás</w:t>
      </w:r>
      <w:bookmarkEnd w:id="375"/>
    </w:p>
    <w:p w14:paraId="784D0637" w14:textId="212AA30C" w:rsidR="00A7215F" w:rsidRPr="003355B9" w:rsidRDefault="00A7215F" w:rsidP="00A7215F">
      <w:r w:rsidRPr="003355B9">
        <w:t xml:space="preserve">Az egyik legnagyobb </w:t>
      </w:r>
      <w:proofErr w:type="gramStart"/>
      <w:r w:rsidRPr="003355B9">
        <w:t>faktor</w:t>
      </w:r>
      <w:proofErr w:type="gramEnd"/>
      <w:r w:rsidRPr="003355B9">
        <w:t xml:space="preserve"> a döntésben az volt, hogy az </w:t>
      </w:r>
      <w:proofErr w:type="spellStart"/>
      <w:r w:rsidRPr="003355B9">
        <w:t>Unreal</w:t>
      </w:r>
      <w:proofErr w:type="spellEnd"/>
      <w:r w:rsidRPr="003355B9">
        <w:t xml:space="preserve"> </w:t>
      </w:r>
      <w:proofErr w:type="spellStart"/>
      <w:r w:rsidRPr="003355B9">
        <w:t>Engine</w:t>
      </w:r>
      <w:proofErr w:type="spellEnd"/>
      <w:r w:rsidRPr="003355B9">
        <w:t xml:space="preserve"> sokkal inkább </w:t>
      </w:r>
      <w:proofErr w:type="spellStart"/>
      <w:r w:rsidRPr="003355B9">
        <w:t>dizájner</w:t>
      </w:r>
      <w:proofErr w:type="spellEnd"/>
      <w:r w:rsidRPr="003355B9">
        <w:t xml:space="preserve"> barát mintsem programozó. Egy úgynevezett „</w:t>
      </w:r>
      <w:proofErr w:type="spellStart"/>
      <w:r w:rsidRPr="003355B9">
        <w:t>blueprint</w:t>
      </w:r>
      <w:proofErr w:type="spellEnd"/>
      <w:r w:rsidRPr="003355B9">
        <w:t>” technológiát használ</w:t>
      </w:r>
      <w:r w:rsidR="00726D3F" w:rsidRPr="003355B9">
        <w:t>,</w:t>
      </w:r>
      <w:r w:rsidRPr="003355B9">
        <w:t xml:space="preserve"> ami lehetővé teszi, csomópontok és köztük lévő kapcsolatok grafikus</w:t>
      </w:r>
      <w:r w:rsidR="00D33B7B" w:rsidRPr="003355B9">
        <w:t xml:space="preserve"> tervezésével generálható a kód, így lehetővé téve, hogy, ha helyenként korlátozottan is, de tényleges kód írása nélkül is készíthető legyen játék. Továbbá </w:t>
      </w:r>
      <w:proofErr w:type="gramStart"/>
      <w:r w:rsidR="00D33B7B" w:rsidRPr="003355B9">
        <w:t>a</w:t>
      </w:r>
      <w:proofErr w:type="gramEnd"/>
      <w:r w:rsidR="00D33B7B" w:rsidRPr="003355B9">
        <w:t xml:space="preserve"> </w:t>
      </w:r>
      <w:proofErr w:type="spellStart"/>
      <w:r w:rsidR="00D33B7B" w:rsidRPr="003355B9">
        <w:t>Unity</w:t>
      </w:r>
      <w:proofErr w:type="spellEnd"/>
      <w:r w:rsidR="00D33B7B" w:rsidRPr="003355B9">
        <w:t xml:space="preserve"> programozási API-ja jobban dokumentált és széleskörűbb szupport érhető el hozzá a </w:t>
      </w:r>
      <w:proofErr w:type="spellStart"/>
      <w:r w:rsidR="00D33B7B" w:rsidRPr="003355B9">
        <w:t>Unity</w:t>
      </w:r>
      <w:proofErr w:type="spellEnd"/>
      <w:r w:rsidR="00D33B7B" w:rsidRPr="003355B9">
        <w:t xml:space="preserve"> saját, illetve egyéb külső fórumokon.</w:t>
      </w:r>
    </w:p>
    <w:p w14:paraId="51DA0C18" w14:textId="22F4576C" w:rsidR="002B6E5B" w:rsidRPr="003355B9" w:rsidRDefault="002B6E5B" w:rsidP="002B6E5B">
      <w:pPr>
        <w:pStyle w:val="Cmsor3"/>
      </w:pPr>
      <w:bookmarkStart w:id="376" w:name="_Toc499416796"/>
      <w:r w:rsidRPr="003355B9">
        <w:t>Döntés</w:t>
      </w:r>
      <w:bookmarkEnd w:id="376"/>
    </w:p>
    <w:p w14:paraId="57D840E9" w14:textId="7CBE349E" w:rsidR="002B6E5B" w:rsidRPr="003355B9" w:rsidRDefault="002B6E5B" w:rsidP="00A7215F">
      <w:r w:rsidRPr="003355B9">
        <w:t xml:space="preserve">Ezen szempontok figyelembevételével főleg a C# nyelv használata, a programozói hozzáállás nyomatékosabb támogatása és a Google VR-t támogató átlátható, jól dokumentált  API  miatt </w:t>
      </w:r>
      <w:proofErr w:type="gramStart"/>
      <w:r w:rsidRPr="003355B9">
        <w:t>a</w:t>
      </w:r>
      <w:proofErr w:type="gramEnd"/>
      <w:r w:rsidRPr="003355B9">
        <w:t xml:space="preserve"> </w:t>
      </w:r>
      <w:proofErr w:type="spellStart"/>
      <w:r w:rsidRPr="003355B9">
        <w:t>Unity</w:t>
      </w:r>
      <w:proofErr w:type="spellEnd"/>
      <w:r w:rsidRPr="003355B9">
        <w:t xml:space="preserve"> Engin-re esett a választásom.</w:t>
      </w:r>
    </w:p>
    <w:p w14:paraId="449281BF" w14:textId="2508C7DD" w:rsidR="007E2EB8" w:rsidRDefault="007E2EB8" w:rsidP="007E2EB8">
      <w:pPr>
        <w:pStyle w:val="Cmsor2"/>
        <w:rPr>
          <w:ins w:id="377" w:author="Gergo" w:date="2017-11-25T22:47:00Z"/>
        </w:rPr>
      </w:pPr>
      <w:bookmarkStart w:id="378" w:name="_Toc499416797"/>
      <w:commentRangeStart w:id="379"/>
      <w:r w:rsidRPr="003355B9">
        <w:t>A Frostig tesztek</w:t>
      </w:r>
      <w:bookmarkEnd w:id="378"/>
    </w:p>
    <w:p w14:paraId="5CE82A65" w14:textId="29FBA2FD" w:rsidR="004D0C18" w:rsidRDefault="00142DB8">
      <w:pPr>
        <w:rPr>
          <w:ins w:id="380" w:author="Gergo" w:date="2017-11-25T23:18:00Z"/>
          <w:rFonts w:ascii="Arial" w:hAnsi="Arial"/>
          <w:color w:val="4D4D4D"/>
          <w:shd w:val="clear" w:color="auto" w:fill="FFFFFF"/>
        </w:rPr>
        <w:pPrChange w:id="381" w:author="Gergo" w:date="2017-11-25T22:47:00Z">
          <w:pPr>
            <w:pStyle w:val="Cmsor2"/>
          </w:pPr>
        </w:pPrChange>
      </w:pPr>
      <w:ins w:id="382" w:author="Gergo" w:date="2017-11-25T23:06:00Z">
        <w:r>
          <w:t xml:space="preserve">A teszt </w:t>
        </w:r>
        <w:proofErr w:type="spellStart"/>
        <w:r>
          <w:t>Marianne</w:t>
        </w:r>
        <w:proofErr w:type="spellEnd"/>
        <w:r>
          <w:t xml:space="preserve"> </w:t>
        </w:r>
        <w:proofErr w:type="gramStart"/>
        <w:r>
          <w:t>Frostig</w:t>
        </w:r>
      </w:ins>
      <w:ins w:id="383" w:author="Gergo" w:date="2017-11-25T23:10:00Z">
        <w:r>
          <w:t xml:space="preserve"> után</w:t>
        </w:r>
        <w:proofErr w:type="gramEnd"/>
        <w:r>
          <w:t xml:space="preserve"> kapta a nevet, de </w:t>
        </w:r>
      </w:ins>
      <w:ins w:id="384" w:author="Gergo" w:date="2017-11-25T23:11:00Z">
        <w:r>
          <w:rPr>
            <w:rFonts w:ascii="Arial" w:hAnsi="Arial" w:cs="Arial"/>
            <w:color w:val="4D4D4D"/>
            <w:shd w:val="clear" w:color="auto" w:fill="FFFFFF"/>
          </w:rPr>
          <w:t xml:space="preserve">DTVP, azaz </w:t>
        </w:r>
        <w:proofErr w:type="spellStart"/>
        <w:r>
          <w:rPr>
            <w:rFonts w:ascii="Arial" w:hAnsi="Arial" w:cs="Arial"/>
            <w:color w:val="4D4D4D"/>
            <w:shd w:val="clear" w:color="auto" w:fill="FFFFFF"/>
          </w:rPr>
          <w:t>Developmental</w:t>
        </w:r>
        <w:proofErr w:type="spellEnd"/>
        <w:r>
          <w:rPr>
            <w:rFonts w:ascii="Arial" w:hAnsi="Arial" w:cs="Arial"/>
            <w:color w:val="4D4D4D"/>
            <w:shd w:val="clear" w:color="auto" w:fill="FFFFFF"/>
          </w:rPr>
          <w:t xml:space="preserve"> Test of Visual </w:t>
        </w:r>
        <w:proofErr w:type="spellStart"/>
        <w:r>
          <w:rPr>
            <w:rFonts w:ascii="Arial" w:hAnsi="Arial" w:cs="Arial"/>
            <w:color w:val="4D4D4D"/>
            <w:shd w:val="clear" w:color="auto" w:fill="FFFFFF"/>
          </w:rPr>
          <w:t>Perception</w:t>
        </w:r>
        <w:proofErr w:type="spellEnd"/>
        <w:r>
          <w:rPr>
            <w:rFonts w:ascii="Arial" w:hAnsi="Arial" w:cs="Arial"/>
            <w:color w:val="4D4D4D"/>
            <w:shd w:val="clear" w:color="auto" w:fill="FFFFFF"/>
          </w:rPr>
          <w:t xml:space="preserve"> néven is ismert.</w:t>
        </w:r>
      </w:ins>
      <w:ins w:id="385" w:author="Gergo" w:date="2017-11-25T23:18:00Z">
        <w:r w:rsidR="006D684C">
          <w:rPr>
            <w:rFonts w:ascii="Arial" w:hAnsi="Arial" w:cs="Arial"/>
            <w:color w:val="4D4D4D"/>
            <w:shd w:val="clear" w:color="auto" w:fill="FFFFFF"/>
          </w:rPr>
          <w:t xml:space="preserve"> A teszt kialakításának </w:t>
        </w:r>
        <w:proofErr w:type="gramStart"/>
        <w:r w:rsidR="006D684C">
          <w:rPr>
            <w:rFonts w:ascii="Arial" w:hAnsi="Arial" w:cs="Arial"/>
            <w:color w:val="4D4D4D"/>
            <w:shd w:val="clear" w:color="auto" w:fill="FFFFFF"/>
          </w:rPr>
          <w:t>koncepciója</w:t>
        </w:r>
        <w:proofErr w:type="gramEnd"/>
        <w:r w:rsidR="006D684C">
          <w:rPr>
            <w:rFonts w:ascii="Arial" w:hAnsi="Arial" w:cs="Arial"/>
            <w:color w:val="4D4D4D"/>
            <w:shd w:val="clear" w:color="auto" w:fill="FFFFFF"/>
          </w:rPr>
          <w:t xml:space="preserve"> az, hogy a percepció fejlődésének zavarai és a tanulási nehézségek között szoros </w:t>
        </w:r>
        <w:r w:rsidR="006D684C">
          <w:rPr>
            <w:rFonts w:ascii="Arial" w:hAnsi="Arial" w:cs="Arial"/>
            <w:color w:val="4D4D4D"/>
            <w:shd w:val="clear" w:color="auto" w:fill="FFFFFF"/>
          </w:rPr>
          <w:lastRenderedPageBreak/>
          <w:t>kapcsolat van, így egy olyan diagnosztikai és terápiás eljárás kidolgozása volt a cél, aminek a segítségével a percepciós nehézségek diagnosztizálhatók és így a velük kapcsolatban álló tanulási nehézségek is.</w:t>
        </w:r>
      </w:ins>
    </w:p>
    <w:p w14:paraId="35A8931D" w14:textId="168860B0" w:rsidR="006D684C" w:rsidRPr="004D0C18" w:rsidRDefault="006D684C">
      <w:pPr>
        <w:rPr>
          <w:rPrChange w:id="386" w:author="Gergo" w:date="2017-11-25T22:47:00Z">
            <w:rPr/>
          </w:rPrChange>
        </w:rPr>
        <w:pPrChange w:id="387" w:author="Gergo" w:date="2017-11-25T22:47:00Z">
          <w:pPr>
            <w:pStyle w:val="Cmsor2"/>
          </w:pPr>
        </w:pPrChange>
      </w:pPr>
      <w:ins w:id="388" w:author="Gergo" w:date="2017-11-25T23:26:00Z">
        <w:r>
          <w:rPr>
            <w:rFonts w:ascii="Arial" w:hAnsi="Arial" w:cs="Arial"/>
            <w:color w:val="4D4D4D"/>
            <w:shd w:val="clear" w:color="auto" w:fill="FFFFFF"/>
          </w:rPr>
          <w:t>A teszt egyre szűkülő</w:t>
        </w:r>
      </w:ins>
      <w:ins w:id="389" w:author="Gergo" w:date="2017-11-25T23:29:00Z">
        <w:r w:rsidR="003A2E5E">
          <w:rPr>
            <w:rFonts w:ascii="Arial" w:hAnsi="Arial" w:cs="Arial"/>
            <w:color w:val="4D4D4D"/>
            <w:shd w:val="clear" w:color="auto" w:fill="FFFFFF"/>
          </w:rPr>
          <w:t xml:space="preserve"> vonalak közti alakkövető, </w:t>
        </w:r>
        <w:proofErr w:type="spellStart"/>
        <w:r w:rsidR="003A2E5E">
          <w:rPr>
            <w:rFonts w:ascii="Arial" w:hAnsi="Arial" w:cs="Arial"/>
            <w:color w:val="4D4D4D"/>
            <w:shd w:val="clear" w:color="auto" w:fill="FFFFFF"/>
          </w:rPr>
          <w:t>vonalhúzásos</w:t>
        </w:r>
        <w:proofErr w:type="spellEnd"/>
        <w:r w:rsidR="003A2E5E">
          <w:rPr>
            <w:rFonts w:ascii="Arial" w:hAnsi="Arial" w:cs="Arial"/>
            <w:color w:val="4D4D4D"/>
            <w:shd w:val="clear" w:color="auto" w:fill="FFFFFF"/>
          </w:rPr>
          <w:t xml:space="preserve"> feladatokból épül fel.</w:t>
        </w:r>
      </w:ins>
      <w:ins w:id="390" w:author="Gergo" w:date="2017-11-25T23:31:00Z">
        <w:r w:rsidR="003A2E5E">
          <w:rPr>
            <w:rFonts w:ascii="Arial" w:hAnsi="Arial" w:cs="Arial"/>
            <w:color w:val="4D4D4D"/>
            <w:shd w:val="clear" w:color="auto" w:fill="FFFFFF"/>
          </w:rPr>
          <w:t xml:space="preserve"> Ez</w:t>
        </w:r>
      </w:ins>
      <w:ins w:id="391" w:author="Gergo" w:date="2017-11-25T23:35:00Z">
        <w:r w:rsidR="003A2E5E">
          <w:rPr>
            <w:rFonts w:ascii="Arial" w:hAnsi="Arial" w:cs="Arial"/>
            <w:color w:val="4D4D4D"/>
            <w:shd w:val="clear" w:color="auto" w:fill="FFFFFF"/>
          </w:rPr>
          <w:t>ek</w:t>
        </w:r>
      </w:ins>
      <w:ins w:id="392" w:author="Gergo" w:date="2017-11-25T23:31:00Z">
        <w:r w:rsidR="003A2E5E">
          <w:rPr>
            <w:rFonts w:ascii="Arial" w:hAnsi="Arial" w:cs="Arial"/>
            <w:color w:val="4D4D4D"/>
            <w:shd w:val="clear" w:color="auto" w:fill="FFFFFF"/>
          </w:rPr>
          <w:t xml:space="preserve"> a percepciós készség, a látási és a mozgási ingerek összerendelését</w:t>
        </w:r>
      </w:ins>
      <w:ins w:id="393" w:author="Gergo" w:date="2017-11-25T23:35:00Z">
        <w:r w:rsidR="003A2E5E">
          <w:rPr>
            <w:rFonts w:ascii="Arial" w:hAnsi="Arial" w:cs="Arial"/>
            <w:color w:val="4D4D4D"/>
            <w:shd w:val="clear" w:color="auto" w:fill="FFFFFF"/>
          </w:rPr>
          <w:t xml:space="preserve"> mérik és javítják</w:t>
        </w:r>
      </w:ins>
      <w:ins w:id="394" w:author="Gergo" w:date="2017-11-25T23:31:00Z">
        <w:r w:rsidR="003A2E5E">
          <w:rPr>
            <w:rFonts w:ascii="Arial" w:hAnsi="Arial" w:cs="Arial"/>
            <w:color w:val="4D4D4D"/>
            <w:shd w:val="clear" w:color="auto" w:fill="FFFFFF"/>
          </w:rPr>
          <w:t xml:space="preserve"> (pl. rajzolás, írás, labdadobás).</w:t>
        </w:r>
      </w:ins>
      <w:ins w:id="395" w:author="Gergo" w:date="2017-11-25T23:36:00Z">
        <w:r w:rsidR="009D6695">
          <w:rPr>
            <w:rFonts w:ascii="Arial" w:hAnsi="Arial" w:cs="Arial"/>
            <w:color w:val="4D4D4D"/>
            <w:shd w:val="clear" w:color="auto" w:fill="FFFFFF"/>
          </w:rPr>
          <w:t xml:space="preserve"> A tesztet </w:t>
        </w:r>
        <w:proofErr w:type="gramStart"/>
        <w:r w:rsidR="009D6695">
          <w:rPr>
            <w:rFonts w:ascii="Arial" w:hAnsi="Arial" w:cs="Arial"/>
            <w:color w:val="4D4D4D"/>
            <w:shd w:val="clear" w:color="auto" w:fill="FFFFFF"/>
          </w:rPr>
          <w:t>klasszikusan</w:t>
        </w:r>
        <w:proofErr w:type="gramEnd"/>
        <w:r w:rsidR="009D6695">
          <w:rPr>
            <w:rFonts w:ascii="Arial" w:hAnsi="Arial" w:cs="Arial"/>
            <w:color w:val="4D4D4D"/>
            <w:shd w:val="clear" w:color="auto" w:fill="FFFFFF"/>
          </w:rPr>
          <w:t xml:space="preserve"> papíron </w:t>
        </w:r>
      </w:ins>
      <w:ins w:id="396" w:author="Gergo" w:date="2017-11-25T23:37:00Z">
        <w:r w:rsidR="006007F2">
          <w:rPr>
            <w:rFonts w:ascii="Arial" w:hAnsi="Arial" w:cs="Arial"/>
            <w:color w:val="4D4D4D"/>
            <w:shd w:val="clear" w:color="auto" w:fill="FFFFFF"/>
          </w:rPr>
          <w:t>rajzolva végzik, de ez nem a leghatásosabb módja a térbeli vizuá</w:t>
        </w:r>
      </w:ins>
      <w:ins w:id="397" w:author="Gergo" w:date="2017-11-25T23:38:00Z">
        <w:r w:rsidR="006007F2">
          <w:rPr>
            <w:rFonts w:ascii="Arial" w:hAnsi="Arial" w:cs="Arial"/>
            <w:color w:val="4D4D4D"/>
            <w:shd w:val="clear" w:color="auto" w:fill="FFFFFF"/>
          </w:rPr>
          <w:t>l</w:t>
        </w:r>
      </w:ins>
      <w:ins w:id="398" w:author="Gergo" w:date="2017-11-25T23:37:00Z">
        <w:r w:rsidR="006007F2">
          <w:rPr>
            <w:rFonts w:ascii="Arial" w:hAnsi="Arial" w:cs="Arial"/>
            <w:color w:val="4D4D4D"/>
            <w:shd w:val="clear" w:color="auto" w:fill="FFFFFF"/>
          </w:rPr>
          <w:t>is percepció mérésének, ezért</w:t>
        </w:r>
      </w:ins>
      <w:ins w:id="399" w:author="Gergo" w:date="2017-11-25T23:38:00Z">
        <w:r w:rsidR="006007F2">
          <w:rPr>
            <w:rFonts w:ascii="Arial" w:hAnsi="Arial" w:cs="Arial"/>
            <w:color w:val="4D4D4D"/>
            <w:shd w:val="clear" w:color="auto" w:fill="FFFFFF"/>
          </w:rPr>
          <w:t xml:space="preserve"> erre szeretnék egy hatékonyabb módszert kifejleszteni.</w:t>
        </w:r>
      </w:ins>
    </w:p>
    <w:p w14:paraId="4428B366" w14:textId="3AEE218A" w:rsidR="00CF4E29" w:rsidRPr="003355B9" w:rsidDel="004D0C18" w:rsidRDefault="00CF4E29" w:rsidP="00CF4E29">
      <w:pPr>
        <w:pStyle w:val="Cmsor3"/>
        <w:rPr>
          <w:del w:id="400" w:author="Gergo" w:date="2017-11-25T22:46:00Z"/>
        </w:rPr>
      </w:pPr>
      <w:del w:id="401" w:author="Gergo" w:date="2017-11-25T22:46:00Z">
        <w:r w:rsidRPr="003355B9" w:rsidDel="004D0C18">
          <w:delText>Használt szubszet</w:delText>
        </w:r>
        <w:commentRangeEnd w:id="379"/>
        <w:r w:rsidR="00D853FC" w:rsidRPr="003355B9" w:rsidDel="004D0C18">
          <w:rPr>
            <w:rStyle w:val="Jegyzethivatkozs"/>
            <w:rFonts w:cs="Times New Roman"/>
            <w:b w:val="0"/>
            <w:bCs w:val="0"/>
          </w:rPr>
          <w:commentReference w:id="379"/>
        </w:r>
        <w:bookmarkStart w:id="402" w:name="_Toc499416798"/>
        <w:bookmarkEnd w:id="402"/>
      </w:del>
    </w:p>
    <w:p w14:paraId="2D0BB014" w14:textId="314DCFC9" w:rsidR="007E2EB8" w:rsidRPr="003355B9" w:rsidRDefault="007E2EB8" w:rsidP="007E2EB8">
      <w:pPr>
        <w:pStyle w:val="Cmsor2"/>
        <w:rPr>
          <w:ins w:id="403" w:author="Gergo" w:date="2017-11-17T14:15:00Z"/>
        </w:rPr>
      </w:pPr>
      <w:bookmarkStart w:id="404" w:name="_Toc499416799"/>
      <w:proofErr w:type="spellStart"/>
      <w:r w:rsidRPr="003355B9">
        <w:t>NeuroSky</w:t>
      </w:r>
      <w:proofErr w:type="spellEnd"/>
      <w:r w:rsidRPr="003355B9">
        <w:t xml:space="preserve"> </w:t>
      </w:r>
      <w:proofErr w:type="spellStart"/>
      <w:r w:rsidRPr="003355B9">
        <w:t>neuroheadset</w:t>
      </w:r>
      <w:bookmarkEnd w:id="404"/>
      <w:proofErr w:type="spellEnd"/>
    </w:p>
    <w:p w14:paraId="22F46E9B" w14:textId="77777777" w:rsidR="00786F47" w:rsidRPr="003355B9" w:rsidRDefault="00786F47" w:rsidP="00786F47">
      <w:pPr>
        <w:pStyle w:val="Cmsor3"/>
        <w:rPr>
          <w:moveTo w:id="405" w:author="Gergo" w:date="2017-11-17T14:15:00Z"/>
        </w:rPr>
      </w:pPr>
      <w:bookmarkStart w:id="406" w:name="_Toc499416800"/>
      <w:moveToRangeStart w:id="407" w:author="Gergo" w:date="2017-11-17T14:15:00Z" w:name="move498691456"/>
      <w:commentRangeStart w:id="408"/>
      <w:proofErr w:type="spellStart"/>
      <w:moveTo w:id="409" w:author="Gergo" w:date="2017-11-17T14:15:00Z">
        <w:r w:rsidRPr="003355B9">
          <w:t>Elektroenkefalográfia</w:t>
        </w:r>
        <w:proofErr w:type="spellEnd"/>
        <w:r w:rsidRPr="003355B9">
          <w:t xml:space="preserve"> </w:t>
        </w:r>
        <w:commentRangeEnd w:id="408"/>
        <w:r w:rsidRPr="003355B9">
          <w:rPr>
            <w:rStyle w:val="Jegyzethivatkozs"/>
            <w:rFonts w:cs="Times New Roman"/>
            <w:b w:val="0"/>
            <w:bCs w:val="0"/>
          </w:rPr>
          <w:commentReference w:id="408"/>
        </w:r>
        <w:r w:rsidRPr="003355B9">
          <w:t>(EEG)</w:t>
        </w:r>
        <w:bookmarkEnd w:id="406"/>
      </w:moveTo>
    </w:p>
    <w:p w14:paraId="1643EE94" w14:textId="77777777" w:rsidR="00786F47" w:rsidRPr="003355B9" w:rsidRDefault="00786F47" w:rsidP="00786F47">
      <w:pPr>
        <w:rPr>
          <w:moveTo w:id="410" w:author="Gergo" w:date="2017-11-17T14:15:00Z"/>
        </w:rPr>
      </w:pPr>
      <w:moveTo w:id="411" w:author="Gergo" w:date="2017-11-17T14:15:00Z">
        <w:r w:rsidRPr="003355B9">
          <w:t xml:space="preserve">Az EEG egy </w:t>
        </w:r>
        <w:proofErr w:type="spellStart"/>
        <w:r w:rsidRPr="003355B9">
          <w:t>elektrofiziológiai</w:t>
        </w:r>
        <w:proofErr w:type="spellEnd"/>
        <w:r w:rsidRPr="003355B9">
          <w:t xml:space="preserve"> eljárás melynek során az emberi agy neuronjainak elektromos </w:t>
        </w:r>
        <w:proofErr w:type="gramStart"/>
        <w:r w:rsidRPr="003355B9">
          <w:t>aktivitását</w:t>
        </w:r>
        <w:proofErr w:type="gramEnd"/>
        <w:r w:rsidRPr="003355B9">
          <w:t xml:space="preserve">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w:t>
        </w:r>
        <w:proofErr w:type="gramStart"/>
        <w:r w:rsidRPr="003355B9">
          <w:t>mentális</w:t>
        </w:r>
        <w:proofErr w:type="gramEnd"/>
        <w:r w:rsidRPr="003355B9">
          <w:t xml:space="preserve"> állapotokhoz rendelhetők hozzá.</w:t>
        </w:r>
      </w:moveTo>
    </w:p>
    <w:p w14:paraId="47245511" w14:textId="77777777" w:rsidR="00786F47" w:rsidRPr="003355B9" w:rsidRDefault="00786F47" w:rsidP="00786F47">
      <w:pPr>
        <w:rPr>
          <w:moveTo w:id="412" w:author="Gergo" w:date="2017-11-17T14:15:00Z"/>
        </w:rPr>
      </w:pPr>
      <w:moveTo w:id="413" w:author="Gergo" w:date="2017-11-17T14:15:00Z">
        <w:r w:rsidRPr="003355B9">
          <w:t xml:space="preserve">Az </w:t>
        </w:r>
        <w:proofErr w:type="spellStart"/>
        <w:r w:rsidRPr="003355B9">
          <w:t>elektroenkefalográfiának</w:t>
        </w:r>
        <w:proofErr w:type="spellEnd"/>
        <w:r w:rsidRPr="003355B9">
          <w:t xml:space="preserve"> két változata ismert. Az egyik egy </w:t>
        </w:r>
        <w:proofErr w:type="spellStart"/>
        <w:r w:rsidRPr="003355B9">
          <w:t>invazív</w:t>
        </w:r>
        <w:proofErr w:type="spellEnd"/>
        <w:r w:rsidRPr="003355B9">
          <w:t xml:space="preserve"> eljárás melynek során a koponyába fúrt lyukakba helyeznek el elektródákat. Értelemszerűen ez a projekt során készített játék szempontjából egy kissé </w:t>
        </w:r>
        <w:proofErr w:type="gramStart"/>
        <w:r w:rsidRPr="003355B9">
          <w:t>drasztikus</w:t>
        </w:r>
        <w:proofErr w:type="gramEnd"/>
        <w:r w:rsidRPr="003355B9">
          <w:t xml:space="preserve"> megoldás lenne. A </w:t>
        </w:r>
        <w:proofErr w:type="gramStart"/>
        <w:r w:rsidRPr="003355B9">
          <w:t>másik</w:t>
        </w:r>
        <w:proofErr w:type="gramEnd"/>
        <w:r w:rsidRPr="003355B9">
          <w:t xml:space="preserve">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w:t>
        </w:r>
        <w:proofErr w:type="spellStart"/>
        <w:r w:rsidRPr="003355B9">
          <w:t>gélrő</w:t>
        </w:r>
        <w:proofErr w:type="spellEnd"/>
        <w:r w:rsidRPr="003355B9">
          <w:t>.</w:t>
        </w:r>
      </w:moveTo>
    </w:p>
    <w:p w14:paraId="1129117D" w14:textId="285EF88E" w:rsidR="00786F47" w:rsidRPr="003355B9" w:rsidRDefault="00786F47">
      <w:pPr>
        <w:pStyle w:val="Cmsor3"/>
        <w:rPr>
          <w:rPrChange w:id="414" w:author="Gergo" w:date="2017-11-25T13:10:00Z">
            <w:rPr/>
          </w:rPrChange>
        </w:rPr>
        <w:pPrChange w:id="415" w:author="Gergo" w:date="2017-11-17T14:15:00Z">
          <w:pPr>
            <w:pStyle w:val="Cmsor2"/>
          </w:pPr>
        </w:pPrChange>
      </w:pPr>
      <w:bookmarkStart w:id="416" w:name="_Toc499416801"/>
      <w:moveToRangeEnd w:id="407"/>
      <w:proofErr w:type="spellStart"/>
      <w:ins w:id="417" w:author="Gergo" w:date="2017-11-17T14:15:00Z">
        <w:r w:rsidRPr="003355B9">
          <w:rPr>
            <w:rPrChange w:id="418" w:author="Gergo" w:date="2017-11-25T13:10:00Z">
              <w:rPr>
                <w:iCs w:val="0"/>
              </w:rPr>
            </w:rPrChange>
          </w:rPr>
          <w:t>Eszközválaztás</w:t>
        </w:r>
      </w:ins>
      <w:bookmarkEnd w:id="416"/>
      <w:proofErr w:type="spellEnd"/>
    </w:p>
    <w:p w14:paraId="57E2FF2E" w14:textId="29822635" w:rsidR="00D237EE" w:rsidRPr="003355B9" w:rsidRDefault="00A37929" w:rsidP="00840A8E">
      <w:r w:rsidRPr="003355B9">
        <w:t xml:space="preserve">Az alkalmazás egyik fő </w:t>
      </w:r>
      <w:proofErr w:type="gramStart"/>
      <w:r w:rsidRPr="003355B9">
        <w:t>komponense</w:t>
      </w:r>
      <w:proofErr w:type="gramEnd"/>
      <w:r w:rsidRPr="003355B9">
        <w:t xml:space="preserve"> a felhasználó pszichés állapotának megfigyelés</w:t>
      </w:r>
      <w:r w:rsidR="00D237EE" w:rsidRPr="003355B9">
        <w:t xml:space="preserve">e, rögzítése és felhasználása. Erre a </w:t>
      </w:r>
      <w:commentRangeStart w:id="419"/>
      <w:r w:rsidR="00D237EE" w:rsidRPr="003355B9">
        <w:t>feladatra</w:t>
      </w:r>
      <w:ins w:id="420" w:author="Gergo" w:date="2017-11-17T13:41:00Z">
        <w:r w:rsidR="00702450" w:rsidRPr="003355B9">
          <w:t xml:space="preserve"> </w:t>
        </w:r>
      </w:ins>
      <w:del w:id="421" w:author="Gergo" w:date="2017-11-17T13:41:00Z">
        <w:r w:rsidR="00D237EE" w:rsidRPr="003355B9" w:rsidDel="00702450">
          <w:delText xml:space="preserve"> a</w:delText>
        </w:r>
        <w:r w:rsidRPr="003355B9" w:rsidDel="00702450">
          <w:delText xml:space="preserve"> konzulensem tanácsára </w:delText>
        </w:r>
        <w:commentRangeEnd w:id="419"/>
        <w:r w:rsidR="00D853FC" w:rsidRPr="003355B9" w:rsidDel="00702450">
          <w:rPr>
            <w:rStyle w:val="Jegyzethivatkozs"/>
          </w:rPr>
          <w:commentReference w:id="419"/>
        </w:r>
      </w:del>
      <w:r w:rsidRPr="003355B9">
        <w:t xml:space="preserve">a </w:t>
      </w:r>
      <w:proofErr w:type="spellStart"/>
      <w:r w:rsidRPr="003355B9">
        <w:t>NeuroSky</w:t>
      </w:r>
      <w:proofErr w:type="spellEnd"/>
      <w:r w:rsidRPr="003355B9">
        <w:t xml:space="preserve"> </w:t>
      </w:r>
      <w:proofErr w:type="spellStart"/>
      <w:proofErr w:type="gramStart"/>
      <w:r w:rsidRPr="003355B9">
        <w:t>MindWave</w:t>
      </w:r>
      <w:proofErr w:type="spellEnd"/>
      <w:r w:rsidRPr="003355B9">
        <w:t xml:space="preserve">  eszközét</w:t>
      </w:r>
      <w:proofErr w:type="gramEnd"/>
      <w:r w:rsidRPr="003355B9">
        <w:t xml:space="preserve"> választottam, mert ez </w:t>
      </w:r>
      <w:ins w:id="422" w:author="Gergo" w:date="2017-11-17T13:42:00Z">
        <w:r w:rsidR="00702450" w:rsidRPr="003355B9">
          <w:t xml:space="preserve"> egy kicsi, könnyen és gyorsan használható</w:t>
        </w:r>
      </w:ins>
      <w:ins w:id="423" w:author="Gergo" w:date="2017-11-17T13:44:00Z">
        <w:r w:rsidR="00702450" w:rsidRPr="003355B9">
          <w:t xml:space="preserve"> </w:t>
        </w:r>
        <w:r w:rsidR="00702450" w:rsidRPr="003355B9">
          <w:lastRenderedPageBreak/>
          <w:t>szárazelektródás</w:t>
        </w:r>
      </w:ins>
      <w:ins w:id="424" w:author="Gergo" w:date="2017-11-17T13:42:00Z">
        <w:r w:rsidR="00702450" w:rsidRPr="003355B9">
          <w:t xml:space="preserve"> eszköz, ami más bonyolultabb </w:t>
        </w:r>
        <w:proofErr w:type="spellStart"/>
        <w:r w:rsidR="00702450" w:rsidRPr="003355B9">
          <w:t>headset-ekkel</w:t>
        </w:r>
        <w:proofErr w:type="spellEnd"/>
        <w:r w:rsidR="00702450" w:rsidRPr="003355B9">
          <w:t xml:space="preserve"> ellentétben</w:t>
        </w:r>
      </w:ins>
      <w:ins w:id="425" w:author="Gergo" w:date="2017-11-17T13:45:00Z">
        <w:r w:rsidR="00702450" w:rsidRPr="003355B9">
          <w:t xml:space="preserve"> nem zavarja a VR szemüveg használatát, kényelmesen elfér egymás mellett a kettő. Továbbá ez az eszköz</w:t>
        </w:r>
      </w:ins>
      <w:ins w:id="426" w:author="Gergo" w:date="2017-11-17T13:42:00Z">
        <w:r w:rsidR="00702450" w:rsidRPr="003355B9">
          <w:t xml:space="preserve"> a tanszéken is rendelkezésre áll</w:t>
        </w:r>
      </w:ins>
      <w:del w:id="427" w:author="Gergo" w:date="2017-11-17T13:45:00Z">
        <w:r w:rsidRPr="003355B9" w:rsidDel="00702450">
          <w:delText>megtalálható az egyetemen</w:delText>
        </w:r>
      </w:del>
      <w:ins w:id="428" w:author="Gergo" w:date="2017-11-17T13:46:00Z">
        <w:r w:rsidR="00702450" w:rsidRPr="003355B9">
          <w:t>,</w:t>
        </w:r>
      </w:ins>
      <w:del w:id="429"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430" w:author="Gergo" w:date="2017-11-25T18:35:00Z"/>
        </w:rPr>
      </w:pPr>
      <w:r w:rsidRPr="003355B9">
        <w:rPr>
          <w:noProof/>
          <w:lang w:val="en-US"/>
          <w:rPrChange w:id="431" w:author="Gergo" w:date="2017-11-25T13:10:00Z">
            <w:rPr>
              <w:noProof/>
              <w:lang w:val="en-US"/>
            </w:rPr>
          </w:rPrChange>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3AC503FC" w:rsidR="00D237EE" w:rsidRPr="003355B9" w:rsidRDefault="0051535D">
      <w:pPr>
        <w:pStyle w:val="Kpalrs"/>
        <w:rPr>
          <w:rPrChange w:id="432" w:author="Gergo" w:date="2017-11-25T13:10:00Z">
            <w:rPr/>
          </w:rPrChange>
        </w:rPr>
        <w:pPrChange w:id="433" w:author="Gergo" w:date="2017-11-25T18:35:00Z">
          <w:pPr>
            <w:pStyle w:val="Kp"/>
          </w:pPr>
        </w:pPrChange>
      </w:pPr>
      <w:ins w:id="434" w:author="Gergo" w:date="2017-11-25T18:35:00Z">
        <w:r>
          <w:t>Ábra</w:t>
        </w:r>
        <w:r w:rsidR="005E2355">
          <w:t xml:space="preserve"> </w:t>
        </w:r>
      </w:ins>
      <w:ins w:id="435" w:author="Gergo" w:date="2017-11-29T13:18:00Z">
        <w:r w:rsidR="00B33261">
          <w:fldChar w:fldCharType="begin"/>
        </w:r>
        <w:r w:rsidR="00B33261">
          <w:instrText xml:space="preserve"> STYLEREF 1 \s </w:instrText>
        </w:r>
      </w:ins>
      <w:r w:rsidR="00B33261">
        <w:fldChar w:fldCharType="separate"/>
      </w:r>
      <w:r w:rsidR="00B33261">
        <w:rPr>
          <w:noProof/>
        </w:rPr>
        <w:t>2</w:t>
      </w:r>
      <w:ins w:id="436"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37" w:author="Gergo" w:date="2017-11-29T13:18:00Z">
        <w:r w:rsidR="00B33261">
          <w:rPr>
            <w:noProof/>
          </w:rPr>
          <w:t>6</w:t>
        </w:r>
        <w:r w:rsidR="00B33261">
          <w:fldChar w:fldCharType="end"/>
        </w:r>
      </w:ins>
      <w:ins w:id="438" w:author="Gergo" w:date="2017-11-25T18:36:00Z">
        <w:r>
          <w:t xml:space="preserve"> </w:t>
        </w:r>
        <w:proofErr w:type="gramStart"/>
        <w:r>
          <w:t>A</w:t>
        </w:r>
        <w:proofErr w:type="gramEnd"/>
        <w:r>
          <w:t xml:space="preserve"> </w:t>
        </w:r>
        <w:proofErr w:type="spellStart"/>
        <w:r>
          <w:t>NeuroSky</w:t>
        </w:r>
        <w:proofErr w:type="spellEnd"/>
        <w:r>
          <w:t xml:space="preserve">  </w:t>
        </w:r>
        <w:proofErr w:type="spellStart"/>
        <w:r>
          <w:t>MindWave</w:t>
        </w:r>
        <w:proofErr w:type="spellEnd"/>
        <w:r>
          <w:t xml:space="preserve"> Mobile </w:t>
        </w:r>
        <w:proofErr w:type="spellStart"/>
        <w:r>
          <w:t>headset</w:t>
        </w:r>
        <w:proofErr w:type="spellEnd"/>
        <w:r>
          <w: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439" w:author="Gergo" w:date="2017-11-17T14:15:00Z"/>
        </w:rPr>
      </w:pPr>
      <w:moveFromRangeStart w:id="440" w:author="Gergo" w:date="2017-11-17T14:15:00Z" w:name="move498691456"/>
      <w:commentRangeStart w:id="441"/>
      <w:moveFrom w:id="442" w:author="Gergo" w:date="2017-11-17T14:15:00Z">
        <w:r w:rsidRPr="003355B9" w:rsidDel="00786F47">
          <w:rPr>
            <w:b w:val="0"/>
            <w:bCs w:val="0"/>
          </w:rPr>
          <w:t xml:space="preserve">Elektroenkefalográfia </w:t>
        </w:r>
        <w:commentRangeEnd w:id="441"/>
        <w:r w:rsidR="00D853FC" w:rsidRPr="003355B9" w:rsidDel="00786F47">
          <w:rPr>
            <w:rStyle w:val="Jegyzethivatkozs"/>
          </w:rPr>
          <w:commentReference w:id="441"/>
        </w:r>
        <w:r w:rsidRPr="003355B9" w:rsidDel="00786F47">
          <w:rPr>
            <w:b w:val="0"/>
            <w:bCs w:val="0"/>
          </w:rPr>
          <w:t>(EEG)</w:t>
        </w:r>
        <w:bookmarkStart w:id="443" w:name="_Toc499416802"/>
        <w:bookmarkEnd w:id="443"/>
      </w:moveFrom>
    </w:p>
    <w:p w14:paraId="7C737653" w14:textId="396A96E3" w:rsidR="006D716A" w:rsidRPr="003355B9" w:rsidDel="00786F47" w:rsidRDefault="002C015F" w:rsidP="006D716A">
      <w:pPr>
        <w:rPr>
          <w:moveFrom w:id="444" w:author="Gergo" w:date="2017-11-17T14:15:00Z"/>
        </w:rPr>
      </w:pPr>
      <w:moveFrom w:id="445"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446" w:name="_Toc499416803"/>
        <w:bookmarkEnd w:id="446"/>
      </w:moveFrom>
    </w:p>
    <w:p w14:paraId="0C564C25" w14:textId="6E8FEFEE" w:rsidR="00E90C81" w:rsidRPr="003355B9" w:rsidDel="00786F47" w:rsidRDefault="00E90C81" w:rsidP="00E90C81">
      <w:pPr>
        <w:rPr>
          <w:moveFrom w:id="447" w:author="Gergo" w:date="2017-11-17T14:15:00Z"/>
        </w:rPr>
      </w:pPr>
      <w:moveFrom w:id="448"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449" w:name="_Toc499416804"/>
        <w:bookmarkEnd w:id="449"/>
      </w:moveFrom>
    </w:p>
    <w:p w14:paraId="19084E29" w14:textId="1B6A0F8E" w:rsidR="00C14492" w:rsidRPr="003355B9" w:rsidRDefault="00C14492" w:rsidP="00C14492">
      <w:pPr>
        <w:pStyle w:val="Cmsor3"/>
      </w:pPr>
      <w:bookmarkStart w:id="450" w:name="_Toc499416805"/>
      <w:moveFromRangeEnd w:id="440"/>
      <w:proofErr w:type="spellStart"/>
      <w:r w:rsidRPr="003355B9">
        <w:t>ThinkGear</w:t>
      </w:r>
      <w:bookmarkEnd w:id="450"/>
      <w:proofErr w:type="spellEnd"/>
    </w:p>
    <w:p w14:paraId="4EE386CA" w14:textId="09642843" w:rsidR="00C14492" w:rsidRPr="003355B9" w:rsidRDefault="00C14492" w:rsidP="00C14492">
      <w:r w:rsidRPr="003355B9">
        <w:t xml:space="preserve">Itt jön képbe a </w:t>
      </w:r>
      <w:proofErr w:type="spellStart"/>
      <w:r w:rsidRPr="003355B9">
        <w:t>Neurosky</w:t>
      </w:r>
      <w:proofErr w:type="spellEnd"/>
      <w:r w:rsidRPr="003355B9">
        <w:t xml:space="preserve"> technológiája és fő terméke a </w:t>
      </w:r>
      <w:proofErr w:type="spellStart"/>
      <w:r w:rsidRPr="003355B9">
        <w:t>ThinkGear</w:t>
      </w:r>
      <w:proofErr w:type="spellEnd"/>
      <w:r w:rsidRPr="003355B9">
        <w:t>.  Ez magába foglal egy könnyen és gyorsan használható szárazelektródás</w:t>
      </w:r>
      <w:r w:rsidR="00BD49E0" w:rsidRPr="003355B9">
        <w:t xml:space="preserve"> </w:t>
      </w:r>
      <w:r w:rsidR="0030386C" w:rsidRPr="003355B9">
        <w:t>szenzort és egy beé</w:t>
      </w:r>
      <w:r w:rsidR="00BD49E0" w:rsidRPr="003355B9">
        <w:t xml:space="preserve">pített </w:t>
      </w:r>
      <w:proofErr w:type="spellStart"/>
      <w:r w:rsidR="00BD49E0" w:rsidRPr="003355B9">
        <w:t>ch</w:t>
      </w:r>
      <w:r w:rsidRPr="003355B9">
        <w:t>ippet</w:t>
      </w:r>
      <w:proofErr w:type="spellEnd"/>
      <w:r w:rsidRPr="003355B9">
        <w:t xml:space="preserve">. A </w:t>
      </w:r>
      <w:proofErr w:type="spellStart"/>
      <w:r w:rsidRPr="003355B9">
        <w:t>ThinkGear</w:t>
      </w:r>
      <w:proofErr w:type="spellEnd"/>
      <w:r w:rsidRPr="003355B9">
        <w:t xml:space="preserve"> a cég </w:t>
      </w:r>
      <w:r w:rsidR="00BD49E0" w:rsidRPr="003355B9">
        <w:t xml:space="preserve">minden eszközében megtalálható és sok külső cégnek is szállítják. A homlokra helyezett szárazelektróda a homloklebeny </w:t>
      </w:r>
      <w:proofErr w:type="gramStart"/>
      <w:r w:rsidR="00BD49E0" w:rsidRPr="003355B9">
        <w:t>aktivitását</w:t>
      </w:r>
      <w:proofErr w:type="gramEnd"/>
      <w:r w:rsidR="00BD49E0" w:rsidRPr="003355B9">
        <w:t xml:space="preserve"> méri. A mért hullámokat </w:t>
      </w:r>
      <w:r w:rsidR="0030386C" w:rsidRPr="003355B9">
        <w:t xml:space="preserve">a chip dolgozza fel és biztosít belőlük származtatott adatokat, mint például a </w:t>
      </w:r>
      <w:proofErr w:type="gramStart"/>
      <w:r w:rsidR="0030386C" w:rsidRPr="003355B9">
        <w:t>koncentrációnak</w:t>
      </w:r>
      <w:proofErr w:type="gramEnd"/>
      <w:r w:rsidR="0030386C" w:rsidRPr="003355B9">
        <w:t xml:space="preserve"> vagy a </w:t>
      </w:r>
      <w:proofErr w:type="spellStart"/>
      <w:r w:rsidR="0030386C" w:rsidRPr="003355B9">
        <w:t>nyugodtságnak</w:t>
      </w:r>
      <w:proofErr w:type="spellEnd"/>
      <w:r w:rsidR="0030386C" w:rsidRPr="003355B9">
        <w:t xml:space="preserve"> a mértéke. Ezek az adatokat </w:t>
      </w:r>
      <w:r w:rsidR="00206EF9" w:rsidRPr="003355B9">
        <w:t>”</w:t>
      </w:r>
      <w:proofErr w:type="spellStart"/>
      <w:r w:rsidR="0030386C" w:rsidRPr="003355B9">
        <w:t>eSense</w:t>
      </w:r>
      <w:proofErr w:type="spellEnd"/>
      <w:r w:rsidR="00206EF9" w:rsidRPr="003355B9">
        <w:t>”</w:t>
      </w:r>
      <w:r w:rsidR="0030386C" w:rsidRPr="003355B9">
        <w:t xml:space="preserve"> adatoknak</w:t>
      </w:r>
      <w:r w:rsidR="00206EF9" w:rsidRPr="003355B9">
        <w:t xml:space="preserve"> </w:t>
      </w:r>
      <w:r w:rsidR="0030386C" w:rsidRPr="003355B9">
        <w:lastRenderedPageBreak/>
        <w:t xml:space="preserve">nevezi és </w:t>
      </w:r>
      <w:proofErr w:type="gramStart"/>
      <w:r w:rsidR="0030386C" w:rsidRPr="003355B9">
        <w:t>egy egytől</w:t>
      </w:r>
      <w:proofErr w:type="gramEnd"/>
      <w:r w:rsidR="0030386C" w:rsidRPr="003355B9">
        <w:t xml:space="preserve"> százig terjedő számmal reprezentálja. ( A nyers adatok is </w:t>
      </w:r>
      <w:proofErr w:type="spellStart"/>
      <w:r w:rsidR="0030386C" w:rsidRPr="003355B9">
        <w:t>elkérhetőek</w:t>
      </w:r>
      <w:proofErr w:type="spellEnd"/>
      <w:r w:rsidR="0030386C" w:rsidRPr="003355B9">
        <w:t xml:space="preserve"> az eszköztől, ha másfajta, vagy részletesebb feldolgozást szeretnénk rajtuk végezni.)</w:t>
      </w:r>
    </w:p>
    <w:p w14:paraId="3A3EF97A" w14:textId="512F7A43" w:rsidR="006D716A" w:rsidRPr="003355B9" w:rsidRDefault="009B2E41" w:rsidP="00362F2C">
      <w:r w:rsidRPr="003355B9">
        <w:t xml:space="preserve">A </w:t>
      </w:r>
      <w:proofErr w:type="spellStart"/>
      <w:r w:rsidRPr="003355B9">
        <w:t>ThinkGear</w:t>
      </w:r>
      <w:proofErr w:type="spellEnd"/>
      <w:r w:rsidRPr="003355B9">
        <w:t xml:space="preserve">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p>
    <w:p w14:paraId="0E3C3251" w14:textId="310D9106" w:rsidR="00961EAD" w:rsidRPr="003355B9" w:rsidRDefault="00961EAD" w:rsidP="00BB7297">
      <w:pPr>
        <w:pStyle w:val="Cmsor1"/>
      </w:pPr>
      <w:bookmarkStart w:id="451" w:name="_Toc499416806"/>
      <w:r w:rsidRPr="003355B9">
        <w:lastRenderedPageBreak/>
        <w:t>Tervezés</w:t>
      </w:r>
      <w:bookmarkEnd w:id="451"/>
    </w:p>
    <w:p w14:paraId="70815B7C" w14:textId="38E50EDB" w:rsidR="0088656F" w:rsidRPr="003355B9" w:rsidRDefault="00EA3F8B" w:rsidP="0088656F">
      <w:r w:rsidRPr="003355B9">
        <w:t>E</w:t>
      </w:r>
      <w:r w:rsidR="00D602DA" w:rsidRPr="003355B9">
        <w:t xml:space="preserve">gy </w:t>
      </w:r>
      <w:proofErr w:type="gramStart"/>
      <w:r w:rsidR="00D602DA" w:rsidRPr="003355B9">
        <w:t>klasszikus</w:t>
      </w:r>
      <w:proofErr w:type="gramEnd"/>
      <w:r w:rsidR="00D602DA" w:rsidRPr="003355B9">
        <w:t xml:space="preserve"> </w:t>
      </w:r>
      <w:proofErr w:type="spellStart"/>
      <w:r w:rsidR="00D602DA" w:rsidRPr="003355B9">
        <w:t>full-stackes</w:t>
      </w:r>
      <w:proofErr w:type="spellEnd"/>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452" w:author="Gergo" w:date="2017-11-17T13:46:00Z">
        <w:r w:rsidR="00523F8A" w:rsidRPr="003355B9" w:rsidDel="0069672B">
          <w:delText xml:space="preserve"> </w:delText>
        </w:r>
        <w:commentRangeStart w:id="453"/>
        <w:r w:rsidR="00523F8A" w:rsidRPr="003355B9" w:rsidDel="0069672B">
          <w:delText>tervezési</w:delText>
        </w:r>
      </w:del>
      <w:r w:rsidR="00523F8A" w:rsidRPr="003355B9">
        <w:t xml:space="preserve"> </w:t>
      </w:r>
      <w:commentRangeEnd w:id="453"/>
      <w:r w:rsidR="002F1C15" w:rsidRPr="003355B9">
        <w:rPr>
          <w:rStyle w:val="Jegyzethivatkozs"/>
        </w:rPr>
        <w:commentReference w:id="453"/>
      </w:r>
      <w:r w:rsidR="00523F8A" w:rsidRPr="003355B9">
        <w:t>feladatok</w:t>
      </w:r>
      <w:ins w:id="454" w:author="Gergo" w:date="2017-11-17T13:46:00Z">
        <w:r w:rsidR="0069672B" w:rsidRPr="003355B9">
          <w:t>kal</w:t>
        </w:r>
      </w:ins>
      <w:r w:rsidR="00523F8A" w:rsidRPr="003355B9">
        <w:t xml:space="preserve"> </w:t>
      </w:r>
      <w:ins w:id="455" w:author="Gergo" w:date="2017-11-17T13:46:00Z">
        <w:r w:rsidR="0069672B" w:rsidRPr="003355B9">
          <w:t>találkozunk</w:t>
        </w:r>
      </w:ins>
      <w:del w:id="456" w:author="Gergo" w:date="2017-11-17T13:46:00Z">
        <w:r w:rsidR="00523F8A" w:rsidRPr="003355B9" w:rsidDel="0069672B">
          <w:delText>vannak</w:delText>
        </w:r>
      </w:del>
      <w:r w:rsidR="00523F8A" w:rsidRPr="003355B9">
        <w:t xml:space="preserve">, mint az adatbázis séma megtervezése, a rétegek elválasztása és a köztük történő kommunikáció megtervezése, vagy a szolgáltatást végző osztályok </w:t>
      </w:r>
      <w:r w:rsidRPr="003355B9">
        <w:t>megtervezése. Ez a projekt során</w:t>
      </w:r>
      <w:r w:rsidR="006E1712" w:rsidRPr="003355B9">
        <w:t xml:space="preserve"> nem csak a játékfejlesztés, a </w:t>
      </w:r>
      <w:proofErr w:type="gramStart"/>
      <w:r w:rsidR="006E1712" w:rsidRPr="003355B9">
        <w:t>virtuális</w:t>
      </w:r>
      <w:proofErr w:type="gramEnd"/>
      <w:r w:rsidR="006E1712" w:rsidRPr="003355B9">
        <w:t xml:space="preserve"> valóság és a </w:t>
      </w:r>
      <w:proofErr w:type="spellStart"/>
      <w:r w:rsidR="006E1712" w:rsidRPr="003355B9">
        <w:t>neuroheadset</w:t>
      </w:r>
      <w:proofErr w:type="spellEnd"/>
      <w:r w:rsidR="006E1712" w:rsidRPr="003355B9">
        <w:t xml:space="preserve">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457" w:name="_Toc499416807"/>
      <w:r w:rsidRPr="003355B9">
        <w:t xml:space="preserve">A </w:t>
      </w:r>
      <w:commentRangeStart w:id="458"/>
      <w:r w:rsidRPr="003355B9">
        <w:t>játékmenet</w:t>
      </w:r>
      <w:commentRangeEnd w:id="458"/>
      <w:r w:rsidR="002F1C15" w:rsidRPr="003355B9">
        <w:rPr>
          <w:rStyle w:val="Jegyzethivatkozs"/>
          <w:rFonts w:cs="Times New Roman"/>
          <w:b w:val="0"/>
          <w:bCs w:val="0"/>
          <w:iCs w:val="0"/>
        </w:rPr>
        <w:commentReference w:id="458"/>
      </w:r>
      <w:bookmarkEnd w:id="457"/>
    </w:p>
    <w:p w14:paraId="117A8F7A" w14:textId="426689B7"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proofErr w:type="spellStart"/>
      <w:ins w:id="459" w:author="Gergo" w:date="2017-11-29T14:26:00Z">
        <w:r w:rsidR="005261E5" w:rsidRPr="005261E5">
          <w:rPr>
            <w:rPrChange w:id="460" w:author="Gergo" w:date="2017-11-29T14:26:00Z">
              <w:rPr>
                <w:highlight w:val="yellow"/>
              </w:rPr>
            </w:rPrChange>
          </w:rPr>
          <w:t>D</w:t>
        </w:r>
      </w:ins>
      <w:del w:id="461" w:author="Gergo" w:date="2017-11-29T14:26:00Z">
        <w:r w:rsidR="00A4536D" w:rsidRPr="005261E5" w:rsidDel="005261E5">
          <w:rPr>
            <w:rPrChange w:id="462" w:author="Gergo" w:date="2017-11-29T14:26:00Z">
              <w:rPr/>
            </w:rPrChange>
          </w:rPr>
          <w:delText>d</w:delText>
        </w:r>
      </w:del>
      <w:r w:rsidR="00A4536D" w:rsidRPr="005261E5">
        <w:rPr>
          <w:rPrChange w:id="463" w:author="Gergo" w:date="2017-11-29T14:26:00Z">
            <w:rPr/>
          </w:rPrChange>
        </w:rPr>
        <w:t>ay</w:t>
      </w:r>
      <w:ins w:id="464" w:author="Gergo" w:date="2017-11-29T14:26:00Z">
        <w:r w:rsidR="005261E5" w:rsidRPr="005261E5">
          <w:rPr>
            <w:rPrChange w:id="465" w:author="Gergo" w:date="2017-11-29T14:26:00Z">
              <w:rPr>
                <w:highlight w:val="yellow"/>
              </w:rPr>
            </w:rPrChange>
          </w:rPr>
          <w:t>D</w:t>
        </w:r>
      </w:ins>
      <w:del w:id="466" w:author="Gergo" w:date="2017-11-29T14:26:00Z">
        <w:r w:rsidR="00A4536D" w:rsidRPr="005261E5" w:rsidDel="005261E5">
          <w:rPr>
            <w:rPrChange w:id="467" w:author="Gergo" w:date="2017-11-29T14:26:00Z">
              <w:rPr/>
            </w:rPrChange>
          </w:rPr>
          <w:delText>d</w:delText>
        </w:r>
      </w:del>
      <w:r w:rsidR="00A4536D" w:rsidRPr="005261E5">
        <w:rPr>
          <w:rPrChange w:id="468" w:author="Gergo" w:date="2017-11-29T14:26:00Z">
            <w:rPr/>
          </w:rPrChange>
        </w:rPr>
        <w:t>ream</w:t>
      </w:r>
      <w:proofErr w:type="spellEnd"/>
      <w:r w:rsidR="00A4536D" w:rsidRPr="003355B9">
        <w:t xml:space="preserve">-es alkalmazások között, és azt tapasztaltam, hogy a legtöbb </w:t>
      </w:r>
      <w:r w:rsidR="00887B2E" w:rsidRPr="003355B9">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t xml:space="preserve">mazások, ami sokkal jobban be tudja vonni a játékost a </w:t>
      </w:r>
      <w:proofErr w:type="gramStart"/>
      <w:r w:rsidR="000106F7" w:rsidRPr="003355B9">
        <w:t>virtuális</w:t>
      </w:r>
      <w:proofErr w:type="gramEnd"/>
      <w:r w:rsidR="000106F7" w:rsidRPr="003355B9">
        <w:t xml:space="preserve"> világba. Mind az ilyen jellegű alkalmazások hiánya</w:t>
      </w:r>
      <w:r w:rsidR="00CB6C7B" w:rsidRPr="003355B9">
        <w:t xml:space="preserve">, mind a plusz hozzáadott élmény, ami abból származik, hogy a játékos saját maga szabadon fedezheti fel az általunk </w:t>
      </w:r>
      <w:proofErr w:type="gramStart"/>
      <w:r w:rsidR="00CB6C7B" w:rsidRPr="003355B9">
        <w:t>kreált</w:t>
      </w:r>
      <w:proofErr w:type="gramEnd"/>
      <w:r w:rsidR="00CB6C7B" w:rsidRPr="003355B9">
        <w:t xml:space="preserve">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r w:rsidRPr="003355B9">
        <w:t>Egy másik</w:t>
      </w:r>
      <w:r w:rsidR="00DF5905" w:rsidRPr="003355B9">
        <w:t xml:space="preserve"> lényeges </w:t>
      </w:r>
      <w:proofErr w:type="gramStart"/>
      <w:r w:rsidR="00DF5905" w:rsidRPr="003355B9">
        <w:t>aspektusa</w:t>
      </w:r>
      <w:proofErr w:type="gramEnd"/>
      <w:r w:rsidR="00DF5905" w:rsidRPr="003355B9">
        <w:t xml:space="preserve"> a témának, amit mindenképp figyelembe kellett vennem, az hogy a játék gyerekeknek készül így mind témában mind megjelenésben meg kellett ennek felelni. Ezért döntöttem úgy, hogy egy fantázia világban</w:t>
      </w:r>
      <w:r w:rsidR="008768DD" w:rsidRPr="003355B9">
        <w:t xml:space="preserve"> fog helyet kapni a történet egy </w:t>
      </w:r>
      <w:proofErr w:type="gramStart"/>
      <w:r w:rsidR="008768DD" w:rsidRPr="003355B9">
        <w:t>klasszikus</w:t>
      </w:r>
      <w:proofErr w:type="gramEnd"/>
      <w:r w:rsidR="008768DD" w:rsidRPr="003355B9">
        <w:t xml:space="preserve"> mesebeli történet menettel, ahol egy az elején megismert fő</w:t>
      </w:r>
      <w:r w:rsidR="006725AD" w:rsidRPr="003355B9">
        <w:t xml:space="preserve"> </w:t>
      </w:r>
      <w:r w:rsidR="008768DD" w:rsidRPr="003355B9">
        <w:t>gonoszon kell fölülkerekedni,</w:t>
      </w:r>
      <w:ins w:id="469" w:author="Gergo" w:date="2017-11-17T13:47:00Z">
        <w:r w:rsidR="00577464" w:rsidRPr="003355B9">
          <w:t xml:space="preserve"> </w:t>
        </w:r>
      </w:ins>
      <w:del w:id="470"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471" w:name="_Toc499416808"/>
      <w:r w:rsidRPr="003355B9">
        <w:lastRenderedPageBreak/>
        <w:t>A történet</w:t>
      </w:r>
      <w:bookmarkEnd w:id="471"/>
    </w:p>
    <w:p w14:paraId="0DB23C31" w14:textId="77777777" w:rsidR="000A0921" w:rsidRPr="003355B9" w:rsidRDefault="00CB7652" w:rsidP="00A56FEE">
      <w:r w:rsidRPr="003355B9">
        <w:t xml:space="preserve">A történet egy kis mesebeli erdőben játszódik. Az elején az egyetlen </w:t>
      </w:r>
      <w:proofErr w:type="gramStart"/>
      <w:r w:rsidRPr="003355B9">
        <w:t>karakter</w:t>
      </w:r>
      <w:proofErr w:type="gramEnd"/>
      <w:r w:rsidRPr="003355B9">
        <w:t xml:space="preserve"> rajtunk kívül egy házikó előtt álldogáló alak. Egy </w:t>
      </w:r>
      <w:proofErr w:type="spellStart"/>
      <w:r w:rsidRPr="003355B9">
        <w:t>Ogre</w:t>
      </w:r>
      <w:proofErr w:type="spellEnd"/>
      <w:r w:rsidRPr="003355B9">
        <w:t xml:space="preserve">. Miután </w:t>
      </w:r>
      <w:proofErr w:type="gramStart"/>
      <w:r w:rsidRPr="003355B9">
        <w:t>odamegyünk</w:t>
      </w:r>
      <w:proofErr w:type="gramEnd"/>
      <w:r w:rsidRPr="003355B9">
        <w:t xml:space="preserve"> hozzá kiderül, hogy a segítségünkre van szüksége, mert elszöktek a macskái és kell valaki, aki megkeresi és visszahozza őket az erdő mélyéről. </w:t>
      </w:r>
    </w:p>
    <w:p w14:paraId="772F4C08" w14:textId="1FC0203A" w:rsidR="000A0921" w:rsidRPr="003355B9" w:rsidRDefault="000A0921" w:rsidP="00A56FEE">
      <w:r w:rsidRPr="003355B9">
        <w:t>Miután</w:t>
      </w:r>
      <w:r w:rsidR="00CB7652" w:rsidRPr="003355B9">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1366FBE4" w:rsidR="000A0921" w:rsidRPr="003355B9" w:rsidRDefault="000A0921" w:rsidP="00A56FEE">
      <w:r w:rsidRPr="003355B9">
        <w:t>Mikor</w:t>
      </w:r>
      <w:r w:rsidR="005213CF" w:rsidRPr="003355B9">
        <w:t xml:space="preserve"> a cicák eltűntek a házikó ajtaja mögött egy öregasszony lép ki belőle és számokéri tőlünk, hogy miért kergetjük a macskáit. Hamar rájön, hogy az </w:t>
      </w:r>
      <w:proofErr w:type="spellStart"/>
      <w:r w:rsidR="005213CF" w:rsidRPr="003355B9">
        <w:t>Ogre</w:t>
      </w:r>
      <w:proofErr w:type="spellEnd"/>
      <w:r w:rsidR="005213CF" w:rsidRPr="003355B9">
        <w:t xml:space="preserve"> vert át minket, aki csak a vacsorájához tartotta az állatokat. Az öregasszony is a segítségünket kéri, de ő a gonosz </w:t>
      </w:r>
      <w:proofErr w:type="spellStart"/>
      <w:r w:rsidR="005213CF" w:rsidRPr="003355B9">
        <w:t>Ogre</w:t>
      </w:r>
      <w:proofErr w:type="spellEnd"/>
      <w:r w:rsidR="005213CF" w:rsidRPr="003355B9">
        <w:t xml:space="preserve"> legyőzésében, aki régóta sanyargatja az erdő lakóit. Ám előbb fel kell készülnünk a harcra, ezért elküld minket a varázslónő, hogy keressük meg az erdőben rejlő mágikus ősi rúnákat és azok </w:t>
      </w:r>
      <w:proofErr w:type="spellStart"/>
      <w:r w:rsidR="005213CF" w:rsidRPr="003355B9">
        <w:t>végigrajzolásá</w:t>
      </w:r>
      <w:r w:rsidR="00147289" w:rsidRPr="003355B9">
        <w:t>val</w:t>
      </w:r>
      <w:proofErr w:type="spellEnd"/>
      <w:r w:rsidR="00147289" w:rsidRPr="003355B9">
        <w:t xml:space="preserve"> sajátítsuk el a titkukat. </w:t>
      </w:r>
    </w:p>
    <w:p w14:paraId="40CBB1E8" w14:textId="77777777"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r w:rsidR="001B3741" w:rsidRPr="003355B9">
        <w:t xml:space="preserve">végig kell rajzolni. Sikeres teljesítéskor </w:t>
      </w:r>
      <w:r w:rsidR="00FA62F9" w:rsidRPr="003355B9">
        <w:t>most már egy a rúna típusának megfelelő varázsgömb is megjelenik</w:t>
      </w:r>
      <w:r w:rsidRPr="003355B9">
        <w:t>,</w:t>
      </w:r>
      <w:r w:rsidR="00FA62F9" w:rsidRPr="003355B9">
        <w:t xml:space="preserve"> amit </w:t>
      </w:r>
      <w:del w:id="472" w:author="Gergo" w:date="2017-11-17T13:47:00Z">
        <w:r w:rsidR="00FA62F9" w:rsidRPr="003355B9" w:rsidDel="000216A4">
          <w:delText xml:space="preserve">a </w:delText>
        </w:r>
      </w:del>
      <w:r w:rsidR="00FA62F9" w:rsidRPr="003355B9">
        <w:t xml:space="preserve">el tudunk dobni utána. Miután ezzel is kész </w:t>
      </w:r>
      <w:proofErr w:type="gramStart"/>
      <w:r w:rsidR="00FA62F9" w:rsidRPr="003355B9">
        <w:t>vagyunk</w:t>
      </w:r>
      <w:proofErr w:type="gramEnd"/>
      <w:r w:rsidR="00FA62F9" w:rsidRPr="003355B9">
        <w:t xml:space="preserve"> ismét visszatérünk az öregasszonyhoz, aki most már úgy ítéli meg hogy készen állunka küzdelemre. Irány az </w:t>
      </w:r>
      <w:proofErr w:type="spellStart"/>
      <w:r w:rsidR="00FA62F9" w:rsidRPr="003355B9">
        <w:t>Ogre</w:t>
      </w:r>
      <w:proofErr w:type="spellEnd"/>
      <w:r w:rsidR="00FA62F9" w:rsidRPr="003355B9">
        <w:t>!</w:t>
      </w:r>
    </w:p>
    <w:p w14:paraId="50BD0CD6" w14:textId="358D1D31"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 xml:space="preserve">harc. Az </w:t>
      </w:r>
      <w:proofErr w:type="spellStart"/>
      <w:r w:rsidR="00724A85" w:rsidRPr="003355B9">
        <w:t>Ogre</w:t>
      </w:r>
      <w:proofErr w:type="spellEnd"/>
      <w:r w:rsidR="00724A85" w:rsidRPr="003355B9">
        <w:t xml:space="preserv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t xml:space="preserve">gnak </w:t>
      </w:r>
      <w:proofErr w:type="gramStart"/>
      <w:r w:rsidR="00A56FEE" w:rsidRPr="003355B9">
        <w:t>is ,</w:t>
      </w:r>
      <w:proofErr w:type="gramEnd"/>
      <w:r w:rsidR="00A56FEE" w:rsidRPr="003355B9">
        <w:t xml:space="preserve"> így nehezítve a </w:t>
      </w:r>
      <w:proofErr w:type="spellStart"/>
      <w:r w:rsidR="00A56FEE" w:rsidRPr="003355B9">
        <w:t>végig</w:t>
      </w:r>
      <w:r w:rsidR="00724A85" w:rsidRPr="003355B9">
        <w:t>rajzolásukat</w:t>
      </w:r>
      <w:proofErr w:type="spellEnd"/>
      <w:r w:rsidR="00A56FEE" w:rsidRPr="003355B9">
        <w:t xml:space="preserve">. Ha legyőztük az </w:t>
      </w:r>
      <w:proofErr w:type="spellStart"/>
      <w:r w:rsidR="00A56FEE" w:rsidRPr="003355B9">
        <w:t>Ogrét</w:t>
      </w:r>
      <w:proofErr w:type="spellEnd"/>
      <w:r w:rsidR="00A56FEE" w:rsidRPr="003355B9">
        <w:t xml:space="preserve"> vége a játéknak és lehetőséget kapunk az újrakezdésre.</w:t>
      </w:r>
    </w:p>
    <w:p w14:paraId="12BAE533" w14:textId="47ED0D79" w:rsidR="00A56FEE" w:rsidRPr="003355B9" w:rsidRDefault="00A56FEE" w:rsidP="00A56FEE">
      <w:r w:rsidRPr="003355B9">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pPr>
      <w:bookmarkStart w:id="473" w:name="_Toc499416809"/>
      <w:r w:rsidRPr="003355B9">
        <w:t>Játék állapotának kezelése</w:t>
      </w:r>
      <w:bookmarkEnd w:id="473"/>
    </w:p>
    <w:p w14:paraId="593FB401" w14:textId="15FFE6C2" w:rsidR="00A35982" w:rsidRPr="003355B9" w:rsidRDefault="00A35982" w:rsidP="00A35982">
      <w:r w:rsidRPr="003355B9">
        <w:t xml:space="preserve">Fontos szempont volt, hogy a játékmenet állapotai között ugrálni lehessen, anélkül, hogy küldetéssorozat megelőző állomásait megcsinálnánk. Erre azért van </w:t>
      </w:r>
      <w:proofErr w:type="gramStart"/>
      <w:r w:rsidRPr="003355B9">
        <w:t>szükség</w:t>
      </w:r>
      <w:proofErr w:type="gramEnd"/>
      <w:r w:rsidRPr="003355B9">
        <w:t xml:space="preserve"> mert a játékmenet 15-20 perc is lehet, attól függően, hogy mennyi ügyes a játékos. Egy másik ok a </w:t>
      </w:r>
      <w:proofErr w:type="spellStart"/>
      <w:r w:rsidRPr="003355B9">
        <w:t>demózás</w:t>
      </w:r>
      <w:proofErr w:type="spellEnd"/>
      <w:r w:rsidRPr="003355B9">
        <w:t xml:space="preserve"> lehetősége volt, hogy egy rövid bemutató során ne csak a játék elejét, hanem a végét, a kicsúcsosodását is meg lehessen mutatni. Így lehetőséget biztosítok </w:t>
      </w:r>
      <w:proofErr w:type="gramStart"/>
      <w:r w:rsidRPr="003355B9">
        <w:t>arra</w:t>
      </w:r>
      <w:proofErr w:type="gramEnd"/>
      <w:r w:rsidRPr="003355B9">
        <w:t xml:space="preserve"> hogy a játék elején választani lehessen, hogy teljes </w:t>
      </w:r>
      <w:proofErr w:type="spellStart"/>
      <w:r w:rsidRPr="003355B9">
        <w:t>végigjátszást</w:t>
      </w:r>
      <w:proofErr w:type="spellEnd"/>
      <w:r w:rsidRPr="003355B9">
        <w:t xml:space="preserve"> szeretnénk, vagy rögötön a harcra ugrani. </w:t>
      </w:r>
    </w:p>
    <w:p w14:paraId="513047D0" w14:textId="1B622C3C" w:rsidR="000A0921" w:rsidRPr="003355B9" w:rsidDel="000819E9" w:rsidRDefault="00A35982" w:rsidP="00A35982">
      <w:pPr>
        <w:rPr>
          <w:moveFrom w:id="474" w:author="Gergo" w:date="2017-11-17T16:45:00Z"/>
        </w:rPr>
      </w:pPr>
      <w:moveFromRangeStart w:id="475" w:author="Gergo" w:date="2017-11-17T16:45:00Z" w:name="move498689958"/>
      <w:moveFrom w:id="476" w:author="Gergo" w:date="2017-11-17T16:45:00Z">
        <w:r w:rsidRPr="003355B9" w:rsidDel="000819E9">
          <w:t>A játék állapotát egy központi egység, a játékvezérlő (</w:t>
        </w:r>
        <w:commentRangeStart w:id="477"/>
        <w:r w:rsidRPr="003355B9" w:rsidDel="000819E9">
          <w:t>GameManager</w:t>
        </w:r>
        <w:commentRangeEnd w:id="477"/>
        <w:r w:rsidR="00C97DCE" w:rsidRPr="003355B9" w:rsidDel="000819E9">
          <w:rPr>
            <w:rStyle w:val="Jegyzethivatkozs"/>
          </w:rPr>
          <w:commentReference w:id="477"/>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478" w:name="_Toc499416810"/>
        <w:bookmarkEnd w:id="478"/>
      </w:moveFrom>
    </w:p>
    <w:p w14:paraId="1FEAF795" w14:textId="7E747B31" w:rsidR="000A0921" w:rsidRPr="003355B9" w:rsidDel="000819E9" w:rsidRDefault="00550140" w:rsidP="00A35982">
      <w:pPr>
        <w:rPr>
          <w:moveFrom w:id="479" w:author="Gergo" w:date="2017-11-17T16:45:00Z"/>
        </w:rPr>
      </w:pPr>
      <w:commentRangeStart w:id="480"/>
      <w:moveFrom w:id="481"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482" w:name="_Toc499416811"/>
        <w:bookmarkEnd w:id="482"/>
      </w:moveFrom>
    </w:p>
    <w:p w14:paraId="15445D8C" w14:textId="73F7EC9E" w:rsidR="00A35982" w:rsidRPr="003355B9" w:rsidDel="000819E9" w:rsidRDefault="00594117" w:rsidP="00A35982">
      <w:pPr>
        <w:rPr>
          <w:moveFrom w:id="483" w:author="Gergo" w:date="2017-11-17T16:45:00Z"/>
        </w:rPr>
      </w:pPr>
      <w:moveFrom w:id="484"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480"/>
        <w:r w:rsidR="00C97DCE" w:rsidRPr="003355B9" w:rsidDel="000819E9">
          <w:rPr>
            <w:rStyle w:val="Jegyzethivatkozs"/>
          </w:rPr>
          <w:commentReference w:id="480"/>
        </w:r>
        <w:bookmarkStart w:id="485" w:name="_Toc499416812"/>
        <w:bookmarkEnd w:id="485"/>
      </w:moveFrom>
    </w:p>
    <w:p w14:paraId="212B82A3" w14:textId="69E070D9" w:rsidR="004907F8" w:rsidRPr="003355B9" w:rsidRDefault="004907F8" w:rsidP="004907F8">
      <w:pPr>
        <w:pStyle w:val="Cmsor3"/>
      </w:pPr>
      <w:bookmarkStart w:id="486" w:name="_Toc499416813"/>
      <w:moveFromRangeEnd w:id="475"/>
      <w:r w:rsidRPr="003355B9">
        <w:t>Meghalás</w:t>
      </w:r>
      <w:bookmarkEnd w:id="486"/>
    </w:p>
    <w:p w14:paraId="62561CE8" w14:textId="1D13557E" w:rsidR="004907F8" w:rsidRPr="003355B9" w:rsidRDefault="004907F8" w:rsidP="004907F8">
      <w:r w:rsidRPr="003355B9">
        <w:t xml:space="preserve">A </w:t>
      </w:r>
      <w:r w:rsidR="006D58D3" w:rsidRPr="003355B9">
        <w:t xml:space="preserve">játék állapotának vissza ( vagy akár előre) állítása fontos szerepet kap, a végső harc során is, ahol, ha </w:t>
      </w:r>
      <w:proofErr w:type="gramStart"/>
      <w:r w:rsidR="006D58D3" w:rsidRPr="003355B9">
        <w:t>alulmaradunk</w:t>
      </w:r>
      <w:proofErr w:type="gramEnd"/>
      <w:r w:rsidR="006D58D3" w:rsidRPr="003355B9">
        <w:t xml:space="preserve">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487" w:name="_Toc499416814"/>
      <w:r w:rsidRPr="003355B9">
        <w:t>Frostig teszt beépítése a játékba</w:t>
      </w:r>
      <w:bookmarkEnd w:id="487"/>
    </w:p>
    <w:p w14:paraId="26A44B80" w14:textId="3073D865" w:rsidR="00CF516F" w:rsidRPr="003355B9" w:rsidRDefault="00CF516F" w:rsidP="00CF516F">
      <w:r w:rsidRPr="003355B9">
        <w:t xml:space="preserve">A következő lépés az volt, hogy </w:t>
      </w:r>
      <w:proofErr w:type="gramStart"/>
      <w:r w:rsidR="00FB2D9D" w:rsidRPr="003355B9">
        <w:t>kitaláljam</w:t>
      </w:r>
      <w:proofErr w:type="gramEnd"/>
      <w:r w:rsidRPr="003355B9">
        <w:t xml:space="preserve"> miként fogom beépíteni a Frostig tesztek rajzolási és vonalkövetési feladatait a játékba.</w:t>
      </w:r>
      <w:r w:rsidR="00FB2D9D" w:rsidRPr="003355B9">
        <w:t xml:space="preserve"> A </w:t>
      </w:r>
      <w:proofErr w:type="gramStart"/>
      <w:r w:rsidR="00FB2D9D" w:rsidRPr="003355B9">
        <w:t>koncepcióm</w:t>
      </w:r>
      <w:proofErr w:type="gramEnd"/>
      <w:r w:rsidR="00FB2D9D" w:rsidRPr="003355B9">
        <w:t xml:space="preserve"> az volt, hogy a jó, vagy kevés hibával történő végig rajzolást jutalmazzam, hogy a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313C50F1" w:rsidR="00D47E8D" w:rsidRDefault="00976B1B" w:rsidP="00CF516F">
      <w:pPr>
        <w:rPr>
          <w:ins w:id="488" w:author="Gergo" w:date="2017-11-29T14:28:00Z"/>
        </w:rPr>
      </w:pPr>
      <w:r w:rsidRPr="003355B9">
        <w:t xml:space="preserve">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w:t>
      </w:r>
      <w:proofErr w:type="spellStart"/>
      <w:r w:rsidRPr="003355B9">
        <w:t>Ogréra</w:t>
      </w:r>
      <w:proofErr w:type="spellEnd"/>
      <w:r w:rsidRPr="003355B9">
        <w:t xml:space="preserve">. Mivel az </w:t>
      </w:r>
      <w:proofErr w:type="spellStart"/>
      <w:r w:rsidRPr="003355B9">
        <w:t>Ogre</w:t>
      </w:r>
      <w:proofErr w:type="spellEnd"/>
      <w:r w:rsidRPr="003355B9">
        <w:t xml:space="preserve"> elleni végső küzdelem során már stresszhelyzetben kell teljesítenie az alanynak, ezért előtte lehetőséget akartam biztosítani a gyakorlásra. A játék folyamán, miután tudomást szerzünk az </w:t>
      </w:r>
      <w:proofErr w:type="spellStart"/>
      <w:r w:rsidRPr="003355B9">
        <w:t>Ogre</w:t>
      </w:r>
      <w:proofErr w:type="spellEnd"/>
      <w:r w:rsidRPr="003355B9">
        <w:t xml:space="preserve"> igaz valójáról, a varázslóasszony elküld minket</w:t>
      </w:r>
      <w:r w:rsidR="00271375" w:rsidRPr="003355B9">
        <w:t xml:space="preserve"> megtanulni a rúnákat (</w:t>
      </w:r>
      <w:commentRangeStart w:id="489"/>
      <w:r w:rsidR="00271375" w:rsidRPr="003355B9">
        <w:t>vizuális percepció vonalkövetési teszteket</w:t>
      </w:r>
      <w:commentRangeEnd w:id="489"/>
      <w:r w:rsidR="00C97DCE" w:rsidRPr="003355B9">
        <w:rPr>
          <w:rStyle w:val="Jegyzethivatkozs"/>
        </w:rPr>
        <w:commentReference w:id="489"/>
      </w:r>
      <w:r w:rsidR="00271375" w:rsidRPr="003355B9">
        <w:t xml:space="preserve">), és ilyenekor nem is enged tovább a játék, amíg egy bizonyos hibaszám alatt nem teljesítjük azt. </w:t>
      </w:r>
    </w:p>
    <w:p w14:paraId="4080CE98" w14:textId="77777777" w:rsidR="00471796" w:rsidRDefault="005261E5" w:rsidP="00471796">
      <w:pPr>
        <w:pStyle w:val="Kp"/>
        <w:rPr>
          <w:ins w:id="490" w:author="Gergo" w:date="2017-11-29T14:29:00Z"/>
        </w:rPr>
        <w:pPrChange w:id="491" w:author="Gergo" w:date="2017-11-29T14:29:00Z">
          <w:pPr>
            <w:pStyle w:val="Kp"/>
          </w:pPr>
        </w:pPrChange>
      </w:pPr>
      <w:ins w:id="492" w:author="Gergo" w:date="2017-11-29T14:29:00Z">
        <w:r>
          <w:rPr>
            <w:noProof/>
            <w:lang w:val="en-US"/>
          </w:rPr>
          <w:lastRenderedPageBreak/>
          <w:drawing>
            <wp:inline distT="0" distB="0" distL="0" distR="0" wp14:anchorId="57063E27" wp14:editId="3364D453">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71FA0AD5" w14:textId="6A104BDE" w:rsidR="005261E5" w:rsidRPr="005261E5" w:rsidRDefault="00471796" w:rsidP="00471796">
      <w:pPr>
        <w:pStyle w:val="Kpalrs"/>
        <w:rPr>
          <w:rPrChange w:id="493" w:author="Gergo" w:date="2017-11-29T14:28:00Z">
            <w:rPr/>
          </w:rPrChange>
        </w:rPr>
        <w:pPrChange w:id="494" w:author="Gergo" w:date="2017-11-29T14:29:00Z">
          <w:pPr/>
        </w:pPrChange>
      </w:pPr>
      <w:bookmarkStart w:id="495" w:name="_Ref499729172"/>
      <w:bookmarkStart w:id="496" w:name="_Ref499729277"/>
      <w:ins w:id="497" w:author="Gergo" w:date="2017-11-29T14:29:00Z">
        <w:r>
          <w:t xml:space="preserve">Ábra </w:t>
        </w:r>
      </w:ins>
      <w:ins w:id="498" w:author="Gergo" w:date="2017-11-29T14:33:00Z">
        <w:r w:rsidR="00EB1182">
          <w:fldChar w:fldCharType="begin"/>
        </w:r>
        <w:r w:rsidR="00EB1182">
          <w:instrText xml:space="preserve"> STYLEREF 1 \s </w:instrText>
        </w:r>
      </w:ins>
      <w:r w:rsidR="00EB1182">
        <w:fldChar w:fldCharType="separate"/>
      </w:r>
      <w:r w:rsidR="00EB1182">
        <w:rPr>
          <w:noProof/>
        </w:rPr>
        <w:t>3</w:t>
      </w:r>
      <w:ins w:id="499"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00" w:author="Gergo" w:date="2017-11-29T14:33:00Z">
        <w:r w:rsidR="00EB1182">
          <w:rPr>
            <w:noProof/>
          </w:rPr>
          <w:t>1</w:t>
        </w:r>
        <w:r w:rsidR="00EB1182">
          <w:fldChar w:fldCharType="end"/>
        </w:r>
      </w:ins>
      <w:bookmarkEnd w:id="496"/>
      <w:ins w:id="501" w:author="Gergo" w:date="2017-11-29T14:29:00Z">
        <w:r>
          <w:t xml:space="preserve"> </w:t>
        </w:r>
        <w:proofErr w:type="gramStart"/>
        <w:r>
          <w:t>A</w:t>
        </w:r>
        <w:proofErr w:type="gramEnd"/>
        <w:r>
          <w:t xml:space="preserve"> négy varázsrúna</w:t>
        </w:r>
      </w:ins>
      <w:bookmarkEnd w:id="495"/>
    </w:p>
    <w:p w14:paraId="6741628C" w14:textId="0AEBFF98" w:rsidR="00976B1B" w:rsidRPr="003355B9" w:rsidRDefault="00271375" w:rsidP="00CF516F">
      <w:r w:rsidRPr="003355B9">
        <w:t xml:space="preserve">Ez a mechanizmus segítségével mire a tényleges nyomás alatt végzendő teszthez ér (az </w:t>
      </w:r>
      <w:proofErr w:type="spellStart"/>
      <w:r w:rsidRPr="003355B9">
        <w:t>Ogre</w:t>
      </w:r>
      <w:proofErr w:type="spellEnd"/>
      <w:r w:rsidRPr="003355B9">
        <w:t xml:space="preserve"> elleni harc) addigra nem a háromdimenziós </w:t>
      </w:r>
      <w:proofErr w:type="gramStart"/>
      <w:r w:rsidRPr="003355B9">
        <w:t>virtuális</w:t>
      </w:r>
      <w:proofErr w:type="gramEnd"/>
      <w:r w:rsidRPr="003355B9">
        <w:t xml:space="preserve">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pPr>
      <w:bookmarkStart w:id="502" w:name="_Toc499416815"/>
      <w:r w:rsidRPr="003355B9">
        <w:t xml:space="preserve">A </w:t>
      </w:r>
      <w:proofErr w:type="spellStart"/>
      <w:r w:rsidRPr="003355B9">
        <w:t>DayDream</w:t>
      </w:r>
      <w:proofErr w:type="spellEnd"/>
      <w:r w:rsidRPr="003355B9">
        <w:t xml:space="preserve"> nyújtotta lehetőségek</w:t>
      </w:r>
      <w:bookmarkEnd w:id="502"/>
    </w:p>
    <w:p w14:paraId="4377049C" w14:textId="6E061A0D" w:rsidR="008E3239" w:rsidRPr="003355B9" w:rsidRDefault="00DF1FC7" w:rsidP="008E3239">
      <w:r w:rsidRPr="003355B9">
        <w:t xml:space="preserve">Habár a </w:t>
      </w:r>
      <w:proofErr w:type="spellStart"/>
      <w:r w:rsidRPr="003355B9">
        <w:t>daydream</w:t>
      </w:r>
      <w:proofErr w:type="spellEnd"/>
      <w:r w:rsidRPr="003355B9">
        <w:t xml:space="preserve">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w:t>
      </w:r>
      <w:proofErr w:type="spellStart"/>
      <w:r w:rsidRPr="003355B9">
        <w:t>DayDream</w:t>
      </w:r>
      <w:proofErr w:type="spellEnd"/>
      <w:r w:rsidRPr="003355B9">
        <w:t xml:space="preserve">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503" w:name="_Toc499416816"/>
      <w:r w:rsidRPr="003355B9">
        <w:t>Mozgás</w:t>
      </w:r>
      <w:bookmarkEnd w:id="503"/>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w:t>
      </w:r>
      <w:r w:rsidRPr="003355B9">
        <w:lastRenderedPageBreak/>
        <w:t>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504" w:name="_Toc499416817"/>
      <w:r w:rsidRPr="003355B9">
        <w:t>Rajzolás</w:t>
      </w:r>
      <w:bookmarkEnd w:id="504"/>
    </w:p>
    <w:p w14:paraId="78317BB0" w14:textId="70C135EA" w:rsidR="00D01118" w:rsidRPr="003355B9" w:rsidRDefault="00D01118" w:rsidP="00D01118">
      <w:r w:rsidRPr="003355B9">
        <w:t xml:space="preserve">A rajzolás a Frostig teszt </w:t>
      </w:r>
      <w:proofErr w:type="spellStart"/>
      <w:r w:rsidRPr="003355B9">
        <w:t>lelke</w:t>
      </w:r>
      <w:proofErr w:type="spellEnd"/>
      <w:r w:rsidRPr="003355B9">
        <w:t xml:space="preserve">, így erre külön hangsúlyt kellett fektetnem. A játékban a rajzolás a rúnák teljesítéséhez kell, ahol a pályán, illetve a végén a harc közben megjelenő alakzatokon kell a </w:t>
      </w:r>
      <w:proofErr w:type="spellStart"/>
      <w:r w:rsidRPr="003355B9">
        <w:t>daydream</w:t>
      </w:r>
      <w:proofErr w:type="spellEnd"/>
      <w:r w:rsidRPr="003355B9">
        <w:t xml:space="preserve">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 xml:space="preserve">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w:t>
      </w:r>
      <w:proofErr w:type="gramStart"/>
      <w:r w:rsidR="00E226F3" w:rsidRPr="003355B9">
        <w:t>illetve  a</w:t>
      </w:r>
      <w:proofErr w:type="gramEnd"/>
      <w:r w:rsidR="00E226F3" w:rsidRPr="003355B9">
        <w:t xml:space="preserve"> harcnál a bevitt sebzés meghatározására is.</w:t>
      </w:r>
    </w:p>
    <w:p w14:paraId="3A74DF24" w14:textId="2CED7E87" w:rsidR="00FC4276" w:rsidRPr="003355B9" w:rsidRDefault="00FC4276" w:rsidP="00FC4276">
      <w:pPr>
        <w:pStyle w:val="Cmsor3"/>
      </w:pPr>
      <w:bookmarkStart w:id="505" w:name="_Toc499416818"/>
      <w:r w:rsidRPr="003355B9">
        <w:t>Varázslás</w:t>
      </w:r>
      <w:bookmarkEnd w:id="505"/>
    </w:p>
    <w:p w14:paraId="2E1BD6D6" w14:textId="2788684A" w:rsidR="0015358B" w:rsidRPr="003355B9" w:rsidRDefault="0015358B" w:rsidP="0015358B">
      <w:r w:rsidRPr="003355B9">
        <w:t xml:space="preserve">A varázslás egy rúna sikeres </w:t>
      </w:r>
      <w:proofErr w:type="spellStart"/>
      <w:r w:rsidRPr="003355B9">
        <w:t>végigrajzolása</w:t>
      </w:r>
      <w:proofErr w:type="spellEnd"/>
      <w:r w:rsidRPr="003355B9">
        <w:t xml:space="preserve"> után megjelenő varázsgolyó eldobását jelenti. Itt szerettem volna megint kicsit eltérni a megszokott „megnyomok egy gombot és ettől lövök” iránytól. A célom az volt, hogy </w:t>
      </w:r>
      <w:r w:rsidR="00B35655" w:rsidRPr="003355B9">
        <w:t xml:space="preserve">a játékba a varázsgömb eldobása egy tényleges dobómozdulat hatására történjen, hogy a játékos még jobban beleélhesse magát a </w:t>
      </w:r>
      <w:proofErr w:type="gramStart"/>
      <w:r w:rsidR="00B35655" w:rsidRPr="003355B9">
        <w:t>virtuális</w:t>
      </w:r>
      <w:proofErr w:type="gramEnd"/>
      <w:r w:rsidR="00B35655" w:rsidRPr="003355B9">
        <w:t xml:space="preserve"> valóságba.</w:t>
      </w:r>
      <w:r w:rsidR="004958FF" w:rsidRPr="003355B9">
        <w:t xml:space="preserve"> Ehhez a </w:t>
      </w:r>
      <w:proofErr w:type="spellStart"/>
      <w:ins w:id="506" w:author="Gergo" w:date="2017-11-29T14:26:00Z">
        <w:r w:rsidR="005261E5" w:rsidRPr="005261E5">
          <w:rPr>
            <w:rPrChange w:id="507" w:author="Gergo" w:date="2017-11-29T14:26:00Z">
              <w:rPr>
                <w:highlight w:val="yellow"/>
              </w:rPr>
            </w:rPrChange>
          </w:rPr>
          <w:t>D</w:t>
        </w:r>
      </w:ins>
      <w:del w:id="508" w:author="Gergo" w:date="2017-11-29T14:26:00Z">
        <w:r w:rsidR="004958FF" w:rsidRPr="005261E5" w:rsidDel="005261E5">
          <w:rPr>
            <w:rPrChange w:id="509" w:author="Gergo" w:date="2017-11-29T14:26:00Z">
              <w:rPr/>
            </w:rPrChange>
          </w:rPr>
          <w:delText>d</w:delText>
        </w:r>
      </w:del>
      <w:r w:rsidR="004958FF" w:rsidRPr="005261E5">
        <w:rPr>
          <w:rPrChange w:id="510" w:author="Gergo" w:date="2017-11-29T14:26:00Z">
            <w:rPr/>
          </w:rPrChange>
        </w:rPr>
        <w:t>ay</w:t>
      </w:r>
      <w:ins w:id="511" w:author="Gergo" w:date="2017-11-29T14:26:00Z">
        <w:r w:rsidR="005261E5" w:rsidRPr="005261E5">
          <w:rPr>
            <w:rPrChange w:id="512" w:author="Gergo" w:date="2017-11-29T14:26:00Z">
              <w:rPr>
                <w:highlight w:val="yellow"/>
              </w:rPr>
            </w:rPrChange>
          </w:rPr>
          <w:t>D</w:t>
        </w:r>
      </w:ins>
      <w:del w:id="513" w:author="Gergo" w:date="2017-11-29T14:26:00Z">
        <w:r w:rsidR="004958FF" w:rsidRPr="005261E5" w:rsidDel="005261E5">
          <w:rPr>
            <w:rPrChange w:id="514" w:author="Gergo" w:date="2017-11-29T14:26:00Z">
              <w:rPr/>
            </w:rPrChange>
          </w:rPr>
          <w:delText>d</w:delText>
        </w:r>
      </w:del>
      <w:r w:rsidR="004958FF" w:rsidRPr="005261E5">
        <w:rPr>
          <w:rPrChange w:id="515" w:author="Gergo" w:date="2017-11-29T14:26:00Z">
            <w:rPr/>
          </w:rPrChange>
        </w:rPr>
        <w:t>ream</w:t>
      </w:r>
      <w:proofErr w:type="spellEnd"/>
      <w:r w:rsidR="004958FF" w:rsidRPr="003355B9">
        <w:t xml:space="preserve"> kontrollerbe beépített giroszkópot használom fel. Ennek aktuális szögsebessége kérdezhető le adott tengely körül, </w:t>
      </w:r>
      <w:proofErr w:type="gramStart"/>
      <w:r w:rsidR="004958FF" w:rsidRPr="003355B9">
        <w:t>a</w:t>
      </w:r>
      <w:proofErr w:type="gramEnd"/>
      <w:r w:rsidR="004958FF" w:rsidRPr="003355B9">
        <w:t xml:space="preserve"> </w:t>
      </w:r>
      <w:proofErr w:type="spellStart"/>
      <w:r w:rsidR="004958FF" w:rsidRPr="003355B9">
        <w:t>Unity</w:t>
      </w:r>
      <w:proofErr w:type="spellEnd"/>
      <w:r w:rsidR="004958FF" w:rsidRPr="003355B9">
        <w:t xml:space="preserve"> </w:t>
      </w:r>
      <w:proofErr w:type="spellStart"/>
      <w:r w:rsidR="004958FF" w:rsidRPr="003355B9">
        <w:t>DayDream</w:t>
      </w:r>
      <w:proofErr w:type="spellEnd"/>
      <w:r w:rsidR="004958FF" w:rsidRPr="003355B9">
        <w:t xml:space="preserve"> API-</w:t>
      </w:r>
      <w:proofErr w:type="spellStart"/>
      <w:r w:rsidR="004958FF" w:rsidRPr="003355B9">
        <w:t>ján</w:t>
      </w:r>
      <w:proofErr w:type="spellEnd"/>
      <w:r w:rsidR="004958FF" w:rsidRPr="003355B9">
        <w:t xml:space="preserve"> keresztül.</w:t>
      </w:r>
    </w:p>
    <w:p w14:paraId="177FAFA5" w14:textId="7DB8210D" w:rsidR="00520D63" w:rsidRPr="003355B9" w:rsidRDefault="00520D63" w:rsidP="00520D63">
      <w:pPr>
        <w:pStyle w:val="Cmsor3"/>
      </w:pPr>
      <w:bookmarkStart w:id="516" w:name="_Toc499416819"/>
      <w:r w:rsidRPr="003355B9">
        <w:t>Elugrás</w:t>
      </w:r>
      <w:bookmarkEnd w:id="516"/>
    </w:p>
    <w:p w14:paraId="1BD8E404" w14:textId="3398DA76" w:rsidR="00520D63" w:rsidRPr="003355B9" w:rsidRDefault="006C5C48" w:rsidP="00520D63">
      <w:r w:rsidRPr="003355B9">
        <w:t>A</w:t>
      </w:r>
      <w:r w:rsidR="00520D63" w:rsidRPr="003355B9">
        <w:t xml:space="preserve"> végső harc közben az </w:t>
      </w:r>
      <w:proofErr w:type="spellStart"/>
      <w:r w:rsidR="00520D63" w:rsidRPr="003355B9">
        <w:t>Ogre</w:t>
      </w:r>
      <w:proofErr w:type="spellEnd"/>
      <w:r w:rsidR="00520D63" w:rsidRPr="003355B9">
        <w:t xml:space="preserve"> adott időközönként egy hordót hajít a játékos felé (akárhol is áll az), akinek ki kell térni előle. Az elugrás úgy működik, hogy a harc közben, a szabad mozgás megszűnik és a játékos három különböző </w:t>
      </w:r>
      <w:proofErr w:type="gramStart"/>
      <w:r w:rsidR="00520D63" w:rsidRPr="003355B9">
        <w:t>pozícióban</w:t>
      </w:r>
      <w:proofErr w:type="gramEnd"/>
      <w:r w:rsidR="00520D63" w:rsidRPr="003355B9">
        <w:t xml:space="preserve"> </w:t>
      </w:r>
      <w:r w:rsidR="00262A3A" w:rsidRPr="003355B9">
        <w:t>tartózkodhat. Ennek</w:t>
      </w:r>
      <w:r w:rsidR="002D6602" w:rsidRPr="003355B9">
        <w:t xml:space="preserve"> ok az, hogy a megjelenő rúnák rajzolásához </w:t>
      </w:r>
      <w:proofErr w:type="gramStart"/>
      <w:r w:rsidR="002D6602" w:rsidRPr="003355B9">
        <w:t>ideális</w:t>
      </w:r>
      <w:proofErr w:type="gramEnd"/>
      <w:r w:rsidR="002D6602" w:rsidRPr="003355B9">
        <w:t xml:space="preserve"> pozícióban maradjon mindig, és ne kelljen a rajzolás, a hordók elkerülése és a varázsgömbök eldobása mellett még a </w:t>
      </w:r>
      <w:r w:rsidR="002D6602" w:rsidRPr="003355B9">
        <w:lastRenderedPageBreak/>
        <w:t>megfelelő pozicionálásra is figyelni, mert ez már túl sok figyelmet vonna el az alanytól és a teszt eredménye látná kárát.</w:t>
      </w:r>
    </w:p>
    <w:p w14:paraId="0A01A2A8" w14:textId="185EA666" w:rsidR="0066153A" w:rsidRPr="003355B9" w:rsidRDefault="0066153A" w:rsidP="00520D63">
      <w:r w:rsidRPr="003355B9">
        <w:t xml:space="preserve">A három </w:t>
      </w:r>
      <w:proofErr w:type="gramStart"/>
      <w:r w:rsidRPr="003355B9">
        <w:t>pozíció</w:t>
      </w:r>
      <w:proofErr w:type="gramEnd"/>
      <w:r w:rsidRPr="003355B9">
        <w:t xml:space="preserve"> közti mozgást a kontroller elején található érintő felület segítségével oldom meg, mégpedig úgy, hogy azon jobbra, ballra „</w:t>
      </w:r>
      <w:proofErr w:type="spellStart"/>
      <w:r w:rsidRPr="003355B9">
        <w:t>swipe-olva</w:t>
      </w:r>
      <w:proofErr w:type="spellEnd"/>
      <w:r w:rsidRPr="003355B9">
        <w:t xml:space="preserve">” tehát az ujjunkat jobbra, balra húzva tudunk odébb ugrani. Ez azért kihívás, mert a kontroller API-ja nem kezel ilyen eseményt, így ezt saját magamnak kell implementálni. Egy másik </w:t>
      </w:r>
      <w:proofErr w:type="gramStart"/>
      <w:r w:rsidRPr="003355B9">
        <w:t>kritérium</w:t>
      </w:r>
      <w:proofErr w:type="gramEnd"/>
      <w:r w:rsidRPr="003355B9">
        <w:t xml:space="preserve">, hogy a három helyzet közül a középső egy fix pont legyen, mégpedig az, ahol elkezdtük a harcot, és innen lehessen odébb </w:t>
      </w:r>
      <w:proofErr w:type="spellStart"/>
      <w:r w:rsidRPr="003355B9">
        <w:t>csúszni</w:t>
      </w:r>
      <w:proofErr w:type="spellEnd"/>
      <w:r w:rsidRPr="003355B9">
        <w:t xml:space="preserve"> az játékos aktuális helyzetéhez képest jobbra vagy balra. Ha az egyik irányba elugrik a játékos, akkor onnan már nem léphet még egyet ugyanarra, csak vissza középre. Ezzel védem ki azt, hogy a sok elugrálás során nagyon elkeveredjen a játékos a harc szí</w:t>
      </w:r>
      <w:ins w:id="517" w:author="Gergo" w:date="2017-11-17T13:50:00Z">
        <w:r w:rsidR="000819E9" w:rsidRPr="003355B9">
          <w:rPr>
            <w:rPrChange w:id="518"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519" w:name="_Toc499416820"/>
      <w:r w:rsidRPr="003355B9">
        <w:t xml:space="preserve">A </w:t>
      </w:r>
      <w:proofErr w:type="spellStart"/>
      <w:r w:rsidRPr="003355B9">
        <w:t>MindWave</w:t>
      </w:r>
      <w:proofErr w:type="spellEnd"/>
      <w:r w:rsidRPr="003355B9">
        <w:t xml:space="preserve"> </w:t>
      </w:r>
      <w:proofErr w:type="spellStart"/>
      <w:r w:rsidRPr="003355B9">
        <w:t>headset</w:t>
      </w:r>
      <w:proofErr w:type="spellEnd"/>
      <w:r w:rsidRPr="003355B9">
        <w:t xml:space="preserve"> beépítése a játékba</w:t>
      </w:r>
      <w:bookmarkEnd w:id="519"/>
    </w:p>
    <w:p w14:paraId="24B91F82" w14:textId="1C207FD6" w:rsidR="00EB1946" w:rsidRPr="003355B9" w:rsidRDefault="00EB1946" w:rsidP="00EB1946">
      <w:r w:rsidRPr="003355B9">
        <w:t xml:space="preserve">A </w:t>
      </w:r>
      <w:proofErr w:type="spellStart"/>
      <w:r w:rsidRPr="003355B9">
        <w:t>neuroheadset</w:t>
      </w:r>
      <w:proofErr w:type="spellEnd"/>
      <w:r w:rsidRPr="003355B9">
        <w:t xml:space="preserve"> a beépített szenzorok és </w:t>
      </w:r>
      <w:proofErr w:type="gramStart"/>
      <w:r w:rsidRPr="003355B9">
        <w:t>komplex</w:t>
      </w:r>
      <w:proofErr w:type="gramEnd"/>
      <w:r w:rsidRPr="003355B9">
        <w:t xml:space="preserve">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w:t>
      </w:r>
      <w:proofErr w:type="spellStart"/>
      <w:r w:rsidR="00773D20" w:rsidRPr="003355B9">
        <w:t>MindWave</w:t>
      </w:r>
      <w:proofErr w:type="spellEnd"/>
      <w:r w:rsidR="00773D20" w:rsidRPr="003355B9">
        <w:t xml:space="preserve"> szolgáltatta adatok felhasználásra kerülnek.</w:t>
      </w:r>
    </w:p>
    <w:p w14:paraId="622FD666" w14:textId="1B321373" w:rsidR="008D0BF3" w:rsidRPr="003355B9" w:rsidRDefault="008D0BF3" w:rsidP="008D0BF3">
      <w:pPr>
        <w:pStyle w:val="Cmsor3"/>
      </w:pPr>
      <w:bookmarkStart w:id="520" w:name="_Toc499416821"/>
      <w:proofErr w:type="spellStart"/>
      <w:r w:rsidRPr="003355B9">
        <w:t>AdaptED</w:t>
      </w:r>
      <w:proofErr w:type="spellEnd"/>
      <w:r w:rsidRPr="003355B9">
        <w:t xml:space="preserve"> keretrendszer</w:t>
      </w:r>
      <w:bookmarkEnd w:id="520"/>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w:t>
      </w:r>
      <w:proofErr w:type="spellStart"/>
      <w:r w:rsidR="00B73653" w:rsidRPr="003355B9">
        <w:t>AdapatED</w:t>
      </w:r>
      <w:proofErr w:type="spellEnd"/>
      <w:r w:rsidR="00B73653" w:rsidRPr="003355B9">
        <w:t xml:space="preserve"> bevonásával. Ez egy </w:t>
      </w:r>
      <w:proofErr w:type="spellStart"/>
      <w:r w:rsidR="00B73653" w:rsidRPr="003355B9">
        <w:t>androidos</w:t>
      </w:r>
      <w:proofErr w:type="spellEnd"/>
      <w:r w:rsidR="00B73653" w:rsidRPr="003355B9">
        <w:t xml:space="preserve"> keretrendszer, ami különböző fiziológiai jellemzőket mérő eszközök csatlako</w:t>
      </w:r>
      <w:r w:rsidR="006725AD" w:rsidRPr="003355B9">
        <w:t xml:space="preserve">ztatását, </w:t>
      </w:r>
      <w:proofErr w:type="spellStart"/>
      <w:r w:rsidR="006725AD" w:rsidRPr="003355B9">
        <w:t>monitorozását</w:t>
      </w:r>
      <w:proofErr w:type="spellEnd"/>
      <w:r w:rsidR="006725AD" w:rsidRPr="003355B9">
        <w:t xml:space="preserve">,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w:t>
      </w:r>
      <w:proofErr w:type="gramStart"/>
      <w:r w:rsidR="002D12F6" w:rsidRPr="003355B9">
        <w:t>a</w:t>
      </w:r>
      <w:proofErr w:type="gramEnd"/>
      <w:r w:rsidR="002D12F6" w:rsidRPr="003355B9">
        <w:t xml:space="preserve"> események is megjeleníthetők. Ezek az </w:t>
      </w:r>
      <w:proofErr w:type="spellStart"/>
      <w:r w:rsidR="002D12F6" w:rsidRPr="003355B9">
        <w:t>android</w:t>
      </w:r>
      <w:proofErr w:type="spellEnd"/>
      <w:r w:rsidR="002D12F6" w:rsidRPr="003355B9">
        <w:t xml:space="preserve"> alkalmazásban létrehozott esemény osztályok, amiket a megfelelő </w:t>
      </w:r>
      <w:proofErr w:type="gramStart"/>
      <w:r w:rsidR="002D12F6" w:rsidRPr="003355B9">
        <w:t>metódussal</w:t>
      </w:r>
      <w:proofErr w:type="gramEnd"/>
      <w:r w:rsidR="002D12F6" w:rsidRPr="003355B9">
        <w:t xml:space="preserve"> felküldünk az </w:t>
      </w:r>
      <w:proofErr w:type="spellStart"/>
      <w:r w:rsidR="002D12F6" w:rsidRPr="003355B9">
        <w:t>adapted</w:t>
      </w:r>
      <w:proofErr w:type="spellEnd"/>
      <w:r w:rsidR="002D12F6" w:rsidRPr="003355B9">
        <w:t xml:space="preserve"> szerver felé.</w:t>
      </w:r>
    </w:p>
    <w:p w14:paraId="02F1E4E9" w14:textId="77777777" w:rsidR="00E06CE2" w:rsidRPr="003355B9" w:rsidRDefault="00B73653" w:rsidP="0035731E">
      <w:r w:rsidRPr="003355B9">
        <w:t xml:space="preserve">Mivel ez egy </w:t>
      </w:r>
      <w:proofErr w:type="spellStart"/>
      <w:r w:rsidRPr="003355B9">
        <w:t>androidos</w:t>
      </w:r>
      <w:proofErr w:type="spellEnd"/>
      <w:r w:rsidRPr="003355B9">
        <w:t xml:space="preserve"> keretrendszer így meg kellett oldanom </w:t>
      </w:r>
      <w:proofErr w:type="gramStart"/>
      <w:r w:rsidRPr="003355B9">
        <w:t>a</w:t>
      </w:r>
      <w:proofErr w:type="gramEnd"/>
      <w:r w:rsidRPr="003355B9">
        <w:t xml:space="preserve"> </w:t>
      </w:r>
      <w:proofErr w:type="spellStart"/>
      <w:r w:rsidRPr="003355B9">
        <w:t>Unity-ben</w:t>
      </w:r>
      <w:proofErr w:type="spellEnd"/>
      <w:r w:rsidRPr="003355B9">
        <w:t xml:space="preserve"> </w:t>
      </w:r>
      <w:proofErr w:type="spellStart"/>
      <w:r w:rsidRPr="003355B9">
        <w:t>buildelt</w:t>
      </w:r>
      <w:proofErr w:type="spellEnd"/>
      <w:r w:rsidRPr="003355B9">
        <w:t xml:space="preserve"> alkalmazásom integrációját. Ez több csapdát is rejtett. </w:t>
      </w:r>
    </w:p>
    <w:p w14:paraId="124CBB13" w14:textId="23B4A11D" w:rsidR="00B73653" w:rsidRPr="003355B9" w:rsidRDefault="00B73653" w:rsidP="0035731E">
      <w:r w:rsidRPr="003355B9">
        <w:lastRenderedPageBreak/>
        <w:t xml:space="preserve">Az első probléma, az volt, hogy, ha a keretrendszer csatlakozik egy </w:t>
      </w:r>
      <w:proofErr w:type="spellStart"/>
      <w:r w:rsidRPr="003355B9">
        <w:t>addot</w:t>
      </w:r>
      <w:proofErr w:type="spellEnd"/>
      <w:r w:rsidRPr="003355B9">
        <w:t xml:space="preserve"> eszközhöz pl.: </w:t>
      </w:r>
      <w:proofErr w:type="spellStart"/>
      <w:r w:rsidRPr="003355B9">
        <w:t>neuroheadset</w:t>
      </w:r>
      <w:proofErr w:type="spellEnd"/>
      <w:r w:rsidRPr="003355B9">
        <w:t xml:space="preserve">, akkor </w:t>
      </w:r>
      <w:proofErr w:type="gramStart"/>
      <w:r w:rsidRPr="003355B9">
        <w:t>a</w:t>
      </w:r>
      <w:proofErr w:type="gramEnd"/>
      <w:r w:rsidRPr="003355B9">
        <w:t xml:space="preserve"> </w:t>
      </w:r>
      <w:proofErr w:type="spellStart"/>
      <w:r w:rsidRPr="003355B9">
        <w:t>Unity-ben</w:t>
      </w:r>
      <w:proofErr w:type="spellEnd"/>
      <w:r w:rsidRPr="003355B9">
        <w:t xml:space="preserve"> készült alkalmazásból a C# kódból már nem lehet csatlakozni. Ennek az az ára, hogy </w:t>
      </w:r>
      <w:proofErr w:type="gramStart"/>
      <w:r w:rsidRPr="003355B9">
        <w:t>a</w:t>
      </w:r>
      <w:proofErr w:type="gramEnd"/>
      <w:r w:rsidRPr="003355B9">
        <w:t xml:space="preserve"> </w:t>
      </w:r>
      <w:proofErr w:type="spellStart"/>
      <w:r w:rsidRPr="003355B9">
        <w:t>Unity</w:t>
      </w:r>
      <w:proofErr w:type="spellEnd"/>
      <w:r w:rsidRPr="003355B9">
        <w:t xml:space="preserve"> által biztosított egyszerű C# API helyett, egy viszonylag bonyolult esemény vezérelt módon kellett megoldani a játékom, a </w:t>
      </w:r>
      <w:proofErr w:type="spellStart"/>
      <w:r w:rsidRPr="003355B9">
        <w:t>MindWave</w:t>
      </w:r>
      <w:proofErr w:type="spellEnd"/>
      <w:r w:rsidRPr="003355B9">
        <w:t xml:space="preserve"> és az </w:t>
      </w:r>
      <w:proofErr w:type="spellStart"/>
      <w:r w:rsidRPr="003355B9">
        <w:t>AdaptED</w:t>
      </w:r>
      <w:proofErr w:type="spellEnd"/>
      <w:r w:rsidRPr="003355B9">
        <w:t xml:space="preserve"> kommunikációját. Ez magával von olyan dolgokat is, hogy meg kell oldani a Java nyelven írt </w:t>
      </w:r>
      <w:proofErr w:type="spellStart"/>
      <w:r w:rsidRPr="003355B9">
        <w:t>android</w:t>
      </w:r>
      <w:proofErr w:type="spellEnd"/>
      <w:r w:rsidRPr="003355B9">
        <w:t xml:space="preserve"> alkalmazás és keretrendszer, illetve a C#-</w:t>
      </w:r>
      <w:proofErr w:type="spellStart"/>
      <w:r w:rsidRPr="003355B9">
        <w:t>ban</w:t>
      </w:r>
      <w:proofErr w:type="spellEnd"/>
      <w:r w:rsidRPr="003355B9">
        <w:t xml:space="preserve">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 xml:space="preserve">A másik </w:t>
      </w:r>
      <w:proofErr w:type="gramStart"/>
      <w:r w:rsidRPr="003355B9">
        <w:t>probléma</w:t>
      </w:r>
      <w:proofErr w:type="gramEnd"/>
      <w:r w:rsidRPr="003355B9">
        <w:t xml:space="preserve"> a tényleges integráció. Szerencsére mind a keretrendszer, mind </w:t>
      </w:r>
      <w:proofErr w:type="gramStart"/>
      <w:r w:rsidRPr="003355B9">
        <w:t>a</w:t>
      </w:r>
      <w:proofErr w:type="gramEnd"/>
      <w:r w:rsidRPr="003355B9">
        <w:t xml:space="preserve"> </w:t>
      </w:r>
      <w:proofErr w:type="spellStart"/>
      <w:r w:rsidRPr="003355B9">
        <w:t>Unity</w:t>
      </w:r>
      <w:proofErr w:type="spellEnd"/>
      <w:r w:rsidRPr="003355B9">
        <w:t xml:space="preserve"> fel van készítve hasonló feladatra. A játék ki</w:t>
      </w:r>
      <w:proofErr w:type="gramStart"/>
      <w:r w:rsidRPr="003355B9">
        <w:t>exportálható</w:t>
      </w:r>
      <w:proofErr w:type="gramEnd"/>
      <w:r w:rsidRPr="003355B9">
        <w:t xml:space="preserve"> </w:t>
      </w:r>
      <w:proofErr w:type="spellStart"/>
      <w:r w:rsidRPr="003355B9">
        <w:t>Unity-ből</w:t>
      </w:r>
      <w:proofErr w:type="spellEnd"/>
      <w:r w:rsidRPr="003355B9">
        <w:t xml:space="preserve"> egy </w:t>
      </w:r>
      <w:proofErr w:type="spellStart"/>
      <w:r w:rsidRPr="003355B9">
        <w:t>Android</w:t>
      </w:r>
      <w:proofErr w:type="spellEnd"/>
      <w:r w:rsidRPr="003355B9">
        <w:t xml:space="preserve"> </w:t>
      </w:r>
      <w:proofErr w:type="spellStart"/>
      <w:r w:rsidRPr="003355B9">
        <w:t>Studio</w:t>
      </w:r>
      <w:proofErr w:type="spellEnd"/>
      <w:r w:rsidRPr="003355B9">
        <w:t xml:space="preserve"> projekt formájában, ami később egy új modulként importálható az </w:t>
      </w:r>
      <w:proofErr w:type="spellStart"/>
      <w:r w:rsidRPr="003355B9">
        <w:t>AdaptED</w:t>
      </w:r>
      <w:proofErr w:type="spellEnd"/>
      <w:r w:rsidRPr="003355B9">
        <w:t xml:space="preserve"> projektjébe.</w:t>
      </w:r>
    </w:p>
    <w:p w14:paraId="6A6600F5" w14:textId="5FD992DC" w:rsidR="009A4346" w:rsidRPr="003355B9" w:rsidRDefault="009A4346" w:rsidP="009A4346">
      <w:pPr>
        <w:pStyle w:val="Cmsor3"/>
      </w:pPr>
      <w:bookmarkStart w:id="521" w:name="_Toc499416822"/>
      <w:r w:rsidRPr="003355B9">
        <w:t>Játék módosítása</w:t>
      </w:r>
      <w:bookmarkEnd w:id="521"/>
    </w:p>
    <w:p w14:paraId="38E3F6D0" w14:textId="1F35F0C3" w:rsidR="00773D20" w:rsidRPr="003355B9" w:rsidRDefault="00773D20" w:rsidP="00773D20">
      <w:r w:rsidRPr="003355B9">
        <w:t xml:space="preserve">Az egyik ilyen hely a </w:t>
      </w:r>
      <w:r w:rsidR="006232ED" w:rsidRPr="003355B9">
        <w:t xml:space="preserve">játék végén az </w:t>
      </w:r>
      <w:proofErr w:type="spellStart"/>
      <w:r w:rsidR="006232ED" w:rsidRPr="003355B9">
        <w:t>Ogre</w:t>
      </w:r>
      <w:proofErr w:type="spellEnd"/>
      <w:r w:rsidR="006232ED" w:rsidRPr="003355B9">
        <w:t xml:space="preserve"> elleni harc, ahol bizonyos időközönként felénk dob eg</w:t>
      </w:r>
      <w:r w:rsidR="008D0BF3" w:rsidRPr="003355B9">
        <w:t>y hordót, ami elől el kell ugrani</w:t>
      </w:r>
      <w:r w:rsidR="004907F8" w:rsidRPr="003355B9">
        <w:t>.</w:t>
      </w:r>
      <w:r w:rsidR="008D0BF3" w:rsidRPr="003355B9">
        <w:t xml:space="preserve"> A </w:t>
      </w:r>
      <w:proofErr w:type="spellStart"/>
      <w:r w:rsidR="008D0BF3" w:rsidRPr="003355B9">
        <w:t>headsettől</w:t>
      </w:r>
      <w:proofErr w:type="spellEnd"/>
      <w:r w:rsidR="008D0BF3" w:rsidRPr="003355B9">
        <w:t xml:space="preserve"> kapott adatok közül itt a játékos </w:t>
      </w:r>
      <w:proofErr w:type="spellStart"/>
      <w:r w:rsidR="008D0BF3" w:rsidRPr="003355B9">
        <w:t>nyugodtságát</w:t>
      </w:r>
      <w:proofErr w:type="spellEnd"/>
      <w:r w:rsidR="008D0BF3" w:rsidRPr="003355B9">
        <w:t xml:space="preserve">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522" w:name="_Toc499416823"/>
      <w:r w:rsidRPr="003355B9">
        <w:t>Statisztika készítése</w:t>
      </w:r>
      <w:bookmarkEnd w:id="522"/>
    </w:p>
    <w:p w14:paraId="6D2C41B9" w14:textId="77777777" w:rsidR="00C230E4" w:rsidRPr="003355B9" w:rsidRDefault="008D0BF3" w:rsidP="008D0BF3">
      <w:r w:rsidRPr="003355B9">
        <w:t xml:space="preserve">A másik felhasználás, egy játék végi statisztika készítése és felküldése a keretrendszer felé, ahol ez megtekinthető egy esemény formájában </w:t>
      </w:r>
      <w:proofErr w:type="gramStart"/>
      <w:r w:rsidRPr="003355B9">
        <w:t xml:space="preserve">( </w:t>
      </w:r>
      <w:proofErr w:type="spellStart"/>
      <w:r w:rsidRPr="003355B9">
        <w:t>EndGameStatistics</w:t>
      </w:r>
      <w:proofErr w:type="spellEnd"/>
      <w:proofErr w:type="gramEnd"/>
      <w:r w:rsidRPr="003355B9">
        <w:t>). A statisztika a rajzolás közben mért adatokra összpontosít, mivel ez valósítja meg a Frostig tesztet, ez a mérés lényege.</w:t>
      </w:r>
      <w:r w:rsidR="007C0459" w:rsidRPr="003355B9">
        <w:t xml:space="preserve"> Terveztem még a játékos átlagos nyugalmának és </w:t>
      </w:r>
      <w:proofErr w:type="gramStart"/>
      <w:r w:rsidR="007C0459" w:rsidRPr="003355B9">
        <w:t>koncentrációjának</w:t>
      </w:r>
      <w:proofErr w:type="gramEnd"/>
      <w:r w:rsidR="007C0459" w:rsidRPr="003355B9">
        <w:t xml:space="preserve">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w:t>
      </w:r>
      <w:r w:rsidR="00C230E4" w:rsidRPr="003355B9">
        <w:lastRenderedPageBreak/>
        <w:t xml:space="preserve">végén </w:t>
      </w:r>
      <w:proofErr w:type="gramStart"/>
      <w:r w:rsidR="00C230E4" w:rsidRPr="003355B9">
        <w:t>( amikor</w:t>
      </w:r>
      <w:proofErr w:type="gramEnd"/>
      <w:r w:rsidR="00C230E4" w:rsidRPr="003355B9">
        <w:t xml:space="preserve"> az </w:t>
      </w:r>
      <w:proofErr w:type="spellStart"/>
      <w:r w:rsidR="00C230E4" w:rsidRPr="003355B9">
        <w:t>Ogre</w:t>
      </w:r>
      <w:proofErr w:type="spellEnd"/>
      <w:r w:rsidR="00C230E4" w:rsidRPr="003355B9">
        <w:t xml:space="preserv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 xml:space="preserve">itt azt várom, hogy magasabb értéket kapok, mint ami az </w:t>
      </w:r>
      <w:proofErr w:type="spellStart"/>
      <w:r w:rsidRPr="003355B9">
        <w:t>AdaptED</w:t>
      </w:r>
      <w:proofErr w:type="spellEnd"/>
      <w:r w:rsidRPr="003355B9">
        <w:t xml:space="preserve"> keretrendszer által rajzol grafikonról átlagosan leolvasható)</w:t>
      </w:r>
    </w:p>
    <w:p w14:paraId="1F214EB1" w14:textId="297B8DB2" w:rsidR="005C790C" w:rsidRPr="003355B9" w:rsidRDefault="00961EAD" w:rsidP="00BB7297">
      <w:pPr>
        <w:pStyle w:val="Cmsor1"/>
        <w:rPr>
          <w:ins w:id="523" w:author="Gergo" w:date="2017-11-17T13:48:00Z"/>
        </w:rPr>
      </w:pPr>
      <w:bookmarkStart w:id="524" w:name="_Toc499416824"/>
      <w:commentRangeStart w:id="525"/>
      <w:r w:rsidRPr="003355B9">
        <w:lastRenderedPageBreak/>
        <w:t>Önálló munka bemutatása</w:t>
      </w:r>
      <w:commentRangeEnd w:id="525"/>
      <w:r w:rsidR="00C97DCE" w:rsidRPr="003355B9">
        <w:rPr>
          <w:rStyle w:val="Jegyzethivatkozs"/>
          <w:rFonts w:cs="Times New Roman"/>
          <w:b w:val="0"/>
          <w:bCs w:val="0"/>
          <w:kern w:val="0"/>
        </w:rPr>
        <w:commentReference w:id="525"/>
      </w:r>
      <w:bookmarkEnd w:id="524"/>
    </w:p>
    <w:p w14:paraId="3E8325A4" w14:textId="77777777" w:rsidR="009654DF" w:rsidRPr="003355B9" w:rsidRDefault="009654DF" w:rsidP="009654DF">
      <w:pPr>
        <w:rPr>
          <w:ins w:id="526" w:author="Gergo" w:date="2017-11-17T13:48:00Z"/>
        </w:rPr>
      </w:pPr>
      <w:ins w:id="527"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528" w:author="Gergo" w:date="2017-11-17T13:48:00Z"/>
        </w:rPr>
      </w:pPr>
      <w:ins w:id="529"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530" w:author="Gergo" w:date="2017-11-17T13:48:00Z"/>
        </w:rPr>
      </w:pPr>
      <w:bookmarkStart w:id="531" w:name="_Toc499416825"/>
      <w:ins w:id="532" w:author="Gergo" w:date="2017-11-17T13:48:00Z">
        <w:r w:rsidRPr="003355B9">
          <w:t xml:space="preserve">A </w:t>
        </w:r>
        <w:proofErr w:type="gramStart"/>
        <w:r w:rsidRPr="003355B9">
          <w:t>virtuális</w:t>
        </w:r>
        <w:proofErr w:type="gramEnd"/>
        <w:r w:rsidRPr="003355B9">
          <w:t xml:space="preserve"> világ megteremtése</w:t>
        </w:r>
        <w:bookmarkEnd w:id="531"/>
      </w:ins>
    </w:p>
    <w:p w14:paraId="7F6FA948" w14:textId="77777777" w:rsidR="009654DF" w:rsidRPr="003355B9" w:rsidRDefault="009654DF" w:rsidP="009654DF">
      <w:pPr>
        <w:rPr>
          <w:ins w:id="533" w:author="Gergo" w:date="2017-11-17T13:48:00Z"/>
        </w:rPr>
      </w:pPr>
      <w:ins w:id="534" w:author="Gergo" w:date="2017-11-17T13:48:00Z">
        <w:r w:rsidRPr="003355B9">
          <w:t xml:space="preserve">A világ megteremtéséhez háromdimenziós </w:t>
        </w:r>
        <w:proofErr w:type="gramStart"/>
        <w:r w:rsidRPr="003355B9">
          <w:t>objektumokra</w:t>
        </w:r>
        <w:proofErr w:type="gramEnd"/>
        <w:r w:rsidRPr="003355B9">
          <w:t xml:space="preserve"> és szereplőkre volt szükségem. </w:t>
        </w:r>
        <w:proofErr w:type="gramStart"/>
        <w:r w:rsidRPr="003355B9">
          <w:t>A</w:t>
        </w:r>
        <w:proofErr w:type="gramEnd"/>
        <w:r w:rsidRPr="003355B9">
          <w:t xml:space="preserve"> </w:t>
        </w:r>
        <w:proofErr w:type="spellStart"/>
        <w:r w:rsidRPr="003355B9">
          <w:t>Unity</w:t>
        </w:r>
        <w:proofErr w:type="spellEnd"/>
        <w:r w:rsidRPr="003355B9">
          <w:t xml:space="preserve"> </w:t>
        </w:r>
        <w:proofErr w:type="spellStart"/>
        <w:r w:rsidRPr="003355B9">
          <w:t>Asset</w:t>
        </w:r>
        <w:proofErr w:type="spellEnd"/>
        <w:r w:rsidRPr="003355B9">
          <w:t xml:space="preserve"> </w:t>
        </w:r>
        <w:proofErr w:type="spellStart"/>
        <w:r w:rsidRPr="003355B9">
          <w:t>Store</w:t>
        </w:r>
        <w:proofErr w:type="spellEnd"/>
        <w:r w:rsidRPr="003355B9">
          <w:t xml:space="preserve">-ja biztosít rengeteg karaktert és pályaelemet, de ezeknek nagy része fizetős. Így először alaposan körül kellett néznem a „piactéren”, hogy miből tudnék építkezni. Mivel az egy téma és stílus köré épülő csomagok mind </w:t>
        </w:r>
        <w:proofErr w:type="spellStart"/>
        <w:r w:rsidRPr="003355B9">
          <w:t>fizetősek</w:t>
        </w:r>
        <w:proofErr w:type="spellEnd"/>
        <w:r w:rsidRPr="003355B9">
          <w:t>, ezért több külön egységből kellett olyanokat összeválogatnom, amik egymáshoz és a játékhoz is illenek. Egy másik nehezítés volt, hogy nem mindegy milyen sűrűségű az alakzatot leíró hálók (</w:t>
        </w:r>
        <w:proofErr w:type="spellStart"/>
        <w:r w:rsidRPr="003355B9">
          <w:t>mesh</w:t>
        </w:r>
        <w:proofErr w:type="spellEnd"/>
        <w:r w:rsidRPr="003355B9">
          <w:t xml:space="preserve">). A telefon számítási kapacitása és más erőforrásai végesek, és nem birkóznak meg a sokszor PC játékokhoz készített textúrákkal, így erre is oda kellett </w:t>
        </w:r>
        <w:proofErr w:type="gramStart"/>
        <w:r w:rsidRPr="003355B9">
          <w:t>figyelnem</w:t>
        </w:r>
        <w:proofErr w:type="gramEnd"/>
        <w:r w:rsidRPr="003355B9">
          <w:t xml:space="preserve"> amikor a játék hangulatát megteremtő virtuális világ elemeit kerestem.</w:t>
        </w:r>
      </w:ins>
    </w:p>
    <w:p w14:paraId="79BE204B" w14:textId="77777777" w:rsidR="009654DF" w:rsidRPr="003355B9" w:rsidRDefault="009654DF" w:rsidP="009654DF">
      <w:pPr>
        <w:rPr>
          <w:ins w:id="535" w:author="Gergo" w:date="2017-11-17T13:48:00Z"/>
        </w:rPr>
      </w:pPr>
      <w:ins w:id="536" w:author="Gergo" w:date="2017-11-17T13:48:00Z">
        <w:r w:rsidRPr="003355B9">
          <w:t xml:space="preserve">Az erdő összerakásánál cél volt, hogy a fák egy erdő hatását </w:t>
        </w:r>
        <w:proofErr w:type="spellStart"/>
        <w:r w:rsidRPr="003355B9">
          <w:t>keltsék</w:t>
        </w:r>
        <w:proofErr w:type="spellEnd"/>
        <w:r w:rsidRPr="003355B9">
          <w:t>, de ugyanakkor ne legyenek túl közel egymáshoz, ahhoz, hogy a játékosnak túl sok energiájába kerüljön a folyamatos forgolódás és kerülgetés.</w:t>
        </w:r>
      </w:ins>
    </w:p>
    <w:p w14:paraId="32F5764B" w14:textId="77777777" w:rsidR="00821C06" w:rsidRDefault="009654DF">
      <w:pPr>
        <w:pStyle w:val="Kp"/>
        <w:rPr>
          <w:ins w:id="537" w:author="Gergo" w:date="2017-11-25T18:37:00Z"/>
        </w:rPr>
      </w:pPr>
      <w:ins w:id="538" w:author="Gergo" w:date="2017-11-17T13:48:00Z">
        <w:r w:rsidRPr="003355B9">
          <w:rPr>
            <w:noProof/>
            <w:lang w:val="en-US"/>
            <w:rPrChange w:id="539" w:author="Gergo" w:date="2017-11-25T13:10:00Z">
              <w:rPr>
                <w:noProof/>
                <w:lang w:val="en-US"/>
              </w:rPr>
            </w:rPrChange>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6AEACD1B" w:rsidR="009654DF" w:rsidRPr="003355B9" w:rsidRDefault="00821C06">
      <w:pPr>
        <w:pStyle w:val="Kpalrs"/>
        <w:rPr>
          <w:ins w:id="540" w:author="Gergo" w:date="2017-11-17T13:48:00Z"/>
        </w:rPr>
      </w:pPr>
      <w:ins w:id="541" w:author="Gergo" w:date="2017-11-25T18:37:00Z">
        <w:r>
          <w:t xml:space="preserve">Ábra </w:t>
        </w:r>
      </w:ins>
      <w:ins w:id="542" w:author="Gergo" w:date="2017-11-29T14:33:00Z">
        <w:r w:rsidR="00EB1182">
          <w:fldChar w:fldCharType="begin"/>
        </w:r>
        <w:r w:rsidR="00EB1182">
          <w:instrText xml:space="preserve"> STYLEREF 1 \s </w:instrText>
        </w:r>
      </w:ins>
      <w:r w:rsidR="00EB1182">
        <w:fldChar w:fldCharType="separate"/>
      </w:r>
      <w:r w:rsidR="00EB1182">
        <w:rPr>
          <w:noProof/>
        </w:rPr>
        <w:t>4</w:t>
      </w:r>
      <w:ins w:id="543"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44" w:author="Gergo" w:date="2017-11-29T14:33:00Z">
        <w:r w:rsidR="00EB1182">
          <w:rPr>
            <w:noProof/>
          </w:rPr>
          <w:t>1</w:t>
        </w:r>
        <w:r w:rsidR="00EB1182">
          <w:fldChar w:fldCharType="end"/>
        </w:r>
      </w:ins>
      <w:ins w:id="545" w:author="Gergo" w:date="2017-11-25T18:37:00Z">
        <w:r>
          <w:t xml:space="preserve"> </w:t>
        </w:r>
        <w:proofErr w:type="gramStart"/>
        <w:r>
          <w:t>A</w:t>
        </w:r>
        <w:proofErr w:type="gramEnd"/>
        <w:r>
          <w:t xml:space="preserve"> mesebeli erdő</w:t>
        </w:r>
      </w:ins>
    </w:p>
    <w:p w14:paraId="6A5CC34A" w14:textId="77777777" w:rsidR="009654DF" w:rsidRPr="003355B9" w:rsidRDefault="009654DF" w:rsidP="009654DF">
      <w:pPr>
        <w:rPr>
          <w:ins w:id="546" w:author="Gergo" w:date="2017-11-17T13:48:00Z"/>
        </w:rPr>
      </w:pPr>
    </w:p>
    <w:p w14:paraId="03BCEDF0" w14:textId="77777777" w:rsidR="009654DF" w:rsidRPr="003355B9" w:rsidRDefault="009654DF" w:rsidP="009654DF">
      <w:pPr>
        <w:rPr>
          <w:ins w:id="547" w:author="Gergo" w:date="2017-11-17T13:48:00Z"/>
        </w:rPr>
      </w:pPr>
      <w:ins w:id="548" w:author="Gergo" w:date="2017-11-17T13:48:00Z">
        <w:r w:rsidRPr="003355B9">
          <w:t xml:space="preserve">A </w:t>
        </w:r>
        <w:proofErr w:type="gramStart"/>
        <w:r w:rsidRPr="003355B9">
          <w:t>karakterek</w:t>
        </w:r>
        <w:proofErr w:type="gramEnd"/>
        <w:r w:rsidRPr="003355B9">
          <w:t xml:space="preserve"> kiválasztásánál fontos szempont volt, hogy olyan szereplőket találjak a játékhoz, amikhez tartoznak animációk is, amiket a játék során különböző eseményekhez vagy állapotokhoz tudok kötni.</w:t>
        </w:r>
      </w:ins>
    </w:p>
    <w:p w14:paraId="0200D3ED" w14:textId="77777777" w:rsidR="009654DF" w:rsidRPr="003355B9" w:rsidRDefault="009654DF" w:rsidP="009654DF">
      <w:pPr>
        <w:rPr>
          <w:ins w:id="549" w:author="Gergo" w:date="2017-11-17T13:48:00Z"/>
        </w:rPr>
      </w:pPr>
      <w:ins w:id="550" w:author="Gergo" w:date="2017-11-17T13:48:00Z">
        <w:r w:rsidRPr="003355B9">
          <w:t xml:space="preserve">Sajnos nem mindegyik szereplőhöz sikerült ilyen modellt találni. Míg </w:t>
        </w:r>
        <w:proofErr w:type="gramStart"/>
        <w:r w:rsidRPr="003355B9">
          <w:t>a</w:t>
        </w:r>
        <w:proofErr w:type="gramEnd"/>
        <w:r w:rsidRPr="003355B9">
          <w:t xml:space="preserve"> </w:t>
        </w:r>
        <w:proofErr w:type="spellStart"/>
        <w:r w:rsidRPr="003355B9">
          <w:t>a</w:t>
        </w:r>
        <w:proofErr w:type="spellEnd"/>
        <w:r w:rsidRPr="003355B9">
          <w:t xml:space="preserve"> rohangáló cicához, a végén a játékost követő tigrishez és a cicák gazdájához a varázslónőhöz sikerült megfelelő csomagra bukkanni, addig az </w:t>
        </w:r>
        <w:proofErr w:type="spellStart"/>
        <w:r w:rsidRPr="003355B9">
          <w:t>ogre</w:t>
        </w:r>
        <w:proofErr w:type="spellEnd"/>
        <w:r w:rsidRPr="003355B9">
          <w:t xml:space="preserve"> esetében ez nem sikerült, pedig a végső harcot egy ütés vagy dobás animáció még élvezetesebbé tehette volna.</w:t>
        </w:r>
      </w:ins>
    </w:p>
    <w:p w14:paraId="74CEE65D" w14:textId="111C391F" w:rsidR="009654DF" w:rsidRPr="003355B9" w:rsidRDefault="009654DF" w:rsidP="009654DF">
      <w:pPr>
        <w:pStyle w:val="Kp"/>
        <w:jc w:val="both"/>
        <w:rPr>
          <w:ins w:id="551" w:author="Gergo" w:date="2017-11-17T13:48:00Z"/>
        </w:rPr>
      </w:pPr>
      <w:ins w:id="552" w:author="Gergo" w:date="2017-11-17T13:48:00Z">
        <w:r w:rsidRPr="003355B9">
          <w:rPr>
            <w:noProof/>
            <w:lang w:val="en-US"/>
            <w:rPrChange w:id="553" w:author="Gergo" w:date="2017-11-25T13:10:00Z">
              <w:rPr>
                <w:noProof/>
                <w:lang w:val="en-US"/>
              </w:rPr>
            </w:rPrChange>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B00F77" w:rsidRPr="00151DD4" w:rsidRDefault="00B00F77" w:rsidP="009654DF">
                              <w:pPr>
                                <w:pStyle w:val="Kpalrs"/>
                              </w:pPr>
                              <w:r>
                                <w:t xml:space="preserve">7 – Az </w:t>
                              </w:r>
                              <w:proofErr w:type="spellStart"/>
                              <w:r>
                                <w:t>Ogre</w:t>
                              </w:r>
                              <w:proofErr w:type="spellEnd"/>
                              <w:r>
                                <w:t xml:space="preserv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B00F77" w:rsidRPr="00151DD4" w:rsidRDefault="00B00F77" w:rsidP="009654DF">
                        <w:pPr>
                          <w:pStyle w:val="Kpalrs"/>
                        </w:pPr>
                        <w:r>
                          <w:t xml:space="preserve">7 – Az </w:t>
                        </w:r>
                        <w:proofErr w:type="spellStart"/>
                        <w:r>
                          <w:t>Ogre</w:t>
                        </w:r>
                        <w:proofErr w:type="spellEnd"/>
                        <w:r>
                          <w:t xml:space="preserve"> a háza előtt</w:t>
                        </w:r>
                      </w:p>
                    </w:txbxContent>
                  </v:textbox>
                  <w10:wrap type="square"/>
                </v:shape>
              </w:pict>
            </mc:Fallback>
          </mc:AlternateContent>
        </w:r>
      </w:ins>
      <w:ins w:id="554"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04ED7AC6" w:rsidR="00B00F77" w:rsidRPr="00A23E85" w:rsidRDefault="00B00F77">
                              <w:pPr>
                                <w:pStyle w:val="Kpalrs"/>
                                <w:pPrChange w:id="555" w:author="Gergo" w:date="2017-11-25T18:38:00Z">
                                  <w:pPr>
                                    <w:pStyle w:val="Kp"/>
                                    <w:jc w:val="both"/>
                                  </w:pPr>
                                </w:pPrChange>
                              </w:pPr>
                              <w:ins w:id="556" w:author="Gergo" w:date="2017-11-25T18:38:00Z">
                                <w:r>
                                  <w:t xml:space="preserve">Ábra </w:t>
                                </w:r>
                              </w:ins>
                              <w:ins w:id="557" w:author="Gergo" w:date="2017-11-29T14:33:00Z">
                                <w:r w:rsidR="00EB1182">
                                  <w:fldChar w:fldCharType="begin"/>
                                </w:r>
                                <w:r w:rsidR="00EB1182">
                                  <w:instrText xml:space="preserve"> STYLEREF 1 \s </w:instrText>
                                </w:r>
                              </w:ins>
                              <w:r w:rsidR="00EB1182">
                                <w:fldChar w:fldCharType="separate"/>
                              </w:r>
                              <w:r w:rsidR="00EB1182">
                                <w:rPr>
                                  <w:noProof/>
                                </w:rPr>
                                <w:t>4</w:t>
                              </w:r>
                              <w:ins w:id="55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59" w:author="Gergo" w:date="2017-11-29T14:33:00Z">
                                <w:r w:rsidR="00EB1182">
                                  <w:rPr>
                                    <w:noProof/>
                                  </w:rPr>
                                  <w:t>2</w:t>
                                </w:r>
                                <w:r w:rsidR="00EB1182">
                                  <w:fldChar w:fldCharType="end"/>
                                </w:r>
                              </w:ins>
                              <w:ins w:id="560" w:author="Gergo" w:date="2017-11-25T18:38:00Z">
                                <w:r>
                                  <w:t xml:space="preserve"> Az </w:t>
                                </w:r>
                                <w:proofErr w:type="spellStart"/>
                                <w:r>
                                  <w:t>Ogre</w:t>
                                </w:r>
                                <w:proofErr w:type="spellEnd"/>
                                <w:r>
                                  <w:t xml:space="preserv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04ED7AC6" w:rsidR="00B00F77" w:rsidRPr="00A23E85" w:rsidRDefault="00B00F77">
                        <w:pPr>
                          <w:pStyle w:val="Kpalrs"/>
                          <w:pPrChange w:id="561" w:author="Gergo" w:date="2017-11-25T18:38:00Z">
                            <w:pPr>
                              <w:pStyle w:val="Kp"/>
                              <w:jc w:val="both"/>
                            </w:pPr>
                          </w:pPrChange>
                        </w:pPr>
                        <w:ins w:id="562" w:author="Gergo" w:date="2017-11-25T18:38:00Z">
                          <w:r>
                            <w:t xml:space="preserve">Ábra </w:t>
                          </w:r>
                        </w:ins>
                        <w:ins w:id="563" w:author="Gergo" w:date="2017-11-29T14:33:00Z">
                          <w:r w:rsidR="00EB1182">
                            <w:fldChar w:fldCharType="begin"/>
                          </w:r>
                          <w:r w:rsidR="00EB1182">
                            <w:instrText xml:space="preserve"> STYLEREF 1 \s </w:instrText>
                          </w:r>
                        </w:ins>
                        <w:r w:rsidR="00EB1182">
                          <w:fldChar w:fldCharType="separate"/>
                        </w:r>
                        <w:r w:rsidR="00EB1182">
                          <w:rPr>
                            <w:noProof/>
                          </w:rPr>
                          <w:t>4</w:t>
                        </w:r>
                        <w:ins w:id="56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565" w:author="Gergo" w:date="2017-11-29T14:33:00Z">
                          <w:r w:rsidR="00EB1182">
                            <w:rPr>
                              <w:noProof/>
                            </w:rPr>
                            <w:t>2</w:t>
                          </w:r>
                          <w:r w:rsidR="00EB1182">
                            <w:fldChar w:fldCharType="end"/>
                          </w:r>
                        </w:ins>
                        <w:ins w:id="566" w:author="Gergo" w:date="2017-11-25T18:38:00Z">
                          <w:r>
                            <w:t xml:space="preserve"> Az </w:t>
                          </w:r>
                          <w:proofErr w:type="spellStart"/>
                          <w:r>
                            <w:t>Ogre</w:t>
                          </w:r>
                          <w:proofErr w:type="spellEnd"/>
                          <w:r>
                            <w:t xml:space="preserve"> a háza előtt</w:t>
                          </w:r>
                        </w:ins>
                      </w:p>
                    </w:txbxContent>
                  </v:textbox>
                  <w10:wrap type="square"/>
                </v:shape>
              </w:pict>
            </mc:Fallback>
          </mc:AlternateContent>
        </w:r>
      </w:ins>
      <w:ins w:id="567" w:author="Gergo" w:date="2017-11-17T13:48:00Z">
        <w:r w:rsidRPr="003355B9">
          <w:rPr>
            <w:noProof/>
            <w:lang w:val="en-US"/>
            <w:rPrChange w:id="568"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77777777" w:rsidR="006075D1" w:rsidRPr="003355B9" w:rsidRDefault="006075D1" w:rsidP="006075D1">
      <w:pPr>
        <w:pStyle w:val="Cmsor2"/>
        <w:rPr>
          <w:ins w:id="569" w:author="Gergo" w:date="2017-11-18T18:37:00Z"/>
        </w:rPr>
      </w:pPr>
      <w:bookmarkStart w:id="570" w:name="_Toc499416826"/>
      <w:ins w:id="571" w:author="Gergo" w:date="2017-11-18T18:37:00Z">
        <w:r w:rsidRPr="003355B9">
          <w:t>A GameManager (NPC-k állapota)</w:t>
        </w:r>
        <w:bookmarkEnd w:id="570"/>
      </w:ins>
    </w:p>
    <w:p w14:paraId="2065F0A1" w14:textId="77777777" w:rsidR="006075D1" w:rsidRPr="003355B9" w:rsidRDefault="006075D1" w:rsidP="006075D1">
      <w:pPr>
        <w:rPr>
          <w:ins w:id="572" w:author="Gergo" w:date="2017-11-18T18:37:00Z"/>
        </w:rPr>
      </w:pPr>
      <w:ins w:id="573" w:author="Gergo" w:date="2017-11-18T18:37:00Z">
        <w:r w:rsidRPr="003355B9">
          <w:t>A játék állapotát egy központi egység, a játékvezérlő (</w:t>
        </w:r>
        <w:commentRangeStart w:id="574"/>
        <w:r w:rsidRPr="003355B9">
          <w:rPr>
            <w:rFonts w:ascii="Consolas" w:hAnsi="Consolas"/>
          </w:rPr>
          <w:t>GameManager</w:t>
        </w:r>
        <w:commentRangeEnd w:id="574"/>
        <w:r w:rsidRPr="003355B9">
          <w:rPr>
            <w:rStyle w:val="Jegyzethivatkozs"/>
            <w:rFonts w:ascii="Consolas" w:hAnsi="Consolas"/>
            <w:sz w:val="24"/>
          </w:rPr>
          <w:commentReference w:id="574"/>
        </w:r>
        <w:r w:rsidRPr="003355B9">
          <w:t xml:space="preserve">) tárolja és irányítja. Ebben a játék </w:t>
        </w:r>
        <w:proofErr w:type="gramStart"/>
        <w:r w:rsidRPr="003355B9">
          <w:t>aktuális</w:t>
        </w:r>
        <w:proofErr w:type="gramEnd"/>
        <w:r w:rsidRPr="003355B9">
          <w:t xml:space="preserve"> állapotáról minden információ megtalálható ahhoz, hogy meghatározzuk, játék jelenlegi állását. </w:t>
        </w:r>
      </w:ins>
    </w:p>
    <w:p w14:paraId="01CD1DAB" w14:textId="77777777" w:rsidR="006075D1" w:rsidRPr="003355B9" w:rsidRDefault="006075D1" w:rsidP="006075D1">
      <w:pPr>
        <w:rPr>
          <w:ins w:id="575" w:author="Gergo" w:date="2017-11-18T18:37:00Z"/>
        </w:rPr>
      </w:pPr>
      <w:commentRangeStart w:id="576"/>
      <w:ins w:id="577" w:author="Gergo" w:date="2017-11-18T18:37:00Z">
        <w:r w:rsidRPr="003355B9">
          <w:t xml:space="preserve">Ilyen adatok például a küldetéssorozat adott állomását </w:t>
        </w:r>
        <w:proofErr w:type="gramStart"/>
        <w:r w:rsidRPr="003355B9">
          <w:t>reprezentáló</w:t>
        </w:r>
        <w:proofErr w:type="gramEnd"/>
        <w:r w:rsidRPr="003355B9">
          <w:t xml:space="preserve">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w:t>
        </w:r>
        <w:proofErr w:type="spellStart"/>
        <w:r w:rsidRPr="003355B9">
          <w:t>Ogréra</w:t>
        </w:r>
        <w:proofErr w:type="spellEnd"/>
        <w:r w:rsidRPr="003355B9">
          <w:t xml:space="preserve"> mért sebzés mennyiségeként, illetve, hogy varázsolhatunk-e utána, avagy sem.</w:t>
        </w:r>
      </w:ins>
    </w:p>
    <w:p w14:paraId="34F7E00B" w14:textId="77777777" w:rsidR="006075D1" w:rsidRPr="003355B9" w:rsidRDefault="006075D1" w:rsidP="006075D1">
      <w:pPr>
        <w:rPr>
          <w:ins w:id="578" w:author="Gergo" w:date="2017-11-18T18:37:00Z"/>
        </w:rPr>
      </w:pPr>
      <w:ins w:id="579" w:author="Gergo" w:date="2017-11-18T18:37:00Z">
        <w:r w:rsidRPr="003355B9">
          <w:t xml:space="preserve">  Ezek a kapcsolók átbillentésével ugrálhatunk a </w:t>
        </w:r>
        <w:proofErr w:type="gramStart"/>
        <w:r w:rsidRPr="003355B9">
          <w:t>játék különböző</w:t>
        </w:r>
        <w:proofErr w:type="gramEnd"/>
        <w:r w:rsidRPr="003355B9">
          <w:t xml:space="preserve"> állapotai között, úgy, hogy onnan úgy folytathassuk, mintha teljesítettük volna az azt megelőző küldetéseket.</w:t>
        </w:r>
        <w:commentRangeEnd w:id="576"/>
        <w:r w:rsidRPr="003355B9">
          <w:rPr>
            <w:rStyle w:val="Jegyzethivatkozs"/>
          </w:rPr>
          <w:commentReference w:id="576"/>
        </w:r>
      </w:ins>
    </w:p>
    <w:p w14:paraId="245AE54F" w14:textId="77777777" w:rsidR="006075D1" w:rsidRPr="003355B9" w:rsidRDefault="006075D1" w:rsidP="006075D1">
      <w:pPr>
        <w:rPr>
          <w:ins w:id="580" w:author="Gergo" w:date="2017-11-18T18:37:00Z"/>
        </w:rPr>
      </w:pPr>
    </w:p>
    <w:p w14:paraId="406871A0" w14:textId="77777777" w:rsidR="009654DF" w:rsidRPr="003355B9" w:rsidRDefault="009654DF" w:rsidP="009654DF">
      <w:pPr>
        <w:pStyle w:val="Cmsor2"/>
        <w:rPr>
          <w:ins w:id="581" w:author="Gergo" w:date="2017-11-17T13:48:00Z"/>
        </w:rPr>
      </w:pPr>
      <w:bookmarkStart w:id="582" w:name="_Toc499416827"/>
      <w:ins w:id="583" w:author="Gergo" w:date="2017-11-17T13:48:00Z">
        <w:r w:rsidRPr="003355B9">
          <w:t>A mozgás</w:t>
        </w:r>
        <w:bookmarkEnd w:id="582"/>
      </w:ins>
    </w:p>
    <w:p w14:paraId="01DBF101" w14:textId="77777777" w:rsidR="009654DF" w:rsidRPr="003355B9" w:rsidRDefault="009654DF" w:rsidP="009654DF">
      <w:pPr>
        <w:rPr>
          <w:ins w:id="584" w:author="Gergo" w:date="2017-11-17T13:48:00Z"/>
        </w:rPr>
      </w:pPr>
      <w:ins w:id="585" w:author="Gergo" w:date="2017-11-17T13:48:00Z">
        <w:r w:rsidRPr="003355B9">
          <w:t xml:space="preserve">Ahogy elindul a játék egy rövid kis útmutató jelenik meg, ami elmagyarázza, hogy lehet mozogni, varázsolni és még egy két dolgot a játékban.  „Mozgás: A fej enyhén lefele fordítása kezdi meg a mozgást, ha a </w:t>
        </w:r>
        <w:proofErr w:type="spellStart"/>
        <w:r w:rsidRPr="003355B9">
          <w:t>controller</w:t>
        </w:r>
        <w:proofErr w:type="spellEnd"/>
        <w:r w:rsidRPr="003355B9">
          <w:t xml:space="preserve"> elején lévő </w:t>
        </w:r>
        <w:proofErr w:type="spellStart"/>
        <w:r w:rsidRPr="003355B9">
          <w:t>touchpaden</w:t>
        </w:r>
        <w:proofErr w:type="spellEnd"/>
        <w:r w:rsidRPr="003355B9">
          <w:t xml:space="preserve"> tartod az ujjad.”</w:t>
        </w:r>
      </w:ins>
    </w:p>
    <w:p w14:paraId="6DB959B9" w14:textId="7E6C28AF" w:rsidR="009654DF" w:rsidRPr="003355B9" w:rsidRDefault="009654DF" w:rsidP="009654DF">
      <w:pPr>
        <w:rPr>
          <w:ins w:id="586" w:author="Gergo" w:date="2017-11-17T15:08:00Z"/>
        </w:rPr>
      </w:pPr>
      <w:ins w:id="587" w:author="Gergo" w:date="2017-11-17T13:48:00Z">
        <w:r w:rsidRPr="003355B9">
          <w:t xml:space="preserve">Az eredeti cél az volt, hogy csakis a fej helyzete határozza meg a mozgás sebességét és irányát. A Google </w:t>
        </w:r>
        <w:proofErr w:type="spellStart"/>
        <w:r w:rsidRPr="003355B9">
          <w:t>Virtual</w:t>
        </w:r>
        <w:proofErr w:type="spellEnd"/>
        <w:r w:rsidRPr="003355B9">
          <w:t xml:space="preserve"> </w:t>
        </w:r>
        <w:proofErr w:type="spellStart"/>
        <w:r w:rsidRPr="003355B9">
          <w:t>Reality</w:t>
        </w:r>
        <w:proofErr w:type="spellEnd"/>
        <w:r w:rsidRPr="003355B9">
          <w:t xml:space="preserve"> API (GVR API) hozzáférést biztosít a telefon </w:t>
        </w:r>
        <w:proofErr w:type="gramStart"/>
        <w:r w:rsidRPr="003355B9">
          <w:t>( és</w:t>
        </w:r>
        <w:proofErr w:type="gramEnd"/>
        <w:r w:rsidRPr="003355B9">
          <w:t xml:space="preserve"> ezzel egyben a fej) helyzetéhez mindegyik tengely körüli elfordulás formájában ( egy háromdimenziós vektor) fokokban mérve. A mozgás elindítását a fej x-tengely körüli forgatásához kötöttem. Ha a játékos 20°-</w:t>
        </w:r>
        <w:proofErr w:type="spellStart"/>
        <w:r w:rsidRPr="003355B9">
          <w:t>os</w:t>
        </w:r>
        <w:proofErr w:type="spellEnd"/>
        <w:r w:rsidRPr="003355B9">
          <w:t xml:space="preserve">  szögnél lejjebb dönti a fejét a mozgás megkezdődik az x-z síkon, (a nézési irány függőleges komponensét nem használom, mert különben, ha lefele </w:t>
        </w:r>
        <w:proofErr w:type="gramStart"/>
        <w:r w:rsidRPr="003355B9">
          <w:t>néz</w:t>
        </w:r>
        <w:proofErr w:type="gramEnd"/>
        <w:r w:rsidRPr="003355B9">
          <w:t xml:space="preserve"> akkor lefele mozogna nem pedig előre) abba az irányba, amerre éppen néz. Ezután a mozgás csak akkor marad abba, ha a játékos a fejét a vízszinteshez képest legalább 10°-</w:t>
        </w:r>
        <w:proofErr w:type="spellStart"/>
        <w:r w:rsidRPr="003355B9">
          <w:t>kal</w:t>
        </w:r>
        <w:proofErr w:type="spellEnd"/>
        <w:r w:rsidRPr="003355B9">
          <w:t xml:space="preserve"> feljebb fordítja. Ez lehetővé teszi, hogy a mozgás megkezdése után újra egyenesen magunk elé nézve mozoghassunk, ha nem akarunk a lábunk elé nézni, lehetővé téve a mozgás közbeni nézelődést. Mozgás közben a fejet 15°-</w:t>
        </w:r>
        <w:proofErr w:type="spellStart"/>
        <w:r w:rsidRPr="003355B9">
          <w:t>nál</w:t>
        </w:r>
        <w:proofErr w:type="spellEnd"/>
        <w:r w:rsidRPr="003355B9">
          <w:t xml:space="preserve"> lejjebb fordítva gyorsul a mozgás, így </w:t>
        </w:r>
        <w:proofErr w:type="gramStart"/>
        <w:r w:rsidRPr="003355B9">
          <w:t>imitálva</w:t>
        </w:r>
        <w:proofErr w:type="gramEnd"/>
        <w:r w:rsidRPr="003355B9">
          <w:t xml:space="preserve"> a futást.</w:t>
        </w:r>
      </w:ins>
    </w:p>
    <w:p w14:paraId="1661C992" w14:textId="1BB828F1" w:rsidR="0094145A" w:rsidRPr="003355B9" w:rsidRDefault="0094145A" w:rsidP="009654DF">
      <w:pPr>
        <w:rPr>
          <w:ins w:id="588" w:author="Gergo" w:date="2017-11-17T13:48:00Z"/>
        </w:rPr>
      </w:pPr>
      <w:ins w:id="589" w:author="Gergo" w:date="2017-11-17T15:08:00Z">
        <w:r w:rsidRPr="003355B9">
          <w:t xml:space="preserve">A játékos irányítását a </w:t>
        </w:r>
        <w:proofErr w:type="spellStart"/>
        <w:r w:rsidRPr="003355B9">
          <w:rPr>
            <w:rFonts w:ascii="Consolas" w:hAnsi="Consolas"/>
            <w:rPrChange w:id="590" w:author="Gergo" w:date="2017-11-25T13:10:00Z">
              <w:rPr/>
            </w:rPrChange>
          </w:rPr>
          <w:t>VRPlayerController</w:t>
        </w:r>
        <w:proofErr w:type="spellEnd"/>
        <w:r w:rsidRPr="003355B9">
          <w:t xml:space="preserve"> osztály</w:t>
        </w:r>
      </w:ins>
      <w:ins w:id="591" w:author="Gergo" w:date="2017-11-17T15:09:00Z">
        <w:r w:rsidRPr="003355B9">
          <w:t xml:space="preserve">, azon belül pedig az </w:t>
        </w:r>
        <w:r w:rsidRPr="003355B9">
          <w:rPr>
            <w:rFonts w:ascii="Consolas" w:hAnsi="Consolas"/>
            <w:rPrChange w:id="592" w:author="Gergo" w:date="2017-11-25T13:10:00Z">
              <w:rPr/>
            </w:rPrChange>
          </w:rPr>
          <w:t>Update</w:t>
        </w:r>
        <w:r w:rsidRPr="003355B9">
          <w:t xml:space="preserve"> </w:t>
        </w:r>
        <w:proofErr w:type="gramStart"/>
        <w:r w:rsidRPr="003355B9">
          <w:t>metódus</w:t>
        </w:r>
        <w:proofErr w:type="gramEnd"/>
        <w:r w:rsidRPr="003355B9">
          <w:t xml:space="preserve"> végzi, ami minden képkocka </w:t>
        </w:r>
        <w:proofErr w:type="spellStart"/>
        <w:r w:rsidRPr="003355B9">
          <w:t>kirenderelésénél</w:t>
        </w:r>
        <w:proofErr w:type="spellEnd"/>
        <w:r w:rsidRPr="003355B9">
          <w:t xml:space="preserve"> lefut, így biztosítva, hogy mindig időben reagál a változásokra.</w:t>
        </w:r>
      </w:ins>
    </w:p>
    <w:p w14:paraId="1269CA1D" w14:textId="379A97FA" w:rsidR="00786F47" w:rsidRPr="003355B9" w:rsidRDefault="00786F47" w:rsidP="00786F47">
      <w:pPr>
        <w:rPr>
          <w:ins w:id="593" w:author="Gergo" w:date="2017-11-17T14:15:00Z"/>
        </w:rPr>
      </w:pPr>
      <w:ins w:id="594" w:author="Gergo" w:date="2017-11-17T14:15:00Z">
        <w:r w:rsidRPr="003355B9">
          <w:t xml:space="preserve">Sok próbálgatás és </w:t>
        </w:r>
        <w:proofErr w:type="spellStart"/>
        <w:r w:rsidRPr="003355B9">
          <w:t>optimalizálsás</w:t>
        </w:r>
        <w:proofErr w:type="spellEnd"/>
        <w:r w:rsidRPr="003355B9">
          <w:t xml:space="preserve"> után arra jutottam, hogy a megoldásom ebben a formában bizonyos esetekben </w:t>
        </w:r>
        <w:proofErr w:type="gramStart"/>
        <w:r w:rsidRPr="003355B9">
          <w:t>limitálja</w:t>
        </w:r>
        <w:proofErr w:type="gramEnd"/>
        <w:r w:rsidRPr="003355B9">
          <w:t xml:space="preserve"> a szabad nézelődést. Például, sokszor okozott </w:t>
        </w:r>
        <w:proofErr w:type="gramStart"/>
        <w:r w:rsidRPr="003355B9">
          <w:t>problémát</w:t>
        </w:r>
        <w:proofErr w:type="gramEnd"/>
        <w:r w:rsidRPr="003355B9">
          <w:t xml:space="preserve">, hogy nem szerettem volna elindulni, mozogni csak megállni valami előtt, lenézni rá, hiszen a fej </w:t>
        </w:r>
        <w:proofErr w:type="spellStart"/>
        <w:r w:rsidRPr="003355B9">
          <w:t>előredöntésére</w:t>
        </w:r>
        <w:proofErr w:type="spellEnd"/>
        <w:r w:rsidRPr="003355B9">
          <w:t xml:space="preserv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w:t>
        </w:r>
        <w:proofErr w:type="gramStart"/>
        <w:r w:rsidRPr="003355B9">
          <w:t>a</w:t>
        </w:r>
        <w:proofErr w:type="gramEnd"/>
        <w:r w:rsidRPr="003355B9">
          <w:t xml:space="preserve"> </w:t>
        </w:r>
        <w:proofErr w:type="spellStart"/>
        <w:r w:rsidRPr="003355B9">
          <w:t>Unity</w:t>
        </w:r>
        <w:proofErr w:type="spellEnd"/>
        <w:r w:rsidRPr="003355B9">
          <w:t xml:space="preserve"> </w:t>
        </w:r>
        <w:proofErr w:type="spellStart"/>
        <w:r w:rsidRPr="003355B9">
          <w:t>DayDream</w:t>
        </w:r>
        <w:proofErr w:type="spellEnd"/>
        <w:r w:rsidRPr="003355B9">
          <w:t xml:space="preserve"> API-ja segítségével oldottam meg,  A </w:t>
        </w:r>
        <w:proofErr w:type="spellStart"/>
        <w:r w:rsidRPr="003355B9">
          <w:rPr>
            <w:rFonts w:ascii="Consolas" w:hAnsi="Consolas"/>
          </w:rPr>
          <w:lastRenderedPageBreak/>
          <w:t>GvrControllerInput</w:t>
        </w:r>
        <w:proofErr w:type="spellEnd"/>
        <w:r w:rsidRPr="003355B9">
          <w:t xml:space="preserve"> kontroller állapotot és eseményeket kezelő osztálytól elérem az </w:t>
        </w:r>
        <w:proofErr w:type="spellStart"/>
        <w:r w:rsidRPr="003355B9">
          <w:rPr>
            <w:rFonts w:ascii="Consolas" w:hAnsi="Consolas"/>
          </w:rPr>
          <w:t>IsTouching</w:t>
        </w:r>
        <w:proofErr w:type="spellEnd"/>
        <w:r w:rsidRPr="003355B9">
          <w:t xml:space="preserve"> </w:t>
        </w:r>
        <w:proofErr w:type="spellStart"/>
        <w:r w:rsidRPr="003355B9">
          <w:t>tulakdonságot</w:t>
        </w:r>
        <w:proofErr w:type="spellEnd"/>
        <w:r w:rsidRPr="003355B9">
          <w:t>, és et</w:t>
        </w:r>
      </w:ins>
      <w:ins w:id="595" w:author="Gergo" w:date="2017-11-17T14:47:00Z">
        <w:r w:rsidR="00C24158" w:rsidRPr="003355B9">
          <w:t>t</w:t>
        </w:r>
      </w:ins>
      <w:ins w:id="596" w:author="Gergo" w:date="2017-11-17T14:15:00Z">
        <w:r w:rsidRPr="003355B9">
          <w:t>ől teszem függővé a további működést.</w:t>
        </w:r>
      </w:ins>
    </w:p>
    <w:p w14:paraId="6899BAD1" w14:textId="789E6FC9" w:rsidR="009654DF" w:rsidRPr="003355B9" w:rsidRDefault="009654DF" w:rsidP="009654DF">
      <w:pPr>
        <w:pStyle w:val="Cmsor2"/>
        <w:rPr>
          <w:ins w:id="597" w:author="Gergo" w:date="2017-11-17T14:37:00Z"/>
        </w:rPr>
      </w:pPr>
      <w:bookmarkStart w:id="598" w:name="_Toc499416828"/>
      <w:ins w:id="599" w:author="Gergo" w:date="2017-11-17T13:48:00Z">
        <w:r w:rsidRPr="003355B9">
          <w:t>Dialógusok</w:t>
        </w:r>
      </w:ins>
      <w:bookmarkEnd w:id="598"/>
    </w:p>
    <w:p w14:paraId="71336C86" w14:textId="3C81EEDB" w:rsidR="00444FC8" w:rsidRPr="003355B9" w:rsidRDefault="00444FC8">
      <w:pPr>
        <w:rPr>
          <w:ins w:id="600" w:author="Gergo" w:date="2017-11-17T14:49:00Z"/>
          <w:rPrChange w:id="601" w:author="Gergo" w:date="2017-11-25T13:10:00Z">
            <w:rPr>
              <w:ins w:id="602" w:author="Gergo" w:date="2017-11-17T14:49:00Z"/>
            </w:rPr>
          </w:rPrChange>
        </w:rPr>
        <w:pPrChange w:id="603" w:author="Gergo" w:date="2017-11-17T14:37:00Z">
          <w:pPr>
            <w:pStyle w:val="Cmsor2"/>
          </w:pPr>
        </w:pPrChange>
      </w:pPr>
      <w:ins w:id="604" w:author="Gergo" w:date="2017-11-17T14:39:00Z">
        <w:r w:rsidRPr="003355B9">
          <w:rPr>
            <w:rPrChange w:id="605" w:author="Gergo" w:date="2017-11-25T13:10:00Z">
              <w:rPr>
                <w:b w:val="0"/>
                <w:bCs w:val="0"/>
                <w:iCs w:val="0"/>
              </w:rPr>
            </w:rPrChange>
          </w:rPr>
          <w:t>A program elkészítése során már bizonyos el</w:t>
        </w:r>
      </w:ins>
      <w:ins w:id="606" w:author="Gergo" w:date="2017-11-17T14:41:00Z">
        <w:r w:rsidRPr="003355B9">
          <w:rPr>
            <w:rPrChange w:id="607" w:author="Gergo" w:date="2017-11-25T13:10:00Z">
              <w:rPr>
                <w:b w:val="0"/>
                <w:bCs w:val="0"/>
                <w:iCs w:val="0"/>
              </w:rPr>
            </w:rPrChange>
          </w:rPr>
          <w:t xml:space="preserve">emek készen voltak, mire először kipróbálhattam a tényleges </w:t>
        </w:r>
        <w:proofErr w:type="spellStart"/>
        <w:r w:rsidRPr="003355B9">
          <w:rPr>
            <w:rPrChange w:id="608" w:author="Gergo" w:date="2017-11-25T13:10:00Z">
              <w:rPr>
                <w:b w:val="0"/>
                <w:bCs w:val="0"/>
                <w:iCs w:val="0"/>
              </w:rPr>
            </w:rPrChange>
          </w:rPr>
          <w:t>DayDream</w:t>
        </w:r>
      </w:ins>
      <w:proofErr w:type="spellEnd"/>
      <w:ins w:id="609" w:author="Gergo" w:date="2017-11-17T14:42:00Z">
        <w:r w:rsidRPr="003355B9">
          <w:rPr>
            <w:rPrChange w:id="610" w:author="Gergo" w:date="2017-11-25T13:10:00Z">
              <w:rPr>
                <w:b w:val="0"/>
                <w:bCs w:val="0"/>
                <w:iCs w:val="0"/>
              </w:rPr>
            </w:rPrChange>
          </w:rPr>
          <w:t xml:space="preserve"> szemüvegen</w:t>
        </w:r>
      </w:ins>
      <w:ins w:id="611" w:author="Gergo" w:date="2017-11-17T14:43:00Z">
        <w:r w:rsidR="00C24158" w:rsidRPr="003355B9">
          <w:rPr>
            <w:rPrChange w:id="612" w:author="Gergo" w:date="2017-11-25T13:10:00Z">
              <w:rPr>
                <w:b w:val="0"/>
                <w:bCs w:val="0"/>
                <w:iCs w:val="0"/>
              </w:rPr>
            </w:rPrChange>
          </w:rPr>
          <w:t xml:space="preserve">. A nem irányítható </w:t>
        </w:r>
        <w:proofErr w:type="gramStart"/>
        <w:r w:rsidR="00C24158" w:rsidRPr="003355B9">
          <w:rPr>
            <w:rPrChange w:id="613" w:author="Gergo" w:date="2017-11-25T13:10:00Z">
              <w:rPr>
                <w:b w:val="0"/>
                <w:bCs w:val="0"/>
                <w:iCs w:val="0"/>
              </w:rPr>
            </w:rPrChange>
          </w:rPr>
          <w:t>karakterek</w:t>
        </w:r>
        <w:proofErr w:type="gramEnd"/>
        <w:r w:rsidR="00C24158" w:rsidRPr="003355B9">
          <w:rPr>
            <w:rPrChange w:id="614" w:author="Gergo" w:date="2017-11-25T13:10:00Z">
              <w:rPr>
                <w:b w:val="0"/>
                <w:bCs w:val="0"/>
                <w:iCs w:val="0"/>
              </w:rPr>
            </w:rPrChange>
          </w:rPr>
          <w:t xml:space="preserve"> ( Non-</w:t>
        </w:r>
        <w:proofErr w:type="spellStart"/>
        <w:r w:rsidR="00C24158" w:rsidRPr="003355B9">
          <w:rPr>
            <w:rPrChange w:id="615" w:author="Gergo" w:date="2017-11-25T13:10:00Z">
              <w:rPr>
                <w:b w:val="0"/>
                <w:bCs w:val="0"/>
                <w:iCs w:val="0"/>
              </w:rPr>
            </w:rPrChange>
          </w:rPr>
          <w:t>player</w:t>
        </w:r>
        <w:proofErr w:type="spellEnd"/>
        <w:r w:rsidR="00C24158" w:rsidRPr="003355B9">
          <w:rPr>
            <w:rPrChange w:id="616" w:author="Gergo" w:date="2017-11-25T13:10:00Z">
              <w:rPr>
                <w:b w:val="0"/>
                <w:bCs w:val="0"/>
                <w:iCs w:val="0"/>
              </w:rPr>
            </w:rPrChange>
          </w:rPr>
          <w:t xml:space="preserve"> </w:t>
        </w:r>
        <w:proofErr w:type="spellStart"/>
        <w:r w:rsidR="00C24158" w:rsidRPr="003355B9">
          <w:rPr>
            <w:rPrChange w:id="617" w:author="Gergo" w:date="2017-11-25T13:10:00Z">
              <w:rPr>
                <w:b w:val="0"/>
                <w:bCs w:val="0"/>
                <w:iCs w:val="0"/>
              </w:rPr>
            </w:rPrChange>
          </w:rPr>
          <w:t>character</w:t>
        </w:r>
        <w:proofErr w:type="spellEnd"/>
        <w:r w:rsidR="00C24158" w:rsidRPr="003355B9">
          <w:rPr>
            <w:rPrChange w:id="618" w:author="Gergo" w:date="2017-11-25T13:10:00Z">
              <w:rPr>
                <w:b w:val="0"/>
                <w:bCs w:val="0"/>
                <w:iCs w:val="0"/>
              </w:rPr>
            </w:rPrChange>
          </w:rPr>
          <w:t xml:space="preserve">, NPC) megközelítésekor felugró dialógusablak is egy ilyen elem volt. Ezt egy </w:t>
        </w:r>
      </w:ins>
      <w:ins w:id="619" w:author="Gergo" w:date="2017-11-17T14:44:00Z">
        <w:r w:rsidR="00C24158" w:rsidRPr="003355B9">
          <w:rPr>
            <w:rPrChange w:id="620" w:author="Gergo" w:date="2017-11-25T13:10:00Z">
              <w:rPr>
                <w:b w:val="0"/>
                <w:bCs w:val="0"/>
                <w:iCs w:val="0"/>
              </w:rPr>
            </w:rPrChange>
          </w:rPr>
          <w:t>„</w:t>
        </w:r>
        <w:proofErr w:type="spellStart"/>
        <w:r w:rsidR="00C24158" w:rsidRPr="003355B9">
          <w:rPr>
            <w:rPrChange w:id="621" w:author="Gergo" w:date="2017-11-25T13:10:00Z">
              <w:rPr>
                <w:b w:val="0"/>
                <w:bCs w:val="0"/>
                <w:iCs w:val="0"/>
              </w:rPr>
            </w:rPrChange>
          </w:rPr>
          <w:t>Screen-space</w:t>
        </w:r>
        <w:proofErr w:type="spellEnd"/>
        <w:r w:rsidR="00C24158" w:rsidRPr="003355B9">
          <w:rPr>
            <w:rPrChange w:id="622" w:author="Gergo" w:date="2017-11-25T13:10:00Z">
              <w:rPr>
                <w:b w:val="0"/>
                <w:bCs w:val="0"/>
                <w:iCs w:val="0"/>
              </w:rPr>
            </w:rPrChange>
          </w:rPr>
          <w:t xml:space="preserve"> </w:t>
        </w:r>
        <w:proofErr w:type="spellStart"/>
        <w:r w:rsidR="00C24158" w:rsidRPr="003355B9">
          <w:rPr>
            <w:rPrChange w:id="623" w:author="Gergo" w:date="2017-11-25T13:10:00Z">
              <w:rPr>
                <w:b w:val="0"/>
                <w:bCs w:val="0"/>
                <w:iCs w:val="0"/>
              </w:rPr>
            </w:rPrChange>
          </w:rPr>
          <w:t>canvas</w:t>
        </w:r>
      </w:ins>
      <w:proofErr w:type="spellEnd"/>
      <w:ins w:id="624" w:author="Gergo" w:date="2017-11-17T14:45:00Z">
        <w:r w:rsidR="00C24158" w:rsidRPr="003355B9">
          <w:rPr>
            <w:rPrChange w:id="625" w:author="Gergo" w:date="2017-11-25T13:10:00Z">
              <w:rPr>
                <w:b w:val="0"/>
                <w:bCs w:val="0"/>
                <w:iCs w:val="0"/>
              </w:rPr>
            </w:rPrChange>
          </w:rPr>
          <w:t xml:space="preserve">” segítségével oldottam meg, ami úgy működik, mintha egy külön önálló réteget rakna a kamera elé, így mindegy hova </w:t>
        </w:r>
        <w:proofErr w:type="gramStart"/>
        <w:r w:rsidR="00C24158" w:rsidRPr="003355B9">
          <w:rPr>
            <w:rPrChange w:id="626" w:author="Gergo" w:date="2017-11-25T13:10:00Z">
              <w:rPr>
                <w:b w:val="0"/>
                <w:bCs w:val="0"/>
                <w:iCs w:val="0"/>
              </w:rPr>
            </w:rPrChange>
          </w:rPr>
          <w:t>forgunk</w:t>
        </w:r>
        <w:proofErr w:type="gramEnd"/>
        <w:r w:rsidR="00C24158" w:rsidRPr="003355B9">
          <w:rPr>
            <w:rPrChange w:id="627" w:author="Gergo" w:date="2017-11-25T13:10:00Z">
              <w:rPr>
                <w:b w:val="0"/>
                <w:bCs w:val="0"/>
                <w:iCs w:val="0"/>
              </w:rPr>
            </w:rPrChange>
          </w:rPr>
          <w:t xml:space="preserve"> az mindig ugyan ott marad a képernyőn</w:t>
        </w:r>
      </w:ins>
      <w:ins w:id="628" w:author="Gergo" w:date="2017-11-17T14:47:00Z">
        <w:r w:rsidR="00C24158" w:rsidRPr="003355B9">
          <w:rPr>
            <w:rPrChange w:id="629" w:author="Gergo" w:date="2017-11-25T13:10:00Z">
              <w:rPr>
                <w:b w:val="0"/>
                <w:bCs w:val="0"/>
                <w:iCs w:val="0"/>
              </w:rPr>
            </w:rPrChange>
          </w:rPr>
          <w:t>. Ilyet majdnem mindegyik játékban láthatunk</w:t>
        </w:r>
      </w:ins>
      <w:ins w:id="630" w:author="Gergo" w:date="2017-11-17T14:48:00Z">
        <w:r w:rsidR="00C24158" w:rsidRPr="003355B9">
          <w:rPr>
            <w:rPrChange w:id="631" w:author="Gergo" w:date="2017-11-25T13:10:00Z">
              <w:rPr>
                <w:b w:val="0"/>
                <w:bCs w:val="0"/>
                <w:iCs w:val="0"/>
              </w:rPr>
            </w:rPrChange>
          </w:rPr>
          <w:t>, különböző információk közlésére (Head-</w:t>
        </w:r>
        <w:proofErr w:type="spellStart"/>
        <w:r w:rsidR="00C24158" w:rsidRPr="003355B9">
          <w:rPr>
            <w:rPrChange w:id="632" w:author="Gergo" w:date="2017-11-25T13:10:00Z">
              <w:rPr>
                <w:b w:val="0"/>
                <w:bCs w:val="0"/>
                <w:iCs w:val="0"/>
              </w:rPr>
            </w:rPrChange>
          </w:rPr>
          <w:t>up</w:t>
        </w:r>
        <w:proofErr w:type="spellEnd"/>
        <w:r w:rsidR="00C24158" w:rsidRPr="003355B9">
          <w:rPr>
            <w:rPrChange w:id="633" w:author="Gergo" w:date="2017-11-25T13:10:00Z">
              <w:rPr>
                <w:b w:val="0"/>
                <w:bCs w:val="0"/>
                <w:iCs w:val="0"/>
              </w:rPr>
            </w:rPrChange>
          </w:rPr>
          <w:t xml:space="preserve"> display, HUD) például: életcsík, </w:t>
        </w:r>
        <w:proofErr w:type="gramStart"/>
        <w:r w:rsidR="00C24158" w:rsidRPr="003355B9">
          <w:rPr>
            <w:rPrChange w:id="634" w:author="Gergo" w:date="2017-11-25T13:10:00Z">
              <w:rPr>
                <w:b w:val="0"/>
                <w:bCs w:val="0"/>
                <w:iCs w:val="0"/>
              </w:rPr>
            </w:rPrChange>
          </w:rPr>
          <w:t>töltény számláló</w:t>
        </w:r>
        <w:proofErr w:type="gramEnd"/>
        <w:r w:rsidR="00C24158" w:rsidRPr="003355B9">
          <w:rPr>
            <w:rPrChange w:id="635" w:author="Gergo" w:date="2017-11-25T13:10:00Z">
              <w:rPr>
                <w:b w:val="0"/>
                <w:bCs w:val="0"/>
                <w:iCs w:val="0"/>
              </w:rPr>
            </w:rPrChange>
          </w:rPr>
          <w:t xml:space="preserve"> vagy különböző képességek</w:t>
        </w:r>
      </w:ins>
      <w:ins w:id="636" w:author="Gergo" w:date="2017-11-17T14:49:00Z">
        <w:r w:rsidR="00C24158" w:rsidRPr="003355B9">
          <w:rPr>
            <w:rPrChange w:id="637" w:author="Gergo" w:date="2017-11-25T13:10:00Z">
              <w:rPr>
                <w:b w:val="0"/>
                <w:bCs w:val="0"/>
                <w:iCs w:val="0"/>
              </w:rPr>
            </w:rPrChange>
          </w:rPr>
          <w:t xml:space="preserve"> aktiváltsága.</w:t>
        </w:r>
      </w:ins>
      <w:ins w:id="638" w:author="Gergo" w:date="2017-11-17T14:48:00Z">
        <w:r w:rsidR="00C24158" w:rsidRPr="003355B9">
          <w:rPr>
            <w:rPrChange w:id="639" w:author="Gergo" w:date="2017-11-25T13:10:00Z">
              <w:rPr>
                <w:b w:val="0"/>
                <w:bCs w:val="0"/>
                <w:iCs w:val="0"/>
              </w:rPr>
            </w:rPrChange>
          </w:rPr>
          <w:t xml:space="preserve"> </w:t>
        </w:r>
      </w:ins>
    </w:p>
    <w:p w14:paraId="5FB50ED0" w14:textId="5E1DF03A" w:rsidR="00C24158" w:rsidRPr="003355B9" w:rsidRDefault="00C24158">
      <w:pPr>
        <w:rPr>
          <w:ins w:id="640" w:author="Gergo" w:date="2017-11-17T14:36:00Z"/>
          <w:rPrChange w:id="641" w:author="Gergo" w:date="2017-11-25T13:10:00Z">
            <w:rPr>
              <w:ins w:id="642" w:author="Gergo" w:date="2017-11-17T14:36:00Z"/>
            </w:rPr>
          </w:rPrChange>
        </w:rPr>
        <w:pPrChange w:id="643" w:author="Gergo" w:date="2017-11-17T14:37:00Z">
          <w:pPr>
            <w:pStyle w:val="Cmsor2"/>
          </w:pPr>
        </w:pPrChange>
      </w:pPr>
      <w:ins w:id="644" w:author="Gergo" w:date="2017-11-17T14:49:00Z">
        <w:r w:rsidRPr="003355B9">
          <w:rPr>
            <w:rPrChange w:id="645" w:author="Gergo" w:date="2017-11-25T13:10:00Z">
              <w:rPr>
                <w:b w:val="0"/>
                <w:bCs w:val="0"/>
                <w:iCs w:val="0"/>
              </w:rPr>
            </w:rPrChange>
          </w:rPr>
          <w:t xml:space="preserve">Amikor először kipróbáltam szemüveg használatával a dialógusablakok nem jelentek meg egyáltalán. Ez azért van, mert a </w:t>
        </w:r>
        <w:proofErr w:type="gramStart"/>
        <w:r w:rsidRPr="003355B9">
          <w:rPr>
            <w:rPrChange w:id="646" w:author="Gergo" w:date="2017-11-25T13:10:00Z">
              <w:rPr>
                <w:b w:val="0"/>
                <w:bCs w:val="0"/>
                <w:iCs w:val="0"/>
              </w:rPr>
            </w:rPrChange>
          </w:rPr>
          <w:t>virtuális</w:t>
        </w:r>
        <w:proofErr w:type="gramEnd"/>
        <w:r w:rsidRPr="003355B9">
          <w:rPr>
            <w:rPrChange w:id="647" w:author="Gergo" w:date="2017-11-25T13:10:00Z">
              <w:rPr>
                <w:b w:val="0"/>
                <w:bCs w:val="0"/>
                <w:iCs w:val="0"/>
              </w:rPr>
            </w:rPrChange>
          </w:rPr>
          <w:t xml:space="preserve"> világ felépítésekor nem az ezt végző motor nem tudja megfelelően </w:t>
        </w:r>
      </w:ins>
      <w:proofErr w:type="spellStart"/>
      <w:ins w:id="648" w:author="Gergo" w:date="2017-11-17T14:53:00Z">
        <w:r w:rsidRPr="003355B9">
          <w:rPr>
            <w:rPrChange w:id="649" w:author="Gergo" w:date="2017-11-25T13:10:00Z">
              <w:rPr>
                <w:b w:val="0"/>
                <w:bCs w:val="0"/>
                <w:iCs w:val="0"/>
              </w:rPr>
            </w:rPrChange>
          </w:rPr>
          <w:t>ki</w:t>
        </w:r>
      </w:ins>
      <w:ins w:id="650" w:author="Gergo" w:date="2017-11-17T14:49:00Z">
        <w:r w:rsidRPr="003355B9">
          <w:rPr>
            <w:rPrChange w:id="651" w:author="Gergo" w:date="2017-11-25T13:10:00Z">
              <w:rPr>
                <w:b w:val="0"/>
                <w:bCs w:val="0"/>
                <w:iCs w:val="0"/>
              </w:rPr>
            </w:rPrChange>
          </w:rPr>
          <w:t>renderelni</w:t>
        </w:r>
        <w:proofErr w:type="spellEnd"/>
        <w:r w:rsidRPr="003355B9">
          <w:rPr>
            <w:rPrChange w:id="652" w:author="Gergo" w:date="2017-11-25T13:10:00Z">
              <w:rPr>
                <w:b w:val="0"/>
                <w:bCs w:val="0"/>
                <w:iCs w:val="0"/>
              </w:rPr>
            </w:rPrChange>
          </w:rPr>
          <w:t xml:space="preserve"> az ilyen típusú </w:t>
        </w:r>
        <w:proofErr w:type="spellStart"/>
        <w:r w:rsidRPr="003355B9">
          <w:rPr>
            <w:rPrChange w:id="653" w:author="Gergo" w:date="2017-11-25T13:10:00Z">
              <w:rPr>
                <w:b w:val="0"/>
                <w:bCs w:val="0"/>
                <w:iCs w:val="0"/>
              </w:rPr>
            </w:rPrChange>
          </w:rPr>
          <w:t>canvas-okat</w:t>
        </w:r>
        <w:proofErr w:type="spellEnd"/>
        <w:r w:rsidRPr="003355B9">
          <w:rPr>
            <w:rPrChange w:id="654" w:author="Gergo" w:date="2017-11-25T13:10:00Z">
              <w:rPr>
                <w:b w:val="0"/>
                <w:bCs w:val="0"/>
                <w:iCs w:val="0"/>
              </w:rPr>
            </w:rPrChange>
          </w:rPr>
          <w:t>.</w:t>
        </w:r>
      </w:ins>
      <w:ins w:id="655" w:author="Gergo" w:date="2017-11-17T14:53:00Z">
        <w:r w:rsidRPr="003355B9">
          <w:rPr>
            <w:rPrChange w:id="656" w:author="Gergo" w:date="2017-11-25T13:10:00Z">
              <w:rPr>
                <w:b w:val="0"/>
                <w:bCs w:val="0"/>
                <w:iCs w:val="0"/>
              </w:rPr>
            </w:rPrChange>
          </w:rPr>
          <w:t xml:space="preserve"> Ez </w:t>
        </w:r>
        <w:r w:rsidR="00CC363A" w:rsidRPr="003355B9">
          <w:rPr>
            <w:rPrChange w:id="657" w:author="Gergo" w:date="2017-11-25T13:10:00Z">
              <w:rPr>
                <w:b w:val="0"/>
                <w:bCs w:val="0"/>
                <w:iCs w:val="0"/>
              </w:rPr>
            </w:rPrChange>
          </w:rPr>
          <w:t xml:space="preserve">nem csak a </w:t>
        </w:r>
        <w:proofErr w:type="spellStart"/>
        <w:r w:rsidR="00CC363A" w:rsidRPr="003355B9">
          <w:rPr>
            <w:rPrChange w:id="658" w:author="Gergo" w:date="2017-11-25T13:10:00Z">
              <w:rPr>
                <w:b w:val="0"/>
                <w:bCs w:val="0"/>
                <w:iCs w:val="0"/>
              </w:rPr>
            </w:rPrChange>
          </w:rPr>
          <w:t>DayDream</w:t>
        </w:r>
        <w:proofErr w:type="spellEnd"/>
        <w:r w:rsidR="00CC363A" w:rsidRPr="003355B9">
          <w:rPr>
            <w:rPrChange w:id="659" w:author="Gergo" w:date="2017-11-25T13:10:00Z">
              <w:rPr>
                <w:b w:val="0"/>
                <w:bCs w:val="0"/>
                <w:iCs w:val="0"/>
              </w:rPr>
            </w:rPrChange>
          </w:rPr>
          <w:t xml:space="preserve"> esetében van így, hanem minden VR rendszernél (Pl.: HTC </w:t>
        </w:r>
        <w:proofErr w:type="spellStart"/>
        <w:r w:rsidR="00CC363A" w:rsidRPr="003355B9">
          <w:rPr>
            <w:rPrChange w:id="660" w:author="Gergo" w:date="2017-11-25T13:10:00Z">
              <w:rPr>
                <w:b w:val="0"/>
                <w:bCs w:val="0"/>
                <w:iCs w:val="0"/>
              </w:rPr>
            </w:rPrChange>
          </w:rPr>
          <w:t>Vive</w:t>
        </w:r>
        <w:proofErr w:type="spellEnd"/>
        <w:r w:rsidR="00CC363A" w:rsidRPr="003355B9">
          <w:rPr>
            <w:rPrChange w:id="661" w:author="Gergo" w:date="2017-11-25T13:10:00Z">
              <w:rPr>
                <w:b w:val="0"/>
                <w:bCs w:val="0"/>
                <w:iCs w:val="0"/>
              </w:rPr>
            </w:rPrChange>
          </w:rPr>
          <w:t xml:space="preserve">, </w:t>
        </w:r>
        <w:proofErr w:type="spellStart"/>
        <w:r w:rsidR="00CC363A" w:rsidRPr="003355B9">
          <w:rPr>
            <w:rPrChange w:id="662" w:author="Gergo" w:date="2017-11-25T13:10:00Z">
              <w:rPr>
                <w:b w:val="0"/>
                <w:bCs w:val="0"/>
                <w:iCs w:val="0"/>
              </w:rPr>
            </w:rPrChange>
          </w:rPr>
          <w:t>OculusRift</w:t>
        </w:r>
        <w:proofErr w:type="spellEnd"/>
        <w:r w:rsidR="00CC363A" w:rsidRPr="003355B9">
          <w:rPr>
            <w:rPrChange w:id="663" w:author="Gergo" w:date="2017-11-25T13:10:00Z">
              <w:rPr>
                <w:b w:val="0"/>
                <w:bCs w:val="0"/>
                <w:iCs w:val="0"/>
              </w:rPr>
            </w:rPrChange>
          </w:rPr>
          <w:t xml:space="preserve">). Így maradt a </w:t>
        </w:r>
      </w:ins>
      <w:ins w:id="664" w:author="Gergo" w:date="2017-11-17T14:55:00Z">
        <w:r w:rsidR="00CC363A" w:rsidRPr="003355B9">
          <w:rPr>
            <w:rPrChange w:id="665" w:author="Gergo" w:date="2017-11-25T13:10:00Z">
              <w:rPr>
                <w:b w:val="0"/>
                <w:bCs w:val="0"/>
                <w:iCs w:val="0"/>
              </w:rPr>
            </w:rPrChange>
          </w:rPr>
          <w:t>„</w:t>
        </w:r>
        <w:proofErr w:type="spellStart"/>
        <w:r w:rsidR="00CC363A" w:rsidRPr="003355B9">
          <w:rPr>
            <w:rPrChange w:id="666" w:author="Gergo" w:date="2017-11-25T13:10:00Z">
              <w:rPr>
                <w:b w:val="0"/>
                <w:bCs w:val="0"/>
                <w:iCs w:val="0"/>
              </w:rPr>
            </w:rPrChange>
          </w:rPr>
          <w:t>world-space</w:t>
        </w:r>
        <w:proofErr w:type="spellEnd"/>
        <w:r w:rsidR="00CC363A" w:rsidRPr="003355B9">
          <w:rPr>
            <w:rPrChange w:id="667" w:author="Gergo" w:date="2017-11-25T13:10:00Z">
              <w:rPr>
                <w:b w:val="0"/>
                <w:bCs w:val="0"/>
                <w:iCs w:val="0"/>
              </w:rPr>
            </w:rPrChange>
          </w:rPr>
          <w:t xml:space="preserve"> </w:t>
        </w:r>
        <w:proofErr w:type="spellStart"/>
        <w:r w:rsidR="00CC363A" w:rsidRPr="003355B9">
          <w:rPr>
            <w:rPrChange w:id="668" w:author="Gergo" w:date="2017-11-25T13:10:00Z">
              <w:rPr>
                <w:b w:val="0"/>
                <w:bCs w:val="0"/>
                <w:iCs w:val="0"/>
              </w:rPr>
            </w:rPrChange>
          </w:rPr>
          <w:t>canvasok</w:t>
        </w:r>
      </w:ins>
      <w:proofErr w:type="spellEnd"/>
      <w:ins w:id="669" w:author="Gergo" w:date="2017-11-17T14:56:00Z">
        <w:r w:rsidR="00CC363A" w:rsidRPr="003355B9">
          <w:rPr>
            <w:rPrChange w:id="670"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671" w:author="Gergo" w:date="2017-11-17T13:48:00Z"/>
          <w:rPrChange w:id="672" w:author="Gergo" w:date="2017-11-25T13:10:00Z">
            <w:rPr>
              <w:ins w:id="673" w:author="Gergo" w:date="2017-11-17T13:48:00Z"/>
            </w:rPr>
          </w:rPrChange>
        </w:rPr>
        <w:pPrChange w:id="674" w:author="Gergo" w:date="2017-11-17T14:36:00Z">
          <w:pPr>
            <w:pStyle w:val="Cmsor2"/>
          </w:pPr>
        </w:pPrChange>
      </w:pPr>
      <w:ins w:id="675" w:author="Gergo" w:date="2017-11-17T14:36:00Z">
        <w:r w:rsidRPr="003355B9">
          <w:rPr>
            <w:rPrChange w:id="676" w:author="Gergo" w:date="2017-11-25T13:10:00Z">
              <w:rPr>
                <w:b w:val="0"/>
                <w:bCs w:val="0"/>
                <w:iCs w:val="0"/>
              </w:rPr>
            </w:rPrChange>
          </w:rPr>
          <w:t>A játékban a két NPC</w:t>
        </w:r>
        <w:r w:rsidR="00444FC8" w:rsidRPr="003355B9">
          <w:rPr>
            <w:rPrChange w:id="677" w:author="Gergo" w:date="2017-11-25T13:10:00Z">
              <w:rPr>
                <w:b w:val="0"/>
                <w:bCs w:val="0"/>
                <w:iCs w:val="0"/>
              </w:rPr>
            </w:rPrChange>
          </w:rPr>
          <w:t xml:space="preserve"> (</w:t>
        </w:r>
        <w:proofErr w:type="spellStart"/>
        <w:r w:rsidR="00444FC8" w:rsidRPr="003355B9">
          <w:rPr>
            <w:rPrChange w:id="678" w:author="Gergo" w:date="2017-11-25T13:10:00Z">
              <w:rPr>
                <w:b w:val="0"/>
                <w:bCs w:val="0"/>
                <w:iCs w:val="0"/>
              </w:rPr>
            </w:rPrChange>
          </w:rPr>
          <w:t>Ogre</w:t>
        </w:r>
        <w:proofErr w:type="spellEnd"/>
        <w:r w:rsidR="00444FC8" w:rsidRPr="003355B9">
          <w:rPr>
            <w:rPrChange w:id="679" w:author="Gergo" w:date="2017-11-25T13:10:00Z">
              <w:rPr>
                <w:b w:val="0"/>
                <w:bCs w:val="0"/>
                <w:iCs w:val="0"/>
              </w:rPr>
            </w:rPrChange>
          </w:rPr>
          <w:t xml:space="preserve"> és a varázslónő) felett megjelenő dialógusok</w:t>
        </w:r>
      </w:ins>
      <w:ins w:id="680" w:author="Gergo" w:date="2017-11-17T14:37:00Z">
        <w:r w:rsidR="00444FC8" w:rsidRPr="003355B9">
          <w:rPr>
            <w:rPrChange w:id="681" w:author="Gergo" w:date="2017-11-25T13:10:00Z">
              <w:rPr>
                <w:b w:val="0"/>
                <w:bCs w:val="0"/>
                <w:iCs w:val="0"/>
              </w:rPr>
            </w:rPrChange>
          </w:rPr>
          <w:t xml:space="preserve"> ugyan azt a </w:t>
        </w:r>
        <w:proofErr w:type="spellStart"/>
        <w:r w:rsidR="00444FC8" w:rsidRPr="003355B9">
          <w:rPr>
            <w:rPrChange w:id="682" w:author="Gergo" w:date="2017-11-25T13:10:00Z">
              <w:rPr>
                <w:b w:val="0"/>
                <w:bCs w:val="0"/>
                <w:iCs w:val="0"/>
              </w:rPr>
            </w:rPrChange>
          </w:rPr>
          <w:t>prefab</w:t>
        </w:r>
        <w:proofErr w:type="spellEnd"/>
        <w:r w:rsidR="00444FC8" w:rsidRPr="003355B9">
          <w:rPr>
            <w:rPrChange w:id="683" w:author="Gergo" w:date="2017-11-25T13:10:00Z">
              <w:rPr>
                <w:b w:val="0"/>
                <w:bCs w:val="0"/>
                <w:iCs w:val="0"/>
              </w:rPr>
            </w:rPrChange>
          </w:rPr>
          <w:t>-et</w:t>
        </w:r>
      </w:ins>
      <w:ins w:id="684" w:author="Gergo" w:date="2017-11-17T15:00:00Z">
        <w:r w:rsidRPr="003355B9">
          <w:rPr>
            <w:rPrChange w:id="685" w:author="Gergo" w:date="2017-11-25T13:10:00Z">
              <w:rPr>
                <w:b w:val="0"/>
                <w:bCs w:val="0"/>
                <w:iCs w:val="0"/>
              </w:rPr>
            </w:rPrChange>
          </w:rPr>
          <w:t xml:space="preserve"> a </w:t>
        </w:r>
        <w:proofErr w:type="spellStart"/>
        <w:r w:rsidRPr="003355B9">
          <w:rPr>
            <w:rFonts w:ascii="Consolas" w:hAnsi="Consolas"/>
            <w:rPrChange w:id="686" w:author="Gergo" w:date="2017-11-25T13:10:00Z">
              <w:rPr>
                <w:b w:val="0"/>
                <w:bCs w:val="0"/>
                <w:iCs w:val="0"/>
              </w:rPr>
            </w:rPrChange>
          </w:rPr>
          <w:t>DialogeWorldSapce</w:t>
        </w:r>
        <w:proofErr w:type="spellEnd"/>
        <w:r w:rsidRPr="003355B9">
          <w:rPr>
            <w:rPrChange w:id="687" w:author="Gergo" w:date="2017-11-25T13:10:00Z">
              <w:rPr>
                <w:b w:val="0"/>
                <w:bCs w:val="0"/>
                <w:iCs w:val="0"/>
              </w:rPr>
            </w:rPrChange>
          </w:rPr>
          <w:t>-t</w:t>
        </w:r>
      </w:ins>
      <w:ins w:id="688" w:author="Gergo" w:date="2017-11-17T14:37:00Z">
        <w:r w:rsidR="00444FC8" w:rsidRPr="003355B9">
          <w:rPr>
            <w:rPrChange w:id="689" w:author="Gergo" w:date="2017-11-25T13:10:00Z">
              <w:rPr>
                <w:b w:val="0"/>
                <w:bCs w:val="0"/>
                <w:iCs w:val="0"/>
              </w:rPr>
            </w:rPrChange>
          </w:rPr>
          <w:t xml:space="preserve"> használják</w:t>
        </w:r>
        <w:r w:rsidRPr="003355B9">
          <w:rPr>
            <w:rPrChange w:id="690" w:author="Gergo" w:date="2017-11-25T13:10:00Z">
              <w:rPr>
                <w:b w:val="0"/>
                <w:bCs w:val="0"/>
                <w:iCs w:val="0"/>
              </w:rPr>
            </w:rPrChange>
          </w:rPr>
          <w:t xml:space="preserve">, csak létrehozáskor más koordinátákat kapnak, hogy hol jelenjenek meg. Az </w:t>
        </w:r>
      </w:ins>
      <w:ins w:id="691" w:author="Gergo" w:date="2017-11-17T15:01:00Z">
        <w:r w:rsidRPr="003355B9">
          <w:rPr>
            <w:rPrChange w:id="692" w:author="Gergo" w:date="2017-11-25T13:10:00Z">
              <w:rPr>
                <w:b w:val="0"/>
                <w:bCs w:val="0"/>
                <w:iCs w:val="0"/>
              </w:rPr>
            </w:rPrChange>
          </w:rPr>
          <w:t xml:space="preserve">ablakok tartalma, a megjelenített szöveg dinamikusan változik a játék </w:t>
        </w:r>
      </w:ins>
      <w:ins w:id="693" w:author="Gergo" w:date="2017-11-17T15:02:00Z">
        <w:r w:rsidRPr="003355B9">
          <w:rPr>
            <w:rPrChange w:id="694" w:author="Gergo" w:date="2017-11-25T13:10:00Z">
              <w:rPr>
                <w:b w:val="0"/>
                <w:bCs w:val="0"/>
                <w:iCs w:val="0"/>
              </w:rPr>
            </w:rPrChange>
          </w:rPr>
          <w:t>és egy párbeszéd alatt is.</w:t>
        </w:r>
      </w:ins>
      <w:ins w:id="695" w:author="Gergo" w:date="2017-11-17T15:03:00Z">
        <w:r w:rsidR="00265C08" w:rsidRPr="003355B9">
          <w:rPr>
            <w:rPrChange w:id="696" w:author="Gergo" w:date="2017-11-25T13:10:00Z">
              <w:rPr>
                <w:b w:val="0"/>
                <w:bCs w:val="0"/>
                <w:iCs w:val="0"/>
              </w:rPr>
            </w:rPrChange>
          </w:rPr>
          <w:t xml:space="preserve"> A szöveg megváltoztatásáért és </w:t>
        </w:r>
        <w:proofErr w:type="gramStart"/>
        <w:r w:rsidR="00265C08" w:rsidRPr="003355B9">
          <w:rPr>
            <w:rPrChange w:id="697" w:author="Gergo" w:date="2017-11-25T13:10:00Z">
              <w:rPr>
                <w:b w:val="0"/>
                <w:bCs w:val="0"/>
                <w:iCs w:val="0"/>
              </w:rPr>
            </w:rPrChange>
          </w:rPr>
          <w:t>a</w:t>
        </w:r>
        <w:proofErr w:type="gramEnd"/>
        <w:r w:rsidR="00265C08" w:rsidRPr="003355B9">
          <w:rPr>
            <w:rPrChange w:id="698" w:author="Gergo" w:date="2017-11-25T13:10:00Z">
              <w:rPr>
                <w:b w:val="0"/>
                <w:bCs w:val="0"/>
                <w:iCs w:val="0"/>
              </w:rPr>
            </w:rPrChange>
          </w:rPr>
          <w:t xml:space="preserve"> azért, hogy a dialógusablak mindig a játékos felé nézzen a </w:t>
        </w:r>
        <w:proofErr w:type="spellStart"/>
        <w:r w:rsidR="00265C08" w:rsidRPr="003355B9">
          <w:rPr>
            <w:rFonts w:ascii="Consolas" w:hAnsi="Consolas"/>
            <w:rPrChange w:id="699" w:author="Gergo" w:date="2017-11-25T13:10:00Z">
              <w:rPr>
                <w:b w:val="0"/>
                <w:bCs w:val="0"/>
                <w:iCs w:val="0"/>
              </w:rPr>
            </w:rPrChange>
          </w:rPr>
          <w:t>DialogeController</w:t>
        </w:r>
      </w:ins>
      <w:proofErr w:type="spellEnd"/>
      <w:ins w:id="700" w:author="Gergo" w:date="2017-11-17T15:02:00Z">
        <w:r w:rsidR="00265C08" w:rsidRPr="003355B9">
          <w:rPr>
            <w:rFonts w:ascii="Consolas" w:hAnsi="Consolas"/>
            <w:rPrChange w:id="701" w:author="Gergo" w:date="2017-11-25T13:10:00Z">
              <w:rPr>
                <w:rFonts w:ascii="Consolas" w:hAnsi="Consolas"/>
                <w:b w:val="0"/>
                <w:bCs w:val="0"/>
                <w:iCs w:val="0"/>
              </w:rPr>
            </w:rPrChange>
          </w:rPr>
          <w:t xml:space="preserve"> </w:t>
        </w:r>
      </w:ins>
      <w:ins w:id="702" w:author="Gergo" w:date="2017-11-17T15:04:00Z">
        <w:r w:rsidR="00265C08" w:rsidRPr="003355B9">
          <w:rPr>
            <w:rPrChange w:id="703" w:author="Gergo" w:date="2017-11-25T13:10:00Z">
              <w:rPr>
                <w:b w:val="0"/>
                <w:bCs w:val="0"/>
                <w:iCs w:val="0"/>
              </w:rPr>
            </w:rPrChange>
          </w:rPr>
          <w:t xml:space="preserve">felelős, de ennek az osztálynak a metódusait mindig az adott NPC-t vezérlő script </w:t>
        </w:r>
      </w:ins>
      <w:ins w:id="704" w:author="Gergo" w:date="2017-11-17T15:05:00Z">
        <w:r w:rsidR="00265C08" w:rsidRPr="003355B9">
          <w:rPr>
            <w:rPrChange w:id="705" w:author="Gergo" w:date="2017-11-25T13:10:00Z">
              <w:rPr>
                <w:b w:val="0"/>
                <w:bCs w:val="0"/>
                <w:iCs w:val="0"/>
              </w:rPr>
            </w:rPrChange>
          </w:rPr>
          <w:t>(</w:t>
        </w:r>
        <w:proofErr w:type="spellStart"/>
        <w:r w:rsidR="00265C08" w:rsidRPr="003355B9">
          <w:rPr>
            <w:rFonts w:ascii="Consolas" w:hAnsi="Consolas"/>
            <w:rPrChange w:id="706" w:author="Gergo" w:date="2017-11-25T13:10:00Z">
              <w:rPr>
                <w:b w:val="0"/>
                <w:bCs w:val="0"/>
                <w:iCs w:val="0"/>
              </w:rPr>
            </w:rPrChange>
          </w:rPr>
          <w:t>WizzardController</w:t>
        </w:r>
        <w:proofErr w:type="spellEnd"/>
        <w:r w:rsidR="00265C08" w:rsidRPr="003355B9">
          <w:rPr>
            <w:rPrChange w:id="707" w:author="Gergo" w:date="2017-11-25T13:10:00Z">
              <w:rPr>
                <w:b w:val="0"/>
                <w:bCs w:val="0"/>
                <w:iCs w:val="0"/>
              </w:rPr>
            </w:rPrChange>
          </w:rPr>
          <w:t xml:space="preserve"> és </w:t>
        </w:r>
        <w:proofErr w:type="spellStart"/>
        <w:r w:rsidR="00265C08" w:rsidRPr="003355B9">
          <w:rPr>
            <w:rFonts w:ascii="Consolas" w:hAnsi="Consolas"/>
            <w:rPrChange w:id="708" w:author="Gergo" w:date="2017-11-25T13:10:00Z">
              <w:rPr>
                <w:b w:val="0"/>
                <w:bCs w:val="0"/>
                <w:iCs w:val="0"/>
              </w:rPr>
            </w:rPrChange>
          </w:rPr>
          <w:t>CatOwnerController</w:t>
        </w:r>
        <w:proofErr w:type="spellEnd"/>
        <w:r w:rsidR="00265C08" w:rsidRPr="003355B9">
          <w:rPr>
            <w:rPrChange w:id="709" w:author="Gergo" w:date="2017-11-25T13:10:00Z">
              <w:rPr>
                <w:b w:val="0"/>
                <w:bCs w:val="0"/>
                <w:iCs w:val="0"/>
              </w:rPr>
            </w:rPrChange>
          </w:rPr>
          <w:t>)</w:t>
        </w:r>
      </w:ins>
      <w:ins w:id="710" w:author="Gergo" w:date="2017-11-17T15:06:00Z">
        <w:r w:rsidR="00265C08" w:rsidRPr="003355B9">
          <w:rPr>
            <w:rPrChange w:id="711" w:author="Gergo" w:date="2017-11-25T13:10:00Z">
              <w:rPr>
                <w:b w:val="0"/>
                <w:bCs w:val="0"/>
                <w:iCs w:val="0"/>
              </w:rPr>
            </w:rPrChange>
          </w:rPr>
          <w:t xml:space="preserve"> hívja, mert az NPC-ékkel való interakció eseményei azok, amik a dialógus állapotát, tartalmát megváltoztatják.</w:t>
        </w:r>
      </w:ins>
      <w:ins w:id="712" w:author="Gergo" w:date="2017-11-17T15:12:00Z">
        <w:r w:rsidR="006B6BD6" w:rsidRPr="003355B9">
          <w:rPr>
            <w:rPrChange w:id="713" w:author="Gergo" w:date="2017-11-25T13:10:00Z">
              <w:rPr>
                <w:b w:val="0"/>
                <w:bCs w:val="0"/>
                <w:iCs w:val="0"/>
              </w:rPr>
            </w:rPrChange>
          </w:rPr>
          <w:t xml:space="preserve"> Ilyen esemény például, hogy a játékos megközelíti az egyik karaktert, ilyenkor a játék állapotának megfelelő dialógus indul el (ha először </w:t>
        </w:r>
        <w:proofErr w:type="gramStart"/>
        <w:r w:rsidR="006B6BD6" w:rsidRPr="003355B9">
          <w:rPr>
            <w:rPrChange w:id="714" w:author="Gergo" w:date="2017-11-25T13:10:00Z">
              <w:rPr>
                <w:b w:val="0"/>
                <w:bCs w:val="0"/>
                <w:iCs w:val="0"/>
              </w:rPr>
            </w:rPrChange>
          </w:rPr>
          <w:t>találkozunk</w:t>
        </w:r>
        <w:proofErr w:type="gramEnd"/>
        <w:r w:rsidR="006B6BD6" w:rsidRPr="003355B9">
          <w:rPr>
            <w:rPrChange w:id="715" w:author="Gergo" w:date="2017-11-25T13:10:00Z">
              <w:rPr>
                <w:b w:val="0"/>
                <w:bCs w:val="0"/>
                <w:iCs w:val="0"/>
              </w:rPr>
            </w:rPrChange>
          </w:rPr>
          <w:t xml:space="preserve"> a varázslónővel más tartalom jelenik meg, mintha </w:t>
        </w:r>
      </w:ins>
      <w:ins w:id="716" w:author="Gergo" w:date="2017-11-17T15:16:00Z">
        <w:r w:rsidR="006B6BD6" w:rsidRPr="003355B9">
          <w:rPr>
            <w:rPrChange w:id="717" w:author="Gergo" w:date="2017-11-25T13:10:00Z">
              <w:rPr>
                <w:b w:val="0"/>
                <w:bCs w:val="0"/>
                <w:iCs w:val="0"/>
              </w:rPr>
            </w:rPrChange>
          </w:rPr>
          <w:t>a rúnák megkeresése után).</w:t>
        </w:r>
      </w:ins>
    </w:p>
    <w:p w14:paraId="6CA0DAAF" w14:textId="5A322864" w:rsidR="009654DF" w:rsidRPr="003355B9" w:rsidRDefault="009654DF" w:rsidP="009654DF">
      <w:pPr>
        <w:pStyle w:val="Cmsor2"/>
        <w:rPr>
          <w:ins w:id="718" w:author="Gergo" w:date="2017-11-18T09:55:00Z"/>
        </w:rPr>
      </w:pPr>
      <w:bookmarkStart w:id="719" w:name="_Toc499416829"/>
      <w:ins w:id="720" w:author="Gergo" w:date="2017-11-17T13:48:00Z">
        <w:r w:rsidRPr="003355B9">
          <w:lastRenderedPageBreak/>
          <w:t>Az okos macska</w:t>
        </w:r>
      </w:ins>
      <w:bookmarkEnd w:id="719"/>
    </w:p>
    <w:p w14:paraId="51447AA4" w14:textId="58F2911A" w:rsidR="000A6A59" w:rsidRPr="003355B9" w:rsidRDefault="000A6A59">
      <w:pPr>
        <w:rPr>
          <w:ins w:id="721" w:author="Gergo" w:date="2017-11-18T10:02:00Z"/>
          <w:rPrChange w:id="722" w:author="Gergo" w:date="2017-11-25T13:10:00Z">
            <w:rPr>
              <w:ins w:id="723" w:author="Gergo" w:date="2017-11-18T10:02:00Z"/>
            </w:rPr>
          </w:rPrChange>
        </w:rPr>
        <w:pPrChange w:id="724" w:author="Gergo" w:date="2017-11-18T09:55:00Z">
          <w:pPr>
            <w:pStyle w:val="Cmsor2"/>
          </w:pPr>
        </w:pPrChange>
      </w:pPr>
      <w:ins w:id="725" w:author="Gergo" w:date="2017-11-18T09:55:00Z">
        <w:r w:rsidRPr="003355B9">
          <w:rPr>
            <w:rPrChange w:id="726" w:author="Gergo" w:date="2017-11-25T13:10:00Z">
              <w:rPr>
                <w:b w:val="0"/>
                <w:bCs w:val="0"/>
                <w:iCs w:val="0"/>
              </w:rPr>
            </w:rPrChange>
          </w:rPr>
          <w:t xml:space="preserve">Miután először beszéltünk az </w:t>
        </w:r>
        <w:proofErr w:type="spellStart"/>
        <w:r w:rsidRPr="003355B9">
          <w:rPr>
            <w:rPrChange w:id="727" w:author="Gergo" w:date="2017-11-25T13:10:00Z">
              <w:rPr>
                <w:b w:val="0"/>
                <w:bCs w:val="0"/>
                <w:iCs w:val="0"/>
              </w:rPr>
            </w:rPrChange>
          </w:rPr>
          <w:t>Ogréval</w:t>
        </w:r>
        <w:proofErr w:type="spellEnd"/>
        <w:r w:rsidRPr="003355B9">
          <w:rPr>
            <w:rPrChange w:id="728" w:author="Gergo" w:date="2017-11-25T13:10:00Z">
              <w:rPr>
                <w:b w:val="0"/>
                <w:bCs w:val="0"/>
                <w:iCs w:val="0"/>
              </w:rPr>
            </w:rPrChange>
          </w:rPr>
          <w:t xml:space="preserve"> elküld minket, hogy </w:t>
        </w:r>
        <w:proofErr w:type="gramStart"/>
        <w:r w:rsidRPr="003355B9">
          <w:rPr>
            <w:rPrChange w:id="729" w:author="Gergo" w:date="2017-11-25T13:10:00Z">
              <w:rPr>
                <w:b w:val="0"/>
                <w:bCs w:val="0"/>
                <w:iCs w:val="0"/>
              </w:rPr>
            </w:rPrChange>
          </w:rPr>
          <w:t>keressük</w:t>
        </w:r>
        <w:proofErr w:type="gramEnd"/>
        <w:r w:rsidRPr="003355B9">
          <w:rPr>
            <w:rPrChange w:id="730" w:author="Gergo" w:date="2017-11-25T13:10:00Z">
              <w:rPr>
                <w:b w:val="0"/>
                <w:bCs w:val="0"/>
                <w:iCs w:val="0"/>
              </w:rPr>
            </w:rPrChange>
          </w:rPr>
          <w:t xml:space="preserve"> meg és a kapjuk el az elszökött cicáit. Amikor </w:t>
        </w:r>
        <w:proofErr w:type="gramStart"/>
        <w:r w:rsidRPr="003355B9">
          <w:rPr>
            <w:rPrChange w:id="731" w:author="Gergo" w:date="2017-11-25T13:10:00Z">
              <w:rPr>
                <w:b w:val="0"/>
                <w:bCs w:val="0"/>
                <w:iCs w:val="0"/>
              </w:rPr>
            </w:rPrChange>
          </w:rPr>
          <w:t>megtaláljuk</w:t>
        </w:r>
        <w:proofErr w:type="gramEnd"/>
        <w:r w:rsidRPr="003355B9">
          <w:rPr>
            <w:rPrChange w:id="732" w:author="Gergo" w:date="2017-11-25T13:10:00Z">
              <w:rPr>
                <w:b w:val="0"/>
                <w:bCs w:val="0"/>
                <w:iCs w:val="0"/>
              </w:rPr>
            </w:rPrChange>
          </w:rPr>
          <w:t xml:space="preserve"> a cicákat azok menekülni kezdenek előlünk, amíg menedékbe nem érnek a varázsl</w:t>
        </w:r>
      </w:ins>
      <w:ins w:id="733" w:author="Gergo" w:date="2017-11-18T09:58:00Z">
        <w:r w:rsidRPr="003355B9">
          <w:rPr>
            <w:rPrChange w:id="734" w:author="Gergo" w:date="2017-11-25T13:10:00Z">
              <w:rPr>
                <w:b w:val="0"/>
                <w:bCs w:val="0"/>
                <w:iCs w:val="0"/>
              </w:rPr>
            </w:rPrChange>
          </w:rPr>
          <w:t>ó</w:t>
        </w:r>
      </w:ins>
      <w:ins w:id="735" w:author="Gergo" w:date="2017-11-18T09:55:00Z">
        <w:r w:rsidRPr="003355B9">
          <w:rPr>
            <w:rPrChange w:id="736" w:author="Gergo" w:date="2017-11-25T13:10:00Z">
              <w:rPr>
                <w:b w:val="0"/>
                <w:bCs w:val="0"/>
                <w:iCs w:val="0"/>
              </w:rPr>
            </w:rPrChange>
          </w:rPr>
          <w:t>nő</w:t>
        </w:r>
      </w:ins>
      <w:ins w:id="737" w:author="Gergo" w:date="2017-11-18T09:58:00Z">
        <w:r w:rsidRPr="003355B9">
          <w:rPr>
            <w:rPrChange w:id="738" w:author="Gergo" w:date="2017-11-25T13:10:00Z">
              <w:rPr>
                <w:b w:val="0"/>
                <w:bCs w:val="0"/>
                <w:iCs w:val="0"/>
              </w:rPr>
            </w:rPrChange>
          </w:rPr>
          <w:t xml:space="preserve"> gombaházában, vagy biztonságos távolsá</w:t>
        </w:r>
      </w:ins>
      <w:ins w:id="739" w:author="Gergo" w:date="2017-11-18T09:59:00Z">
        <w:r w:rsidRPr="003355B9">
          <w:rPr>
            <w:rPrChange w:id="740" w:author="Gergo" w:date="2017-11-25T13:10:00Z">
              <w:rPr>
                <w:b w:val="0"/>
                <w:bCs w:val="0"/>
                <w:iCs w:val="0"/>
              </w:rPr>
            </w:rPrChange>
          </w:rPr>
          <w:t>gra nem érnek tőlünk.</w:t>
        </w:r>
      </w:ins>
      <w:ins w:id="741" w:author="Gergo" w:date="2017-11-18T10:01:00Z">
        <w:r w:rsidRPr="003355B9">
          <w:rPr>
            <w:rPrChange w:id="742" w:author="Gergo" w:date="2017-11-25T13:10:00Z">
              <w:rPr>
                <w:b w:val="0"/>
                <w:bCs w:val="0"/>
                <w:iCs w:val="0"/>
              </w:rPr>
            </w:rPrChange>
          </w:rPr>
          <w:t xml:space="preserve"> </w:t>
        </w:r>
      </w:ins>
      <w:ins w:id="743" w:author="Gergo" w:date="2017-11-18T10:02:00Z">
        <w:r w:rsidR="007D3F19" w:rsidRPr="003355B9">
          <w:rPr>
            <w:rPrChange w:id="744" w:author="Gergo" w:date="2017-11-25T13:10:00Z">
              <w:rPr>
                <w:b w:val="0"/>
                <w:bCs w:val="0"/>
                <w:iCs w:val="0"/>
              </w:rPr>
            </w:rPrChange>
          </w:rPr>
          <w:t xml:space="preserve"> E</w:t>
        </w:r>
        <w:r w:rsidR="00336803" w:rsidRPr="003355B9">
          <w:rPr>
            <w:rPrChange w:id="745" w:author="Gergo" w:date="2017-11-25T13:10:00Z">
              <w:rPr>
                <w:b w:val="0"/>
                <w:bCs w:val="0"/>
                <w:iCs w:val="0"/>
              </w:rPr>
            </w:rPrChange>
          </w:rPr>
          <w:t xml:space="preserve">lőször csak sétálva indul el előlünk, de amikor túl közel </w:t>
        </w:r>
        <w:proofErr w:type="gramStart"/>
        <w:r w:rsidR="00336803" w:rsidRPr="003355B9">
          <w:rPr>
            <w:rPrChange w:id="746" w:author="Gergo" w:date="2017-11-25T13:10:00Z">
              <w:rPr>
                <w:b w:val="0"/>
                <w:bCs w:val="0"/>
                <w:iCs w:val="0"/>
              </w:rPr>
            </w:rPrChange>
          </w:rPr>
          <w:t>érünk</w:t>
        </w:r>
        <w:proofErr w:type="gramEnd"/>
        <w:r w:rsidR="00336803" w:rsidRPr="003355B9">
          <w:rPr>
            <w:rPrChange w:id="747" w:author="Gergo" w:date="2017-11-25T13:10:00Z">
              <w:rPr>
                <w:b w:val="0"/>
                <w:bCs w:val="0"/>
                <w:iCs w:val="0"/>
              </w:rPr>
            </w:rPrChange>
          </w:rPr>
          <w:t xml:space="preserve"> begyorsulnak és futva menekülnek tovább. Mindeközben az eléjük kerülő akadályokat: fákat, köveket is kerülgetik.</w:t>
        </w:r>
      </w:ins>
      <w:ins w:id="748" w:author="Gergo" w:date="2017-11-18T12:23:00Z">
        <w:r w:rsidR="00414799" w:rsidRPr="003355B9">
          <w:rPr>
            <w:rPrChange w:id="749" w:author="Gergo" w:date="2017-11-25T13:10:00Z">
              <w:rPr>
                <w:b w:val="0"/>
                <w:bCs w:val="0"/>
                <w:iCs w:val="0"/>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750" w:author="Gergo" w:date="2017-11-18T10:59:00Z"/>
          <w:rPrChange w:id="751" w:author="Gergo" w:date="2017-11-25T13:10:00Z">
            <w:rPr>
              <w:ins w:id="752" w:author="Gergo" w:date="2017-11-18T10:59:00Z"/>
            </w:rPr>
          </w:rPrChange>
        </w:rPr>
        <w:pPrChange w:id="753" w:author="Gergo" w:date="2017-11-18T10:50:00Z">
          <w:pPr>
            <w:pStyle w:val="Cmsor2"/>
          </w:pPr>
        </w:pPrChange>
      </w:pPr>
      <w:bookmarkStart w:id="754" w:name="_Toc499416830"/>
      <w:ins w:id="755" w:author="Gergo" w:date="2017-11-18T10:50:00Z">
        <w:r w:rsidRPr="003355B9">
          <w:rPr>
            <w:rPrChange w:id="756" w:author="Gergo" w:date="2017-11-25T13:10:00Z">
              <w:rPr>
                <w:iCs w:val="0"/>
              </w:rPr>
            </w:rPrChange>
          </w:rPr>
          <w:t>A játékos kikerülése</w:t>
        </w:r>
      </w:ins>
      <w:bookmarkEnd w:id="754"/>
    </w:p>
    <w:p w14:paraId="3878367B" w14:textId="2255C1D6" w:rsidR="00990398" w:rsidRPr="003355B9" w:rsidRDefault="00990398">
      <w:pPr>
        <w:rPr>
          <w:ins w:id="757" w:author="Gergo" w:date="2017-11-18T11:17:00Z"/>
          <w:rPrChange w:id="758" w:author="Gergo" w:date="2017-11-25T13:10:00Z">
            <w:rPr>
              <w:ins w:id="759" w:author="Gergo" w:date="2017-11-18T11:17:00Z"/>
            </w:rPr>
          </w:rPrChange>
        </w:rPr>
        <w:pPrChange w:id="760" w:author="Gergo" w:date="2017-11-18T10:59:00Z">
          <w:pPr>
            <w:pStyle w:val="Cmsor2"/>
          </w:pPr>
        </w:pPrChange>
      </w:pPr>
      <w:ins w:id="761" w:author="Gergo" w:date="2017-11-18T10:59:00Z">
        <w:r w:rsidRPr="003355B9">
          <w:rPr>
            <w:rPrChange w:id="762" w:author="Gergo" w:date="2017-11-25T13:10:00Z">
              <w:rPr>
                <w:b w:val="0"/>
                <w:bCs w:val="0"/>
                <w:iCs w:val="0"/>
              </w:rPr>
            </w:rPrChange>
          </w:rPr>
          <w:t xml:space="preserve">Mind a játékos mind a macska rendelkezik egy </w:t>
        </w:r>
        <w:proofErr w:type="spellStart"/>
        <w:r w:rsidRPr="003355B9">
          <w:rPr>
            <w:rFonts w:ascii="Consolas" w:hAnsi="Consolas"/>
            <w:rPrChange w:id="763" w:author="Gergo" w:date="2017-11-25T13:10:00Z">
              <w:rPr>
                <w:b w:val="0"/>
                <w:bCs w:val="0"/>
                <w:iCs w:val="0"/>
              </w:rPr>
            </w:rPrChange>
          </w:rPr>
          <w:t>TriggerCollider</w:t>
        </w:r>
        <w:proofErr w:type="spellEnd"/>
        <w:r w:rsidRPr="003355B9">
          <w:rPr>
            <w:rPrChange w:id="764" w:author="Gergo" w:date="2017-11-25T13:10:00Z">
              <w:rPr>
                <w:b w:val="0"/>
                <w:bCs w:val="0"/>
                <w:iCs w:val="0"/>
              </w:rPr>
            </w:rPrChange>
          </w:rPr>
          <w:t xml:space="preserve">-el, ez abban különbözik egy normál </w:t>
        </w:r>
      </w:ins>
      <w:proofErr w:type="spellStart"/>
      <w:ins w:id="765" w:author="Gergo" w:date="2017-11-18T11:01:00Z">
        <w:r w:rsidRPr="003355B9">
          <w:rPr>
            <w:rPrChange w:id="766" w:author="Gergo" w:date="2017-11-25T13:10:00Z">
              <w:rPr>
                <w:b w:val="0"/>
                <w:bCs w:val="0"/>
                <w:iCs w:val="0"/>
              </w:rPr>
            </w:rPrChange>
          </w:rPr>
          <w:t>collider-től</w:t>
        </w:r>
        <w:proofErr w:type="spellEnd"/>
        <w:r w:rsidRPr="003355B9">
          <w:rPr>
            <w:rPrChange w:id="767" w:author="Gergo" w:date="2017-11-25T13:10:00Z">
              <w:rPr>
                <w:b w:val="0"/>
                <w:bCs w:val="0"/>
                <w:iCs w:val="0"/>
              </w:rPr>
            </w:rPrChange>
          </w:rPr>
          <w:t xml:space="preserve">, hogy tényleges fizikai ütközés nem történik, ha egy másik </w:t>
        </w:r>
        <w:proofErr w:type="gramStart"/>
        <w:r w:rsidRPr="003355B9">
          <w:rPr>
            <w:rPrChange w:id="768" w:author="Gergo" w:date="2017-11-25T13:10:00Z">
              <w:rPr>
                <w:b w:val="0"/>
                <w:bCs w:val="0"/>
                <w:iCs w:val="0"/>
              </w:rPr>
            </w:rPrChange>
          </w:rPr>
          <w:t>objektummal</w:t>
        </w:r>
        <w:proofErr w:type="gramEnd"/>
        <w:r w:rsidRPr="003355B9">
          <w:rPr>
            <w:rPrChange w:id="769" w:author="Gergo" w:date="2017-11-25T13:10:00Z">
              <w:rPr>
                <w:b w:val="0"/>
                <w:bCs w:val="0"/>
                <w:iCs w:val="0"/>
              </w:rPr>
            </w:rPrChange>
          </w:rPr>
          <w:t xml:space="preserve"> találkozik, de </w:t>
        </w:r>
        <w:r w:rsidR="00A63A07" w:rsidRPr="003355B9">
          <w:rPr>
            <w:rPrChange w:id="770" w:author="Gergo" w:date="2017-11-25T13:10:00Z">
              <w:rPr>
                <w:b w:val="0"/>
                <w:bCs w:val="0"/>
                <w:iCs w:val="0"/>
              </w:rPr>
            </w:rPrChange>
          </w:rPr>
          <w:t xml:space="preserve">a találkozás eseményére fel lehet iratkozni az </w:t>
        </w:r>
        <w:proofErr w:type="spellStart"/>
        <w:r w:rsidR="00A63A07" w:rsidRPr="003355B9">
          <w:rPr>
            <w:rFonts w:ascii="Consolas" w:hAnsi="Consolas"/>
            <w:rPrChange w:id="771" w:author="Gergo" w:date="2017-11-25T13:10:00Z">
              <w:rPr>
                <w:b w:val="0"/>
                <w:bCs w:val="0"/>
                <w:iCs w:val="0"/>
              </w:rPr>
            </w:rPrChange>
          </w:rPr>
          <w:t>OnTriggerEnter</w:t>
        </w:r>
        <w:proofErr w:type="spellEnd"/>
        <w:r w:rsidR="00A63A07" w:rsidRPr="003355B9">
          <w:rPr>
            <w:rPrChange w:id="772" w:author="Gergo" w:date="2017-11-25T13:10:00Z">
              <w:rPr>
                <w:b w:val="0"/>
                <w:bCs w:val="0"/>
                <w:iCs w:val="0"/>
              </w:rPr>
            </w:rPrChange>
          </w:rPr>
          <w:t xml:space="preserve"> vagy </w:t>
        </w:r>
        <w:proofErr w:type="spellStart"/>
        <w:r w:rsidR="00A63A07" w:rsidRPr="003355B9">
          <w:rPr>
            <w:rFonts w:ascii="Consolas" w:hAnsi="Consolas"/>
            <w:rPrChange w:id="773" w:author="Gergo" w:date="2017-11-25T13:10:00Z">
              <w:rPr>
                <w:b w:val="0"/>
                <w:bCs w:val="0"/>
                <w:iCs w:val="0"/>
              </w:rPr>
            </w:rPrChange>
          </w:rPr>
          <w:t>OnTriggerExit</w:t>
        </w:r>
        <w:proofErr w:type="spellEnd"/>
        <w:r w:rsidR="00A63A07" w:rsidRPr="003355B9">
          <w:rPr>
            <w:rPrChange w:id="774" w:author="Gergo" w:date="2017-11-25T13:10:00Z">
              <w:rPr>
                <w:b w:val="0"/>
                <w:bCs w:val="0"/>
                <w:iCs w:val="0"/>
              </w:rPr>
            </w:rPrChange>
          </w:rPr>
          <w:t xml:space="preserve"> </w:t>
        </w:r>
        <w:proofErr w:type="spellStart"/>
        <w:r w:rsidR="00A63A07" w:rsidRPr="003355B9">
          <w:rPr>
            <w:rPrChange w:id="775" w:author="Gergo" w:date="2017-11-25T13:10:00Z">
              <w:rPr>
                <w:b w:val="0"/>
                <w:bCs w:val="0"/>
                <w:iCs w:val="0"/>
              </w:rPr>
            </w:rPrChange>
          </w:rPr>
          <w:t>listenereken</w:t>
        </w:r>
        <w:proofErr w:type="spellEnd"/>
        <w:r w:rsidR="00A63A07" w:rsidRPr="003355B9">
          <w:rPr>
            <w:rPrChange w:id="776" w:author="Gergo" w:date="2017-11-25T13:10:00Z">
              <w:rPr>
                <w:b w:val="0"/>
                <w:bCs w:val="0"/>
                <w:iCs w:val="0"/>
              </w:rPr>
            </w:rPrChange>
          </w:rPr>
          <w:t xml:space="preserve"> keresztül.</w:t>
        </w:r>
      </w:ins>
      <w:ins w:id="777" w:author="Gergo" w:date="2017-11-18T11:03:00Z">
        <w:r w:rsidR="00A63A07" w:rsidRPr="003355B9">
          <w:rPr>
            <w:rPrChange w:id="778" w:author="Gergo" w:date="2017-11-25T13:10:00Z">
              <w:rPr>
                <w:b w:val="0"/>
                <w:bCs w:val="0"/>
                <w:iCs w:val="0"/>
              </w:rPr>
            </w:rPrChange>
          </w:rPr>
          <w:t xml:space="preserve"> A játékost </w:t>
        </w:r>
      </w:ins>
      <w:ins w:id="779" w:author="Gergo" w:date="2017-11-18T11:06:00Z">
        <w:r w:rsidR="00A63A07" w:rsidRPr="003355B9">
          <w:rPr>
            <w:rPrChange w:id="780" w:author="Gergo" w:date="2017-11-25T13:10:00Z">
              <w:rPr>
                <w:b w:val="0"/>
                <w:bCs w:val="0"/>
                <w:iCs w:val="0"/>
              </w:rPr>
            </w:rPrChange>
          </w:rPr>
          <w:t xml:space="preserve">egy nagy gömb veszi körül. Ha a cica találkozik ezzel a </w:t>
        </w:r>
        <w:proofErr w:type="spellStart"/>
        <w:r w:rsidR="00A63A07" w:rsidRPr="003355B9">
          <w:rPr>
            <w:rPrChange w:id="781" w:author="Gergo" w:date="2017-11-25T13:10:00Z">
              <w:rPr>
                <w:b w:val="0"/>
                <w:bCs w:val="0"/>
                <w:iCs w:val="0"/>
              </w:rPr>
            </w:rPrChange>
          </w:rPr>
          <w:t>collider</w:t>
        </w:r>
        <w:proofErr w:type="spellEnd"/>
        <w:r w:rsidR="00A63A07" w:rsidRPr="003355B9">
          <w:rPr>
            <w:rPrChange w:id="782" w:author="Gergo" w:date="2017-11-25T13:10:00Z">
              <w:rPr>
                <w:b w:val="0"/>
                <w:bCs w:val="0"/>
                <w:iCs w:val="0"/>
              </w:rPr>
            </w:rPrChange>
          </w:rPr>
          <w:t>-el akkor m</w:t>
        </w:r>
        <w:r w:rsidR="00C810B4" w:rsidRPr="003355B9">
          <w:rPr>
            <w:rPrChange w:id="783" w:author="Gergo" w:date="2017-11-25T13:10:00Z">
              <w:rPr>
                <w:b w:val="0"/>
                <w:bCs w:val="0"/>
                <w:iCs w:val="0"/>
              </w:rPr>
            </w:rPrChange>
          </w:rPr>
          <w:t xml:space="preserve">egkezdődik a menekülés. A macska igyekszik mindig úgy eljutni a menedékbe (gombaház, </w:t>
        </w:r>
        <w:proofErr w:type="spellStart"/>
        <w:r w:rsidR="00C810B4" w:rsidRPr="003355B9">
          <w:rPr>
            <w:rPrChange w:id="784" w:author="Gergo" w:date="2017-11-25T13:10:00Z">
              <w:rPr>
                <w:b w:val="0"/>
                <w:bCs w:val="0"/>
                <w:iCs w:val="0"/>
              </w:rPr>
            </w:rPrChange>
          </w:rPr>
          <w:t>nest</w:t>
        </w:r>
        <w:proofErr w:type="spellEnd"/>
        <w:r w:rsidR="00C810B4" w:rsidRPr="003355B9">
          <w:rPr>
            <w:rPrChange w:id="785" w:author="Gergo" w:date="2017-11-25T13:10:00Z">
              <w:rPr>
                <w:b w:val="0"/>
                <w:bCs w:val="0"/>
                <w:iCs w:val="0"/>
              </w:rPr>
            </w:rPrChange>
          </w:rPr>
          <w:t xml:space="preserve">), hogy aközben a játékost egy </w:t>
        </w:r>
      </w:ins>
      <w:ins w:id="786" w:author="Gergo" w:date="2017-11-18T11:17:00Z">
        <w:r w:rsidR="00C810B4" w:rsidRPr="003355B9">
          <w:rPr>
            <w:rPrChange w:id="787" w:author="Gergo" w:date="2017-11-25T13:10:00Z">
              <w:rPr>
                <w:b w:val="0"/>
                <w:bCs w:val="0"/>
                <w:iCs w:val="0"/>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788" w:author="Gergo" w:date="2017-11-24T10:00:00Z"/>
          <w:rPrChange w:id="789" w:author="Gergo" w:date="2017-11-25T13:10:00Z">
            <w:rPr>
              <w:ins w:id="790" w:author="Gergo" w:date="2017-11-24T10:00:00Z"/>
            </w:rPr>
          </w:rPrChange>
        </w:rPr>
        <w:pPrChange w:id="791" w:author="Gergo" w:date="2017-11-18T11:52:00Z">
          <w:pPr>
            <w:pStyle w:val="Cmsor2"/>
          </w:pPr>
        </w:pPrChange>
      </w:pPr>
      <w:ins w:id="792" w:author="Gergo" w:date="2017-11-18T11:19:00Z">
        <w:r w:rsidRPr="003355B9">
          <w:rPr>
            <w:rPrChange w:id="793" w:author="Gergo" w:date="2017-11-25T13:10:00Z">
              <w:rPr>
                <w:b w:val="0"/>
                <w:bCs w:val="0"/>
                <w:iCs w:val="0"/>
              </w:rPr>
            </w:rPrChange>
          </w:rPr>
          <w:t xml:space="preserve">Ezt a működést koordinátageometria felhasználásával értem el. </w:t>
        </w:r>
      </w:ins>
      <w:ins w:id="794" w:author="Gergo" w:date="2017-11-18T11:24:00Z">
        <w:r w:rsidR="004A2FE2" w:rsidRPr="003355B9">
          <w:rPr>
            <w:rPrChange w:id="795" w:author="Gergo" w:date="2017-11-25T13:10:00Z">
              <w:rPr>
                <w:b w:val="0"/>
                <w:bCs w:val="0"/>
                <w:iCs w:val="0"/>
              </w:rPr>
            </w:rPrChange>
          </w:rPr>
          <w:t xml:space="preserve">Amikor </w:t>
        </w:r>
      </w:ins>
      <w:ins w:id="796" w:author="Gergo" w:date="2017-11-18T11:27:00Z">
        <w:r w:rsidR="004A2FE2" w:rsidRPr="003355B9">
          <w:rPr>
            <w:rPrChange w:id="797" w:author="Gergo" w:date="2017-11-25T13:10:00Z">
              <w:rPr>
                <w:b w:val="0"/>
                <w:bCs w:val="0"/>
                <w:iCs w:val="0"/>
              </w:rPr>
            </w:rPrChange>
          </w:rPr>
          <w:t>a macska az „</w:t>
        </w:r>
        <w:proofErr w:type="spellStart"/>
        <w:r w:rsidR="004A2FE2" w:rsidRPr="003355B9">
          <w:rPr>
            <w:rPrChange w:id="798" w:author="Gergo" w:date="2017-11-25T13:10:00Z">
              <w:rPr>
                <w:b w:val="0"/>
                <w:bCs w:val="0"/>
                <w:iCs w:val="0"/>
              </w:rPr>
            </w:rPrChange>
          </w:rPr>
          <w:t>TriggerEnter</w:t>
        </w:r>
        <w:proofErr w:type="spellEnd"/>
        <w:r w:rsidR="004A2FE2" w:rsidRPr="003355B9">
          <w:rPr>
            <w:rPrChange w:id="799" w:author="Gergo" w:date="2017-11-25T13:10:00Z">
              <w:rPr>
                <w:b w:val="0"/>
                <w:bCs w:val="0"/>
                <w:iCs w:val="0"/>
              </w:rPr>
            </w:rPrChange>
          </w:rPr>
          <w:t>”</w:t>
        </w:r>
      </w:ins>
      <w:ins w:id="800" w:author="Gergo" w:date="2017-11-18T11:30:00Z">
        <w:r w:rsidR="004A2FE2" w:rsidRPr="003355B9">
          <w:rPr>
            <w:rPrChange w:id="801" w:author="Gergo" w:date="2017-11-25T13:10:00Z">
              <w:rPr>
                <w:b w:val="0"/>
                <w:bCs w:val="0"/>
                <w:iCs w:val="0"/>
              </w:rPr>
            </w:rPrChange>
          </w:rPr>
          <w:t xml:space="preserve"> esemény hatására megkezdi a menekülést az </w:t>
        </w:r>
        <w:r w:rsidR="004A2FE2" w:rsidRPr="003355B9">
          <w:rPr>
            <w:rFonts w:ascii="Consolas" w:hAnsi="Consolas"/>
            <w:rPrChange w:id="802" w:author="Gergo" w:date="2017-11-25T13:10:00Z">
              <w:rPr>
                <w:b w:val="0"/>
                <w:bCs w:val="0"/>
                <w:iCs w:val="0"/>
              </w:rPr>
            </w:rPrChange>
          </w:rPr>
          <w:t>Update</w:t>
        </w:r>
        <w:r w:rsidR="004A2FE2" w:rsidRPr="003355B9">
          <w:rPr>
            <w:rPrChange w:id="803" w:author="Gergo" w:date="2017-11-25T13:10:00Z">
              <w:rPr>
                <w:b w:val="0"/>
                <w:bCs w:val="0"/>
                <w:iCs w:val="0"/>
              </w:rPr>
            </w:rPrChange>
          </w:rPr>
          <w:t xml:space="preserve"> függvényben</w:t>
        </w:r>
      </w:ins>
      <w:ins w:id="804" w:author="Gergo" w:date="2017-11-18T11:31:00Z">
        <w:r w:rsidR="004A2FE2" w:rsidRPr="003355B9">
          <w:rPr>
            <w:rPrChange w:id="805" w:author="Gergo" w:date="2017-11-25T13:10:00Z">
              <w:rPr>
                <w:b w:val="0"/>
                <w:bCs w:val="0"/>
                <w:iCs w:val="0"/>
              </w:rPr>
            </w:rPrChange>
          </w:rPr>
          <w:t xml:space="preserve"> (tehát minden </w:t>
        </w:r>
        <w:proofErr w:type="spellStart"/>
        <w:r w:rsidR="004A2FE2" w:rsidRPr="003355B9">
          <w:rPr>
            <w:rPrChange w:id="806" w:author="Gergo" w:date="2017-11-25T13:10:00Z">
              <w:rPr>
                <w:b w:val="0"/>
                <w:bCs w:val="0"/>
                <w:iCs w:val="0"/>
              </w:rPr>
            </w:rPrChange>
          </w:rPr>
          <w:t>kirszámított</w:t>
        </w:r>
        <w:proofErr w:type="spellEnd"/>
        <w:r w:rsidR="004A2FE2" w:rsidRPr="003355B9">
          <w:rPr>
            <w:rPrChange w:id="807" w:author="Gergo" w:date="2017-11-25T13:10:00Z">
              <w:rPr>
                <w:b w:val="0"/>
                <w:bCs w:val="0"/>
                <w:iCs w:val="0"/>
              </w:rPr>
            </w:rPrChange>
          </w:rPr>
          <w:t xml:space="preserve"> képkockánál) megnézi, hogy </w:t>
        </w:r>
      </w:ins>
      <w:ins w:id="808" w:author="Gergo" w:date="2017-11-18T11:32:00Z">
        <w:r w:rsidR="004A2FE2" w:rsidRPr="003355B9">
          <w:rPr>
            <w:rPrChange w:id="809" w:author="Gergo" w:date="2017-11-25T13:10:00Z">
              <w:rPr>
                <w:b w:val="0"/>
                <w:bCs w:val="0"/>
                <w:iCs w:val="0"/>
              </w:rPr>
            </w:rPrChange>
          </w:rPr>
          <w:t>menedékhez húzott egyenes metszi-e a játékos adott sugarú környezetét, illetve, ha igen, akkor, hogy a macska közelebb van</w:t>
        </w:r>
      </w:ins>
      <w:ins w:id="810" w:author="Gergo" w:date="2017-11-18T11:38:00Z">
        <w:r w:rsidR="004A2FE2" w:rsidRPr="003355B9">
          <w:rPr>
            <w:rPrChange w:id="811" w:author="Gergo" w:date="2017-11-25T13:10:00Z">
              <w:rPr>
                <w:b w:val="0"/>
                <w:bCs w:val="0"/>
                <w:iCs w:val="0"/>
              </w:rPr>
            </w:rPrChange>
          </w:rPr>
          <w:t>-e</w:t>
        </w:r>
      </w:ins>
      <w:ins w:id="812" w:author="Gergo" w:date="2017-11-18T11:32:00Z">
        <w:r w:rsidR="004A2FE2" w:rsidRPr="003355B9">
          <w:rPr>
            <w:rPrChange w:id="813" w:author="Gergo" w:date="2017-11-25T13:10:00Z">
              <w:rPr>
                <w:b w:val="0"/>
                <w:bCs w:val="0"/>
                <w:iCs w:val="0"/>
              </w:rPr>
            </w:rPrChange>
          </w:rPr>
          <w:t xml:space="preserve"> a házhoz, mint a játékos</w:t>
        </w:r>
      </w:ins>
      <w:ins w:id="814" w:author="Gergo" w:date="2017-11-18T11:35:00Z">
        <w:r w:rsidR="004A2FE2" w:rsidRPr="003355B9">
          <w:rPr>
            <w:rPrChange w:id="815" w:author="Gergo" w:date="2017-11-25T13:10:00Z">
              <w:rPr>
                <w:b w:val="0"/>
                <w:bCs w:val="0"/>
                <w:iCs w:val="0"/>
              </w:rPr>
            </w:rPrChange>
          </w:rPr>
          <w:t xml:space="preserve"> (tehát a játékos</w:t>
        </w:r>
      </w:ins>
      <w:ins w:id="816" w:author="Gergo" w:date="2017-11-18T11:36:00Z">
        <w:r w:rsidR="004A2FE2" w:rsidRPr="003355B9">
          <w:rPr>
            <w:rPrChange w:id="817" w:author="Gergo" w:date="2017-11-25T13:10:00Z">
              <w:rPr>
                <w:b w:val="0"/>
                <w:bCs w:val="0"/>
                <w:iCs w:val="0"/>
              </w:rPr>
            </w:rPrChange>
          </w:rPr>
          <w:t xml:space="preserve"> a cica mögött </w:t>
        </w:r>
        <w:proofErr w:type="gramStart"/>
        <w:r w:rsidR="004A2FE2" w:rsidRPr="003355B9">
          <w:rPr>
            <w:rPrChange w:id="818" w:author="Gergo" w:date="2017-11-25T13:10:00Z">
              <w:rPr>
                <w:b w:val="0"/>
                <w:bCs w:val="0"/>
                <w:iCs w:val="0"/>
              </w:rPr>
            </w:rPrChange>
          </w:rPr>
          <w:t>van</w:t>
        </w:r>
        <w:proofErr w:type="gramEnd"/>
        <w:r w:rsidR="004A2FE2" w:rsidRPr="003355B9">
          <w:rPr>
            <w:rPrChange w:id="819" w:author="Gergo" w:date="2017-11-25T13:10:00Z">
              <w:rPr>
                <w:b w:val="0"/>
                <w:bCs w:val="0"/>
                <w:iCs w:val="0"/>
              </w:rPr>
            </w:rPrChange>
          </w:rPr>
          <w:t xml:space="preserve"> és úgy kergeti)</w:t>
        </w:r>
      </w:ins>
      <w:ins w:id="820" w:author="Gergo" w:date="2017-11-18T11:37:00Z">
        <w:r w:rsidR="004A2FE2" w:rsidRPr="003355B9">
          <w:rPr>
            <w:rPrChange w:id="821" w:author="Gergo" w:date="2017-11-25T13:10:00Z">
              <w:rPr>
                <w:b w:val="0"/>
                <w:bCs w:val="0"/>
                <w:iCs w:val="0"/>
              </w:rPr>
            </w:rPrChange>
          </w:rPr>
          <w:t xml:space="preserve">. </w:t>
        </w:r>
      </w:ins>
      <w:ins w:id="822" w:author="Gergo" w:date="2017-11-18T11:40:00Z">
        <w:r w:rsidR="004A2FE2" w:rsidRPr="003355B9">
          <w:rPr>
            <w:rPrChange w:id="823" w:author="Gergo" w:date="2017-11-25T13:10:00Z">
              <w:rPr>
                <w:b w:val="0"/>
                <w:bCs w:val="0"/>
                <w:iCs w:val="0"/>
              </w:rPr>
            </w:rPrChange>
          </w:rPr>
          <w:t xml:space="preserve">A metszést úgy számolom ki, hogy megnézem, hogy az egyenes és a játékos </w:t>
        </w:r>
        <w:proofErr w:type="gramStart"/>
        <w:r w:rsidR="004A2FE2" w:rsidRPr="003355B9">
          <w:rPr>
            <w:rPrChange w:id="824" w:author="Gergo" w:date="2017-11-25T13:10:00Z">
              <w:rPr>
                <w:b w:val="0"/>
                <w:bCs w:val="0"/>
                <w:iCs w:val="0"/>
              </w:rPr>
            </w:rPrChange>
          </w:rPr>
          <w:t>pozíciója</w:t>
        </w:r>
        <w:proofErr w:type="gramEnd"/>
        <w:r w:rsidR="004A2FE2" w:rsidRPr="003355B9">
          <w:rPr>
            <w:rPrChange w:id="825" w:author="Gergo" w:date="2017-11-25T13:10:00Z">
              <w:rPr>
                <w:b w:val="0"/>
                <w:bCs w:val="0"/>
                <w:iCs w:val="0"/>
              </w:rPr>
            </w:rPrChange>
          </w:rPr>
          <w:t xml:space="preserve"> (a kör középpontja) közti távolság</w:t>
        </w:r>
      </w:ins>
      <w:ins w:id="826" w:author="Gergo" w:date="2017-11-18T11:42:00Z">
        <w:r w:rsidR="009A248A" w:rsidRPr="003355B9">
          <w:rPr>
            <w:rPrChange w:id="827" w:author="Gergo" w:date="2017-11-25T13:10:00Z">
              <w:rPr>
                <w:b w:val="0"/>
                <w:bCs w:val="0"/>
                <w:iCs w:val="0"/>
              </w:rPr>
            </w:rPrChange>
          </w:rPr>
          <w:t xml:space="preserve"> kisebb-e, mint a kör sugara, ha igen, akkor metszi. Ebben az esetben meg kell találni</w:t>
        </w:r>
      </w:ins>
      <w:ins w:id="828" w:author="Gergo" w:date="2017-11-18T11:44:00Z">
        <w:r w:rsidR="009A248A" w:rsidRPr="003355B9">
          <w:rPr>
            <w:rPrChange w:id="829" w:author="Gergo" w:date="2017-11-25T13:10:00Z">
              <w:rPr>
                <w:b w:val="0"/>
                <w:bCs w:val="0"/>
                <w:iCs w:val="0"/>
              </w:rPr>
            </w:rPrChange>
          </w:rPr>
          <w:t>a</w:t>
        </w:r>
      </w:ins>
      <w:ins w:id="830" w:author="Gergo" w:date="2017-11-18T11:42:00Z">
        <w:r w:rsidR="009A248A" w:rsidRPr="003355B9">
          <w:rPr>
            <w:rPrChange w:id="831" w:author="Gergo" w:date="2017-11-25T13:10:00Z">
              <w:rPr>
                <w:b w:val="0"/>
                <w:bCs w:val="0"/>
                <w:iCs w:val="0"/>
              </w:rPr>
            </w:rPrChange>
          </w:rPr>
          <w:t xml:space="preserve"> a leg</w:t>
        </w:r>
        <w:proofErr w:type="gramStart"/>
        <w:r w:rsidR="009A248A" w:rsidRPr="003355B9">
          <w:rPr>
            <w:rPrChange w:id="832" w:author="Gergo" w:date="2017-11-25T13:10:00Z">
              <w:rPr>
                <w:b w:val="0"/>
                <w:bCs w:val="0"/>
                <w:iCs w:val="0"/>
              </w:rPr>
            </w:rPrChange>
          </w:rPr>
          <w:t>ideálisabb</w:t>
        </w:r>
        <w:proofErr w:type="gramEnd"/>
        <w:r w:rsidR="009A248A" w:rsidRPr="003355B9">
          <w:rPr>
            <w:rPrChange w:id="833" w:author="Gergo" w:date="2017-11-25T13:10:00Z">
              <w:rPr>
                <w:b w:val="0"/>
                <w:bCs w:val="0"/>
                <w:iCs w:val="0"/>
              </w:rPr>
            </w:rPrChange>
          </w:rPr>
          <w:t xml:space="preserve"> utat, úgy, hogy közben megfelelő távolságra maradjon</w:t>
        </w:r>
      </w:ins>
      <w:ins w:id="834" w:author="Gergo" w:date="2017-11-18T11:44:00Z">
        <w:r w:rsidR="009A248A" w:rsidRPr="003355B9">
          <w:rPr>
            <w:rPrChange w:id="835" w:author="Gergo" w:date="2017-11-25T13:10:00Z">
              <w:rPr>
                <w:b w:val="0"/>
                <w:bCs w:val="0"/>
                <w:iCs w:val="0"/>
              </w:rPr>
            </w:rPrChange>
          </w:rPr>
          <w:t xml:space="preserve"> az üldözőjétől. Ha közelebb van a menedékhez, mint a játékos, akkor ez az út az egyenes vonal a ház felé, de</w:t>
        </w:r>
      </w:ins>
      <w:ins w:id="836" w:author="Gergo" w:date="2017-11-18T11:48:00Z">
        <w:r w:rsidR="00680114" w:rsidRPr="003355B9">
          <w:rPr>
            <w:rPrChange w:id="837" w:author="Gergo" w:date="2017-11-25T13:10:00Z">
              <w:rPr>
                <w:b w:val="0"/>
                <w:bCs w:val="0"/>
                <w:iCs w:val="0"/>
              </w:rPr>
            </w:rPrChange>
          </w:rPr>
          <w:t>,</w:t>
        </w:r>
      </w:ins>
      <w:ins w:id="838" w:author="Gergo" w:date="2017-11-18T11:44:00Z">
        <w:r w:rsidR="009A248A" w:rsidRPr="003355B9">
          <w:rPr>
            <w:rPrChange w:id="839" w:author="Gergo" w:date="2017-11-25T13:10:00Z">
              <w:rPr>
                <w:b w:val="0"/>
                <w:bCs w:val="0"/>
                <w:iCs w:val="0"/>
              </w:rPr>
            </w:rPrChange>
          </w:rPr>
          <w:t xml:space="preserve"> ha nem</w:t>
        </w:r>
      </w:ins>
      <w:ins w:id="840" w:author="Gergo" w:date="2017-11-18T11:49:00Z">
        <w:r w:rsidR="00680114" w:rsidRPr="003355B9">
          <w:rPr>
            <w:rPrChange w:id="841" w:author="Gergo" w:date="2017-11-25T13:10:00Z">
              <w:rPr>
                <w:b w:val="0"/>
                <w:bCs w:val="0"/>
                <w:iCs w:val="0"/>
              </w:rPr>
            </w:rPrChange>
          </w:rPr>
          <w:t>,</w:t>
        </w:r>
      </w:ins>
      <w:ins w:id="842" w:author="Gergo" w:date="2017-11-18T11:44:00Z">
        <w:r w:rsidR="009A248A" w:rsidRPr="003355B9">
          <w:rPr>
            <w:rPrChange w:id="843" w:author="Gergo" w:date="2017-11-25T13:10:00Z">
              <w:rPr>
                <w:b w:val="0"/>
                <w:bCs w:val="0"/>
                <w:iCs w:val="0"/>
              </w:rPr>
            </w:rPrChange>
          </w:rPr>
          <w:t xml:space="preserve"> akkor a játékos körüli körhöz húzott érintők közül az, amelyik</w:t>
        </w:r>
      </w:ins>
      <w:ins w:id="844" w:author="Gergo" w:date="2017-11-18T11:47:00Z">
        <w:r w:rsidR="009A248A" w:rsidRPr="003355B9">
          <w:rPr>
            <w:rPrChange w:id="845" w:author="Gergo" w:date="2017-11-25T13:10:00Z">
              <w:rPr>
                <w:b w:val="0"/>
                <w:bCs w:val="0"/>
                <w:iCs w:val="0"/>
              </w:rPr>
            </w:rPrChange>
          </w:rPr>
          <w:t xml:space="preserve"> egyenese közelebb van a házhoz.</w:t>
        </w:r>
      </w:ins>
      <w:ins w:id="846" w:author="Gergo" w:date="2017-11-18T11:50:00Z">
        <w:r w:rsidR="00680114" w:rsidRPr="003355B9">
          <w:rPr>
            <w:rPrChange w:id="847" w:author="Gergo" w:date="2017-11-25T13:10:00Z">
              <w:rPr>
                <w:b w:val="0"/>
                <w:bCs w:val="0"/>
                <w:iCs w:val="0"/>
              </w:rPr>
            </w:rPrChange>
          </w:rPr>
          <w:t xml:space="preserve"> </w:t>
        </w:r>
      </w:ins>
      <w:ins w:id="848" w:author="Gergo" w:date="2017-11-24T09:59:00Z">
        <w:r w:rsidR="00630B92" w:rsidRPr="003355B9">
          <w:rPr>
            <w:rPrChange w:id="849" w:author="Gergo" w:date="2017-11-25T13:10:00Z">
              <w:rPr>
                <w:b w:val="0"/>
                <w:bCs w:val="0"/>
                <w:iCs w:val="0"/>
              </w:rPr>
            </w:rPrChange>
          </w:rPr>
          <w:t xml:space="preserve">Az irányt az alábbi kódrészlet alapján </w:t>
        </w:r>
        <w:r w:rsidR="00630B92" w:rsidRPr="003355B9">
          <w:rPr>
            <w:rPrChange w:id="850" w:author="Gergo" w:date="2017-11-25T13:10:00Z">
              <w:rPr>
                <w:b w:val="0"/>
                <w:bCs w:val="0"/>
                <w:iCs w:val="0"/>
              </w:rPr>
            </w:rPrChange>
          </w:rPr>
          <w:lastRenderedPageBreak/>
          <w:t xml:space="preserve">számítottam ki. Mivel a számításokat végző kódrészlet viszonylag hosszú és </w:t>
        </w:r>
        <w:proofErr w:type="gramStart"/>
        <w:r w:rsidR="00630B92" w:rsidRPr="003355B9">
          <w:rPr>
            <w:rPrChange w:id="851" w:author="Gergo" w:date="2017-11-25T13:10:00Z">
              <w:rPr>
                <w:b w:val="0"/>
                <w:bCs w:val="0"/>
                <w:iCs w:val="0"/>
              </w:rPr>
            </w:rPrChange>
          </w:rPr>
          <w:t>komplex</w:t>
        </w:r>
        <w:proofErr w:type="gramEnd"/>
        <w:r w:rsidR="00630B92" w:rsidRPr="003355B9">
          <w:rPr>
            <w:rPrChange w:id="852" w:author="Gergo" w:date="2017-11-25T13:10:00Z">
              <w:rPr>
                <w:b w:val="0"/>
                <w:bCs w:val="0"/>
                <w:iCs w:val="0"/>
              </w:rPr>
            </w:rPrChange>
          </w:rPr>
          <w:t xml:space="preserve"> ezért csak </w:t>
        </w:r>
        <w:proofErr w:type="spellStart"/>
        <w:r w:rsidR="00630B92" w:rsidRPr="003355B9">
          <w:rPr>
            <w:rPrChange w:id="853" w:author="Gergo" w:date="2017-11-25T13:10:00Z">
              <w:rPr>
                <w:b w:val="0"/>
                <w:bCs w:val="0"/>
                <w:iCs w:val="0"/>
              </w:rPr>
            </w:rPrChange>
          </w:rPr>
          <w:t>pszeudó</w:t>
        </w:r>
      </w:ins>
      <w:proofErr w:type="spellEnd"/>
      <w:ins w:id="854" w:author="Gergo" w:date="2017-11-24T10:00:00Z">
        <w:r w:rsidR="00630B92" w:rsidRPr="003355B9">
          <w:rPr>
            <w:rPrChange w:id="855" w:author="Gergo" w:date="2017-11-25T13:10:00Z">
              <w:rPr>
                <w:b w:val="0"/>
                <w:bCs w:val="0"/>
                <w:iCs w:val="0"/>
              </w:rPr>
            </w:rPrChange>
          </w:rPr>
          <w:t xml:space="preserve"> kóddal szemléltetem, de</w:t>
        </w:r>
        <w:r w:rsidR="00C26F96" w:rsidRPr="003355B9">
          <w:rPr>
            <w:rPrChange w:id="856" w:author="Gergo" w:date="2017-11-25T13:10:00Z">
              <w:rPr>
                <w:b w:val="0"/>
                <w:bCs w:val="0"/>
                <w:iCs w:val="0"/>
              </w:rPr>
            </w:rPrChange>
          </w:rPr>
          <w:t xml:space="preserve"> a függvénynevek</w:t>
        </w:r>
      </w:ins>
      <w:ins w:id="857" w:author="Gergo" w:date="2017-11-24T10:47:00Z">
        <w:r w:rsidR="00F71781" w:rsidRPr="003355B9">
          <w:rPr>
            <w:rPrChange w:id="858" w:author="Gergo" w:date="2017-11-25T13:10:00Z">
              <w:rPr>
                <w:b w:val="0"/>
                <w:bCs w:val="0"/>
                <w:iCs w:val="0"/>
              </w:rPr>
            </w:rPrChange>
          </w:rPr>
          <w:t xml:space="preserve"> nevei</w:t>
        </w:r>
      </w:ins>
      <w:ins w:id="859" w:author="Gergo" w:date="2017-11-24T10:00:00Z">
        <w:r w:rsidR="00C26F96" w:rsidRPr="003355B9">
          <w:rPr>
            <w:rPrChange w:id="860"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861" w:author="Gergo" w:date="2017-11-24T10:44:00Z"/>
          <w:rFonts w:ascii="Consolas" w:hAnsi="Consolas"/>
        </w:rPr>
      </w:pPr>
    </w:p>
    <w:p w14:paraId="7301E4C6" w14:textId="77777777" w:rsidR="00F71781" w:rsidRPr="003355B9" w:rsidRDefault="00F71781">
      <w:pPr>
        <w:spacing w:line="240" w:lineRule="auto"/>
        <w:ind w:firstLine="0"/>
        <w:rPr>
          <w:ins w:id="862" w:author="Gergo" w:date="2017-11-24T10:44:00Z"/>
          <w:rFonts w:ascii="Consolas" w:hAnsi="Consolas"/>
          <w:sz w:val="22"/>
          <w:szCs w:val="22"/>
          <w:rPrChange w:id="863" w:author="Gergo" w:date="2017-11-25T13:10:00Z">
            <w:rPr>
              <w:ins w:id="864" w:author="Gergo" w:date="2017-11-24T10:44:00Z"/>
              <w:rFonts w:ascii="Consolas" w:hAnsi="Consolas"/>
            </w:rPr>
          </w:rPrChange>
        </w:rPr>
        <w:pPrChange w:id="865" w:author="Gergo" w:date="2017-11-24T10:46:00Z">
          <w:pPr>
            <w:ind w:firstLine="0"/>
          </w:pPr>
        </w:pPrChange>
      </w:pPr>
      <w:proofErr w:type="spellStart"/>
      <w:ins w:id="866" w:author="Gergo" w:date="2017-11-24T10:44:00Z">
        <w:r w:rsidRPr="003355B9">
          <w:rPr>
            <w:rFonts w:ascii="Consolas" w:hAnsi="Consolas"/>
            <w:sz w:val="22"/>
            <w:szCs w:val="22"/>
            <w:rPrChange w:id="867" w:author="Gergo" w:date="2017-11-25T13:10:00Z">
              <w:rPr>
                <w:rFonts w:ascii="Consolas" w:hAnsi="Consolas"/>
              </w:rPr>
            </w:rPrChange>
          </w:rPr>
          <w:t>float</w:t>
        </w:r>
        <w:proofErr w:type="spellEnd"/>
        <w:r w:rsidRPr="003355B9">
          <w:rPr>
            <w:rFonts w:ascii="Consolas" w:hAnsi="Consolas"/>
            <w:sz w:val="22"/>
            <w:szCs w:val="22"/>
            <w:rPrChange w:id="868" w:author="Gergo" w:date="2017-11-25T13:10:00Z">
              <w:rPr>
                <w:rFonts w:ascii="Consolas" w:hAnsi="Consolas"/>
              </w:rPr>
            </w:rPrChange>
          </w:rPr>
          <w:t xml:space="preserve"> </w:t>
        </w:r>
        <w:proofErr w:type="spellStart"/>
        <w:proofErr w:type="gramStart"/>
        <w:r w:rsidRPr="003355B9">
          <w:rPr>
            <w:rFonts w:ascii="Consolas" w:hAnsi="Consolas"/>
            <w:sz w:val="22"/>
            <w:szCs w:val="22"/>
            <w:rPrChange w:id="869" w:author="Gergo" w:date="2017-11-25T13:10:00Z">
              <w:rPr>
                <w:rFonts w:ascii="Consolas" w:hAnsi="Consolas"/>
              </w:rPr>
            </w:rPrChange>
          </w:rPr>
          <w:t>pointLineDistance</w:t>
        </w:r>
        <w:proofErr w:type="spellEnd"/>
        <w:r w:rsidRPr="003355B9">
          <w:rPr>
            <w:rFonts w:ascii="Consolas" w:hAnsi="Consolas"/>
            <w:sz w:val="22"/>
            <w:szCs w:val="22"/>
            <w:rPrChange w:id="870" w:author="Gergo" w:date="2017-11-25T13:10:00Z">
              <w:rPr>
                <w:rFonts w:ascii="Consolas" w:hAnsi="Consolas"/>
              </w:rPr>
            </w:rPrChange>
          </w:rPr>
          <w:t>(</w:t>
        </w:r>
        <w:proofErr w:type="gramEnd"/>
        <w:r w:rsidRPr="003355B9">
          <w:rPr>
            <w:rFonts w:ascii="Consolas" w:hAnsi="Consolas"/>
            <w:sz w:val="22"/>
            <w:szCs w:val="22"/>
            <w:rPrChange w:id="871" w:author="Gergo" w:date="2017-11-25T13:10:00Z">
              <w:rPr>
                <w:rFonts w:ascii="Consolas" w:hAnsi="Consolas"/>
              </w:rPr>
            </w:rPrChange>
          </w:rPr>
          <w:t>){</w:t>
        </w:r>
      </w:ins>
    </w:p>
    <w:p w14:paraId="2AB267DB" w14:textId="77777777" w:rsidR="00F71781" w:rsidRPr="003355B9" w:rsidRDefault="00F71781">
      <w:pPr>
        <w:spacing w:line="240" w:lineRule="auto"/>
        <w:ind w:firstLine="0"/>
        <w:rPr>
          <w:ins w:id="872" w:author="Gergo" w:date="2017-11-24T10:44:00Z"/>
          <w:rFonts w:ascii="Consolas" w:hAnsi="Consolas"/>
          <w:sz w:val="22"/>
          <w:szCs w:val="22"/>
          <w:rPrChange w:id="873" w:author="Gergo" w:date="2017-11-25T13:10:00Z">
            <w:rPr>
              <w:ins w:id="874" w:author="Gergo" w:date="2017-11-24T10:44:00Z"/>
              <w:rFonts w:ascii="Consolas" w:hAnsi="Consolas"/>
            </w:rPr>
          </w:rPrChange>
        </w:rPr>
        <w:pPrChange w:id="875" w:author="Gergo" w:date="2017-11-24T10:46:00Z">
          <w:pPr>
            <w:ind w:firstLine="0"/>
          </w:pPr>
        </w:pPrChange>
      </w:pPr>
      <w:ins w:id="876" w:author="Gergo" w:date="2017-11-24T10:44:00Z">
        <w:r w:rsidRPr="003355B9">
          <w:rPr>
            <w:rFonts w:ascii="Consolas" w:hAnsi="Consolas"/>
            <w:sz w:val="22"/>
            <w:szCs w:val="22"/>
            <w:rPrChange w:id="877" w:author="Gergo" w:date="2017-11-25T13:10:00Z">
              <w:rPr>
                <w:rFonts w:ascii="Consolas" w:hAnsi="Consolas"/>
              </w:rPr>
            </w:rPrChange>
          </w:rPr>
          <w:tab/>
        </w:r>
        <w:proofErr w:type="spellStart"/>
        <w:r w:rsidRPr="003355B9">
          <w:rPr>
            <w:rFonts w:ascii="Consolas" w:hAnsi="Consolas"/>
            <w:sz w:val="22"/>
            <w:szCs w:val="22"/>
            <w:rPrChange w:id="878" w:author="Gergo" w:date="2017-11-25T13:10:00Z">
              <w:rPr>
                <w:rFonts w:ascii="Consolas" w:hAnsi="Consolas"/>
              </w:rPr>
            </w:rPrChange>
          </w:rPr>
          <w:t>return</w:t>
        </w:r>
        <w:proofErr w:type="spellEnd"/>
        <w:r w:rsidRPr="003355B9">
          <w:rPr>
            <w:rFonts w:ascii="Consolas" w:hAnsi="Consolas"/>
            <w:sz w:val="22"/>
            <w:szCs w:val="22"/>
            <w:rPrChange w:id="879" w:author="Gergo" w:date="2017-11-25T13:10:00Z">
              <w:rPr>
                <w:rFonts w:ascii="Consolas" w:hAnsi="Consolas"/>
              </w:rPr>
            </w:rPrChange>
          </w:rPr>
          <w:t xml:space="preserve"> </w:t>
        </w:r>
        <w:proofErr w:type="spellStart"/>
        <w:r w:rsidRPr="003355B9">
          <w:rPr>
            <w:rFonts w:ascii="Consolas" w:hAnsi="Consolas"/>
            <w:sz w:val="22"/>
            <w:szCs w:val="22"/>
            <w:rPrChange w:id="880" w:author="Gergo" w:date="2017-11-25T13:10:00Z">
              <w:rPr>
                <w:rFonts w:ascii="Consolas" w:hAnsi="Consolas"/>
              </w:rPr>
            </w:rPrChange>
          </w:rPr>
          <w:t>distance</w:t>
        </w:r>
        <w:proofErr w:type="spellEnd"/>
        <w:r w:rsidRPr="003355B9">
          <w:rPr>
            <w:rFonts w:ascii="Consolas" w:hAnsi="Consolas"/>
            <w:sz w:val="22"/>
            <w:szCs w:val="22"/>
            <w:rPrChange w:id="881" w:author="Gergo" w:date="2017-11-25T13:10:00Z">
              <w:rPr>
                <w:rFonts w:ascii="Consolas" w:hAnsi="Consolas"/>
              </w:rPr>
            </w:rPrChange>
          </w:rPr>
          <w:t>;</w:t>
        </w:r>
      </w:ins>
    </w:p>
    <w:p w14:paraId="56D71CDD" w14:textId="00B7972B" w:rsidR="00F71781" w:rsidRPr="003355B9" w:rsidRDefault="00F71781">
      <w:pPr>
        <w:spacing w:line="240" w:lineRule="auto"/>
        <w:ind w:firstLine="0"/>
        <w:rPr>
          <w:ins w:id="882" w:author="Gergo" w:date="2017-11-24T10:46:00Z"/>
          <w:rFonts w:ascii="Consolas" w:hAnsi="Consolas"/>
          <w:sz w:val="22"/>
          <w:szCs w:val="22"/>
        </w:rPr>
        <w:pPrChange w:id="883" w:author="Gergo" w:date="2017-11-24T10:46:00Z">
          <w:pPr>
            <w:ind w:firstLine="0"/>
          </w:pPr>
        </w:pPrChange>
      </w:pPr>
      <w:ins w:id="884" w:author="Gergo" w:date="2017-11-24T10:44:00Z">
        <w:r w:rsidRPr="003355B9">
          <w:rPr>
            <w:rFonts w:ascii="Consolas" w:hAnsi="Consolas"/>
            <w:sz w:val="22"/>
            <w:szCs w:val="22"/>
            <w:rPrChange w:id="885" w:author="Gergo" w:date="2017-11-25T13:10:00Z">
              <w:rPr>
                <w:rFonts w:ascii="Consolas" w:hAnsi="Consolas"/>
              </w:rPr>
            </w:rPrChange>
          </w:rPr>
          <w:t>}</w:t>
        </w:r>
      </w:ins>
    </w:p>
    <w:p w14:paraId="1E2F0651" w14:textId="77777777" w:rsidR="00F71781" w:rsidRPr="003355B9" w:rsidRDefault="00F71781">
      <w:pPr>
        <w:spacing w:line="240" w:lineRule="auto"/>
        <w:ind w:firstLine="0"/>
        <w:rPr>
          <w:ins w:id="886" w:author="Gergo" w:date="2017-11-24T10:44:00Z"/>
          <w:rFonts w:ascii="Consolas" w:hAnsi="Consolas"/>
          <w:sz w:val="22"/>
          <w:szCs w:val="22"/>
          <w:rPrChange w:id="887" w:author="Gergo" w:date="2017-11-25T13:10:00Z">
            <w:rPr>
              <w:ins w:id="888" w:author="Gergo" w:date="2017-11-24T10:44:00Z"/>
              <w:rFonts w:ascii="Consolas" w:hAnsi="Consolas"/>
            </w:rPr>
          </w:rPrChange>
        </w:rPr>
        <w:pPrChange w:id="889" w:author="Gergo" w:date="2017-11-24T10:46:00Z">
          <w:pPr>
            <w:ind w:firstLine="0"/>
          </w:pPr>
        </w:pPrChange>
      </w:pPr>
    </w:p>
    <w:p w14:paraId="157B3476" w14:textId="77777777" w:rsidR="00F71781" w:rsidRPr="003355B9" w:rsidRDefault="00F71781">
      <w:pPr>
        <w:spacing w:line="240" w:lineRule="auto"/>
        <w:ind w:firstLine="0"/>
        <w:rPr>
          <w:ins w:id="890" w:author="Gergo" w:date="2017-11-24T10:44:00Z"/>
          <w:rFonts w:ascii="Consolas" w:hAnsi="Consolas"/>
          <w:sz w:val="22"/>
          <w:szCs w:val="22"/>
          <w:rPrChange w:id="891" w:author="Gergo" w:date="2017-11-25T13:10:00Z">
            <w:rPr>
              <w:ins w:id="892" w:author="Gergo" w:date="2017-11-24T10:44:00Z"/>
              <w:rFonts w:ascii="Consolas" w:hAnsi="Consolas"/>
            </w:rPr>
          </w:rPrChange>
        </w:rPr>
        <w:pPrChange w:id="893" w:author="Gergo" w:date="2017-11-24T10:46:00Z">
          <w:pPr>
            <w:ind w:firstLine="0"/>
          </w:pPr>
        </w:pPrChange>
      </w:pPr>
      <w:proofErr w:type="spellStart"/>
      <w:ins w:id="894" w:author="Gergo" w:date="2017-11-24T10:44:00Z">
        <w:r w:rsidRPr="003355B9">
          <w:rPr>
            <w:rFonts w:ascii="Consolas" w:hAnsi="Consolas"/>
            <w:sz w:val="22"/>
            <w:szCs w:val="22"/>
            <w:rPrChange w:id="895" w:author="Gergo" w:date="2017-11-25T13:10:00Z">
              <w:rPr>
                <w:rFonts w:ascii="Consolas" w:hAnsi="Consolas"/>
              </w:rPr>
            </w:rPrChange>
          </w:rPr>
          <w:t>bool</w:t>
        </w:r>
        <w:proofErr w:type="spellEnd"/>
        <w:r w:rsidRPr="003355B9">
          <w:rPr>
            <w:rFonts w:ascii="Consolas" w:hAnsi="Consolas"/>
            <w:sz w:val="22"/>
            <w:szCs w:val="22"/>
            <w:rPrChange w:id="896" w:author="Gergo" w:date="2017-11-25T13:10:00Z">
              <w:rPr>
                <w:rFonts w:ascii="Consolas" w:hAnsi="Consolas"/>
              </w:rPr>
            </w:rPrChange>
          </w:rPr>
          <w:t xml:space="preserve"> </w:t>
        </w:r>
        <w:proofErr w:type="spellStart"/>
        <w:proofErr w:type="gramStart"/>
        <w:r w:rsidRPr="003355B9">
          <w:rPr>
            <w:rFonts w:ascii="Consolas" w:hAnsi="Consolas"/>
            <w:sz w:val="22"/>
            <w:szCs w:val="22"/>
            <w:rPrChange w:id="897" w:author="Gergo" w:date="2017-11-25T13:10:00Z">
              <w:rPr>
                <w:rFonts w:ascii="Consolas" w:hAnsi="Consolas"/>
              </w:rPr>
            </w:rPrChange>
          </w:rPr>
          <w:t>isLineIntersectsCircleOrCloserToNest</w:t>
        </w:r>
        <w:proofErr w:type="spellEnd"/>
        <w:r w:rsidRPr="003355B9">
          <w:rPr>
            <w:rFonts w:ascii="Consolas" w:hAnsi="Consolas"/>
            <w:sz w:val="22"/>
            <w:szCs w:val="22"/>
            <w:rPrChange w:id="898" w:author="Gergo" w:date="2017-11-25T13:10:00Z">
              <w:rPr>
                <w:rFonts w:ascii="Consolas" w:hAnsi="Consolas"/>
              </w:rPr>
            </w:rPrChange>
          </w:rPr>
          <w:t>(</w:t>
        </w:r>
        <w:proofErr w:type="gramEnd"/>
        <w:r w:rsidRPr="003355B9">
          <w:rPr>
            <w:rFonts w:ascii="Consolas" w:hAnsi="Consolas"/>
            <w:sz w:val="22"/>
            <w:szCs w:val="22"/>
            <w:rPrChange w:id="899" w:author="Gergo" w:date="2017-11-25T13:10:00Z">
              <w:rPr>
                <w:rFonts w:ascii="Consolas" w:hAnsi="Consolas"/>
              </w:rPr>
            </w:rPrChange>
          </w:rPr>
          <w:t>){</w:t>
        </w:r>
      </w:ins>
    </w:p>
    <w:p w14:paraId="3298551B" w14:textId="77777777" w:rsidR="00F71781" w:rsidRPr="003355B9" w:rsidRDefault="00F71781">
      <w:pPr>
        <w:spacing w:line="240" w:lineRule="auto"/>
        <w:ind w:firstLine="0"/>
        <w:rPr>
          <w:ins w:id="900" w:author="Gergo" w:date="2017-11-24T10:44:00Z"/>
          <w:rFonts w:ascii="Consolas" w:hAnsi="Consolas"/>
          <w:sz w:val="22"/>
          <w:szCs w:val="22"/>
          <w:rPrChange w:id="901" w:author="Gergo" w:date="2017-11-25T13:10:00Z">
            <w:rPr>
              <w:ins w:id="902" w:author="Gergo" w:date="2017-11-24T10:44:00Z"/>
              <w:rFonts w:ascii="Consolas" w:hAnsi="Consolas"/>
            </w:rPr>
          </w:rPrChange>
        </w:rPr>
        <w:pPrChange w:id="903" w:author="Gergo" w:date="2017-11-24T10:46:00Z">
          <w:pPr>
            <w:ind w:firstLine="0"/>
          </w:pPr>
        </w:pPrChange>
      </w:pPr>
      <w:ins w:id="904" w:author="Gergo" w:date="2017-11-24T10:44:00Z">
        <w:r w:rsidRPr="003355B9">
          <w:rPr>
            <w:rFonts w:ascii="Consolas" w:hAnsi="Consolas"/>
            <w:sz w:val="22"/>
            <w:szCs w:val="22"/>
            <w:rPrChange w:id="905" w:author="Gergo" w:date="2017-11-25T13:10:00Z">
              <w:rPr>
                <w:rFonts w:ascii="Consolas" w:hAnsi="Consolas"/>
              </w:rPr>
            </w:rPrChange>
          </w:rPr>
          <w:tab/>
        </w:r>
        <w:proofErr w:type="spellStart"/>
        <w:proofErr w:type="gramStart"/>
        <w:r w:rsidRPr="003355B9">
          <w:rPr>
            <w:rFonts w:ascii="Consolas" w:hAnsi="Consolas"/>
            <w:sz w:val="22"/>
            <w:szCs w:val="22"/>
            <w:rPrChange w:id="906" w:author="Gergo" w:date="2017-11-25T13:10:00Z">
              <w:rPr>
                <w:rFonts w:ascii="Consolas" w:hAnsi="Consolas"/>
              </w:rPr>
            </w:rPrChange>
          </w:rPr>
          <w:t>if</w:t>
        </w:r>
        <w:proofErr w:type="spellEnd"/>
        <w:r w:rsidRPr="003355B9">
          <w:rPr>
            <w:rFonts w:ascii="Consolas" w:hAnsi="Consolas"/>
            <w:sz w:val="22"/>
            <w:szCs w:val="22"/>
            <w:rPrChange w:id="907" w:author="Gergo" w:date="2017-11-25T13:10:00Z">
              <w:rPr>
                <w:rFonts w:ascii="Consolas" w:hAnsi="Consolas"/>
              </w:rPr>
            </w:rPrChange>
          </w:rPr>
          <w:t>(</w:t>
        </w:r>
        <w:proofErr w:type="spellStart"/>
        <w:proofErr w:type="gramEnd"/>
        <w:r w:rsidRPr="003355B9">
          <w:rPr>
            <w:rFonts w:ascii="Consolas" w:hAnsi="Consolas"/>
            <w:sz w:val="22"/>
            <w:szCs w:val="22"/>
            <w:rPrChange w:id="908" w:author="Gergo" w:date="2017-11-25T13:10:00Z">
              <w:rPr>
                <w:rFonts w:ascii="Consolas" w:hAnsi="Consolas"/>
              </w:rPr>
            </w:rPrChange>
          </w:rPr>
          <w:t>cat-nest</w:t>
        </w:r>
        <w:proofErr w:type="spellEnd"/>
        <w:r w:rsidRPr="003355B9">
          <w:rPr>
            <w:rFonts w:ascii="Consolas" w:hAnsi="Consolas"/>
            <w:sz w:val="22"/>
            <w:szCs w:val="22"/>
            <w:rPrChange w:id="909" w:author="Gergo" w:date="2017-11-25T13:10:00Z">
              <w:rPr>
                <w:rFonts w:ascii="Consolas" w:hAnsi="Consolas"/>
              </w:rPr>
            </w:rPrChange>
          </w:rPr>
          <w:t xml:space="preserve"> </w:t>
        </w:r>
        <w:proofErr w:type="spellStart"/>
        <w:r w:rsidRPr="003355B9">
          <w:rPr>
            <w:rFonts w:ascii="Consolas" w:hAnsi="Consolas"/>
            <w:sz w:val="22"/>
            <w:szCs w:val="22"/>
            <w:rPrChange w:id="910" w:author="Gergo" w:date="2017-11-25T13:10:00Z">
              <w:rPr>
                <w:rFonts w:ascii="Consolas" w:hAnsi="Consolas"/>
              </w:rPr>
            </w:rPrChange>
          </w:rPr>
          <w:t>distance</w:t>
        </w:r>
        <w:proofErr w:type="spellEnd"/>
        <w:r w:rsidRPr="003355B9">
          <w:rPr>
            <w:rFonts w:ascii="Consolas" w:hAnsi="Consolas"/>
            <w:sz w:val="22"/>
            <w:szCs w:val="22"/>
            <w:rPrChange w:id="911" w:author="Gergo" w:date="2017-11-25T13:10:00Z">
              <w:rPr>
                <w:rFonts w:ascii="Consolas" w:hAnsi="Consolas"/>
              </w:rPr>
            </w:rPrChange>
          </w:rPr>
          <w:t xml:space="preserve"> &lt; </w:t>
        </w:r>
        <w:proofErr w:type="spellStart"/>
        <w:r w:rsidRPr="003355B9">
          <w:rPr>
            <w:rFonts w:ascii="Consolas" w:hAnsi="Consolas"/>
            <w:sz w:val="22"/>
            <w:szCs w:val="22"/>
            <w:rPrChange w:id="912" w:author="Gergo" w:date="2017-11-25T13:10:00Z">
              <w:rPr>
                <w:rFonts w:ascii="Consolas" w:hAnsi="Consolas"/>
              </w:rPr>
            </w:rPrChange>
          </w:rPr>
          <w:t>cat-player</w:t>
        </w:r>
        <w:proofErr w:type="spellEnd"/>
        <w:r w:rsidRPr="003355B9">
          <w:rPr>
            <w:rFonts w:ascii="Consolas" w:hAnsi="Consolas"/>
            <w:sz w:val="22"/>
            <w:szCs w:val="22"/>
            <w:rPrChange w:id="913" w:author="Gergo" w:date="2017-11-25T13:10:00Z">
              <w:rPr>
                <w:rFonts w:ascii="Consolas" w:hAnsi="Consolas"/>
              </w:rPr>
            </w:rPrChange>
          </w:rPr>
          <w:t xml:space="preserve"> </w:t>
        </w:r>
        <w:proofErr w:type="spellStart"/>
        <w:r w:rsidRPr="003355B9">
          <w:rPr>
            <w:rFonts w:ascii="Consolas" w:hAnsi="Consolas"/>
            <w:sz w:val="22"/>
            <w:szCs w:val="22"/>
            <w:rPrChange w:id="914" w:author="Gergo" w:date="2017-11-25T13:10:00Z">
              <w:rPr>
                <w:rFonts w:ascii="Consolas" w:hAnsi="Consolas"/>
              </w:rPr>
            </w:rPrChange>
          </w:rPr>
          <w:t>ditance</w:t>
        </w:r>
        <w:proofErr w:type="spellEnd"/>
        <w:r w:rsidRPr="003355B9">
          <w:rPr>
            <w:rFonts w:ascii="Consolas" w:hAnsi="Consolas"/>
            <w:sz w:val="22"/>
            <w:szCs w:val="22"/>
            <w:rPrChange w:id="915" w:author="Gergo" w:date="2017-11-25T13:10:00Z">
              <w:rPr>
                <w:rFonts w:ascii="Consolas" w:hAnsi="Consolas"/>
              </w:rPr>
            </w:rPrChange>
          </w:rPr>
          <w:t>)</w:t>
        </w:r>
      </w:ins>
    </w:p>
    <w:p w14:paraId="1905B62B" w14:textId="77777777" w:rsidR="00F71781" w:rsidRPr="003355B9" w:rsidRDefault="00F71781">
      <w:pPr>
        <w:spacing w:line="240" w:lineRule="auto"/>
        <w:ind w:firstLine="0"/>
        <w:rPr>
          <w:ins w:id="916" w:author="Gergo" w:date="2017-11-24T10:44:00Z"/>
          <w:rFonts w:ascii="Consolas" w:hAnsi="Consolas"/>
          <w:sz w:val="22"/>
          <w:szCs w:val="22"/>
          <w:rPrChange w:id="917" w:author="Gergo" w:date="2017-11-25T13:10:00Z">
            <w:rPr>
              <w:ins w:id="918" w:author="Gergo" w:date="2017-11-24T10:44:00Z"/>
              <w:rFonts w:ascii="Consolas" w:hAnsi="Consolas"/>
            </w:rPr>
          </w:rPrChange>
        </w:rPr>
        <w:pPrChange w:id="919" w:author="Gergo" w:date="2017-11-24T10:46:00Z">
          <w:pPr>
            <w:ind w:firstLine="0"/>
          </w:pPr>
        </w:pPrChange>
      </w:pPr>
      <w:ins w:id="920" w:author="Gergo" w:date="2017-11-24T10:44:00Z">
        <w:r w:rsidRPr="003355B9">
          <w:rPr>
            <w:rFonts w:ascii="Consolas" w:hAnsi="Consolas"/>
            <w:sz w:val="22"/>
            <w:szCs w:val="22"/>
            <w:rPrChange w:id="921" w:author="Gergo" w:date="2017-11-25T13:10:00Z">
              <w:rPr>
                <w:rFonts w:ascii="Consolas" w:hAnsi="Consolas"/>
              </w:rPr>
            </w:rPrChange>
          </w:rPr>
          <w:tab/>
        </w:r>
        <w:r w:rsidRPr="003355B9">
          <w:rPr>
            <w:rFonts w:ascii="Consolas" w:hAnsi="Consolas"/>
            <w:sz w:val="22"/>
            <w:szCs w:val="22"/>
            <w:rPrChange w:id="922" w:author="Gergo" w:date="2017-11-25T13:10:00Z">
              <w:rPr>
                <w:rFonts w:ascii="Consolas" w:hAnsi="Consolas"/>
              </w:rPr>
            </w:rPrChange>
          </w:rPr>
          <w:tab/>
        </w:r>
        <w:proofErr w:type="spellStart"/>
        <w:r w:rsidRPr="003355B9">
          <w:rPr>
            <w:rFonts w:ascii="Consolas" w:hAnsi="Consolas"/>
            <w:sz w:val="22"/>
            <w:szCs w:val="22"/>
            <w:rPrChange w:id="923" w:author="Gergo" w:date="2017-11-25T13:10:00Z">
              <w:rPr>
                <w:rFonts w:ascii="Consolas" w:hAnsi="Consolas"/>
              </w:rPr>
            </w:rPrChange>
          </w:rPr>
          <w:t>return</w:t>
        </w:r>
        <w:proofErr w:type="spellEnd"/>
        <w:r w:rsidRPr="003355B9">
          <w:rPr>
            <w:rFonts w:ascii="Consolas" w:hAnsi="Consolas"/>
            <w:sz w:val="22"/>
            <w:szCs w:val="22"/>
            <w:rPrChange w:id="924" w:author="Gergo" w:date="2017-11-25T13:10:00Z">
              <w:rPr>
                <w:rFonts w:ascii="Consolas" w:hAnsi="Consolas"/>
              </w:rPr>
            </w:rPrChange>
          </w:rPr>
          <w:t xml:space="preserve"> </w:t>
        </w:r>
        <w:proofErr w:type="spellStart"/>
        <w:r w:rsidRPr="003355B9">
          <w:rPr>
            <w:rFonts w:ascii="Consolas" w:hAnsi="Consolas"/>
            <w:sz w:val="22"/>
            <w:szCs w:val="22"/>
            <w:rPrChange w:id="925" w:author="Gergo" w:date="2017-11-25T13:10:00Z">
              <w:rPr>
                <w:rFonts w:ascii="Consolas" w:hAnsi="Consolas"/>
              </w:rPr>
            </w:rPrChange>
          </w:rPr>
          <w:t>false</w:t>
        </w:r>
        <w:proofErr w:type="spellEnd"/>
      </w:ins>
    </w:p>
    <w:p w14:paraId="0B2A3C6F" w14:textId="77777777" w:rsidR="00F71781" w:rsidRPr="003355B9" w:rsidRDefault="00F71781">
      <w:pPr>
        <w:spacing w:line="240" w:lineRule="auto"/>
        <w:ind w:firstLine="0"/>
        <w:rPr>
          <w:ins w:id="926" w:author="Gergo" w:date="2017-11-24T10:44:00Z"/>
          <w:rFonts w:ascii="Consolas" w:hAnsi="Consolas"/>
          <w:sz w:val="22"/>
          <w:szCs w:val="22"/>
          <w:rPrChange w:id="927" w:author="Gergo" w:date="2017-11-25T13:10:00Z">
            <w:rPr>
              <w:ins w:id="928" w:author="Gergo" w:date="2017-11-24T10:44:00Z"/>
              <w:rFonts w:ascii="Consolas" w:hAnsi="Consolas"/>
            </w:rPr>
          </w:rPrChange>
        </w:rPr>
        <w:pPrChange w:id="929" w:author="Gergo" w:date="2017-11-24T10:46:00Z">
          <w:pPr>
            <w:ind w:firstLine="0"/>
          </w:pPr>
        </w:pPrChange>
      </w:pPr>
      <w:ins w:id="930" w:author="Gergo" w:date="2017-11-24T10:44:00Z">
        <w:r w:rsidRPr="003355B9">
          <w:rPr>
            <w:rFonts w:ascii="Consolas" w:hAnsi="Consolas"/>
            <w:sz w:val="22"/>
            <w:szCs w:val="22"/>
            <w:rPrChange w:id="931" w:author="Gergo" w:date="2017-11-25T13:10:00Z">
              <w:rPr>
                <w:rFonts w:ascii="Consolas" w:hAnsi="Consolas"/>
              </w:rPr>
            </w:rPrChange>
          </w:rPr>
          <w:tab/>
        </w:r>
        <w:proofErr w:type="spellStart"/>
        <w:r w:rsidRPr="003355B9">
          <w:rPr>
            <w:rFonts w:ascii="Consolas" w:hAnsi="Consolas"/>
            <w:sz w:val="22"/>
            <w:szCs w:val="22"/>
            <w:rPrChange w:id="932" w:author="Gergo" w:date="2017-11-25T13:10:00Z">
              <w:rPr>
                <w:rFonts w:ascii="Consolas" w:hAnsi="Consolas"/>
              </w:rPr>
            </w:rPrChange>
          </w:rPr>
          <w:t>return</w:t>
        </w:r>
        <w:proofErr w:type="spellEnd"/>
        <w:r w:rsidRPr="003355B9">
          <w:rPr>
            <w:rFonts w:ascii="Consolas" w:hAnsi="Consolas"/>
            <w:sz w:val="22"/>
            <w:szCs w:val="22"/>
            <w:rPrChange w:id="933" w:author="Gergo" w:date="2017-11-25T13:10:00Z">
              <w:rPr>
                <w:rFonts w:ascii="Consolas" w:hAnsi="Consolas"/>
              </w:rPr>
            </w:rPrChange>
          </w:rPr>
          <w:t xml:space="preserve"> </w:t>
        </w:r>
        <w:proofErr w:type="spellStart"/>
        <w:proofErr w:type="gramStart"/>
        <w:r w:rsidRPr="003355B9">
          <w:rPr>
            <w:rFonts w:ascii="Consolas" w:hAnsi="Consolas"/>
            <w:sz w:val="22"/>
            <w:szCs w:val="22"/>
            <w:rPrChange w:id="934" w:author="Gergo" w:date="2017-11-25T13:10:00Z">
              <w:rPr>
                <w:rFonts w:ascii="Consolas" w:hAnsi="Consolas"/>
              </w:rPr>
            </w:rPrChange>
          </w:rPr>
          <w:t>pointLineDistance</w:t>
        </w:r>
        <w:proofErr w:type="spellEnd"/>
        <w:r w:rsidRPr="003355B9">
          <w:rPr>
            <w:rFonts w:ascii="Consolas" w:hAnsi="Consolas"/>
            <w:sz w:val="22"/>
            <w:szCs w:val="22"/>
            <w:rPrChange w:id="935" w:author="Gergo" w:date="2017-11-25T13:10:00Z">
              <w:rPr>
                <w:rFonts w:ascii="Consolas" w:hAnsi="Consolas"/>
              </w:rPr>
            </w:rPrChange>
          </w:rPr>
          <w:t>(</w:t>
        </w:r>
        <w:proofErr w:type="spellStart"/>
        <w:proofErr w:type="gramEnd"/>
        <w:r w:rsidRPr="003355B9">
          <w:rPr>
            <w:rFonts w:ascii="Consolas" w:hAnsi="Consolas"/>
            <w:sz w:val="22"/>
            <w:szCs w:val="22"/>
            <w:rPrChange w:id="936" w:author="Gergo" w:date="2017-11-25T13:10:00Z">
              <w:rPr>
                <w:rFonts w:ascii="Consolas" w:hAnsi="Consolas"/>
              </w:rPr>
            </w:rPrChange>
          </w:rPr>
          <w:t>player</w:t>
        </w:r>
        <w:proofErr w:type="spellEnd"/>
        <w:r w:rsidRPr="003355B9">
          <w:rPr>
            <w:rFonts w:ascii="Consolas" w:hAnsi="Consolas"/>
            <w:sz w:val="22"/>
            <w:szCs w:val="22"/>
            <w:rPrChange w:id="937" w:author="Gergo" w:date="2017-11-25T13:10:00Z">
              <w:rPr>
                <w:rFonts w:ascii="Consolas" w:hAnsi="Consolas"/>
              </w:rPr>
            </w:rPrChange>
          </w:rPr>
          <w:t xml:space="preserve"> , </w:t>
        </w:r>
        <w:proofErr w:type="spellStart"/>
        <w:r w:rsidRPr="003355B9">
          <w:rPr>
            <w:rFonts w:ascii="Consolas" w:hAnsi="Consolas"/>
            <w:sz w:val="22"/>
            <w:szCs w:val="22"/>
            <w:rPrChange w:id="938" w:author="Gergo" w:date="2017-11-25T13:10:00Z">
              <w:rPr>
                <w:rFonts w:ascii="Consolas" w:hAnsi="Consolas"/>
              </w:rPr>
            </w:rPrChange>
          </w:rPr>
          <w:t>from</w:t>
        </w:r>
        <w:proofErr w:type="spellEnd"/>
        <w:r w:rsidRPr="003355B9">
          <w:rPr>
            <w:rFonts w:ascii="Consolas" w:hAnsi="Consolas"/>
            <w:sz w:val="22"/>
            <w:szCs w:val="22"/>
            <w:rPrChange w:id="939" w:author="Gergo" w:date="2017-11-25T13:10:00Z">
              <w:rPr>
                <w:rFonts w:ascii="Consolas" w:hAnsi="Consolas"/>
              </w:rPr>
            </w:rPrChange>
          </w:rPr>
          <w:t xml:space="preserve"> </w:t>
        </w:r>
        <w:proofErr w:type="spellStart"/>
        <w:r w:rsidRPr="003355B9">
          <w:rPr>
            <w:rFonts w:ascii="Consolas" w:hAnsi="Consolas"/>
            <w:sz w:val="22"/>
            <w:szCs w:val="22"/>
            <w:rPrChange w:id="940" w:author="Gergo" w:date="2017-11-25T13:10:00Z">
              <w:rPr>
                <w:rFonts w:ascii="Consolas" w:hAnsi="Consolas"/>
              </w:rPr>
            </w:rPrChange>
          </w:rPr>
          <w:t>cat</w:t>
        </w:r>
        <w:proofErr w:type="spellEnd"/>
        <w:r w:rsidRPr="003355B9">
          <w:rPr>
            <w:rFonts w:ascii="Consolas" w:hAnsi="Consolas"/>
            <w:sz w:val="22"/>
            <w:szCs w:val="22"/>
            <w:rPrChange w:id="941" w:author="Gergo" w:date="2017-11-25T13:10:00Z">
              <w:rPr>
                <w:rFonts w:ascii="Consolas" w:hAnsi="Consolas"/>
              </w:rPr>
            </w:rPrChange>
          </w:rPr>
          <w:t xml:space="preserve"> </w:t>
        </w:r>
        <w:proofErr w:type="spellStart"/>
        <w:r w:rsidRPr="003355B9">
          <w:rPr>
            <w:rFonts w:ascii="Consolas" w:hAnsi="Consolas"/>
            <w:sz w:val="22"/>
            <w:szCs w:val="22"/>
            <w:rPrChange w:id="942" w:author="Gergo" w:date="2017-11-25T13:10:00Z">
              <w:rPr>
                <w:rFonts w:ascii="Consolas" w:hAnsi="Consolas"/>
              </w:rPr>
            </w:rPrChange>
          </w:rPr>
          <w:t>to</w:t>
        </w:r>
        <w:proofErr w:type="spellEnd"/>
        <w:r w:rsidRPr="003355B9">
          <w:rPr>
            <w:rFonts w:ascii="Consolas" w:hAnsi="Consolas"/>
            <w:sz w:val="22"/>
            <w:szCs w:val="22"/>
            <w:rPrChange w:id="943" w:author="Gergo" w:date="2017-11-25T13:10:00Z">
              <w:rPr>
                <w:rFonts w:ascii="Consolas" w:hAnsi="Consolas"/>
              </w:rPr>
            </w:rPrChange>
          </w:rPr>
          <w:t xml:space="preserve"> </w:t>
        </w:r>
        <w:proofErr w:type="spellStart"/>
        <w:r w:rsidRPr="003355B9">
          <w:rPr>
            <w:rFonts w:ascii="Consolas" w:hAnsi="Consolas"/>
            <w:sz w:val="22"/>
            <w:szCs w:val="22"/>
            <w:rPrChange w:id="944" w:author="Gergo" w:date="2017-11-25T13:10:00Z">
              <w:rPr>
                <w:rFonts w:ascii="Consolas" w:hAnsi="Consolas"/>
              </w:rPr>
            </w:rPrChange>
          </w:rPr>
          <w:t>nest</w:t>
        </w:r>
        <w:proofErr w:type="spellEnd"/>
        <w:r w:rsidRPr="003355B9">
          <w:rPr>
            <w:rFonts w:ascii="Consolas" w:hAnsi="Consolas"/>
            <w:sz w:val="22"/>
            <w:szCs w:val="22"/>
            <w:rPrChange w:id="945" w:author="Gergo" w:date="2017-11-25T13:10:00Z">
              <w:rPr>
                <w:rFonts w:ascii="Consolas" w:hAnsi="Consolas"/>
              </w:rPr>
            </w:rPrChange>
          </w:rPr>
          <w:t xml:space="preserve"> line) &lt; </w:t>
        </w:r>
        <w:proofErr w:type="spellStart"/>
        <w:r w:rsidRPr="003355B9">
          <w:rPr>
            <w:rFonts w:ascii="Consolas" w:hAnsi="Consolas"/>
            <w:sz w:val="22"/>
            <w:szCs w:val="22"/>
            <w:rPrChange w:id="946" w:author="Gergo" w:date="2017-11-25T13:10:00Z">
              <w:rPr>
                <w:rFonts w:ascii="Consolas" w:hAnsi="Consolas"/>
              </w:rPr>
            </w:rPrChange>
          </w:rPr>
          <w:t>player's</w:t>
        </w:r>
        <w:proofErr w:type="spellEnd"/>
        <w:r w:rsidRPr="003355B9">
          <w:rPr>
            <w:rFonts w:ascii="Consolas" w:hAnsi="Consolas"/>
            <w:sz w:val="22"/>
            <w:szCs w:val="22"/>
            <w:rPrChange w:id="947" w:author="Gergo" w:date="2017-11-25T13:10:00Z">
              <w:rPr>
                <w:rFonts w:ascii="Consolas" w:hAnsi="Consolas"/>
              </w:rPr>
            </w:rPrChange>
          </w:rPr>
          <w:t xml:space="preserve"> </w:t>
        </w:r>
        <w:proofErr w:type="spellStart"/>
        <w:r w:rsidRPr="003355B9">
          <w:rPr>
            <w:rFonts w:ascii="Consolas" w:hAnsi="Consolas"/>
            <w:sz w:val="22"/>
            <w:szCs w:val="22"/>
            <w:rPrChange w:id="948" w:author="Gergo" w:date="2017-11-25T13:10:00Z">
              <w:rPr>
                <w:rFonts w:ascii="Consolas" w:hAnsi="Consolas"/>
              </w:rPr>
            </w:rPrChange>
          </w:rPr>
          <w:t>avoid</w:t>
        </w:r>
        <w:proofErr w:type="spellEnd"/>
        <w:r w:rsidRPr="003355B9">
          <w:rPr>
            <w:rFonts w:ascii="Consolas" w:hAnsi="Consolas"/>
            <w:sz w:val="22"/>
            <w:szCs w:val="22"/>
            <w:rPrChange w:id="949" w:author="Gergo" w:date="2017-11-25T13:10:00Z">
              <w:rPr>
                <w:rFonts w:ascii="Consolas" w:hAnsi="Consolas"/>
              </w:rPr>
            </w:rPrChange>
          </w:rPr>
          <w:t xml:space="preserve"> </w:t>
        </w:r>
        <w:proofErr w:type="spellStart"/>
        <w:r w:rsidRPr="003355B9">
          <w:rPr>
            <w:rFonts w:ascii="Consolas" w:hAnsi="Consolas"/>
            <w:sz w:val="22"/>
            <w:szCs w:val="22"/>
            <w:rPrChange w:id="950" w:author="Gergo" w:date="2017-11-25T13:10:00Z">
              <w:rPr>
                <w:rFonts w:ascii="Consolas" w:hAnsi="Consolas"/>
              </w:rPr>
            </w:rPrChange>
          </w:rPr>
          <w:t>range</w:t>
        </w:r>
        <w:proofErr w:type="spellEnd"/>
      </w:ins>
    </w:p>
    <w:p w14:paraId="03B8E03D" w14:textId="709C2E1A" w:rsidR="00F71781" w:rsidRPr="003355B9" w:rsidRDefault="00F71781">
      <w:pPr>
        <w:spacing w:line="240" w:lineRule="auto"/>
        <w:ind w:firstLine="0"/>
        <w:rPr>
          <w:ins w:id="951" w:author="Gergo" w:date="2017-11-24T10:46:00Z"/>
          <w:rFonts w:ascii="Consolas" w:hAnsi="Consolas"/>
          <w:sz w:val="22"/>
          <w:szCs w:val="22"/>
        </w:rPr>
        <w:pPrChange w:id="952" w:author="Gergo" w:date="2017-11-24T10:46:00Z">
          <w:pPr>
            <w:ind w:firstLine="0"/>
          </w:pPr>
        </w:pPrChange>
      </w:pPr>
      <w:ins w:id="953" w:author="Gergo" w:date="2017-11-24T10:44:00Z">
        <w:r w:rsidRPr="003355B9">
          <w:rPr>
            <w:rFonts w:ascii="Consolas" w:hAnsi="Consolas"/>
            <w:sz w:val="22"/>
            <w:szCs w:val="22"/>
            <w:rPrChange w:id="954" w:author="Gergo" w:date="2017-11-25T13:10:00Z">
              <w:rPr>
                <w:rFonts w:ascii="Consolas" w:hAnsi="Consolas"/>
              </w:rPr>
            </w:rPrChange>
          </w:rPr>
          <w:t>}</w:t>
        </w:r>
      </w:ins>
    </w:p>
    <w:p w14:paraId="32A19548" w14:textId="77777777" w:rsidR="00F71781" w:rsidRPr="003355B9" w:rsidRDefault="00F71781">
      <w:pPr>
        <w:spacing w:line="240" w:lineRule="auto"/>
        <w:ind w:firstLine="0"/>
        <w:rPr>
          <w:ins w:id="955" w:author="Gergo" w:date="2017-11-24T10:44:00Z"/>
          <w:rFonts w:ascii="Consolas" w:hAnsi="Consolas"/>
          <w:sz w:val="22"/>
          <w:szCs w:val="22"/>
          <w:rPrChange w:id="956" w:author="Gergo" w:date="2017-11-25T13:10:00Z">
            <w:rPr>
              <w:ins w:id="957" w:author="Gergo" w:date="2017-11-24T10:44:00Z"/>
              <w:rFonts w:ascii="Consolas" w:hAnsi="Consolas"/>
            </w:rPr>
          </w:rPrChange>
        </w:rPr>
        <w:pPrChange w:id="958" w:author="Gergo" w:date="2017-11-24T10:46:00Z">
          <w:pPr>
            <w:ind w:firstLine="0"/>
          </w:pPr>
        </w:pPrChange>
      </w:pPr>
    </w:p>
    <w:p w14:paraId="667F310A" w14:textId="77777777" w:rsidR="00F71781" w:rsidRPr="003355B9" w:rsidRDefault="00F71781">
      <w:pPr>
        <w:spacing w:line="240" w:lineRule="auto"/>
        <w:ind w:firstLine="0"/>
        <w:rPr>
          <w:ins w:id="959" w:author="Gergo" w:date="2017-11-24T10:44:00Z"/>
          <w:rFonts w:ascii="Consolas" w:hAnsi="Consolas"/>
          <w:sz w:val="22"/>
          <w:szCs w:val="22"/>
          <w:rPrChange w:id="960" w:author="Gergo" w:date="2017-11-25T13:10:00Z">
            <w:rPr>
              <w:ins w:id="961" w:author="Gergo" w:date="2017-11-24T10:44:00Z"/>
              <w:rFonts w:ascii="Consolas" w:hAnsi="Consolas"/>
            </w:rPr>
          </w:rPrChange>
        </w:rPr>
        <w:pPrChange w:id="962" w:author="Gergo" w:date="2017-11-24T10:46:00Z">
          <w:pPr>
            <w:ind w:firstLine="0"/>
          </w:pPr>
        </w:pPrChange>
      </w:pPr>
      <w:proofErr w:type="spellStart"/>
      <w:proofErr w:type="gramStart"/>
      <w:ins w:id="963" w:author="Gergo" w:date="2017-11-24T10:44:00Z">
        <w:r w:rsidRPr="003355B9">
          <w:rPr>
            <w:rFonts w:ascii="Consolas" w:hAnsi="Consolas"/>
            <w:sz w:val="22"/>
            <w:szCs w:val="22"/>
            <w:rPrChange w:id="964" w:author="Gergo" w:date="2017-11-25T13:10:00Z">
              <w:rPr>
                <w:rFonts w:ascii="Consolas" w:hAnsi="Consolas"/>
              </w:rPr>
            </w:rPrChange>
          </w:rPr>
          <w:t>circlesIntersections</w:t>
        </w:r>
        <w:proofErr w:type="spellEnd"/>
        <w:r w:rsidRPr="003355B9">
          <w:rPr>
            <w:rFonts w:ascii="Consolas" w:hAnsi="Consolas"/>
            <w:sz w:val="22"/>
            <w:szCs w:val="22"/>
            <w:rPrChange w:id="965" w:author="Gergo" w:date="2017-11-25T13:10:00Z">
              <w:rPr>
                <w:rFonts w:ascii="Consolas" w:hAnsi="Consolas"/>
              </w:rPr>
            </w:rPrChange>
          </w:rPr>
          <w:t>(</w:t>
        </w:r>
        <w:proofErr w:type="gramEnd"/>
        <w:r w:rsidRPr="003355B9">
          <w:rPr>
            <w:rFonts w:ascii="Consolas" w:hAnsi="Consolas"/>
            <w:sz w:val="22"/>
            <w:szCs w:val="22"/>
            <w:rPrChange w:id="966" w:author="Gergo" w:date="2017-11-25T13:10:00Z">
              <w:rPr>
                <w:rFonts w:ascii="Consolas" w:hAnsi="Consolas"/>
              </w:rPr>
            </w:rPrChange>
          </w:rPr>
          <w:t>cirle1, circle2, out i1, out i2){</w:t>
        </w:r>
      </w:ins>
    </w:p>
    <w:p w14:paraId="38894545" w14:textId="77777777" w:rsidR="00F71781" w:rsidRPr="003355B9" w:rsidRDefault="00F71781">
      <w:pPr>
        <w:spacing w:line="240" w:lineRule="auto"/>
        <w:ind w:firstLine="0"/>
        <w:rPr>
          <w:ins w:id="967" w:author="Gergo" w:date="2017-11-24T10:44:00Z"/>
          <w:rFonts w:ascii="Consolas" w:hAnsi="Consolas"/>
          <w:sz w:val="22"/>
          <w:szCs w:val="22"/>
          <w:rPrChange w:id="968" w:author="Gergo" w:date="2017-11-25T13:10:00Z">
            <w:rPr>
              <w:ins w:id="969" w:author="Gergo" w:date="2017-11-24T10:44:00Z"/>
              <w:rFonts w:ascii="Consolas" w:hAnsi="Consolas"/>
            </w:rPr>
          </w:rPrChange>
        </w:rPr>
        <w:pPrChange w:id="970" w:author="Gergo" w:date="2017-11-24T10:46:00Z">
          <w:pPr>
            <w:ind w:firstLine="0"/>
          </w:pPr>
        </w:pPrChange>
      </w:pPr>
      <w:ins w:id="971" w:author="Gergo" w:date="2017-11-24T10:44:00Z">
        <w:r w:rsidRPr="003355B9">
          <w:rPr>
            <w:rFonts w:ascii="Consolas" w:hAnsi="Consolas"/>
            <w:sz w:val="22"/>
            <w:szCs w:val="22"/>
            <w:rPrChange w:id="972" w:author="Gergo" w:date="2017-11-25T13:10:00Z">
              <w:rPr>
                <w:rFonts w:ascii="Consolas" w:hAnsi="Consolas"/>
              </w:rPr>
            </w:rPrChange>
          </w:rPr>
          <w:tab/>
        </w:r>
        <w:proofErr w:type="spellStart"/>
        <w:r w:rsidRPr="003355B9">
          <w:rPr>
            <w:rFonts w:ascii="Consolas" w:hAnsi="Consolas"/>
            <w:sz w:val="22"/>
            <w:szCs w:val="22"/>
            <w:rPrChange w:id="973" w:author="Gergo" w:date="2017-11-25T13:10:00Z">
              <w:rPr>
                <w:rFonts w:ascii="Consolas" w:hAnsi="Consolas"/>
              </w:rPr>
            </w:rPrChange>
          </w:rPr>
          <w:t>calculate</w:t>
        </w:r>
        <w:proofErr w:type="spellEnd"/>
        <w:r w:rsidRPr="003355B9">
          <w:rPr>
            <w:rFonts w:ascii="Consolas" w:hAnsi="Consolas"/>
            <w:sz w:val="22"/>
            <w:szCs w:val="22"/>
            <w:rPrChange w:id="974" w:author="Gergo" w:date="2017-11-25T13:10:00Z">
              <w:rPr>
                <w:rFonts w:ascii="Consolas" w:hAnsi="Consolas"/>
              </w:rPr>
            </w:rPrChange>
          </w:rPr>
          <w:t xml:space="preserve"> </w:t>
        </w:r>
        <w:proofErr w:type="spellStart"/>
        <w:r w:rsidRPr="003355B9">
          <w:rPr>
            <w:rFonts w:ascii="Consolas" w:hAnsi="Consolas"/>
            <w:sz w:val="22"/>
            <w:szCs w:val="22"/>
            <w:rPrChange w:id="975" w:author="Gergo" w:date="2017-11-25T13:10:00Z">
              <w:rPr>
                <w:rFonts w:ascii="Consolas" w:hAnsi="Consolas"/>
              </w:rPr>
            </w:rPrChange>
          </w:rPr>
          <w:t>intersections</w:t>
        </w:r>
        <w:proofErr w:type="spellEnd"/>
      </w:ins>
    </w:p>
    <w:p w14:paraId="05332C7B" w14:textId="77777777" w:rsidR="00F71781" w:rsidRPr="003355B9" w:rsidRDefault="00F71781">
      <w:pPr>
        <w:spacing w:line="240" w:lineRule="auto"/>
        <w:ind w:firstLine="0"/>
        <w:rPr>
          <w:ins w:id="976" w:author="Gergo" w:date="2017-11-24T10:44:00Z"/>
          <w:rFonts w:ascii="Consolas" w:hAnsi="Consolas"/>
          <w:sz w:val="22"/>
          <w:szCs w:val="22"/>
          <w:rPrChange w:id="977" w:author="Gergo" w:date="2017-11-25T13:10:00Z">
            <w:rPr>
              <w:ins w:id="978" w:author="Gergo" w:date="2017-11-24T10:44:00Z"/>
              <w:rFonts w:ascii="Consolas" w:hAnsi="Consolas"/>
            </w:rPr>
          </w:rPrChange>
        </w:rPr>
        <w:pPrChange w:id="979" w:author="Gergo" w:date="2017-11-24T10:46:00Z">
          <w:pPr>
            <w:ind w:firstLine="0"/>
          </w:pPr>
        </w:pPrChange>
      </w:pPr>
      <w:ins w:id="980" w:author="Gergo" w:date="2017-11-24T10:44:00Z">
        <w:r w:rsidRPr="003355B9">
          <w:rPr>
            <w:rFonts w:ascii="Consolas" w:hAnsi="Consolas"/>
            <w:sz w:val="22"/>
            <w:szCs w:val="22"/>
            <w:rPrChange w:id="981"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982" w:author="Gergo" w:date="2017-11-24T10:44:00Z"/>
          <w:rFonts w:ascii="Consolas" w:hAnsi="Consolas"/>
          <w:sz w:val="22"/>
          <w:szCs w:val="22"/>
          <w:rPrChange w:id="983" w:author="Gergo" w:date="2017-11-25T13:10:00Z">
            <w:rPr>
              <w:ins w:id="984" w:author="Gergo" w:date="2017-11-24T10:44:00Z"/>
              <w:rFonts w:ascii="Consolas" w:hAnsi="Consolas"/>
            </w:rPr>
          </w:rPrChange>
        </w:rPr>
        <w:pPrChange w:id="985" w:author="Gergo" w:date="2017-11-24T10:46:00Z">
          <w:pPr>
            <w:ind w:firstLine="0"/>
          </w:pPr>
        </w:pPrChange>
      </w:pPr>
      <w:ins w:id="986" w:author="Gergo" w:date="2017-11-24T10:44:00Z">
        <w:r w:rsidRPr="003355B9">
          <w:rPr>
            <w:rFonts w:ascii="Consolas" w:hAnsi="Consolas"/>
            <w:sz w:val="22"/>
            <w:szCs w:val="22"/>
            <w:rPrChange w:id="987"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988" w:author="Gergo" w:date="2017-11-24T10:46:00Z"/>
          <w:rFonts w:ascii="Consolas" w:hAnsi="Consolas"/>
          <w:sz w:val="22"/>
          <w:szCs w:val="22"/>
        </w:rPr>
        <w:pPrChange w:id="989" w:author="Gergo" w:date="2017-11-24T10:46:00Z">
          <w:pPr>
            <w:ind w:firstLine="0"/>
          </w:pPr>
        </w:pPrChange>
      </w:pPr>
      <w:ins w:id="990" w:author="Gergo" w:date="2017-11-24T10:44:00Z">
        <w:r w:rsidRPr="003355B9">
          <w:rPr>
            <w:rFonts w:ascii="Consolas" w:hAnsi="Consolas"/>
            <w:sz w:val="22"/>
            <w:szCs w:val="22"/>
            <w:rPrChange w:id="991" w:author="Gergo" w:date="2017-11-25T13:10:00Z">
              <w:rPr>
                <w:rFonts w:ascii="Consolas" w:hAnsi="Consolas"/>
              </w:rPr>
            </w:rPrChange>
          </w:rPr>
          <w:t>}</w:t>
        </w:r>
      </w:ins>
    </w:p>
    <w:p w14:paraId="3387C025" w14:textId="77777777" w:rsidR="00F71781" w:rsidRPr="003355B9" w:rsidRDefault="00F71781">
      <w:pPr>
        <w:spacing w:line="240" w:lineRule="auto"/>
        <w:ind w:firstLine="0"/>
        <w:rPr>
          <w:ins w:id="992" w:author="Gergo" w:date="2017-11-24T10:44:00Z"/>
          <w:rFonts w:ascii="Consolas" w:hAnsi="Consolas"/>
          <w:sz w:val="22"/>
          <w:szCs w:val="22"/>
          <w:rPrChange w:id="993" w:author="Gergo" w:date="2017-11-25T13:10:00Z">
            <w:rPr>
              <w:ins w:id="994" w:author="Gergo" w:date="2017-11-24T10:44:00Z"/>
              <w:rFonts w:ascii="Consolas" w:hAnsi="Consolas"/>
            </w:rPr>
          </w:rPrChange>
        </w:rPr>
        <w:pPrChange w:id="995" w:author="Gergo" w:date="2017-11-24T10:46:00Z">
          <w:pPr>
            <w:ind w:firstLine="0"/>
          </w:pPr>
        </w:pPrChange>
      </w:pPr>
    </w:p>
    <w:p w14:paraId="0800D993" w14:textId="77777777" w:rsidR="00F71781" w:rsidRPr="003355B9" w:rsidRDefault="00F71781">
      <w:pPr>
        <w:spacing w:line="240" w:lineRule="auto"/>
        <w:ind w:firstLine="0"/>
        <w:rPr>
          <w:ins w:id="996" w:author="Gergo" w:date="2017-11-24T10:44:00Z"/>
          <w:rFonts w:ascii="Consolas" w:hAnsi="Consolas"/>
          <w:sz w:val="22"/>
          <w:szCs w:val="22"/>
          <w:rPrChange w:id="997" w:author="Gergo" w:date="2017-11-25T13:10:00Z">
            <w:rPr>
              <w:ins w:id="998" w:author="Gergo" w:date="2017-11-24T10:44:00Z"/>
              <w:rFonts w:ascii="Consolas" w:hAnsi="Consolas"/>
            </w:rPr>
          </w:rPrChange>
        </w:rPr>
        <w:pPrChange w:id="999" w:author="Gergo" w:date="2017-11-24T10:46:00Z">
          <w:pPr>
            <w:ind w:firstLine="0"/>
          </w:pPr>
        </w:pPrChange>
      </w:pPr>
      <w:proofErr w:type="spellStart"/>
      <w:proofErr w:type="gramStart"/>
      <w:ins w:id="1000" w:author="Gergo" w:date="2017-11-24T10:44:00Z">
        <w:r w:rsidRPr="003355B9">
          <w:rPr>
            <w:rFonts w:ascii="Consolas" w:hAnsi="Consolas"/>
            <w:sz w:val="22"/>
            <w:szCs w:val="22"/>
            <w:rPrChange w:id="1001" w:author="Gergo" w:date="2017-11-25T13:10:00Z">
              <w:rPr>
                <w:rFonts w:ascii="Consolas" w:hAnsi="Consolas"/>
              </w:rPr>
            </w:rPrChange>
          </w:rPr>
          <w:t>getTangentsFromPoint</w:t>
        </w:r>
        <w:proofErr w:type="spellEnd"/>
        <w:r w:rsidRPr="003355B9">
          <w:rPr>
            <w:rFonts w:ascii="Consolas" w:hAnsi="Consolas"/>
            <w:sz w:val="22"/>
            <w:szCs w:val="22"/>
            <w:rPrChange w:id="1002" w:author="Gergo" w:date="2017-11-25T13:10:00Z">
              <w:rPr>
                <w:rFonts w:ascii="Consolas" w:hAnsi="Consolas"/>
              </w:rPr>
            </w:rPrChange>
          </w:rPr>
          <w:t>(</w:t>
        </w:r>
        <w:proofErr w:type="gramEnd"/>
        <w:r w:rsidRPr="003355B9">
          <w:rPr>
            <w:rFonts w:ascii="Consolas" w:hAnsi="Consolas"/>
            <w:sz w:val="22"/>
            <w:szCs w:val="22"/>
            <w:rPrChange w:id="1003" w:author="Gergo" w:date="2017-11-25T13:10:00Z">
              <w:rPr>
                <w:rFonts w:ascii="Consolas" w:hAnsi="Consolas"/>
              </w:rPr>
            </w:rPrChange>
          </w:rPr>
          <w:t xml:space="preserve">out t1, out t2, </w:t>
        </w:r>
        <w:proofErr w:type="spellStart"/>
        <w:r w:rsidRPr="003355B9">
          <w:rPr>
            <w:rFonts w:ascii="Consolas" w:hAnsi="Consolas"/>
            <w:sz w:val="22"/>
            <w:szCs w:val="22"/>
            <w:rPrChange w:id="1004" w:author="Gergo" w:date="2017-11-25T13:10:00Z">
              <w:rPr>
                <w:rFonts w:ascii="Consolas" w:hAnsi="Consolas"/>
              </w:rPr>
            </w:rPrChange>
          </w:rPr>
          <w:t>catPosition</w:t>
        </w:r>
        <w:proofErr w:type="spellEnd"/>
        <w:r w:rsidRPr="003355B9">
          <w:rPr>
            <w:rFonts w:ascii="Consolas" w:hAnsi="Consolas"/>
            <w:sz w:val="22"/>
            <w:szCs w:val="22"/>
            <w:rPrChange w:id="1005" w:author="Gergo" w:date="2017-11-25T13:10:00Z">
              <w:rPr>
                <w:rFonts w:ascii="Consolas" w:hAnsi="Consolas"/>
              </w:rPr>
            </w:rPrChange>
          </w:rPr>
          <w:t>){</w:t>
        </w:r>
      </w:ins>
    </w:p>
    <w:p w14:paraId="23A7999F" w14:textId="77777777" w:rsidR="00F71781" w:rsidRPr="003355B9" w:rsidRDefault="00F71781">
      <w:pPr>
        <w:spacing w:line="240" w:lineRule="auto"/>
        <w:ind w:firstLine="0"/>
        <w:rPr>
          <w:ins w:id="1006" w:author="Gergo" w:date="2017-11-24T10:44:00Z"/>
          <w:rFonts w:ascii="Consolas" w:hAnsi="Consolas"/>
          <w:sz w:val="22"/>
          <w:szCs w:val="22"/>
          <w:rPrChange w:id="1007" w:author="Gergo" w:date="2017-11-25T13:10:00Z">
            <w:rPr>
              <w:ins w:id="1008" w:author="Gergo" w:date="2017-11-24T10:44:00Z"/>
              <w:rFonts w:ascii="Consolas" w:hAnsi="Consolas"/>
            </w:rPr>
          </w:rPrChange>
        </w:rPr>
        <w:pPrChange w:id="1009" w:author="Gergo" w:date="2017-11-24T10:46:00Z">
          <w:pPr>
            <w:ind w:firstLine="0"/>
          </w:pPr>
        </w:pPrChange>
      </w:pPr>
      <w:ins w:id="1010" w:author="Gergo" w:date="2017-11-24T10:44:00Z">
        <w:r w:rsidRPr="003355B9">
          <w:rPr>
            <w:rFonts w:ascii="Consolas" w:hAnsi="Consolas"/>
            <w:sz w:val="22"/>
            <w:szCs w:val="22"/>
            <w:rPrChange w:id="1011" w:author="Gergo" w:date="2017-11-25T13:10:00Z">
              <w:rPr>
                <w:rFonts w:ascii="Consolas" w:hAnsi="Consolas"/>
              </w:rPr>
            </w:rPrChange>
          </w:rPr>
          <w:tab/>
        </w:r>
        <w:proofErr w:type="spellStart"/>
        <w:r w:rsidRPr="003355B9">
          <w:rPr>
            <w:rFonts w:ascii="Consolas" w:hAnsi="Consolas"/>
            <w:sz w:val="22"/>
            <w:szCs w:val="22"/>
            <w:rPrChange w:id="1012" w:author="Gergo" w:date="2017-11-25T13:10:00Z">
              <w:rPr>
                <w:rFonts w:ascii="Consolas" w:hAnsi="Consolas"/>
              </w:rPr>
            </w:rPrChange>
          </w:rPr>
          <w:t>distance</w:t>
        </w:r>
        <w:proofErr w:type="spellEnd"/>
        <w:r w:rsidRPr="003355B9">
          <w:rPr>
            <w:rFonts w:ascii="Consolas" w:hAnsi="Consolas"/>
            <w:sz w:val="22"/>
            <w:szCs w:val="22"/>
            <w:rPrChange w:id="1013" w:author="Gergo" w:date="2017-11-25T13:10:00Z">
              <w:rPr>
                <w:rFonts w:ascii="Consolas" w:hAnsi="Consolas"/>
              </w:rPr>
            </w:rPrChange>
          </w:rPr>
          <w:t xml:space="preserve"> = </w:t>
        </w:r>
        <w:proofErr w:type="spellStart"/>
        <w:r w:rsidRPr="003355B9">
          <w:rPr>
            <w:rFonts w:ascii="Consolas" w:hAnsi="Consolas"/>
            <w:sz w:val="22"/>
            <w:szCs w:val="22"/>
            <w:rPrChange w:id="1014" w:author="Gergo" w:date="2017-11-25T13:10:00Z">
              <w:rPr>
                <w:rFonts w:ascii="Consolas" w:hAnsi="Consolas"/>
              </w:rPr>
            </w:rPrChange>
          </w:rPr>
          <w:t>catPostion</w:t>
        </w:r>
        <w:proofErr w:type="spellEnd"/>
        <w:r w:rsidRPr="003355B9">
          <w:rPr>
            <w:rFonts w:ascii="Consolas" w:hAnsi="Consolas"/>
            <w:sz w:val="22"/>
            <w:szCs w:val="22"/>
            <w:rPrChange w:id="1015" w:author="Gergo" w:date="2017-11-25T13:10:00Z">
              <w:rPr>
                <w:rFonts w:ascii="Consolas" w:hAnsi="Consolas"/>
              </w:rPr>
            </w:rPrChange>
          </w:rPr>
          <w:t xml:space="preserve"> </w:t>
        </w:r>
        <w:proofErr w:type="spellStart"/>
        <w:r w:rsidRPr="003355B9">
          <w:rPr>
            <w:rFonts w:ascii="Consolas" w:hAnsi="Consolas"/>
            <w:sz w:val="22"/>
            <w:szCs w:val="22"/>
            <w:rPrChange w:id="1016" w:author="Gergo" w:date="2017-11-25T13:10:00Z">
              <w:rPr>
                <w:rFonts w:ascii="Consolas" w:hAnsi="Consolas"/>
              </w:rPr>
            </w:rPrChange>
          </w:rPr>
          <w:t>to</w:t>
        </w:r>
        <w:proofErr w:type="spellEnd"/>
        <w:r w:rsidRPr="003355B9">
          <w:rPr>
            <w:rFonts w:ascii="Consolas" w:hAnsi="Consolas"/>
            <w:sz w:val="22"/>
            <w:szCs w:val="22"/>
            <w:rPrChange w:id="1017" w:author="Gergo" w:date="2017-11-25T13:10:00Z">
              <w:rPr>
                <w:rFonts w:ascii="Consolas" w:hAnsi="Consolas"/>
              </w:rPr>
            </w:rPrChange>
          </w:rPr>
          <w:t xml:space="preserve"> </w:t>
        </w:r>
        <w:proofErr w:type="spellStart"/>
        <w:r w:rsidRPr="003355B9">
          <w:rPr>
            <w:rFonts w:ascii="Consolas" w:hAnsi="Consolas"/>
            <w:sz w:val="22"/>
            <w:szCs w:val="22"/>
            <w:rPrChange w:id="1018" w:author="Gergo" w:date="2017-11-25T13:10:00Z">
              <w:rPr>
                <w:rFonts w:ascii="Consolas" w:hAnsi="Consolas"/>
              </w:rPr>
            </w:rPrChange>
          </w:rPr>
          <w:t>playerPosition</w:t>
        </w:r>
        <w:proofErr w:type="spellEnd"/>
      </w:ins>
    </w:p>
    <w:p w14:paraId="6FBD2B98" w14:textId="77777777" w:rsidR="00F71781" w:rsidRPr="003355B9" w:rsidRDefault="00F71781">
      <w:pPr>
        <w:spacing w:line="240" w:lineRule="auto"/>
        <w:ind w:firstLine="0"/>
        <w:rPr>
          <w:ins w:id="1019" w:author="Gergo" w:date="2017-11-24T10:44:00Z"/>
          <w:rFonts w:ascii="Consolas" w:hAnsi="Consolas"/>
          <w:sz w:val="22"/>
          <w:szCs w:val="22"/>
          <w:rPrChange w:id="1020" w:author="Gergo" w:date="2017-11-25T13:10:00Z">
            <w:rPr>
              <w:ins w:id="1021" w:author="Gergo" w:date="2017-11-24T10:44:00Z"/>
              <w:rFonts w:ascii="Consolas" w:hAnsi="Consolas"/>
            </w:rPr>
          </w:rPrChange>
        </w:rPr>
        <w:pPrChange w:id="1022" w:author="Gergo" w:date="2017-11-24T10:46:00Z">
          <w:pPr>
            <w:ind w:firstLine="0"/>
          </w:pPr>
        </w:pPrChange>
      </w:pPr>
      <w:ins w:id="1023" w:author="Gergo" w:date="2017-11-24T10:44:00Z">
        <w:r w:rsidRPr="003355B9">
          <w:rPr>
            <w:rFonts w:ascii="Consolas" w:hAnsi="Consolas"/>
            <w:sz w:val="22"/>
            <w:szCs w:val="22"/>
            <w:rPrChange w:id="1024" w:author="Gergo" w:date="2017-11-25T13:10:00Z">
              <w:rPr>
                <w:rFonts w:ascii="Consolas" w:hAnsi="Consolas"/>
              </w:rPr>
            </w:rPrChange>
          </w:rPr>
          <w:tab/>
        </w:r>
        <w:proofErr w:type="spellStart"/>
        <w:r w:rsidRPr="003355B9">
          <w:rPr>
            <w:rFonts w:ascii="Consolas" w:hAnsi="Consolas"/>
            <w:sz w:val="22"/>
            <w:szCs w:val="22"/>
            <w:rPrChange w:id="1025" w:author="Gergo" w:date="2017-11-25T13:10:00Z">
              <w:rPr>
                <w:rFonts w:ascii="Consolas" w:hAnsi="Consolas"/>
              </w:rPr>
            </w:rPrChange>
          </w:rPr>
          <w:t>playerCircle</w:t>
        </w:r>
        <w:proofErr w:type="spellEnd"/>
        <w:r w:rsidRPr="003355B9">
          <w:rPr>
            <w:rFonts w:ascii="Consolas" w:hAnsi="Consolas"/>
            <w:sz w:val="22"/>
            <w:szCs w:val="22"/>
            <w:rPrChange w:id="1026" w:author="Gergo" w:date="2017-11-25T13:10:00Z">
              <w:rPr>
                <w:rFonts w:ascii="Consolas" w:hAnsi="Consolas"/>
              </w:rPr>
            </w:rPrChange>
          </w:rPr>
          <w:t xml:space="preserve"> = (center = </w:t>
        </w:r>
        <w:proofErr w:type="spellStart"/>
        <w:r w:rsidRPr="003355B9">
          <w:rPr>
            <w:rFonts w:ascii="Consolas" w:hAnsi="Consolas"/>
            <w:sz w:val="22"/>
            <w:szCs w:val="22"/>
            <w:rPrChange w:id="1027" w:author="Gergo" w:date="2017-11-25T13:10:00Z">
              <w:rPr>
                <w:rFonts w:ascii="Consolas" w:hAnsi="Consolas"/>
              </w:rPr>
            </w:rPrChange>
          </w:rPr>
          <w:t>player.pos</w:t>
        </w:r>
        <w:proofErr w:type="spellEnd"/>
        <w:r w:rsidRPr="003355B9">
          <w:rPr>
            <w:rFonts w:ascii="Consolas" w:hAnsi="Consolas"/>
            <w:sz w:val="22"/>
            <w:szCs w:val="22"/>
            <w:rPrChange w:id="1028" w:author="Gergo" w:date="2017-11-25T13:10:00Z">
              <w:rPr>
                <w:rFonts w:ascii="Consolas" w:hAnsi="Consolas"/>
              </w:rPr>
            </w:rPrChange>
          </w:rPr>
          <w:t xml:space="preserve">, </w:t>
        </w:r>
        <w:proofErr w:type="spellStart"/>
        <w:r w:rsidRPr="003355B9">
          <w:rPr>
            <w:rFonts w:ascii="Consolas" w:hAnsi="Consolas"/>
            <w:sz w:val="22"/>
            <w:szCs w:val="22"/>
            <w:rPrChange w:id="1029" w:author="Gergo" w:date="2017-11-25T13:10:00Z">
              <w:rPr>
                <w:rFonts w:ascii="Consolas" w:hAnsi="Consolas"/>
              </w:rPr>
            </w:rPrChange>
          </w:rPr>
          <w:t>radius</w:t>
        </w:r>
        <w:proofErr w:type="spellEnd"/>
        <w:r w:rsidRPr="003355B9">
          <w:rPr>
            <w:rFonts w:ascii="Consolas" w:hAnsi="Consolas"/>
            <w:sz w:val="22"/>
            <w:szCs w:val="22"/>
            <w:rPrChange w:id="1030" w:author="Gergo" w:date="2017-11-25T13:10:00Z">
              <w:rPr>
                <w:rFonts w:ascii="Consolas" w:hAnsi="Consolas"/>
              </w:rPr>
            </w:rPrChange>
          </w:rPr>
          <w:t xml:space="preserve"> = </w:t>
        </w:r>
        <w:proofErr w:type="spellStart"/>
        <w:proofErr w:type="gramStart"/>
        <w:r w:rsidRPr="003355B9">
          <w:rPr>
            <w:rFonts w:ascii="Consolas" w:hAnsi="Consolas"/>
            <w:sz w:val="22"/>
            <w:szCs w:val="22"/>
            <w:rPrChange w:id="1031" w:author="Gergo" w:date="2017-11-25T13:10:00Z">
              <w:rPr>
                <w:rFonts w:ascii="Consolas" w:hAnsi="Consolas"/>
              </w:rPr>
            </w:rPrChange>
          </w:rPr>
          <w:t>playerAvoidRange</w:t>
        </w:r>
        <w:proofErr w:type="spellEnd"/>
        <w:r w:rsidRPr="003355B9">
          <w:rPr>
            <w:rFonts w:ascii="Consolas" w:hAnsi="Consolas"/>
            <w:sz w:val="22"/>
            <w:szCs w:val="22"/>
            <w:rPrChange w:id="1032" w:author="Gergo" w:date="2017-11-25T13:10:00Z">
              <w:rPr>
                <w:rFonts w:ascii="Consolas" w:hAnsi="Consolas"/>
              </w:rPr>
            </w:rPrChange>
          </w:rPr>
          <w:t xml:space="preserve"> )</w:t>
        </w:r>
        <w:proofErr w:type="gramEnd"/>
      </w:ins>
    </w:p>
    <w:p w14:paraId="400E8D6E" w14:textId="71577FC2" w:rsidR="00F71781" w:rsidRPr="003355B9" w:rsidRDefault="00F71781">
      <w:pPr>
        <w:spacing w:line="240" w:lineRule="auto"/>
        <w:ind w:firstLine="0"/>
        <w:rPr>
          <w:ins w:id="1033" w:author="Gergo" w:date="2017-11-24T10:44:00Z"/>
          <w:rFonts w:ascii="Consolas" w:hAnsi="Consolas"/>
          <w:sz w:val="22"/>
          <w:szCs w:val="22"/>
          <w:rPrChange w:id="1034" w:author="Gergo" w:date="2017-11-25T13:10:00Z">
            <w:rPr>
              <w:ins w:id="1035" w:author="Gergo" w:date="2017-11-24T10:44:00Z"/>
              <w:rFonts w:ascii="Consolas" w:hAnsi="Consolas"/>
            </w:rPr>
          </w:rPrChange>
        </w:rPr>
        <w:pPrChange w:id="1036" w:author="Gergo" w:date="2017-11-24T10:46:00Z">
          <w:pPr>
            <w:ind w:firstLine="0"/>
          </w:pPr>
        </w:pPrChange>
      </w:pPr>
      <w:ins w:id="1037" w:author="Gergo" w:date="2017-11-24T10:44:00Z">
        <w:r w:rsidRPr="003355B9">
          <w:rPr>
            <w:rFonts w:ascii="Consolas" w:hAnsi="Consolas"/>
            <w:sz w:val="22"/>
            <w:szCs w:val="22"/>
            <w:rPrChange w:id="1038" w:author="Gergo" w:date="2017-11-25T13:10:00Z">
              <w:rPr>
                <w:rFonts w:ascii="Consolas" w:hAnsi="Consolas"/>
              </w:rPr>
            </w:rPrChange>
          </w:rPr>
          <w:tab/>
        </w:r>
        <w:proofErr w:type="spellStart"/>
        <w:r w:rsidRPr="003355B9">
          <w:rPr>
            <w:rFonts w:ascii="Consolas" w:hAnsi="Consolas"/>
            <w:sz w:val="22"/>
            <w:szCs w:val="22"/>
            <w:rPrChange w:id="1039" w:author="Gergo" w:date="2017-11-25T13:10:00Z">
              <w:rPr>
                <w:rFonts w:ascii="Consolas" w:hAnsi="Consolas"/>
              </w:rPr>
            </w:rPrChange>
          </w:rPr>
          <w:t>catCircle</w:t>
        </w:r>
        <w:proofErr w:type="spellEnd"/>
        <w:r w:rsidRPr="003355B9">
          <w:rPr>
            <w:rFonts w:ascii="Consolas" w:hAnsi="Consolas"/>
            <w:sz w:val="22"/>
            <w:szCs w:val="22"/>
            <w:rPrChange w:id="1040" w:author="Gergo" w:date="2017-11-25T13:10:00Z">
              <w:rPr>
                <w:rFonts w:ascii="Consolas" w:hAnsi="Consolas"/>
              </w:rPr>
            </w:rPrChange>
          </w:rPr>
          <w:t xml:space="preserve"> = (center = </w:t>
        </w:r>
        <w:proofErr w:type="spellStart"/>
        <w:r w:rsidRPr="003355B9">
          <w:rPr>
            <w:rFonts w:ascii="Consolas" w:hAnsi="Consolas"/>
            <w:sz w:val="22"/>
            <w:szCs w:val="22"/>
            <w:rPrChange w:id="1041" w:author="Gergo" w:date="2017-11-25T13:10:00Z">
              <w:rPr>
                <w:rFonts w:ascii="Consolas" w:hAnsi="Consolas"/>
              </w:rPr>
            </w:rPrChange>
          </w:rPr>
          <w:t>cat.pos</w:t>
        </w:r>
        <w:proofErr w:type="spellEnd"/>
        <w:r w:rsidRPr="003355B9">
          <w:rPr>
            <w:rFonts w:ascii="Consolas" w:hAnsi="Consolas"/>
            <w:sz w:val="22"/>
            <w:szCs w:val="22"/>
            <w:rPrChange w:id="1042" w:author="Gergo" w:date="2017-11-25T13:10:00Z">
              <w:rPr>
                <w:rFonts w:ascii="Consolas" w:hAnsi="Consolas"/>
              </w:rPr>
            </w:rPrChange>
          </w:rPr>
          <w:t xml:space="preserve">, </w:t>
        </w:r>
        <w:proofErr w:type="spellStart"/>
        <w:r w:rsidRPr="003355B9">
          <w:rPr>
            <w:rFonts w:ascii="Consolas" w:hAnsi="Consolas"/>
            <w:sz w:val="22"/>
            <w:szCs w:val="22"/>
            <w:rPrChange w:id="1043" w:author="Gergo" w:date="2017-11-25T13:10:00Z">
              <w:rPr>
                <w:rFonts w:ascii="Consolas" w:hAnsi="Consolas"/>
              </w:rPr>
            </w:rPrChange>
          </w:rPr>
          <w:t>radius</w:t>
        </w:r>
        <w:proofErr w:type="spellEnd"/>
        <w:r w:rsidRPr="003355B9">
          <w:rPr>
            <w:rFonts w:ascii="Consolas" w:hAnsi="Consolas"/>
            <w:sz w:val="22"/>
            <w:szCs w:val="22"/>
            <w:rPrChange w:id="1044" w:author="Gergo" w:date="2017-11-25T13:10:00Z">
              <w:rPr>
                <w:rFonts w:ascii="Consolas" w:hAnsi="Consolas"/>
              </w:rPr>
            </w:rPrChange>
          </w:rPr>
          <w:t xml:space="preserve"> = </w:t>
        </w:r>
        <w:proofErr w:type="spellStart"/>
        <w:proofErr w:type="gramStart"/>
        <w:r w:rsidRPr="003355B9">
          <w:rPr>
            <w:rFonts w:ascii="Consolas" w:hAnsi="Consolas"/>
            <w:sz w:val="22"/>
            <w:szCs w:val="22"/>
            <w:rPrChange w:id="1045" w:author="Gergo" w:date="2017-11-25T13:10:00Z">
              <w:rPr>
                <w:rFonts w:ascii="Consolas" w:hAnsi="Consolas"/>
              </w:rPr>
            </w:rPrChange>
          </w:rPr>
          <w:t>distance</w:t>
        </w:r>
        <w:proofErr w:type="spellEnd"/>
        <w:r w:rsidRPr="003355B9">
          <w:rPr>
            <w:rFonts w:ascii="Consolas" w:hAnsi="Consolas"/>
            <w:sz w:val="22"/>
            <w:szCs w:val="22"/>
            <w:rPrChange w:id="1046" w:author="Gergo" w:date="2017-11-25T13:10:00Z">
              <w:rPr>
                <w:rFonts w:ascii="Consolas" w:hAnsi="Consolas"/>
              </w:rPr>
            </w:rPrChange>
          </w:rPr>
          <w:t xml:space="preserve"> )</w:t>
        </w:r>
        <w:proofErr w:type="gramEnd"/>
        <w:r w:rsidRPr="003355B9">
          <w:rPr>
            <w:rFonts w:ascii="Consolas" w:hAnsi="Consolas"/>
            <w:sz w:val="22"/>
            <w:szCs w:val="22"/>
            <w:rPrChange w:id="1047" w:author="Gergo" w:date="2017-11-25T13:10:00Z">
              <w:rPr>
                <w:rFonts w:ascii="Consolas" w:hAnsi="Consolas"/>
              </w:rPr>
            </w:rPrChange>
          </w:rPr>
          <w:tab/>
        </w:r>
      </w:ins>
    </w:p>
    <w:p w14:paraId="0B47C809" w14:textId="07D3E87B" w:rsidR="00F71781" w:rsidRPr="003355B9" w:rsidRDefault="00F71781">
      <w:pPr>
        <w:spacing w:line="240" w:lineRule="auto"/>
        <w:ind w:firstLine="0"/>
        <w:rPr>
          <w:ins w:id="1048" w:author="Gergo" w:date="2017-11-24T10:44:00Z"/>
          <w:rFonts w:ascii="Consolas" w:hAnsi="Consolas"/>
          <w:sz w:val="22"/>
          <w:szCs w:val="22"/>
          <w:rPrChange w:id="1049" w:author="Gergo" w:date="2017-11-25T13:10:00Z">
            <w:rPr>
              <w:ins w:id="1050" w:author="Gergo" w:date="2017-11-24T10:44:00Z"/>
              <w:rFonts w:ascii="Consolas" w:hAnsi="Consolas"/>
            </w:rPr>
          </w:rPrChange>
        </w:rPr>
        <w:pPrChange w:id="1051" w:author="Gergo" w:date="2017-11-24T10:46:00Z">
          <w:pPr>
            <w:ind w:firstLine="0"/>
          </w:pPr>
        </w:pPrChange>
      </w:pPr>
      <w:ins w:id="1052" w:author="Gergo" w:date="2017-11-24T10:44:00Z">
        <w:r w:rsidRPr="003355B9">
          <w:rPr>
            <w:rFonts w:ascii="Consolas" w:hAnsi="Consolas"/>
            <w:sz w:val="22"/>
            <w:szCs w:val="22"/>
            <w:rPrChange w:id="1053" w:author="Gergo" w:date="2017-11-25T13:10:00Z">
              <w:rPr>
                <w:rFonts w:ascii="Consolas" w:hAnsi="Consolas"/>
              </w:rPr>
            </w:rPrChange>
          </w:rPr>
          <w:tab/>
        </w:r>
        <w:proofErr w:type="spellStart"/>
        <w:proofErr w:type="gramStart"/>
        <w:r w:rsidRPr="003355B9">
          <w:rPr>
            <w:rFonts w:ascii="Consolas" w:hAnsi="Consolas"/>
            <w:sz w:val="22"/>
            <w:szCs w:val="22"/>
            <w:rPrChange w:id="1054" w:author="Gergo" w:date="2017-11-25T13:10:00Z">
              <w:rPr>
                <w:rFonts w:ascii="Consolas" w:hAnsi="Consolas"/>
              </w:rPr>
            </w:rPrChange>
          </w:rPr>
          <w:t>circlesIntersections</w:t>
        </w:r>
        <w:proofErr w:type="spellEnd"/>
        <w:r w:rsidRPr="003355B9">
          <w:rPr>
            <w:rFonts w:ascii="Consolas" w:hAnsi="Consolas"/>
            <w:sz w:val="22"/>
            <w:szCs w:val="22"/>
            <w:rPrChange w:id="1055" w:author="Gergo" w:date="2017-11-25T13:10:00Z">
              <w:rPr>
                <w:rFonts w:ascii="Consolas" w:hAnsi="Consolas"/>
              </w:rPr>
            </w:rPrChange>
          </w:rPr>
          <w:t>(</w:t>
        </w:r>
        <w:proofErr w:type="gramEnd"/>
        <w:r w:rsidRPr="003355B9">
          <w:rPr>
            <w:rFonts w:ascii="Consolas" w:hAnsi="Consolas"/>
            <w:sz w:val="22"/>
            <w:szCs w:val="22"/>
            <w:rPrChange w:id="1056" w:author="Gergo" w:date="2017-11-25T13:10:00Z">
              <w:rPr>
                <w:rFonts w:ascii="Consolas" w:hAnsi="Consolas"/>
              </w:rPr>
            </w:rPrChange>
          </w:rPr>
          <w:t>playerCircle,catCircle,t1,t2)</w:t>
        </w:r>
      </w:ins>
    </w:p>
    <w:p w14:paraId="1A2C113D" w14:textId="2A30A793" w:rsidR="00F71781" w:rsidRPr="003355B9" w:rsidRDefault="00F71781">
      <w:pPr>
        <w:spacing w:line="240" w:lineRule="auto"/>
        <w:ind w:firstLine="0"/>
        <w:rPr>
          <w:ins w:id="1057" w:author="Gergo" w:date="2017-11-24T10:46:00Z"/>
          <w:rFonts w:ascii="Consolas" w:hAnsi="Consolas"/>
          <w:sz w:val="22"/>
          <w:szCs w:val="22"/>
        </w:rPr>
        <w:pPrChange w:id="1058" w:author="Gergo" w:date="2017-11-24T10:46:00Z">
          <w:pPr>
            <w:ind w:firstLine="0"/>
          </w:pPr>
        </w:pPrChange>
      </w:pPr>
      <w:ins w:id="1059" w:author="Gergo" w:date="2017-11-24T10:44:00Z">
        <w:r w:rsidRPr="003355B9">
          <w:rPr>
            <w:rFonts w:ascii="Consolas" w:hAnsi="Consolas"/>
            <w:sz w:val="22"/>
            <w:szCs w:val="22"/>
            <w:rPrChange w:id="1060" w:author="Gergo" w:date="2017-11-25T13:10:00Z">
              <w:rPr>
                <w:rFonts w:ascii="Consolas" w:hAnsi="Consolas"/>
              </w:rPr>
            </w:rPrChange>
          </w:rPr>
          <w:t>}</w:t>
        </w:r>
      </w:ins>
    </w:p>
    <w:p w14:paraId="27997A1C" w14:textId="77777777" w:rsidR="00F71781" w:rsidRPr="003355B9" w:rsidRDefault="00F71781">
      <w:pPr>
        <w:spacing w:line="240" w:lineRule="auto"/>
        <w:ind w:firstLine="0"/>
        <w:rPr>
          <w:ins w:id="1061" w:author="Gergo" w:date="2017-11-24T10:44:00Z"/>
          <w:rFonts w:ascii="Consolas" w:hAnsi="Consolas"/>
          <w:sz w:val="22"/>
          <w:szCs w:val="22"/>
          <w:rPrChange w:id="1062" w:author="Gergo" w:date="2017-11-25T13:10:00Z">
            <w:rPr>
              <w:ins w:id="1063" w:author="Gergo" w:date="2017-11-24T10:44:00Z"/>
              <w:rFonts w:ascii="Consolas" w:hAnsi="Consolas"/>
            </w:rPr>
          </w:rPrChange>
        </w:rPr>
        <w:pPrChange w:id="1064" w:author="Gergo" w:date="2017-11-24T10:46:00Z">
          <w:pPr>
            <w:ind w:firstLine="0"/>
          </w:pPr>
        </w:pPrChange>
      </w:pPr>
    </w:p>
    <w:p w14:paraId="279E0D8E" w14:textId="77777777" w:rsidR="00F71781" w:rsidRPr="003355B9" w:rsidRDefault="00F71781">
      <w:pPr>
        <w:spacing w:line="240" w:lineRule="auto"/>
        <w:ind w:firstLine="0"/>
        <w:rPr>
          <w:ins w:id="1065" w:author="Gergo" w:date="2017-11-24T10:44:00Z"/>
          <w:rFonts w:ascii="Consolas" w:hAnsi="Consolas"/>
          <w:sz w:val="22"/>
          <w:szCs w:val="22"/>
          <w:rPrChange w:id="1066" w:author="Gergo" w:date="2017-11-25T13:10:00Z">
            <w:rPr>
              <w:ins w:id="1067" w:author="Gergo" w:date="2017-11-24T10:44:00Z"/>
              <w:rFonts w:ascii="Consolas" w:hAnsi="Consolas"/>
            </w:rPr>
          </w:rPrChange>
        </w:rPr>
        <w:pPrChange w:id="1068" w:author="Gergo" w:date="2017-11-24T10:46:00Z">
          <w:pPr>
            <w:ind w:firstLine="0"/>
          </w:pPr>
        </w:pPrChange>
      </w:pPr>
      <w:proofErr w:type="spellStart"/>
      <w:proofErr w:type="gramStart"/>
      <w:ins w:id="1069" w:author="Gergo" w:date="2017-11-24T10:44:00Z">
        <w:r w:rsidRPr="003355B9">
          <w:rPr>
            <w:rFonts w:ascii="Consolas" w:hAnsi="Consolas"/>
            <w:sz w:val="22"/>
            <w:szCs w:val="22"/>
            <w:rPrChange w:id="1070" w:author="Gergo" w:date="2017-11-25T13:10:00Z">
              <w:rPr>
                <w:rFonts w:ascii="Consolas" w:hAnsi="Consolas"/>
              </w:rPr>
            </w:rPrChange>
          </w:rPr>
          <w:t>pickCloserTangent</w:t>
        </w:r>
        <w:proofErr w:type="spellEnd"/>
        <w:r w:rsidRPr="003355B9">
          <w:rPr>
            <w:rFonts w:ascii="Consolas" w:hAnsi="Consolas"/>
            <w:sz w:val="22"/>
            <w:szCs w:val="22"/>
            <w:rPrChange w:id="1071" w:author="Gergo" w:date="2017-11-25T13:10:00Z">
              <w:rPr>
                <w:rFonts w:ascii="Consolas" w:hAnsi="Consolas"/>
              </w:rPr>
            </w:rPrChange>
          </w:rPr>
          <w:t>(</w:t>
        </w:r>
        <w:proofErr w:type="gramEnd"/>
        <w:r w:rsidRPr="003355B9">
          <w:rPr>
            <w:rFonts w:ascii="Consolas" w:hAnsi="Consolas"/>
            <w:sz w:val="22"/>
            <w:szCs w:val="22"/>
            <w:rPrChange w:id="1072" w:author="Gergo" w:date="2017-11-25T13:10:00Z">
              <w:rPr>
                <w:rFonts w:ascii="Consolas" w:hAnsi="Consolas"/>
              </w:rPr>
            </w:rPrChange>
          </w:rPr>
          <w:t>t1,t2){</w:t>
        </w:r>
      </w:ins>
    </w:p>
    <w:p w14:paraId="757AC37E" w14:textId="77777777" w:rsidR="00F71781" w:rsidRPr="003355B9" w:rsidRDefault="00F71781">
      <w:pPr>
        <w:spacing w:line="240" w:lineRule="auto"/>
        <w:ind w:firstLine="0"/>
        <w:rPr>
          <w:ins w:id="1073" w:author="Gergo" w:date="2017-11-24T10:44:00Z"/>
          <w:rFonts w:ascii="Consolas" w:hAnsi="Consolas"/>
          <w:sz w:val="22"/>
          <w:szCs w:val="22"/>
          <w:rPrChange w:id="1074" w:author="Gergo" w:date="2017-11-25T13:10:00Z">
            <w:rPr>
              <w:ins w:id="1075" w:author="Gergo" w:date="2017-11-24T10:44:00Z"/>
              <w:rFonts w:ascii="Consolas" w:hAnsi="Consolas"/>
            </w:rPr>
          </w:rPrChange>
        </w:rPr>
        <w:pPrChange w:id="1076" w:author="Gergo" w:date="2017-11-24T10:46:00Z">
          <w:pPr>
            <w:ind w:firstLine="0"/>
          </w:pPr>
        </w:pPrChange>
      </w:pPr>
      <w:ins w:id="1077" w:author="Gergo" w:date="2017-11-24T10:44:00Z">
        <w:r w:rsidRPr="003355B9">
          <w:rPr>
            <w:rFonts w:ascii="Consolas" w:hAnsi="Consolas"/>
            <w:sz w:val="22"/>
            <w:szCs w:val="22"/>
            <w:rPrChange w:id="1078" w:author="Gergo" w:date="2017-11-25T13:10:00Z">
              <w:rPr>
                <w:rFonts w:ascii="Consolas" w:hAnsi="Consolas"/>
              </w:rPr>
            </w:rPrChange>
          </w:rPr>
          <w:tab/>
          <w:t xml:space="preserve">d1 = </w:t>
        </w:r>
        <w:proofErr w:type="gramStart"/>
        <w:r w:rsidRPr="003355B9">
          <w:rPr>
            <w:rFonts w:ascii="Consolas" w:hAnsi="Consolas"/>
            <w:sz w:val="22"/>
            <w:szCs w:val="22"/>
            <w:rPrChange w:id="1079" w:author="Gergo" w:date="2017-11-25T13:10:00Z">
              <w:rPr>
                <w:rFonts w:ascii="Consolas" w:hAnsi="Consolas"/>
              </w:rPr>
            </w:rPrChange>
          </w:rPr>
          <w:t>t1 ,</w:t>
        </w:r>
        <w:proofErr w:type="gramEnd"/>
        <w:r w:rsidRPr="003355B9">
          <w:rPr>
            <w:rFonts w:ascii="Consolas" w:hAnsi="Consolas"/>
            <w:sz w:val="22"/>
            <w:szCs w:val="22"/>
            <w:rPrChange w:id="1080" w:author="Gergo" w:date="2017-11-25T13:10:00Z">
              <w:rPr>
                <w:rFonts w:ascii="Consolas" w:hAnsi="Consolas"/>
              </w:rPr>
            </w:rPrChange>
          </w:rPr>
          <w:t xml:space="preserve"> </w:t>
        </w:r>
        <w:proofErr w:type="spellStart"/>
        <w:r w:rsidRPr="003355B9">
          <w:rPr>
            <w:rFonts w:ascii="Consolas" w:hAnsi="Consolas"/>
            <w:sz w:val="22"/>
            <w:szCs w:val="22"/>
            <w:rPrChange w:id="1081" w:author="Gergo" w:date="2017-11-25T13:10:00Z">
              <w:rPr>
                <w:rFonts w:ascii="Consolas" w:hAnsi="Consolas"/>
              </w:rPr>
            </w:rPrChange>
          </w:rPr>
          <w:t>player</w:t>
        </w:r>
        <w:proofErr w:type="spellEnd"/>
        <w:r w:rsidRPr="003355B9">
          <w:rPr>
            <w:rFonts w:ascii="Consolas" w:hAnsi="Consolas"/>
            <w:sz w:val="22"/>
            <w:szCs w:val="22"/>
            <w:rPrChange w:id="1082" w:author="Gergo" w:date="2017-11-25T13:10:00Z">
              <w:rPr>
                <w:rFonts w:ascii="Consolas" w:hAnsi="Consolas"/>
              </w:rPr>
            </w:rPrChange>
          </w:rPr>
          <w:t xml:space="preserve"> </w:t>
        </w:r>
        <w:proofErr w:type="spellStart"/>
        <w:r w:rsidRPr="003355B9">
          <w:rPr>
            <w:rFonts w:ascii="Consolas" w:hAnsi="Consolas"/>
            <w:sz w:val="22"/>
            <w:szCs w:val="22"/>
            <w:rPrChange w:id="1083" w:author="Gergo" w:date="2017-11-25T13:10:00Z">
              <w:rPr>
                <w:rFonts w:ascii="Consolas" w:hAnsi="Consolas"/>
              </w:rPr>
            </w:rPrChange>
          </w:rPr>
          <w:t>ditance</w:t>
        </w:r>
        <w:proofErr w:type="spellEnd"/>
      </w:ins>
    </w:p>
    <w:p w14:paraId="01AAC0D9" w14:textId="77777777" w:rsidR="00F71781" w:rsidRPr="003355B9" w:rsidRDefault="00F71781">
      <w:pPr>
        <w:spacing w:line="240" w:lineRule="auto"/>
        <w:ind w:firstLine="0"/>
        <w:rPr>
          <w:ins w:id="1084" w:author="Gergo" w:date="2017-11-24T10:44:00Z"/>
          <w:rFonts w:ascii="Consolas" w:hAnsi="Consolas"/>
          <w:sz w:val="22"/>
          <w:szCs w:val="22"/>
          <w:rPrChange w:id="1085" w:author="Gergo" w:date="2017-11-25T13:10:00Z">
            <w:rPr>
              <w:ins w:id="1086" w:author="Gergo" w:date="2017-11-24T10:44:00Z"/>
              <w:rFonts w:ascii="Consolas" w:hAnsi="Consolas"/>
            </w:rPr>
          </w:rPrChange>
        </w:rPr>
        <w:pPrChange w:id="1087" w:author="Gergo" w:date="2017-11-24T10:46:00Z">
          <w:pPr>
            <w:ind w:firstLine="0"/>
          </w:pPr>
        </w:pPrChange>
      </w:pPr>
      <w:ins w:id="1088" w:author="Gergo" w:date="2017-11-24T10:44:00Z">
        <w:r w:rsidRPr="003355B9">
          <w:rPr>
            <w:rFonts w:ascii="Consolas" w:hAnsi="Consolas"/>
            <w:sz w:val="22"/>
            <w:szCs w:val="22"/>
            <w:rPrChange w:id="1089" w:author="Gergo" w:date="2017-11-25T13:10:00Z">
              <w:rPr>
                <w:rFonts w:ascii="Consolas" w:hAnsi="Consolas"/>
              </w:rPr>
            </w:rPrChange>
          </w:rPr>
          <w:tab/>
          <w:t xml:space="preserve">d2 = </w:t>
        </w:r>
        <w:proofErr w:type="gramStart"/>
        <w:r w:rsidRPr="003355B9">
          <w:rPr>
            <w:rFonts w:ascii="Consolas" w:hAnsi="Consolas"/>
            <w:sz w:val="22"/>
            <w:szCs w:val="22"/>
            <w:rPrChange w:id="1090" w:author="Gergo" w:date="2017-11-25T13:10:00Z">
              <w:rPr>
                <w:rFonts w:ascii="Consolas" w:hAnsi="Consolas"/>
              </w:rPr>
            </w:rPrChange>
          </w:rPr>
          <w:t>t2 ,</w:t>
        </w:r>
        <w:proofErr w:type="gramEnd"/>
        <w:r w:rsidRPr="003355B9">
          <w:rPr>
            <w:rFonts w:ascii="Consolas" w:hAnsi="Consolas"/>
            <w:sz w:val="22"/>
            <w:szCs w:val="22"/>
            <w:rPrChange w:id="1091" w:author="Gergo" w:date="2017-11-25T13:10:00Z">
              <w:rPr>
                <w:rFonts w:ascii="Consolas" w:hAnsi="Consolas"/>
              </w:rPr>
            </w:rPrChange>
          </w:rPr>
          <w:t xml:space="preserve"> </w:t>
        </w:r>
        <w:proofErr w:type="spellStart"/>
        <w:r w:rsidRPr="003355B9">
          <w:rPr>
            <w:rFonts w:ascii="Consolas" w:hAnsi="Consolas"/>
            <w:sz w:val="22"/>
            <w:szCs w:val="22"/>
            <w:rPrChange w:id="1092" w:author="Gergo" w:date="2017-11-25T13:10:00Z">
              <w:rPr>
                <w:rFonts w:ascii="Consolas" w:hAnsi="Consolas"/>
              </w:rPr>
            </w:rPrChange>
          </w:rPr>
          <w:t>player</w:t>
        </w:r>
        <w:proofErr w:type="spellEnd"/>
        <w:r w:rsidRPr="003355B9">
          <w:rPr>
            <w:rFonts w:ascii="Consolas" w:hAnsi="Consolas"/>
            <w:sz w:val="22"/>
            <w:szCs w:val="22"/>
            <w:rPrChange w:id="1093" w:author="Gergo" w:date="2017-11-25T13:10:00Z">
              <w:rPr>
                <w:rFonts w:ascii="Consolas" w:hAnsi="Consolas"/>
              </w:rPr>
            </w:rPrChange>
          </w:rPr>
          <w:t xml:space="preserve"> </w:t>
        </w:r>
        <w:proofErr w:type="spellStart"/>
        <w:r w:rsidRPr="003355B9">
          <w:rPr>
            <w:rFonts w:ascii="Consolas" w:hAnsi="Consolas"/>
            <w:sz w:val="22"/>
            <w:szCs w:val="22"/>
            <w:rPrChange w:id="1094" w:author="Gergo" w:date="2017-11-25T13:10:00Z">
              <w:rPr>
                <w:rFonts w:ascii="Consolas" w:hAnsi="Consolas"/>
              </w:rPr>
            </w:rPrChange>
          </w:rPr>
          <w:t>distance</w:t>
        </w:r>
        <w:proofErr w:type="spellEnd"/>
      </w:ins>
    </w:p>
    <w:p w14:paraId="0EB4F2EB" w14:textId="77777777" w:rsidR="00F71781" w:rsidRPr="003355B9" w:rsidRDefault="00F71781">
      <w:pPr>
        <w:spacing w:line="240" w:lineRule="auto"/>
        <w:ind w:firstLine="0"/>
        <w:rPr>
          <w:ins w:id="1095" w:author="Gergo" w:date="2017-11-24T10:44:00Z"/>
          <w:rFonts w:ascii="Consolas" w:hAnsi="Consolas"/>
          <w:sz w:val="22"/>
          <w:szCs w:val="22"/>
          <w:rPrChange w:id="1096" w:author="Gergo" w:date="2017-11-25T13:10:00Z">
            <w:rPr>
              <w:ins w:id="1097" w:author="Gergo" w:date="2017-11-24T10:44:00Z"/>
              <w:rFonts w:ascii="Consolas" w:hAnsi="Consolas"/>
            </w:rPr>
          </w:rPrChange>
        </w:rPr>
        <w:pPrChange w:id="1098" w:author="Gergo" w:date="2017-11-24T10:46:00Z">
          <w:pPr>
            <w:ind w:firstLine="0"/>
          </w:pPr>
        </w:pPrChange>
      </w:pPr>
      <w:ins w:id="1099" w:author="Gergo" w:date="2017-11-24T10:44:00Z">
        <w:r w:rsidRPr="003355B9">
          <w:rPr>
            <w:rFonts w:ascii="Consolas" w:hAnsi="Consolas"/>
            <w:sz w:val="22"/>
            <w:szCs w:val="22"/>
            <w:rPrChange w:id="1100" w:author="Gergo" w:date="2017-11-25T13:10:00Z">
              <w:rPr>
                <w:rFonts w:ascii="Consolas" w:hAnsi="Consolas"/>
              </w:rPr>
            </w:rPrChange>
          </w:rPr>
          <w:tab/>
        </w:r>
      </w:ins>
    </w:p>
    <w:p w14:paraId="4ED7C9AF" w14:textId="77777777" w:rsidR="00F71781" w:rsidRPr="003355B9" w:rsidRDefault="00F71781">
      <w:pPr>
        <w:spacing w:line="240" w:lineRule="auto"/>
        <w:ind w:firstLine="0"/>
        <w:rPr>
          <w:ins w:id="1101" w:author="Gergo" w:date="2017-11-24T10:44:00Z"/>
          <w:rFonts w:ascii="Consolas" w:hAnsi="Consolas"/>
          <w:sz w:val="22"/>
          <w:szCs w:val="22"/>
          <w:rPrChange w:id="1102" w:author="Gergo" w:date="2017-11-25T13:10:00Z">
            <w:rPr>
              <w:ins w:id="1103" w:author="Gergo" w:date="2017-11-24T10:44:00Z"/>
              <w:rFonts w:ascii="Consolas" w:hAnsi="Consolas"/>
            </w:rPr>
          </w:rPrChange>
        </w:rPr>
        <w:pPrChange w:id="1104" w:author="Gergo" w:date="2017-11-24T10:46:00Z">
          <w:pPr>
            <w:ind w:firstLine="0"/>
          </w:pPr>
        </w:pPrChange>
      </w:pPr>
      <w:ins w:id="1105" w:author="Gergo" w:date="2017-11-24T10:44:00Z">
        <w:r w:rsidRPr="003355B9">
          <w:rPr>
            <w:rFonts w:ascii="Consolas" w:hAnsi="Consolas"/>
            <w:sz w:val="22"/>
            <w:szCs w:val="22"/>
            <w:rPrChange w:id="1106" w:author="Gergo" w:date="2017-11-25T13:10:00Z">
              <w:rPr>
                <w:rFonts w:ascii="Consolas" w:hAnsi="Consolas"/>
              </w:rPr>
            </w:rPrChange>
          </w:rPr>
          <w:tab/>
        </w:r>
        <w:proofErr w:type="spellStart"/>
        <w:r w:rsidRPr="003355B9">
          <w:rPr>
            <w:rFonts w:ascii="Consolas" w:hAnsi="Consolas"/>
            <w:sz w:val="22"/>
            <w:szCs w:val="22"/>
            <w:rPrChange w:id="1107" w:author="Gergo" w:date="2017-11-25T13:10:00Z">
              <w:rPr>
                <w:rFonts w:ascii="Consolas" w:hAnsi="Consolas"/>
              </w:rPr>
            </w:rPrChange>
          </w:rPr>
          <w:t>return</w:t>
        </w:r>
        <w:proofErr w:type="spellEnd"/>
        <w:r w:rsidRPr="003355B9">
          <w:rPr>
            <w:rFonts w:ascii="Consolas" w:hAnsi="Consolas"/>
            <w:sz w:val="22"/>
            <w:szCs w:val="22"/>
            <w:rPrChange w:id="1108" w:author="Gergo" w:date="2017-11-25T13:10:00Z">
              <w:rPr>
                <w:rFonts w:ascii="Consolas" w:hAnsi="Consolas"/>
              </w:rPr>
            </w:rPrChange>
          </w:rPr>
          <w:t xml:space="preserve"> d1 </w:t>
        </w:r>
        <w:proofErr w:type="gramStart"/>
        <w:r w:rsidRPr="003355B9">
          <w:rPr>
            <w:rFonts w:ascii="Consolas" w:hAnsi="Consolas"/>
            <w:sz w:val="22"/>
            <w:szCs w:val="22"/>
            <w:rPrChange w:id="1109" w:author="Gergo" w:date="2017-11-25T13:10:00Z">
              <w:rPr>
                <w:rFonts w:ascii="Consolas" w:hAnsi="Consolas"/>
              </w:rPr>
            </w:rPrChange>
          </w:rPr>
          <w:t>&lt; d2</w:t>
        </w:r>
        <w:proofErr w:type="gramEnd"/>
        <w:r w:rsidRPr="003355B9">
          <w:rPr>
            <w:rFonts w:ascii="Consolas" w:hAnsi="Consolas"/>
            <w:sz w:val="22"/>
            <w:szCs w:val="22"/>
            <w:rPrChange w:id="1110" w:author="Gergo" w:date="2017-11-25T13:10:00Z">
              <w:rPr>
                <w:rFonts w:ascii="Consolas" w:hAnsi="Consolas"/>
              </w:rPr>
            </w:rPrChange>
          </w:rPr>
          <w:t xml:space="preserve"> ? </w:t>
        </w:r>
        <w:proofErr w:type="gramStart"/>
        <w:r w:rsidRPr="003355B9">
          <w:rPr>
            <w:rFonts w:ascii="Consolas" w:hAnsi="Consolas"/>
            <w:sz w:val="22"/>
            <w:szCs w:val="22"/>
            <w:rPrChange w:id="1111" w:author="Gergo" w:date="2017-11-25T13:10:00Z">
              <w:rPr>
                <w:rFonts w:ascii="Consolas" w:hAnsi="Consolas"/>
              </w:rPr>
            </w:rPrChange>
          </w:rPr>
          <w:t>t1 :</w:t>
        </w:r>
        <w:proofErr w:type="gramEnd"/>
        <w:r w:rsidRPr="003355B9">
          <w:rPr>
            <w:rFonts w:ascii="Consolas" w:hAnsi="Consolas"/>
            <w:sz w:val="22"/>
            <w:szCs w:val="22"/>
            <w:rPrChange w:id="1112" w:author="Gergo" w:date="2017-11-25T13:10:00Z">
              <w:rPr>
                <w:rFonts w:ascii="Consolas" w:hAnsi="Consolas"/>
              </w:rPr>
            </w:rPrChange>
          </w:rPr>
          <w:t xml:space="preserve"> t2;</w:t>
        </w:r>
      </w:ins>
    </w:p>
    <w:p w14:paraId="476124C7" w14:textId="77777777" w:rsidR="00F71781" w:rsidRPr="003355B9" w:rsidRDefault="00F71781">
      <w:pPr>
        <w:spacing w:line="240" w:lineRule="auto"/>
        <w:ind w:firstLine="0"/>
        <w:rPr>
          <w:ins w:id="1113" w:author="Gergo" w:date="2017-11-24T10:44:00Z"/>
          <w:rFonts w:ascii="Consolas" w:hAnsi="Consolas"/>
          <w:sz w:val="22"/>
          <w:szCs w:val="22"/>
          <w:rPrChange w:id="1114" w:author="Gergo" w:date="2017-11-25T13:10:00Z">
            <w:rPr>
              <w:ins w:id="1115" w:author="Gergo" w:date="2017-11-24T10:44:00Z"/>
              <w:rFonts w:ascii="Consolas" w:hAnsi="Consolas"/>
            </w:rPr>
          </w:rPrChange>
        </w:rPr>
        <w:pPrChange w:id="1116" w:author="Gergo" w:date="2017-11-24T10:46:00Z">
          <w:pPr>
            <w:ind w:firstLine="0"/>
          </w:pPr>
        </w:pPrChange>
      </w:pPr>
      <w:ins w:id="1117" w:author="Gergo" w:date="2017-11-24T10:44:00Z">
        <w:r w:rsidRPr="003355B9">
          <w:rPr>
            <w:rFonts w:ascii="Consolas" w:hAnsi="Consolas"/>
            <w:sz w:val="22"/>
            <w:szCs w:val="22"/>
            <w:rPrChange w:id="1118" w:author="Gergo" w:date="2017-11-25T13:10:00Z">
              <w:rPr>
                <w:rFonts w:ascii="Consolas" w:hAnsi="Consolas"/>
              </w:rPr>
            </w:rPrChange>
          </w:rPr>
          <w:t>}</w:t>
        </w:r>
      </w:ins>
    </w:p>
    <w:p w14:paraId="74CCB6D7" w14:textId="77777777" w:rsidR="00F71781" w:rsidRPr="003355B9" w:rsidRDefault="00F71781" w:rsidP="00F71781">
      <w:pPr>
        <w:ind w:firstLine="0"/>
        <w:rPr>
          <w:ins w:id="1119" w:author="Gergo" w:date="2017-11-24T10:44:00Z"/>
          <w:rFonts w:ascii="Consolas" w:hAnsi="Consolas"/>
          <w:sz w:val="22"/>
          <w:szCs w:val="22"/>
          <w:rPrChange w:id="1120" w:author="Gergo" w:date="2017-11-25T13:10:00Z">
            <w:rPr>
              <w:ins w:id="1121" w:author="Gergo" w:date="2017-11-24T10:44:00Z"/>
              <w:rFonts w:ascii="Consolas" w:hAnsi="Consolas"/>
            </w:rPr>
          </w:rPrChange>
        </w:rPr>
      </w:pPr>
    </w:p>
    <w:p w14:paraId="6C8F3A0F" w14:textId="77777777" w:rsidR="00F71781" w:rsidRPr="003355B9" w:rsidRDefault="00F71781" w:rsidP="00F71781">
      <w:pPr>
        <w:ind w:firstLine="0"/>
        <w:rPr>
          <w:ins w:id="1122" w:author="Gergo" w:date="2017-11-24T10:44:00Z"/>
          <w:rFonts w:ascii="Consolas" w:hAnsi="Consolas"/>
          <w:sz w:val="22"/>
          <w:szCs w:val="22"/>
          <w:rPrChange w:id="1123" w:author="Gergo" w:date="2017-11-25T13:10:00Z">
            <w:rPr>
              <w:ins w:id="1124" w:author="Gergo" w:date="2017-11-24T10:44:00Z"/>
              <w:rFonts w:ascii="Consolas" w:hAnsi="Consolas"/>
            </w:rPr>
          </w:rPrChange>
        </w:rPr>
      </w:pPr>
      <w:proofErr w:type="gramStart"/>
      <w:ins w:id="1125" w:author="Gergo" w:date="2017-11-24T10:44:00Z">
        <w:r w:rsidRPr="003355B9">
          <w:rPr>
            <w:rFonts w:ascii="Consolas" w:hAnsi="Consolas"/>
            <w:sz w:val="22"/>
            <w:szCs w:val="22"/>
            <w:rPrChange w:id="1126" w:author="Gergo" w:date="2017-11-25T13:10:00Z">
              <w:rPr>
                <w:rFonts w:ascii="Consolas" w:hAnsi="Consolas"/>
              </w:rPr>
            </w:rPrChange>
          </w:rPr>
          <w:lastRenderedPageBreak/>
          <w:t>Update(</w:t>
        </w:r>
        <w:proofErr w:type="gramEnd"/>
        <w:r w:rsidRPr="003355B9">
          <w:rPr>
            <w:rFonts w:ascii="Consolas" w:hAnsi="Consolas"/>
            <w:sz w:val="22"/>
            <w:szCs w:val="22"/>
            <w:rPrChange w:id="1127" w:author="Gergo" w:date="2017-11-25T13:10:00Z">
              <w:rPr>
                <w:rFonts w:ascii="Consolas" w:hAnsi="Consolas"/>
              </w:rPr>
            </w:rPrChange>
          </w:rPr>
          <w:t>){</w:t>
        </w:r>
      </w:ins>
    </w:p>
    <w:p w14:paraId="4DB33747" w14:textId="77777777" w:rsidR="00F71781" w:rsidRPr="003355B9" w:rsidRDefault="00F71781" w:rsidP="00F71781">
      <w:pPr>
        <w:ind w:firstLine="0"/>
        <w:rPr>
          <w:ins w:id="1128" w:author="Gergo" w:date="2017-11-24T10:44:00Z"/>
          <w:rFonts w:ascii="Consolas" w:hAnsi="Consolas"/>
          <w:sz w:val="22"/>
          <w:szCs w:val="22"/>
          <w:rPrChange w:id="1129" w:author="Gergo" w:date="2017-11-25T13:10:00Z">
            <w:rPr>
              <w:ins w:id="1130" w:author="Gergo" w:date="2017-11-24T10:44:00Z"/>
              <w:rFonts w:ascii="Consolas" w:hAnsi="Consolas"/>
            </w:rPr>
          </w:rPrChange>
        </w:rPr>
      </w:pPr>
      <w:ins w:id="1131" w:author="Gergo" w:date="2017-11-24T10:44:00Z">
        <w:r w:rsidRPr="003355B9">
          <w:rPr>
            <w:rFonts w:ascii="Consolas" w:hAnsi="Consolas"/>
            <w:sz w:val="22"/>
            <w:szCs w:val="22"/>
            <w:rPrChange w:id="1132" w:author="Gergo" w:date="2017-11-25T13:10:00Z">
              <w:rPr>
                <w:rFonts w:ascii="Consolas" w:hAnsi="Consolas"/>
              </w:rPr>
            </w:rPrChange>
          </w:rPr>
          <w:tab/>
        </w:r>
        <w:proofErr w:type="spellStart"/>
        <w:proofErr w:type="gramStart"/>
        <w:r w:rsidRPr="003355B9">
          <w:rPr>
            <w:rFonts w:ascii="Consolas" w:hAnsi="Consolas"/>
            <w:sz w:val="22"/>
            <w:szCs w:val="22"/>
            <w:rPrChange w:id="1133" w:author="Gergo" w:date="2017-11-25T13:10:00Z">
              <w:rPr>
                <w:rFonts w:ascii="Consolas" w:hAnsi="Consolas"/>
              </w:rPr>
            </w:rPrChange>
          </w:rPr>
          <w:t>if</w:t>
        </w:r>
        <w:proofErr w:type="spellEnd"/>
        <w:r w:rsidRPr="003355B9">
          <w:rPr>
            <w:rFonts w:ascii="Consolas" w:hAnsi="Consolas"/>
            <w:sz w:val="22"/>
            <w:szCs w:val="22"/>
            <w:rPrChange w:id="1134" w:author="Gergo" w:date="2017-11-25T13:10:00Z">
              <w:rPr>
                <w:rFonts w:ascii="Consolas" w:hAnsi="Consolas"/>
              </w:rPr>
            </w:rPrChange>
          </w:rPr>
          <w:t>(</w:t>
        </w:r>
        <w:proofErr w:type="gramEnd"/>
        <w:r w:rsidRPr="003355B9">
          <w:rPr>
            <w:rFonts w:ascii="Consolas" w:hAnsi="Consolas"/>
            <w:sz w:val="22"/>
            <w:szCs w:val="22"/>
            <w:rPrChange w:id="1135" w:author="Gergo" w:date="2017-11-25T13:10:00Z">
              <w:rPr>
                <w:rFonts w:ascii="Consolas" w:hAnsi="Consolas"/>
              </w:rPr>
            </w:rPrChange>
          </w:rPr>
          <w:t>!</w:t>
        </w:r>
        <w:proofErr w:type="spellStart"/>
        <w:r w:rsidRPr="003355B9">
          <w:rPr>
            <w:rFonts w:ascii="Consolas" w:hAnsi="Consolas"/>
            <w:sz w:val="22"/>
            <w:szCs w:val="22"/>
            <w:rPrChange w:id="1136" w:author="Gergo" w:date="2017-11-25T13:10:00Z">
              <w:rPr>
                <w:rFonts w:ascii="Consolas" w:hAnsi="Consolas"/>
              </w:rPr>
            </w:rPrChange>
          </w:rPr>
          <w:t>isLineIntersectsCircleOrCloserToNest</w:t>
        </w:r>
        <w:proofErr w:type="spellEnd"/>
        <w:r w:rsidRPr="003355B9">
          <w:rPr>
            <w:rFonts w:ascii="Consolas" w:hAnsi="Consolas"/>
            <w:sz w:val="22"/>
            <w:szCs w:val="22"/>
            <w:rPrChange w:id="1137" w:author="Gergo" w:date="2017-11-25T13:10:00Z">
              <w:rPr>
                <w:rFonts w:ascii="Consolas" w:hAnsi="Consolas"/>
              </w:rPr>
            </w:rPrChange>
          </w:rPr>
          <w:t>()){</w:t>
        </w:r>
      </w:ins>
    </w:p>
    <w:p w14:paraId="6F5C72EF" w14:textId="77777777" w:rsidR="00F71781" w:rsidRPr="003355B9" w:rsidRDefault="00F71781" w:rsidP="00F71781">
      <w:pPr>
        <w:ind w:firstLine="0"/>
        <w:rPr>
          <w:ins w:id="1138" w:author="Gergo" w:date="2017-11-24T10:44:00Z"/>
          <w:rFonts w:ascii="Consolas" w:hAnsi="Consolas"/>
          <w:sz w:val="22"/>
          <w:szCs w:val="22"/>
          <w:rPrChange w:id="1139" w:author="Gergo" w:date="2017-11-25T13:10:00Z">
            <w:rPr>
              <w:ins w:id="1140" w:author="Gergo" w:date="2017-11-24T10:44:00Z"/>
              <w:rFonts w:ascii="Consolas" w:hAnsi="Consolas"/>
            </w:rPr>
          </w:rPrChange>
        </w:rPr>
      </w:pPr>
      <w:ins w:id="1141" w:author="Gergo" w:date="2017-11-24T10:44:00Z">
        <w:r w:rsidRPr="003355B9">
          <w:rPr>
            <w:rFonts w:ascii="Consolas" w:hAnsi="Consolas"/>
            <w:sz w:val="22"/>
            <w:szCs w:val="22"/>
            <w:rPrChange w:id="1142" w:author="Gergo" w:date="2017-11-25T13:10:00Z">
              <w:rPr>
                <w:rFonts w:ascii="Consolas" w:hAnsi="Consolas"/>
              </w:rPr>
            </w:rPrChange>
          </w:rPr>
          <w:tab/>
        </w:r>
        <w:r w:rsidRPr="003355B9">
          <w:rPr>
            <w:rFonts w:ascii="Consolas" w:hAnsi="Consolas"/>
            <w:sz w:val="22"/>
            <w:szCs w:val="22"/>
            <w:rPrChange w:id="1143" w:author="Gergo" w:date="2017-11-25T13:10:00Z">
              <w:rPr>
                <w:rFonts w:ascii="Consolas" w:hAnsi="Consolas"/>
              </w:rPr>
            </w:rPrChange>
          </w:rPr>
          <w:tab/>
        </w:r>
        <w:proofErr w:type="spellStart"/>
        <w:r w:rsidRPr="003355B9">
          <w:rPr>
            <w:rFonts w:ascii="Consolas" w:hAnsi="Consolas"/>
            <w:sz w:val="22"/>
            <w:szCs w:val="22"/>
            <w:rPrChange w:id="1144" w:author="Gergo" w:date="2017-11-25T13:10:00Z">
              <w:rPr>
                <w:rFonts w:ascii="Consolas" w:hAnsi="Consolas"/>
              </w:rPr>
            </w:rPrChange>
          </w:rPr>
          <w:t>catDirection</w:t>
        </w:r>
        <w:proofErr w:type="spellEnd"/>
        <w:r w:rsidRPr="003355B9">
          <w:rPr>
            <w:rFonts w:ascii="Consolas" w:hAnsi="Consolas"/>
            <w:sz w:val="22"/>
            <w:szCs w:val="22"/>
            <w:rPrChange w:id="1145" w:author="Gergo" w:date="2017-11-25T13:10:00Z">
              <w:rPr>
                <w:rFonts w:ascii="Consolas" w:hAnsi="Consolas"/>
              </w:rPr>
            </w:rPrChange>
          </w:rPr>
          <w:t xml:space="preserve"> = </w:t>
        </w:r>
        <w:proofErr w:type="spellStart"/>
        <w:r w:rsidRPr="003355B9">
          <w:rPr>
            <w:rFonts w:ascii="Consolas" w:hAnsi="Consolas"/>
            <w:sz w:val="22"/>
            <w:szCs w:val="22"/>
            <w:rPrChange w:id="1146" w:author="Gergo" w:date="2017-11-25T13:10:00Z">
              <w:rPr>
                <w:rFonts w:ascii="Consolas" w:hAnsi="Consolas"/>
              </w:rPr>
            </w:rPrChange>
          </w:rPr>
          <w:t>towards</w:t>
        </w:r>
        <w:proofErr w:type="spellEnd"/>
        <w:r w:rsidRPr="003355B9">
          <w:rPr>
            <w:rFonts w:ascii="Consolas" w:hAnsi="Consolas"/>
            <w:sz w:val="22"/>
            <w:szCs w:val="22"/>
            <w:rPrChange w:id="1147" w:author="Gergo" w:date="2017-11-25T13:10:00Z">
              <w:rPr>
                <w:rFonts w:ascii="Consolas" w:hAnsi="Consolas"/>
              </w:rPr>
            </w:rPrChange>
          </w:rPr>
          <w:t xml:space="preserve"> </w:t>
        </w:r>
        <w:proofErr w:type="spellStart"/>
        <w:r w:rsidRPr="003355B9">
          <w:rPr>
            <w:rFonts w:ascii="Consolas" w:hAnsi="Consolas"/>
            <w:sz w:val="22"/>
            <w:szCs w:val="22"/>
            <w:rPrChange w:id="1148" w:author="Gergo" w:date="2017-11-25T13:10:00Z">
              <w:rPr>
                <w:rFonts w:ascii="Consolas" w:hAnsi="Consolas"/>
              </w:rPr>
            </w:rPrChange>
          </w:rPr>
          <w:t>the</w:t>
        </w:r>
        <w:proofErr w:type="spellEnd"/>
        <w:r w:rsidRPr="003355B9">
          <w:rPr>
            <w:rFonts w:ascii="Consolas" w:hAnsi="Consolas"/>
            <w:sz w:val="22"/>
            <w:szCs w:val="22"/>
            <w:rPrChange w:id="1149" w:author="Gergo" w:date="2017-11-25T13:10:00Z">
              <w:rPr>
                <w:rFonts w:ascii="Consolas" w:hAnsi="Consolas"/>
              </w:rPr>
            </w:rPrChange>
          </w:rPr>
          <w:t xml:space="preserve"> </w:t>
        </w:r>
        <w:proofErr w:type="spellStart"/>
        <w:r w:rsidRPr="003355B9">
          <w:rPr>
            <w:rFonts w:ascii="Consolas" w:hAnsi="Consolas"/>
            <w:sz w:val="22"/>
            <w:szCs w:val="22"/>
            <w:rPrChange w:id="1150" w:author="Gergo" w:date="2017-11-25T13:10:00Z">
              <w:rPr>
                <w:rFonts w:ascii="Consolas" w:hAnsi="Consolas"/>
              </w:rPr>
            </w:rPrChange>
          </w:rPr>
          <w:t>Nest</w:t>
        </w:r>
        <w:proofErr w:type="spellEnd"/>
      </w:ins>
    </w:p>
    <w:p w14:paraId="48B23A5A" w14:textId="77777777" w:rsidR="00F71781" w:rsidRPr="003355B9" w:rsidRDefault="00F71781" w:rsidP="00F71781">
      <w:pPr>
        <w:ind w:firstLine="0"/>
        <w:rPr>
          <w:ins w:id="1151" w:author="Gergo" w:date="2017-11-24T10:44:00Z"/>
          <w:rFonts w:ascii="Consolas" w:hAnsi="Consolas"/>
          <w:sz w:val="22"/>
          <w:szCs w:val="22"/>
          <w:rPrChange w:id="1152" w:author="Gergo" w:date="2017-11-25T13:10:00Z">
            <w:rPr>
              <w:ins w:id="1153" w:author="Gergo" w:date="2017-11-24T10:44:00Z"/>
              <w:rFonts w:ascii="Consolas" w:hAnsi="Consolas"/>
            </w:rPr>
          </w:rPrChange>
        </w:rPr>
      </w:pPr>
      <w:ins w:id="1154" w:author="Gergo" w:date="2017-11-24T10:44:00Z">
        <w:r w:rsidRPr="003355B9">
          <w:rPr>
            <w:rFonts w:ascii="Consolas" w:hAnsi="Consolas"/>
            <w:sz w:val="22"/>
            <w:szCs w:val="22"/>
            <w:rPrChange w:id="1155" w:author="Gergo" w:date="2017-11-25T13:10:00Z">
              <w:rPr>
                <w:rFonts w:ascii="Consolas" w:hAnsi="Consolas"/>
              </w:rPr>
            </w:rPrChange>
          </w:rPr>
          <w:tab/>
          <w:t>}</w:t>
        </w:r>
      </w:ins>
    </w:p>
    <w:p w14:paraId="78756E87" w14:textId="77777777" w:rsidR="00F71781" w:rsidRPr="003355B9" w:rsidRDefault="00F71781" w:rsidP="00F71781">
      <w:pPr>
        <w:ind w:firstLine="0"/>
        <w:rPr>
          <w:ins w:id="1156" w:author="Gergo" w:date="2017-11-24T10:44:00Z"/>
          <w:rFonts w:ascii="Consolas" w:hAnsi="Consolas"/>
          <w:sz w:val="22"/>
          <w:szCs w:val="22"/>
          <w:rPrChange w:id="1157" w:author="Gergo" w:date="2017-11-25T13:10:00Z">
            <w:rPr>
              <w:ins w:id="1158" w:author="Gergo" w:date="2017-11-24T10:44:00Z"/>
              <w:rFonts w:ascii="Consolas" w:hAnsi="Consolas"/>
            </w:rPr>
          </w:rPrChange>
        </w:rPr>
      </w:pPr>
      <w:ins w:id="1159" w:author="Gergo" w:date="2017-11-24T10:44:00Z">
        <w:r w:rsidRPr="003355B9">
          <w:rPr>
            <w:rFonts w:ascii="Consolas" w:hAnsi="Consolas"/>
            <w:sz w:val="22"/>
            <w:szCs w:val="22"/>
            <w:rPrChange w:id="1160" w:author="Gergo" w:date="2017-11-25T13:10:00Z">
              <w:rPr>
                <w:rFonts w:ascii="Consolas" w:hAnsi="Consolas"/>
              </w:rPr>
            </w:rPrChange>
          </w:rPr>
          <w:tab/>
        </w:r>
        <w:proofErr w:type="spellStart"/>
        <w:r w:rsidRPr="003355B9">
          <w:rPr>
            <w:rFonts w:ascii="Consolas" w:hAnsi="Consolas"/>
            <w:sz w:val="22"/>
            <w:szCs w:val="22"/>
            <w:rPrChange w:id="1161" w:author="Gergo" w:date="2017-11-25T13:10:00Z">
              <w:rPr>
                <w:rFonts w:ascii="Consolas" w:hAnsi="Consolas"/>
              </w:rPr>
            </w:rPrChange>
          </w:rPr>
          <w:t>else</w:t>
        </w:r>
        <w:proofErr w:type="spellEnd"/>
        <w:proofErr w:type="gramStart"/>
        <w:r w:rsidRPr="003355B9">
          <w:rPr>
            <w:rFonts w:ascii="Consolas" w:hAnsi="Consolas"/>
            <w:sz w:val="22"/>
            <w:szCs w:val="22"/>
            <w:rPrChange w:id="1162" w:author="Gergo" w:date="2017-11-25T13:10:00Z">
              <w:rPr>
                <w:rFonts w:ascii="Consolas" w:hAnsi="Consolas"/>
              </w:rPr>
            </w:rPrChange>
          </w:rPr>
          <w:t>{</w:t>
        </w:r>
        <w:proofErr w:type="gramEnd"/>
      </w:ins>
    </w:p>
    <w:p w14:paraId="4C1E1718" w14:textId="77777777" w:rsidR="00F71781" w:rsidRPr="003355B9" w:rsidRDefault="00F71781" w:rsidP="00F71781">
      <w:pPr>
        <w:ind w:firstLine="0"/>
        <w:rPr>
          <w:ins w:id="1163" w:author="Gergo" w:date="2017-11-24T10:44:00Z"/>
          <w:rFonts w:ascii="Consolas" w:hAnsi="Consolas"/>
          <w:sz w:val="22"/>
          <w:szCs w:val="22"/>
          <w:rPrChange w:id="1164" w:author="Gergo" w:date="2017-11-25T13:10:00Z">
            <w:rPr>
              <w:ins w:id="1165" w:author="Gergo" w:date="2017-11-24T10:44:00Z"/>
              <w:rFonts w:ascii="Consolas" w:hAnsi="Consolas"/>
            </w:rPr>
          </w:rPrChange>
        </w:rPr>
      </w:pPr>
      <w:ins w:id="1166" w:author="Gergo" w:date="2017-11-24T10:44:00Z">
        <w:r w:rsidRPr="003355B9">
          <w:rPr>
            <w:rFonts w:ascii="Consolas" w:hAnsi="Consolas"/>
            <w:sz w:val="22"/>
            <w:szCs w:val="22"/>
            <w:rPrChange w:id="1167" w:author="Gergo" w:date="2017-11-25T13:10:00Z">
              <w:rPr>
                <w:rFonts w:ascii="Consolas" w:hAnsi="Consolas"/>
              </w:rPr>
            </w:rPrChange>
          </w:rPr>
          <w:tab/>
        </w:r>
        <w:r w:rsidRPr="003355B9">
          <w:rPr>
            <w:rFonts w:ascii="Consolas" w:hAnsi="Consolas"/>
            <w:sz w:val="22"/>
            <w:szCs w:val="22"/>
            <w:rPrChange w:id="1168" w:author="Gergo" w:date="2017-11-25T13:10:00Z">
              <w:rPr>
                <w:rFonts w:ascii="Consolas" w:hAnsi="Consolas"/>
              </w:rPr>
            </w:rPrChange>
          </w:rPr>
          <w:tab/>
          <w:t>t1, t2</w:t>
        </w:r>
      </w:ins>
    </w:p>
    <w:p w14:paraId="3968DCD8" w14:textId="77777777" w:rsidR="00F71781" w:rsidRPr="003355B9" w:rsidRDefault="00F71781" w:rsidP="00F71781">
      <w:pPr>
        <w:ind w:firstLine="0"/>
        <w:rPr>
          <w:ins w:id="1169" w:author="Gergo" w:date="2017-11-24T10:44:00Z"/>
          <w:rFonts w:ascii="Consolas" w:hAnsi="Consolas"/>
          <w:sz w:val="22"/>
          <w:szCs w:val="22"/>
          <w:rPrChange w:id="1170" w:author="Gergo" w:date="2017-11-25T13:10:00Z">
            <w:rPr>
              <w:ins w:id="1171" w:author="Gergo" w:date="2017-11-24T10:44:00Z"/>
              <w:rFonts w:ascii="Consolas" w:hAnsi="Consolas"/>
            </w:rPr>
          </w:rPrChange>
        </w:rPr>
      </w:pPr>
      <w:ins w:id="1172" w:author="Gergo" w:date="2017-11-24T10:44:00Z">
        <w:r w:rsidRPr="003355B9">
          <w:rPr>
            <w:rFonts w:ascii="Consolas" w:hAnsi="Consolas"/>
            <w:sz w:val="22"/>
            <w:szCs w:val="22"/>
            <w:rPrChange w:id="1173" w:author="Gergo" w:date="2017-11-25T13:10:00Z">
              <w:rPr>
                <w:rFonts w:ascii="Consolas" w:hAnsi="Consolas"/>
              </w:rPr>
            </w:rPrChange>
          </w:rPr>
          <w:tab/>
        </w:r>
        <w:r w:rsidRPr="003355B9">
          <w:rPr>
            <w:rFonts w:ascii="Consolas" w:hAnsi="Consolas"/>
            <w:sz w:val="22"/>
            <w:szCs w:val="22"/>
            <w:rPrChange w:id="1174" w:author="Gergo" w:date="2017-11-25T13:10:00Z">
              <w:rPr>
                <w:rFonts w:ascii="Consolas" w:hAnsi="Consolas"/>
              </w:rPr>
            </w:rPrChange>
          </w:rPr>
          <w:tab/>
        </w:r>
        <w:proofErr w:type="spellStart"/>
        <w:proofErr w:type="gramStart"/>
        <w:r w:rsidRPr="003355B9">
          <w:rPr>
            <w:rFonts w:ascii="Consolas" w:hAnsi="Consolas"/>
            <w:sz w:val="22"/>
            <w:szCs w:val="22"/>
            <w:rPrChange w:id="1175" w:author="Gergo" w:date="2017-11-25T13:10:00Z">
              <w:rPr>
                <w:rFonts w:ascii="Consolas" w:hAnsi="Consolas"/>
              </w:rPr>
            </w:rPrChange>
          </w:rPr>
          <w:t>getTangentsFromPoint</w:t>
        </w:r>
        <w:proofErr w:type="spellEnd"/>
        <w:r w:rsidRPr="003355B9">
          <w:rPr>
            <w:rFonts w:ascii="Consolas" w:hAnsi="Consolas"/>
            <w:sz w:val="22"/>
            <w:szCs w:val="22"/>
            <w:rPrChange w:id="1176" w:author="Gergo" w:date="2017-11-25T13:10:00Z">
              <w:rPr>
                <w:rFonts w:ascii="Consolas" w:hAnsi="Consolas"/>
              </w:rPr>
            </w:rPrChange>
          </w:rPr>
          <w:t>(</w:t>
        </w:r>
        <w:proofErr w:type="gramEnd"/>
        <w:r w:rsidRPr="003355B9">
          <w:rPr>
            <w:rFonts w:ascii="Consolas" w:hAnsi="Consolas"/>
            <w:sz w:val="22"/>
            <w:szCs w:val="22"/>
            <w:rPrChange w:id="1177" w:author="Gergo" w:date="2017-11-25T13:10:00Z">
              <w:rPr>
                <w:rFonts w:ascii="Consolas" w:hAnsi="Consolas"/>
              </w:rPr>
            </w:rPrChange>
          </w:rPr>
          <w:t xml:space="preserve">t1,t2, </w:t>
        </w:r>
        <w:proofErr w:type="spellStart"/>
        <w:r w:rsidRPr="003355B9">
          <w:rPr>
            <w:rFonts w:ascii="Consolas" w:hAnsi="Consolas"/>
            <w:sz w:val="22"/>
            <w:szCs w:val="22"/>
            <w:rPrChange w:id="1178" w:author="Gergo" w:date="2017-11-25T13:10:00Z">
              <w:rPr>
                <w:rFonts w:ascii="Consolas" w:hAnsi="Consolas"/>
              </w:rPr>
            </w:rPrChange>
          </w:rPr>
          <w:t>selfPos</w:t>
        </w:r>
        <w:proofErr w:type="spellEnd"/>
        <w:r w:rsidRPr="003355B9">
          <w:rPr>
            <w:rFonts w:ascii="Consolas" w:hAnsi="Consolas"/>
            <w:sz w:val="22"/>
            <w:szCs w:val="22"/>
            <w:rPrChange w:id="1179" w:author="Gergo" w:date="2017-11-25T13:10:00Z">
              <w:rPr>
                <w:rFonts w:ascii="Consolas" w:hAnsi="Consolas"/>
              </w:rPr>
            </w:rPrChange>
          </w:rPr>
          <w:t>);</w:t>
        </w:r>
      </w:ins>
    </w:p>
    <w:p w14:paraId="06ED1E3E" w14:textId="77777777" w:rsidR="00F71781" w:rsidRPr="003355B9" w:rsidRDefault="00F71781" w:rsidP="00F71781">
      <w:pPr>
        <w:ind w:firstLine="0"/>
        <w:rPr>
          <w:ins w:id="1180" w:author="Gergo" w:date="2017-11-24T10:44:00Z"/>
          <w:rFonts w:ascii="Consolas" w:hAnsi="Consolas"/>
          <w:sz w:val="22"/>
          <w:szCs w:val="22"/>
          <w:rPrChange w:id="1181" w:author="Gergo" w:date="2017-11-25T13:10:00Z">
            <w:rPr>
              <w:ins w:id="1182" w:author="Gergo" w:date="2017-11-24T10:44:00Z"/>
              <w:rFonts w:ascii="Consolas" w:hAnsi="Consolas"/>
            </w:rPr>
          </w:rPrChange>
        </w:rPr>
      </w:pPr>
      <w:ins w:id="1183" w:author="Gergo" w:date="2017-11-24T10:44:00Z">
        <w:r w:rsidRPr="003355B9">
          <w:rPr>
            <w:rFonts w:ascii="Consolas" w:hAnsi="Consolas"/>
            <w:sz w:val="22"/>
            <w:szCs w:val="22"/>
            <w:rPrChange w:id="1184" w:author="Gergo" w:date="2017-11-25T13:10:00Z">
              <w:rPr>
                <w:rFonts w:ascii="Consolas" w:hAnsi="Consolas"/>
              </w:rPr>
            </w:rPrChange>
          </w:rPr>
          <w:tab/>
        </w:r>
        <w:r w:rsidRPr="003355B9">
          <w:rPr>
            <w:rFonts w:ascii="Consolas" w:hAnsi="Consolas"/>
            <w:sz w:val="22"/>
            <w:szCs w:val="22"/>
            <w:rPrChange w:id="1185" w:author="Gergo" w:date="2017-11-25T13:10:00Z">
              <w:rPr>
                <w:rFonts w:ascii="Consolas" w:hAnsi="Consolas"/>
              </w:rPr>
            </w:rPrChange>
          </w:rPr>
          <w:tab/>
        </w:r>
        <w:proofErr w:type="spellStart"/>
        <w:r w:rsidRPr="003355B9">
          <w:rPr>
            <w:rFonts w:ascii="Consolas" w:hAnsi="Consolas"/>
            <w:sz w:val="22"/>
            <w:szCs w:val="22"/>
            <w:rPrChange w:id="1186" w:author="Gergo" w:date="2017-11-25T13:10:00Z">
              <w:rPr>
                <w:rFonts w:ascii="Consolas" w:hAnsi="Consolas"/>
              </w:rPr>
            </w:rPrChange>
          </w:rPr>
          <w:t>dir</w:t>
        </w:r>
        <w:proofErr w:type="spellEnd"/>
        <w:r w:rsidRPr="003355B9">
          <w:rPr>
            <w:rFonts w:ascii="Consolas" w:hAnsi="Consolas"/>
            <w:sz w:val="22"/>
            <w:szCs w:val="22"/>
            <w:rPrChange w:id="1187" w:author="Gergo" w:date="2017-11-25T13:10:00Z">
              <w:rPr>
                <w:rFonts w:ascii="Consolas" w:hAnsi="Consolas"/>
              </w:rPr>
            </w:rPrChange>
          </w:rPr>
          <w:t xml:space="preserve"> = </w:t>
        </w:r>
        <w:proofErr w:type="spellStart"/>
        <w:proofErr w:type="gramStart"/>
        <w:r w:rsidRPr="003355B9">
          <w:rPr>
            <w:rFonts w:ascii="Consolas" w:hAnsi="Consolas"/>
            <w:sz w:val="22"/>
            <w:szCs w:val="22"/>
            <w:rPrChange w:id="1188" w:author="Gergo" w:date="2017-11-25T13:10:00Z">
              <w:rPr>
                <w:rFonts w:ascii="Consolas" w:hAnsi="Consolas"/>
              </w:rPr>
            </w:rPrChange>
          </w:rPr>
          <w:t>pickCloserTangent</w:t>
        </w:r>
        <w:proofErr w:type="spellEnd"/>
        <w:r w:rsidRPr="003355B9">
          <w:rPr>
            <w:rFonts w:ascii="Consolas" w:hAnsi="Consolas"/>
            <w:sz w:val="22"/>
            <w:szCs w:val="22"/>
            <w:rPrChange w:id="1189" w:author="Gergo" w:date="2017-11-25T13:10:00Z">
              <w:rPr>
                <w:rFonts w:ascii="Consolas" w:hAnsi="Consolas"/>
              </w:rPr>
            </w:rPrChange>
          </w:rPr>
          <w:t>(</w:t>
        </w:r>
        <w:proofErr w:type="gramEnd"/>
        <w:r w:rsidRPr="003355B9">
          <w:rPr>
            <w:rFonts w:ascii="Consolas" w:hAnsi="Consolas"/>
            <w:sz w:val="22"/>
            <w:szCs w:val="22"/>
            <w:rPrChange w:id="1190" w:author="Gergo" w:date="2017-11-25T13:10:00Z">
              <w:rPr>
                <w:rFonts w:ascii="Consolas" w:hAnsi="Consolas"/>
              </w:rPr>
            </w:rPrChange>
          </w:rPr>
          <w:t>t1,t2)</w:t>
        </w:r>
      </w:ins>
    </w:p>
    <w:p w14:paraId="51ADE6D8" w14:textId="77777777" w:rsidR="00F71781" w:rsidRPr="003355B9" w:rsidRDefault="00F71781" w:rsidP="00F71781">
      <w:pPr>
        <w:ind w:firstLine="0"/>
        <w:rPr>
          <w:ins w:id="1191" w:author="Gergo" w:date="2017-11-24T10:44:00Z"/>
          <w:rFonts w:ascii="Consolas" w:hAnsi="Consolas"/>
          <w:sz w:val="22"/>
          <w:szCs w:val="22"/>
          <w:rPrChange w:id="1192" w:author="Gergo" w:date="2017-11-25T13:10:00Z">
            <w:rPr>
              <w:ins w:id="1193" w:author="Gergo" w:date="2017-11-24T10:44:00Z"/>
              <w:rFonts w:ascii="Consolas" w:hAnsi="Consolas"/>
            </w:rPr>
          </w:rPrChange>
        </w:rPr>
      </w:pPr>
      <w:ins w:id="1194" w:author="Gergo" w:date="2017-11-24T10:44:00Z">
        <w:r w:rsidRPr="003355B9">
          <w:rPr>
            <w:rFonts w:ascii="Consolas" w:hAnsi="Consolas"/>
            <w:sz w:val="22"/>
            <w:szCs w:val="22"/>
            <w:rPrChange w:id="1195" w:author="Gergo" w:date="2017-11-25T13:10:00Z">
              <w:rPr>
                <w:rFonts w:ascii="Consolas" w:hAnsi="Consolas"/>
              </w:rPr>
            </w:rPrChange>
          </w:rPr>
          <w:tab/>
        </w:r>
        <w:r w:rsidRPr="003355B9">
          <w:rPr>
            <w:rFonts w:ascii="Consolas" w:hAnsi="Consolas"/>
            <w:sz w:val="22"/>
            <w:szCs w:val="22"/>
            <w:rPrChange w:id="1196" w:author="Gergo" w:date="2017-11-25T13:10:00Z">
              <w:rPr>
                <w:rFonts w:ascii="Consolas" w:hAnsi="Consolas"/>
              </w:rPr>
            </w:rPrChange>
          </w:rPr>
          <w:tab/>
        </w:r>
        <w:proofErr w:type="spellStart"/>
        <w:r w:rsidRPr="003355B9">
          <w:rPr>
            <w:rFonts w:ascii="Consolas" w:hAnsi="Consolas"/>
            <w:sz w:val="22"/>
            <w:szCs w:val="22"/>
            <w:rPrChange w:id="1197" w:author="Gergo" w:date="2017-11-25T13:10:00Z">
              <w:rPr>
                <w:rFonts w:ascii="Consolas" w:hAnsi="Consolas"/>
              </w:rPr>
            </w:rPrChange>
          </w:rPr>
          <w:t>catDirection</w:t>
        </w:r>
        <w:proofErr w:type="spellEnd"/>
        <w:r w:rsidRPr="003355B9">
          <w:rPr>
            <w:rFonts w:ascii="Consolas" w:hAnsi="Consolas"/>
            <w:sz w:val="22"/>
            <w:szCs w:val="22"/>
            <w:rPrChange w:id="1198" w:author="Gergo" w:date="2017-11-25T13:10:00Z">
              <w:rPr>
                <w:rFonts w:ascii="Consolas" w:hAnsi="Consolas"/>
              </w:rPr>
            </w:rPrChange>
          </w:rPr>
          <w:t xml:space="preserve"> = </w:t>
        </w:r>
        <w:proofErr w:type="spellStart"/>
        <w:r w:rsidRPr="003355B9">
          <w:rPr>
            <w:rFonts w:ascii="Consolas" w:hAnsi="Consolas"/>
            <w:sz w:val="22"/>
            <w:szCs w:val="22"/>
            <w:rPrChange w:id="1199" w:author="Gergo" w:date="2017-11-25T13:10:00Z">
              <w:rPr>
                <w:rFonts w:ascii="Consolas" w:hAnsi="Consolas"/>
              </w:rPr>
            </w:rPrChange>
          </w:rPr>
          <w:t>dir</w:t>
        </w:r>
        <w:proofErr w:type="spellEnd"/>
        <w:r w:rsidRPr="003355B9">
          <w:rPr>
            <w:rFonts w:ascii="Consolas" w:hAnsi="Consolas"/>
            <w:sz w:val="22"/>
            <w:szCs w:val="22"/>
            <w:rPrChange w:id="1200" w:author="Gergo" w:date="2017-11-25T13:10:00Z">
              <w:rPr>
                <w:rFonts w:ascii="Consolas" w:hAnsi="Consolas"/>
              </w:rPr>
            </w:rPrChange>
          </w:rPr>
          <w:t>;</w:t>
        </w:r>
      </w:ins>
    </w:p>
    <w:p w14:paraId="3206974E" w14:textId="61994552" w:rsidR="00F71781" w:rsidRPr="003355B9" w:rsidRDefault="00F71781" w:rsidP="00F71781">
      <w:pPr>
        <w:ind w:firstLine="0"/>
        <w:rPr>
          <w:ins w:id="1201" w:author="Gergo" w:date="2017-11-24T10:44:00Z"/>
          <w:rFonts w:ascii="Consolas" w:hAnsi="Consolas"/>
          <w:sz w:val="22"/>
          <w:szCs w:val="22"/>
          <w:rPrChange w:id="1202" w:author="Gergo" w:date="2017-11-25T13:10:00Z">
            <w:rPr>
              <w:ins w:id="1203" w:author="Gergo" w:date="2017-11-24T10:44:00Z"/>
              <w:rFonts w:ascii="Consolas" w:hAnsi="Consolas"/>
            </w:rPr>
          </w:rPrChange>
        </w:rPr>
      </w:pPr>
      <w:ins w:id="1204" w:author="Gergo" w:date="2017-11-24T10:44:00Z">
        <w:r w:rsidRPr="003355B9">
          <w:rPr>
            <w:rFonts w:ascii="Consolas" w:hAnsi="Consolas"/>
            <w:sz w:val="22"/>
            <w:szCs w:val="22"/>
            <w:rPrChange w:id="1205"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206" w:author="Gergo" w:date="2017-11-24T09:59:00Z"/>
          <w:rFonts w:ascii="Consolas" w:hAnsi="Consolas"/>
          <w:sz w:val="22"/>
          <w:szCs w:val="22"/>
          <w:rPrChange w:id="1207" w:author="Gergo" w:date="2017-11-25T13:10:00Z">
            <w:rPr>
              <w:ins w:id="1208" w:author="Gergo" w:date="2017-11-24T09:59:00Z"/>
            </w:rPr>
          </w:rPrChange>
        </w:rPr>
        <w:pPrChange w:id="1209" w:author="Gergo" w:date="2017-11-24T10:02:00Z">
          <w:pPr>
            <w:pStyle w:val="Cmsor2"/>
          </w:pPr>
        </w:pPrChange>
      </w:pPr>
      <w:ins w:id="1210" w:author="Gergo" w:date="2017-11-24T10:44:00Z">
        <w:r w:rsidRPr="003355B9">
          <w:rPr>
            <w:rFonts w:ascii="Consolas" w:hAnsi="Consolas"/>
            <w:sz w:val="22"/>
            <w:szCs w:val="22"/>
            <w:rPrChange w:id="1211" w:author="Gergo" w:date="2017-11-25T13:10:00Z">
              <w:rPr>
                <w:rFonts w:ascii="Consolas" w:hAnsi="Consolas"/>
              </w:rPr>
            </w:rPrChange>
          </w:rPr>
          <w:t>}</w:t>
        </w:r>
      </w:ins>
    </w:p>
    <w:p w14:paraId="32E70D9B" w14:textId="77777777" w:rsidR="00630B92" w:rsidRPr="003355B9" w:rsidRDefault="00630B92">
      <w:pPr>
        <w:rPr>
          <w:ins w:id="1212" w:author="Gergo" w:date="2017-11-18T11:48:00Z"/>
          <w:rFonts w:ascii="Consolas" w:hAnsi="Consolas"/>
          <w:rPrChange w:id="1213" w:author="Gergo" w:date="2017-11-25T13:10:00Z">
            <w:rPr>
              <w:ins w:id="1214" w:author="Gergo" w:date="2017-11-18T11:48:00Z"/>
            </w:rPr>
          </w:rPrChange>
        </w:rPr>
        <w:pPrChange w:id="1215" w:author="Gergo" w:date="2017-11-18T11:52:00Z">
          <w:pPr>
            <w:pStyle w:val="Cmsor2"/>
          </w:pPr>
        </w:pPrChange>
      </w:pPr>
    </w:p>
    <w:p w14:paraId="42180EF5" w14:textId="0812D1C2" w:rsidR="007721F3" w:rsidRPr="003355B9" w:rsidRDefault="007721F3">
      <w:pPr>
        <w:rPr>
          <w:ins w:id="1216" w:author="Gergo" w:date="2017-11-18T12:04:00Z"/>
          <w:rPrChange w:id="1217" w:author="Gergo" w:date="2017-11-25T13:10:00Z">
            <w:rPr>
              <w:ins w:id="1218" w:author="Gergo" w:date="2017-11-18T12:04:00Z"/>
            </w:rPr>
          </w:rPrChange>
        </w:rPr>
        <w:pPrChange w:id="1219" w:author="Gergo" w:date="2017-11-18T10:59:00Z">
          <w:pPr>
            <w:pStyle w:val="Cmsor2"/>
          </w:pPr>
        </w:pPrChange>
      </w:pPr>
      <w:ins w:id="1220" w:author="Gergo" w:date="2017-11-18T12:02:00Z">
        <w:r w:rsidRPr="003355B9">
          <w:rPr>
            <w:rPrChange w:id="1221" w:author="Gergo" w:date="2017-11-25T13:10:00Z">
              <w:rPr>
                <w:b w:val="0"/>
                <w:bCs w:val="0"/>
                <w:iCs w:val="0"/>
              </w:rPr>
            </w:rPrChange>
          </w:rPr>
          <w:t xml:space="preserve">A számításokat a </w:t>
        </w:r>
        <w:proofErr w:type="spellStart"/>
        <w:r w:rsidRPr="003355B9">
          <w:rPr>
            <w:rFonts w:ascii="Consolas" w:hAnsi="Consolas"/>
            <w:rPrChange w:id="1222" w:author="Gergo" w:date="2017-11-25T13:10:00Z">
              <w:rPr>
                <w:b w:val="0"/>
                <w:bCs w:val="0"/>
                <w:iCs w:val="0"/>
              </w:rPr>
            </w:rPrChange>
          </w:rPr>
          <w:t>MathUtil</w:t>
        </w:r>
        <w:proofErr w:type="spellEnd"/>
        <w:r w:rsidRPr="003355B9">
          <w:rPr>
            <w:rPrChange w:id="1223" w:author="Gergo" w:date="2017-11-25T13:10:00Z">
              <w:rPr>
                <w:b w:val="0"/>
                <w:bCs w:val="0"/>
                <w:iCs w:val="0"/>
              </w:rPr>
            </w:rPrChange>
          </w:rPr>
          <w:t xml:space="preserve"> segédosztályom </w:t>
        </w:r>
        <w:proofErr w:type="gramStart"/>
        <w:r w:rsidRPr="003355B9">
          <w:rPr>
            <w:rPrChange w:id="1224" w:author="Gergo" w:date="2017-11-25T13:10:00Z">
              <w:rPr>
                <w:b w:val="0"/>
                <w:bCs w:val="0"/>
                <w:iCs w:val="0"/>
              </w:rPr>
            </w:rPrChange>
          </w:rPr>
          <w:t>metódusai</w:t>
        </w:r>
        <w:proofErr w:type="gramEnd"/>
        <w:r w:rsidRPr="003355B9">
          <w:rPr>
            <w:rPrChange w:id="1225" w:author="Gergo" w:date="2017-11-25T13:10:00Z">
              <w:rPr>
                <w:b w:val="0"/>
                <w:bCs w:val="0"/>
                <w:iCs w:val="0"/>
              </w:rPr>
            </w:rPrChange>
          </w:rPr>
          <w:t xml:space="preserve"> végzik, amiket a </w:t>
        </w:r>
        <w:proofErr w:type="spellStart"/>
        <w:r w:rsidRPr="003355B9">
          <w:rPr>
            <w:rFonts w:ascii="Consolas" w:hAnsi="Consolas"/>
            <w:rPrChange w:id="1226" w:author="Gergo" w:date="2017-11-25T13:10:00Z">
              <w:rPr>
                <w:b w:val="0"/>
                <w:bCs w:val="0"/>
                <w:iCs w:val="0"/>
              </w:rPr>
            </w:rPrChange>
          </w:rPr>
          <w:t>KittenController</w:t>
        </w:r>
        <w:proofErr w:type="spellEnd"/>
        <w:r w:rsidRPr="003355B9">
          <w:rPr>
            <w:rPrChange w:id="1227" w:author="Gergo" w:date="2017-11-25T13:10:00Z">
              <w:rPr>
                <w:b w:val="0"/>
                <w:bCs w:val="0"/>
                <w:iCs w:val="0"/>
              </w:rPr>
            </w:rPrChange>
          </w:rPr>
          <w:t xml:space="preserve"> hív. Mivel ezek a hívások </w:t>
        </w:r>
        <w:proofErr w:type="gramStart"/>
        <w:r w:rsidRPr="003355B9">
          <w:rPr>
            <w:rPrChange w:id="1228" w:author="Gergo" w:date="2017-11-25T13:10:00Z">
              <w:rPr>
                <w:b w:val="0"/>
                <w:bCs w:val="0"/>
                <w:iCs w:val="0"/>
              </w:rPr>
            </w:rPrChange>
          </w:rPr>
          <w:t xml:space="preserve">az  </w:t>
        </w:r>
        <w:r w:rsidRPr="003355B9">
          <w:rPr>
            <w:rFonts w:ascii="Consolas" w:hAnsi="Consolas"/>
            <w:rPrChange w:id="1229" w:author="Gergo" w:date="2017-11-25T13:10:00Z">
              <w:rPr>
                <w:rFonts w:ascii="Consolas" w:hAnsi="Consolas"/>
                <w:b w:val="0"/>
                <w:bCs w:val="0"/>
                <w:iCs w:val="0"/>
              </w:rPr>
            </w:rPrChange>
          </w:rPr>
          <w:t>Update</w:t>
        </w:r>
        <w:proofErr w:type="gramEnd"/>
        <w:r w:rsidRPr="003355B9">
          <w:rPr>
            <w:rPrChange w:id="1230" w:author="Gergo" w:date="2017-11-25T13:10:00Z">
              <w:rPr>
                <w:b w:val="0"/>
                <w:bCs w:val="0"/>
                <w:iCs w:val="0"/>
              </w:rPr>
            </w:rPrChange>
          </w:rPr>
          <w:t xml:space="preserve"> függvényben kaptak helyet</w:t>
        </w:r>
        <w:r w:rsidRPr="003355B9">
          <w:rPr>
            <w:color w:val="FF0000"/>
            <w:sz w:val="36"/>
            <w:rPrChange w:id="1231" w:author="Gergo" w:date="2017-11-25T13:10:00Z">
              <w:rPr>
                <w:b w:val="0"/>
                <w:bCs w:val="0"/>
                <w:iCs w:val="0"/>
                <w:color w:val="FF0000"/>
                <w:sz w:val="36"/>
              </w:rPr>
            </w:rPrChange>
          </w:rPr>
          <w:t xml:space="preserve"> </w:t>
        </w:r>
        <w:r w:rsidRPr="003355B9">
          <w:rPr>
            <w:rPrChange w:id="1232" w:author="Gergo" w:date="2017-11-25T13:10:00Z">
              <w:rPr>
                <w:b w:val="0"/>
                <w:bCs w:val="0"/>
                <w:iCs w:val="0"/>
              </w:rPr>
            </w:rPrChange>
          </w:rPr>
          <w:t xml:space="preserve">ezért inden képkockánál </w:t>
        </w:r>
        <w:proofErr w:type="spellStart"/>
        <w:r w:rsidRPr="003355B9">
          <w:rPr>
            <w:rPrChange w:id="1233" w:author="Gergo" w:date="2017-11-25T13:10:00Z">
              <w:rPr>
                <w:b w:val="0"/>
                <w:bCs w:val="0"/>
                <w:iCs w:val="0"/>
              </w:rPr>
            </w:rPrChange>
          </w:rPr>
          <w:t>újraszámítja</w:t>
        </w:r>
        <w:proofErr w:type="spellEnd"/>
        <w:r w:rsidRPr="003355B9">
          <w:rPr>
            <w:rPrChange w:id="1234" w:author="Gergo" w:date="2017-11-25T13:10:00Z">
              <w:rPr>
                <w:b w:val="0"/>
                <w:bCs w:val="0"/>
                <w:iCs w:val="0"/>
              </w:rPr>
            </w:rPrChange>
          </w:rPr>
          <w:t xml:space="preserve"> az érintőket, így a folyamatos érintő irányú mozgás körmozgást eredményez a játékos körül.</w:t>
        </w:r>
      </w:ins>
    </w:p>
    <w:p w14:paraId="5505B529" w14:textId="3DC0BE4E" w:rsidR="0079528D" w:rsidRPr="003355B9" w:rsidRDefault="0079528D">
      <w:pPr>
        <w:pStyle w:val="Cmsor3"/>
        <w:rPr>
          <w:ins w:id="1235" w:author="Gergo" w:date="2017-11-18T12:04:00Z"/>
          <w:rPrChange w:id="1236" w:author="Gergo" w:date="2017-11-25T13:10:00Z">
            <w:rPr>
              <w:ins w:id="1237" w:author="Gergo" w:date="2017-11-18T12:04:00Z"/>
            </w:rPr>
          </w:rPrChange>
        </w:rPr>
        <w:pPrChange w:id="1238" w:author="Gergo" w:date="2017-11-18T12:04:00Z">
          <w:pPr>
            <w:pStyle w:val="Cmsor2"/>
          </w:pPr>
        </w:pPrChange>
      </w:pPr>
      <w:bookmarkStart w:id="1239" w:name="_Toc499416831"/>
      <w:ins w:id="1240" w:author="Gergo" w:date="2017-11-18T12:04:00Z">
        <w:r w:rsidRPr="003355B9">
          <w:rPr>
            <w:rPrChange w:id="1241" w:author="Gergo" w:date="2017-11-25T13:10:00Z">
              <w:rPr>
                <w:iCs w:val="0"/>
              </w:rPr>
            </w:rPrChange>
          </w:rPr>
          <w:t>Akadályok kikerülése</w:t>
        </w:r>
        <w:bookmarkEnd w:id="1239"/>
      </w:ins>
    </w:p>
    <w:p w14:paraId="265194D3" w14:textId="72FF05D4" w:rsidR="0079528D" w:rsidRPr="003355B9" w:rsidRDefault="00301448">
      <w:pPr>
        <w:rPr>
          <w:ins w:id="1242" w:author="Gergo" w:date="2017-11-18T12:35:00Z"/>
          <w:rPrChange w:id="1243" w:author="Gergo" w:date="2017-11-25T13:10:00Z">
            <w:rPr>
              <w:ins w:id="1244" w:author="Gergo" w:date="2017-11-18T12:35:00Z"/>
            </w:rPr>
          </w:rPrChange>
        </w:rPr>
        <w:pPrChange w:id="1245" w:author="Gergo" w:date="2017-11-18T12:05:00Z">
          <w:pPr>
            <w:pStyle w:val="Cmsor2"/>
          </w:pPr>
        </w:pPrChange>
      </w:pPr>
      <w:ins w:id="1246" w:author="Gergo" w:date="2017-11-18T12:13:00Z">
        <w:r w:rsidRPr="003355B9">
          <w:rPr>
            <w:rPrChange w:id="1247" w:author="Gergo" w:date="2017-11-25T13:10:00Z">
              <w:rPr>
                <w:b w:val="0"/>
                <w:bCs w:val="0"/>
                <w:iCs w:val="0"/>
              </w:rPr>
            </w:rPrChange>
          </w:rPr>
          <w:t xml:space="preserve">Minden akadály rendelkezik egy </w:t>
        </w:r>
        <w:proofErr w:type="spellStart"/>
        <w:r w:rsidRPr="003355B9">
          <w:rPr>
            <w:rFonts w:ascii="Consolas" w:hAnsi="Consolas"/>
            <w:rPrChange w:id="1248" w:author="Gergo" w:date="2017-11-25T13:10:00Z">
              <w:rPr>
                <w:b w:val="0"/>
                <w:bCs w:val="0"/>
                <w:iCs w:val="0"/>
              </w:rPr>
            </w:rPrChange>
          </w:rPr>
          <w:t>ObstacleInfo</w:t>
        </w:r>
        <w:proofErr w:type="spellEnd"/>
        <w:r w:rsidRPr="003355B9">
          <w:rPr>
            <w:rPrChange w:id="1249" w:author="Gergo" w:date="2017-11-25T13:10:00Z">
              <w:rPr>
                <w:b w:val="0"/>
                <w:bCs w:val="0"/>
                <w:iCs w:val="0"/>
              </w:rPr>
            </w:rPrChange>
          </w:rPr>
          <w:t xml:space="preserve"> scripttel, amiben meg van adva, hogy az adott elemet mekkora sugarú körben kell kikerülni. </w:t>
        </w:r>
      </w:ins>
      <w:ins w:id="1250" w:author="Gergo" w:date="2017-11-18T12:09:00Z">
        <w:r w:rsidRPr="003355B9">
          <w:rPr>
            <w:rPrChange w:id="1251" w:author="Gergo" w:date="2017-11-25T13:10:00Z">
              <w:rPr>
                <w:b w:val="0"/>
                <w:bCs w:val="0"/>
                <w:iCs w:val="0"/>
              </w:rPr>
            </w:rPrChange>
          </w:rPr>
          <w:t>Az fák é kövek</w:t>
        </w:r>
        <w:r w:rsidR="003B76B4" w:rsidRPr="003355B9">
          <w:rPr>
            <w:rPrChange w:id="1252" w:author="Gergo" w:date="2017-11-25T13:10:00Z">
              <w:rPr>
                <w:b w:val="0"/>
                <w:bCs w:val="0"/>
                <w:iCs w:val="0"/>
              </w:rPr>
            </w:rPrChange>
          </w:rPr>
          <w:t xml:space="preserve"> kikerülése nagyon hasonló módon történik</w:t>
        </w:r>
      </w:ins>
      <w:ins w:id="1253" w:author="Gergo" w:date="2017-11-18T12:12:00Z">
        <w:r w:rsidRPr="003355B9">
          <w:rPr>
            <w:rPrChange w:id="1254" w:author="Gergo" w:date="2017-11-25T13:10:00Z">
              <w:rPr>
                <w:b w:val="0"/>
                <w:bCs w:val="0"/>
                <w:iCs w:val="0"/>
              </w:rPr>
            </w:rPrChange>
          </w:rPr>
          <w:t>,</w:t>
        </w:r>
      </w:ins>
      <w:ins w:id="1255" w:author="Gergo" w:date="2017-11-18T12:09:00Z">
        <w:r w:rsidR="003B76B4" w:rsidRPr="003355B9">
          <w:rPr>
            <w:rPrChange w:id="1256" w:author="Gergo" w:date="2017-11-25T13:10:00Z">
              <w:rPr>
                <w:b w:val="0"/>
                <w:bCs w:val="0"/>
                <w:iCs w:val="0"/>
              </w:rPr>
            </w:rPrChange>
          </w:rPr>
          <w:t xml:space="preserve"> mint a játékosé.</w:t>
        </w:r>
      </w:ins>
      <w:ins w:id="1257" w:author="Gergo" w:date="2017-11-18T12:15:00Z">
        <w:r w:rsidRPr="003355B9">
          <w:rPr>
            <w:rPrChange w:id="1258" w:author="Gergo" w:date="2017-11-25T13:10:00Z">
              <w:rPr>
                <w:b w:val="0"/>
                <w:bCs w:val="0"/>
                <w:iCs w:val="0"/>
              </w:rPr>
            </w:rPrChange>
          </w:rPr>
          <w:t xml:space="preserve"> A módszer egészen az érintő választásig teljesen</w:t>
        </w:r>
        <w:r w:rsidR="000D2C8F" w:rsidRPr="003355B9">
          <w:rPr>
            <w:rPrChange w:id="1259" w:author="Gergo" w:date="2017-11-25T13:10:00Z">
              <w:rPr>
                <w:b w:val="0"/>
                <w:bCs w:val="0"/>
                <w:iCs w:val="0"/>
              </w:rPr>
            </w:rPrChange>
          </w:rPr>
          <w:t xml:space="preserve"> megegyezik, itt viszont nem az ér</w:t>
        </w:r>
      </w:ins>
      <w:ins w:id="1260" w:author="Gergo" w:date="2017-11-18T12:23:00Z">
        <w:r w:rsidR="000D2C8F" w:rsidRPr="003355B9">
          <w:rPr>
            <w:rPrChange w:id="1261" w:author="Gergo" w:date="2017-11-25T13:10:00Z">
              <w:rPr>
                <w:b w:val="0"/>
                <w:bCs w:val="0"/>
                <w:iCs w:val="0"/>
              </w:rPr>
            </w:rPrChange>
          </w:rPr>
          <w:t>i</w:t>
        </w:r>
      </w:ins>
      <w:ins w:id="1262" w:author="Gergo" w:date="2017-11-18T12:15:00Z">
        <w:r w:rsidR="000D2C8F" w:rsidRPr="003355B9">
          <w:rPr>
            <w:rPrChange w:id="1263" w:author="Gergo" w:date="2017-11-25T13:10:00Z">
              <w:rPr>
                <w:b w:val="0"/>
                <w:bCs w:val="0"/>
                <w:iCs w:val="0"/>
              </w:rPr>
            </w:rPrChange>
          </w:rPr>
          <w:t>ntőt választja</w:t>
        </w:r>
      </w:ins>
      <w:ins w:id="1264" w:author="Gergo" w:date="2017-11-18T12:23:00Z">
        <w:r w:rsidR="000D2C8F" w:rsidRPr="003355B9">
          <w:rPr>
            <w:rPrChange w:id="1265" w:author="Gergo" w:date="2017-11-25T13:10:00Z">
              <w:rPr>
                <w:b w:val="0"/>
                <w:bCs w:val="0"/>
                <w:iCs w:val="0"/>
              </w:rPr>
            </w:rPrChange>
          </w:rPr>
          <w:t>, amelyik a menedékhez van közelebb, hanem azt</w:t>
        </w:r>
      </w:ins>
      <w:ins w:id="1266" w:author="Gergo" w:date="2017-11-18T12:25:00Z">
        <w:r w:rsidR="00B512B7" w:rsidRPr="003355B9">
          <w:rPr>
            <w:rPrChange w:id="1267" w:author="Gergo" w:date="2017-11-25T13:10:00Z">
              <w:rPr>
                <w:b w:val="0"/>
                <w:bCs w:val="0"/>
                <w:iCs w:val="0"/>
              </w:rPr>
            </w:rPrChange>
          </w:rPr>
          <w:t>,</w:t>
        </w:r>
      </w:ins>
      <w:ins w:id="1268" w:author="Gergo" w:date="2017-11-18T12:23:00Z">
        <w:r w:rsidR="000D2C8F" w:rsidRPr="003355B9">
          <w:rPr>
            <w:rPrChange w:id="1269" w:author="Gergo" w:date="2017-11-25T13:10:00Z">
              <w:rPr>
                <w:b w:val="0"/>
                <w:bCs w:val="0"/>
                <w:iCs w:val="0"/>
              </w:rPr>
            </w:rPrChange>
          </w:rPr>
          <w:t xml:space="preserve"> amelyik az őt üldöző játékostól távolabb.</w:t>
        </w:r>
      </w:ins>
      <w:ins w:id="1270" w:author="Gergo" w:date="2017-11-18T12:26:00Z">
        <w:r w:rsidR="00B512B7" w:rsidRPr="003355B9">
          <w:rPr>
            <w:rPrChange w:id="1271" w:author="Gergo" w:date="2017-11-25T13:10:00Z">
              <w:rPr>
                <w:b w:val="0"/>
                <w:bCs w:val="0"/>
                <w:iCs w:val="0"/>
              </w:rPr>
            </w:rPrChange>
          </w:rPr>
          <w:t xml:space="preserve"> Ha ez nem így lenne</w:t>
        </w:r>
      </w:ins>
      <w:ins w:id="1272" w:author="Gergo" w:date="2017-11-18T12:27:00Z">
        <w:r w:rsidR="00B512B7" w:rsidRPr="003355B9">
          <w:rPr>
            <w:rPrChange w:id="1273" w:author="Gergo" w:date="2017-11-25T13:10:00Z">
              <w:rPr>
                <w:b w:val="0"/>
                <w:bCs w:val="0"/>
                <w:iCs w:val="0"/>
              </w:rPr>
            </w:rPrChange>
          </w:rPr>
          <w:t>,</w:t>
        </w:r>
      </w:ins>
      <w:ins w:id="1274" w:author="Gergo" w:date="2017-11-18T12:26:00Z">
        <w:r w:rsidR="00B512B7" w:rsidRPr="003355B9">
          <w:rPr>
            <w:rPrChange w:id="1275" w:author="Gergo" w:date="2017-11-25T13:10:00Z">
              <w:rPr>
                <w:b w:val="0"/>
                <w:bCs w:val="0"/>
                <w:iCs w:val="0"/>
              </w:rPr>
            </w:rPrChange>
          </w:rPr>
          <w:t xml:space="preserve"> akkor </w:t>
        </w:r>
      </w:ins>
      <w:ins w:id="1276" w:author="Gergo" w:date="2017-11-18T12:27:00Z">
        <w:r w:rsidR="00B512B7" w:rsidRPr="003355B9">
          <w:rPr>
            <w:rPrChange w:id="1277" w:author="Gergo" w:date="2017-11-25T13:10:00Z">
              <w:rPr>
                <w:b w:val="0"/>
                <w:bCs w:val="0"/>
                <w:iCs w:val="0"/>
              </w:rPr>
            </w:rPrChange>
          </w:rPr>
          <w:t xml:space="preserve">az akadály megkerülése közben a cica és a játékos találkozhatnának és elkaphatná a macskát. Ezzel a megoldással, akárhogy kergetjük a cicát </w:t>
        </w:r>
        <w:proofErr w:type="gramStart"/>
        <w:r w:rsidR="00B512B7" w:rsidRPr="003355B9">
          <w:rPr>
            <w:rPrChange w:id="1278" w:author="Gergo" w:date="2017-11-25T13:10:00Z">
              <w:rPr>
                <w:b w:val="0"/>
                <w:bCs w:val="0"/>
                <w:iCs w:val="0"/>
              </w:rPr>
            </w:rPrChange>
          </w:rPr>
          <w:t>a</w:t>
        </w:r>
        <w:proofErr w:type="gramEnd"/>
        <w:r w:rsidR="00B512B7" w:rsidRPr="003355B9">
          <w:rPr>
            <w:rPrChange w:id="1279" w:author="Gergo" w:date="2017-11-25T13:10:00Z">
              <w:rPr>
                <w:b w:val="0"/>
                <w:bCs w:val="0"/>
                <w:iCs w:val="0"/>
              </w:rPr>
            </w:rPrChange>
          </w:rPr>
          <w:t xml:space="preserve"> egy fa vagy egy kő körül azt sosem tudjuk elkapni. Egy akadály </w:t>
        </w:r>
      </w:ins>
      <w:ins w:id="1280" w:author="Gergo" w:date="2017-11-18T12:29:00Z">
        <w:r w:rsidR="00B512B7" w:rsidRPr="003355B9">
          <w:rPr>
            <w:rPrChange w:id="1281" w:author="Gergo" w:date="2017-11-25T13:10:00Z">
              <w:rPr>
                <w:b w:val="0"/>
                <w:bCs w:val="0"/>
                <w:iCs w:val="0"/>
              </w:rPr>
            </w:rPrChange>
          </w:rPr>
          <w:t>körüli érintő irányú mozgás akkor ér véget, ha a cica</w:t>
        </w:r>
      </w:ins>
      <w:ins w:id="1282" w:author="Gergo" w:date="2017-11-18T12:33:00Z">
        <w:r w:rsidR="002A3F87" w:rsidRPr="003355B9">
          <w:rPr>
            <w:rPrChange w:id="1283" w:author="Gergo" w:date="2017-11-25T13:10:00Z">
              <w:rPr>
                <w:b w:val="0"/>
                <w:bCs w:val="0"/>
                <w:iCs w:val="0"/>
              </w:rPr>
            </w:rPrChange>
          </w:rPr>
          <w:t xml:space="preserve"> </w:t>
        </w:r>
        <w:proofErr w:type="gramStart"/>
        <w:r w:rsidR="002A3F87" w:rsidRPr="003355B9">
          <w:rPr>
            <w:rPrChange w:id="1284" w:author="Gergo" w:date="2017-11-25T13:10:00Z">
              <w:rPr>
                <w:b w:val="0"/>
                <w:bCs w:val="0"/>
                <w:iCs w:val="0"/>
              </w:rPr>
            </w:rPrChange>
          </w:rPr>
          <w:t>karakter</w:t>
        </w:r>
      </w:ins>
      <w:proofErr w:type="gramEnd"/>
      <w:ins w:id="1285" w:author="Gergo" w:date="2017-11-18T12:29:00Z">
        <w:r w:rsidR="00B512B7" w:rsidRPr="003355B9">
          <w:rPr>
            <w:rPrChange w:id="1286" w:author="Gergo" w:date="2017-11-25T13:10:00Z">
              <w:rPr>
                <w:b w:val="0"/>
                <w:bCs w:val="0"/>
                <w:iCs w:val="0"/>
              </w:rPr>
            </w:rPrChange>
          </w:rPr>
          <w:t xml:space="preserve"> és a </w:t>
        </w:r>
      </w:ins>
      <w:ins w:id="1287" w:author="Gergo" w:date="2017-11-18T12:30:00Z">
        <w:r w:rsidR="00B512B7" w:rsidRPr="003355B9">
          <w:rPr>
            <w:rPrChange w:id="1288" w:author="Gergo" w:date="2017-11-25T13:10:00Z">
              <w:rPr>
                <w:b w:val="0"/>
                <w:bCs w:val="0"/>
                <w:iCs w:val="0"/>
              </w:rPr>
            </w:rPrChange>
          </w:rPr>
          <w:t>gombaház között húzott egyenes már nem metszi az akadály adott sugarú körét</w:t>
        </w:r>
      </w:ins>
      <w:ins w:id="1289" w:author="Gergo" w:date="2017-11-18T12:32:00Z">
        <w:r w:rsidR="002A3F87" w:rsidRPr="003355B9">
          <w:rPr>
            <w:rPrChange w:id="1290" w:author="Gergo" w:date="2017-11-25T13:10:00Z">
              <w:rPr>
                <w:b w:val="0"/>
                <w:bCs w:val="0"/>
                <w:iCs w:val="0"/>
              </w:rPr>
            </w:rPrChange>
          </w:rPr>
          <w:t>, ekkor vagy egyenesen a kunyhó felé folytatja útját, vagy ha a játékos megfelelően közel van, akkor annak kikerülését</w:t>
        </w:r>
      </w:ins>
      <w:ins w:id="1291" w:author="Gergo" w:date="2017-11-18T12:34:00Z">
        <w:r w:rsidR="002A3F87" w:rsidRPr="003355B9">
          <w:rPr>
            <w:rPrChange w:id="1292" w:author="Gergo" w:date="2017-11-25T13:10:00Z">
              <w:rPr>
                <w:b w:val="0"/>
                <w:bCs w:val="0"/>
                <w:iCs w:val="0"/>
              </w:rPr>
            </w:rPrChange>
          </w:rPr>
          <w:t xml:space="preserve"> kezdi meg.</w:t>
        </w:r>
      </w:ins>
    </w:p>
    <w:p w14:paraId="3C8F8A4E" w14:textId="1AD7CADF" w:rsidR="00C44CFA" w:rsidRPr="003355B9" w:rsidRDefault="00C44CFA">
      <w:pPr>
        <w:pStyle w:val="Cmsor3"/>
        <w:rPr>
          <w:ins w:id="1293" w:author="Gergo" w:date="2017-11-18T12:35:00Z"/>
          <w:rPrChange w:id="1294" w:author="Gergo" w:date="2017-11-25T13:10:00Z">
            <w:rPr>
              <w:ins w:id="1295" w:author="Gergo" w:date="2017-11-18T12:35:00Z"/>
            </w:rPr>
          </w:rPrChange>
        </w:rPr>
        <w:pPrChange w:id="1296" w:author="Gergo" w:date="2017-11-18T12:35:00Z">
          <w:pPr>
            <w:pStyle w:val="Cmsor2"/>
          </w:pPr>
        </w:pPrChange>
      </w:pPr>
      <w:bookmarkStart w:id="1297" w:name="_Toc499416832"/>
      <w:ins w:id="1298" w:author="Gergo" w:date="2017-11-18T12:35:00Z">
        <w:r w:rsidRPr="003355B9">
          <w:rPr>
            <w:rPrChange w:id="1299" w:author="Gergo" w:date="2017-11-25T13:10:00Z">
              <w:rPr>
                <w:iCs w:val="0"/>
              </w:rPr>
            </w:rPrChange>
          </w:rPr>
          <w:lastRenderedPageBreak/>
          <w:t>A sebesség</w:t>
        </w:r>
        <w:bookmarkEnd w:id="1297"/>
      </w:ins>
    </w:p>
    <w:p w14:paraId="638E9697" w14:textId="4516BF6C" w:rsidR="00C44CFA" w:rsidRPr="003355B9" w:rsidRDefault="001A64E2">
      <w:pPr>
        <w:rPr>
          <w:ins w:id="1300" w:author="Gergo" w:date="2017-11-18T10:50:00Z"/>
          <w:rPrChange w:id="1301" w:author="Gergo" w:date="2017-11-25T13:10:00Z">
            <w:rPr>
              <w:ins w:id="1302" w:author="Gergo" w:date="2017-11-18T10:50:00Z"/>
            </w:rPr>
          </w:rPrChange>
        </w:rPr>
        <w:pPrChange w:id="1303" w:author="Gergo" w:date="2017-11-18T12:35:00Z">
          <w:pPr>
            <w:pStyle w:val="Cmsor2"/>
          </w:pPr>
        </w:pPrChange>
      </w:pPr>
      <w:ins w:id="1304" w:author="Gergo" w:date="2017-11-18T12:38:00Z">
        <w:r w:rsidRPr="003355B9">
          <w:rPr>
            <w:rPrChange w:id="1305" w:author="Gergo" w:date="2017-11-25T13:10:00Z">
              <w:rPr>
                <w:b w:val="0"/>
                <w:bCs w:val="0"/>
                <w:iCs w:val="0"/>
              </w:rPr>
            </w:rPrChange>
          </w:rPr>
          <w:t xml:space="preserve">A cica </w:t>
        </w:r>
        <w:proofErr w:type="gramStart"/>
        <w:r w:rsidRPr="003355B9">
          <w:rPr>
            <w:rPrChange w:id="1306" w:author="Gergo" w:date="2017-11-25T13:10:00Z">
              <w:rPr>
                <w:b w:val="0"/>
                <w:bCs w:val="0"/>
                <w:iCs w:val="0"/>
              </w:rPr>
            </w:rPrChange>
          </w:rPr>
          <w:t>karakter</w:t>
        </w:r>
        <w:proofErr w:type="gramEnd"/>
        <w:r w:rsidRPr="003355B9">
          <w:rPr>
            <w:rPrChange w:id="1307" w:author="Gergo" w:date="2017-11-25T13:10:00Z">
              <w:rPr>
                <w:b w:val="0"/>
                <w:bCs w:val="0"/>
                <w:iCs w:val="0"/>
              </w:rPr>
            </w:rPrChange>
          </w:rPr>
          <w:t xml:space="preserve"> három különböző sebességgel tud mozogni, attól függően, hogy milyen távolságra van az őt üldöző játékostól.</w:t>
        </w:r>
      </w:ins>
      <w:ins w:id="1308" w:author="Gergo" w:date="2017-11-18T12:40:00Z">
        <w:r w:rsidR="0016469C" w:rsidRPr="003355B9">
          <w:rPr>
            <w:rPrChange w:id="1309" w:author="Gergo" w:date="2017-11-25T13:10:00Z">
              <w:rPr>
                <w:b w:val="0"/>
                <w:bCs w:val="0"/>
                <w:iCs w:val="0"/>
              </w:rPr>
            </w:rPrChange>
          </w:rPr>
          <w:t xml:space="preserve"> A játékos is két sebességgel tud mozogni, a feje dőlésszögétől függően.</w:t>
        </w:r>
      </w:ins>
      <w:ins w:id="1310" w:author="Gergo" w:date="2017-11-18T12:42:00Z">
        <w:r w:rsidR="009C6D07" w:rsidRPr="003355B9">
          <w:rPr>
            <w:rPrChange w:id="1311" w:author="Gergo" w:date="2017-11-25T13:10:00Z">
              <w:rPr>
                <w:b w:val="0"/>
                <w:bCs w:val="0"/>
                <w:iCs w:val="0"/>
              </w:rPr>
            </w:rPrChange>
          </w:rPr>
          <w:t xml:space="preserve"> A játékos futás közben sebessége lehetővé teszi, hogy megközelítse a macskát, de ilyenkor az is begyorsít, és a maximális sebessége gyorsabb</w:t>
        </w:r>
      </w:ins>
      <w:ins w:id="1312" w:author="Gergo" w:date="2017-11-18T12:45:00Z">
        <w:r w:rsidR="009C6D07" w:rsidRPr="003355B9">
          <w:rPr>
            <w:rPrChange w:id="1313" w:author="Gergo" w:date="2017-11-25T13:10:00Z">
              <w:rPr>
                <w:b w:val="0"/>
                <w:bCs w:val="0"/>
                <w:iCs w:val="0"/>
              </w:rPr>
            </w:rPrChange>
          </w:rPr>
          <w:t>,</w:t>
        </w:r>
      </w:ins>
      <w:ins w:id="1314" w:author="Gergo" w:date="2017-11-18T12:42:00Z">
        <w:r w:rsidR="009C6D07" w:rsidRPr="003355B9">
          <w:rPr>
            <w:rPrChange w:id="1315" w:author="Gergo" w:date="2017-11-25T13:10:00Z">
              <w:rPr>
                <w:b w:val="0"/>
                <w:bCs w:val="0"/>
                <w:iCs w:val="0"/>
              </w:rPr>
            </w:rPrChange>
          </w:rPr>
          <w:t xml:space="preserve"> mint a játékosé így el tud menekülni.</w:t>
        </w:r>
      </w:ins>
      <w:ins w:id="1316" w:author="Gergo" w:date="2017-11-18T12:44:00Z">
        <w:r w:rsidR="009C6D07" w:rsidRPr="003355B9">
          <w:rPr>
            <w:rPrChange w:id="1317" w:author="Gergo" w:date="2017-11-25T13:10:00Z">
              <w:rPr>
                <w:b w:val="0"/>
                <w:bCs w:val="0"/>
                <w:iCs w:val="0"/>
              </w:rPr>
            </w:rPrChange>
          </w:rPr>
          <w:t xml:space="preserve"> </w:t>
        </w:r>
      </w:ins>
      <w:ins w:id="1318" w:author="Gergo" w:date="2017-11-18T12:45:00Z">
        <w:r w:rsidR="009C6D07" w:rsidRPr="003355B9">
          <w:rPr>
            <w:rPrChange w:id="1319" w:author="Gergo" w:date="2017-11-25T13:10:00Z">
              <w:rPr>
                <w:b w:val="0"/>
                <w:bCs w:val="0"/>
                <w:iCs w:val="0"/>
              </w:rPr>
            </w:rPrChange>
          </w:rPr>
          <w:t xml:space="preserve">Ha a cica elég távol ér a játékostól abbahagyja a futást és lassabb fokozatra kapcsol, majd megáll. Ha megint közel ér a játékos a hajsza </w:t>
        </w:r>
        <w:proofErr w:type="spellStart"/>
        <w:r w:rsidR="009C6D07" w:rsidRPr="003355B9">
          <w:rPr>
            <w:rPrChange w:id="1320" w:author="Gergo" w:date="2017-11-25T13:10:00Z">
              <w:rPr>
                <w:b w:val="0"/>
                <w:bCs w:val="0"/>
                <w:iCs w:val="0"/>
              </w:rPr>
            </w:rPrChange>
          </w:rPr>
          <w:t>újrakezdődik</w:t>
        </w:r>
        <w:proofErr w:type="spellEnd"/>
        <w:r w:rsidR="009C6D07" w:rsidRPr="003355B9">
          <w:rPr>
            <w:rPrChange w:id="1321" w:author="Gergo" w:date="2017-11-25T13:10:00Z">
              <w:rPr>
                <w:b w:val="0"/>
                <w:bCs w:val="0"/>
                <w:iCs w:val="0"/>
              </w:rPr>
            </w:rPrChange>
          </w:rPr>
          <w:t xml:space="preserve">. Ezt a működést a játékos és a macska </w:t>
        </w:r>
        <w:proofErr w:type="gramStart"/>
        <w:r w:rsidR="009C6D07" w:rsidRPr="003355B9">
          <w:rPr>
            <w:rPrChange w:id="1322" w:author="Gergo" w:date="2017-11-25T13:10:00Z">
              <w:rPr>
                <w:b w:val="0"/>
                <w:bCs w:val="0"/>
                <w:iCs w:val="0"/>
              </w:rPr>
            </w:rPrChange>
          </w:rPr>
          <w:t>karakter</w:t>
        </w:r>
        <w:proofErr w:type="gramEnd"/>
        <w:r w:rsidR="009C6D07" w:rsidRPr="003355B9">
          <w:rPr>
            <w:rPrChange w:id="1323" w:author="Gergo" w:date="2017-11-25T13:10:00Z">
              <w:rPr>
                <w:b w:val="0"/>
                <w:bCs w:val="0"/>
                <w:iCs w:val="0"/>
              </w:rPr>
            </w:rPrChange>
          </w:rPr>
          <w:t xml:space="preserve"> közötti távolság folyamatos </w:t>
        </w:r>
        <w:proofErr w:type="spellStart"/>
        <w:r w:rsidR="009C6D07" w:rsidRPr="003355B9">
          <w:rPr>
            <w:rPrChange w:id="1324" w:author="Gergo" w:date="2017-11-25T13:10:00Z">
              <w:rPr>
                <w:b w:val="0"/>
                <w:bCs w:val="0"/>
                <w:iCs w:val="0"/>
              </w:rPr>
            </w:rPrChange>
          </w:rPr>
          <w:t>monitorozásával</w:t>
        </w:r>
        <w:proofErr w:type="spellEnd"/>
        <w:r w:rsidR="009C6D07" w:rsidRPr="003355B9">
          <w:rPr>
            <w:rPrChange w:id="1325" w:author="Gergo" w:date="2017-11-25T13:10:00Z">
              <w:rPr>
                <w:b w:val="0"/>
                <w:bCs w:val="0"/>
                <w:iCs w:val="0"/>
              </w:rPr>
            </w:rPrChange>
          </w:rPr>
          <w:t xml:space="preserve"> érem el és</w:t>
        </w:r>
      </w:ins>
      <w:ins w:id="1326" w:author="Gergo" w:date="2017-11-18T12:47:00Z">
        <w:r w:rsidR="009C6D07" w:rsidRPr="003355B9">
          <w:rPr>
            <w:rPrChange w:id="1327" w:author="Gergo" w:date="2017-11-25T13:10:00Z">
              <w:rPr>
                <w:b w:val="0"/>
                <w:bCs w:val="0"/>
                <w:iCs w:val="0"/>
              </w:rPr>
            </w:rPrChange>
          </w:rPr>
          <w:t xml:space="preserve"> a </w:t>
        </w:r>
        <w:proofErr w:type="spellStart"/>
        <w:r w:rsidR="009C6D07" w:rsidRPr="003355B9">
          <w:rPr>
            <w:rFonts w:ascii="Consolas" w:hAnsi="Consolas"/>
            <w:rPrChange w:id="1328" w:author="Gergo" w:date="2017-11-25T13:10:00Z">
              <w:rPr>
                <w:b w:val="0"/>
                <w:bCs w:val="0"/>
                <w:iCs w:val="0"/>
              </w:rPr>
            </w:rPrChange>
          </w:rPr>
          <w:t>KittenController</w:t>
        </w:r>
        <w:proofErr w:type="spellEnd"/>
        <w:r w:rsidR="009C6D07" w:rsidRPr="003355B9">
          <w:rPr>
            <w:rFonts w:ascii="Consolas" w:hAnsi="Consolas"/>
            <w:rPrChange w:id="1329" w:author="Gergo" w:date="2017-11-25T13:10:00Z">
              <w:rPr>
                <w:b w:val="0"/>
                <w:bCs w:val="0"/>
                <w:iCs w:val="0"/>
              </w:rPr>
            </w:rPrChange>
          </w:rPr>
          <w:t xml:space="preserve"> Update</w:t>
        </w:r>
        <w:r w:rsidR="009C6D07" w:rsidRPr="003355B9">
          <w:rPr>
            <w:rPrChange w:id="1330" w:author="Gergo" w:date="2017-11-25T13:10:00Z">
              <w:rPr>
                <w:b w:val="0"/>
                <w:bCs w:val="0"/>
                <w:iCs w:val="0"/>
              </w:rPr>
            </w:rPrChange>
          </w:rPr>
          <w:t xml:space="preserve"> függvényében és utána ez alapján állítom be </w:t>
        </w:r>
      </w:ins>
      <w:proofErr w:type="spellStart"/>
      <w:ins w:id="1331" w:author="Gergo" w:date="2017-11-18T12:48:00Z">
        <w:r w:rsidR="009C6D07" w:rsidRPr="003355B9">
          <w:rPr>
            <w:rFonts w:ascii="Consolas" w:hAnsi="Consolas"/>
            <w:rPrChange w:id="1332" w:author="Gergo" w:date="2017-11-25T13:10:00Z">
              <w:rPr>
                <w:b w:val="0"/>
                <w:bCs w:val="0"/>
                <w:iCs w:val="0"/>
              </w:rPr>
            </w:rPrChange>
          </w:rPr>
          <w:t>speed</w:t>
        </w:r>
        <w:proofErr w:type="spellEnd"/>
        <w:r w:rsidR="009C6D07" w:rsidRPr="003355B9">
          <w:rPr>
            <w:rPrChange w:id="1333" w:author="Gergo" w:date="2017-11-25T13:10:00Z">
              <w:rPr>
                <w:b w:val="0"/>
                <w:bCs w:val="0"/>
                <w:iCs w:val="0"/>
              </w:rPr>
            </w:rPrChange>
          </w:rPr>
          <w:t xml:space="preserve"> tulajdonságot, ami a mozgás sebességét határozza meg.</w:t>
        </w:r>
      </w:ins>
    </w:p>
    <w:p w14:paraId="504133FF" w14:textId="77777777" w:rsidR="00990398" w:rsidRPr="003355B9" w:rsidRDefault="00990398">
      <w:pPr>
        <w:rPr>
          <w:ins w:id="1334" w:author="Gergo" w:date="2017-11-18T10:01:00Z"/>
          <w:rPrChange w:id="1335" w:author="Gergo" w:date="2017-11-25T13:10:00Z">
            <w:rPr>
              <w:ins w:id="1336" w:author="Gergo" w:date="2017-11-18T10:01:00Z"/>
            </w:rPr>
          </w:rPrChange>
        </w:rPr>
        <w:pPrChange w:id="1337" w:author="Gergo" w:date="2017-11-18T10:50:00Z">
          <w:pPr>
            <w:pStyle w:val="Cmsor2"/>
          </w:pPr>
        </w:pPrChange>
      </w:pPr>
    </w:p>
    <w:p w14:paraId="578F9832" w14:textId="77777777" w:rsidR="000A6A59" w:rsidRPr="003355B9" w:rsidRDefault="000A6A59">
      <w:pPr>
        <w:ind w:firstLine="0"/>
        <w:rPr>
          <w:ins w:id="1338" w:author="Gergo" w:date="2017-11-17T13:48:00Z"/>
          <w:rPrChange w:id="1339" w:author="Gergo" w:date="2017-11-25T13:10:00Z">
            <w:rPr>
              <w:ins w:id="1340" w:author="Gergo" w:date="2017-11-17T13:48:00Z"/>
            </w:rPr>
          </w:rPrChange>
        </w:rPr>
        <w:pPrChange w:id="1341" w:author="Gergo" w:date="2017-11-18T10:01:00Z">
          <w:pPr>
            <w:pStyle w:val="Cmsor2"/>
          </w:pPr>
        </w:pPrChange>
      </w:pPr>
    </w:p>
    <w:p w14:paraId="71F267F4" w14:textId="6D4CC272" w:rsidR="009654DF" w:rsidRPr="003355B9" w:rsidRDefault="009654DF" w:rsidP="009654DF">
      <w:pPr>
        <w:pStyle w:val="Cmsor2"/>
        <w:rPr>
          <w:ins w:id="1342" w:author="Gergo" w:date="2017-11-18T16:14:00Z"/>
        </w:rPr>
      </w:pPr>
      <w:bookmarkStart w:id="1343" w:name="_Toc499416833"/>
      <w:ins w:id="1344" w:author="Gergo" w:date="2017-11-17T13:48:00Z">
        <w:r w:rsidRPr="003355B9">
          <w:t>Rúnák és rajzolás</w:t>
        </w:r>
      </w:ins>
      <w:bookmarkEnd w:id="1343"/>
    </w:p>
    <w:p w14:paraId="34CC8D38" w14:textId="078C8DE9" w:rsidR="00562931" w:rsidRPr="003355B9" w:rsidRDefault="00562931">
      <w:pPr>
        <w:rPr>
          <w:ins w:id="1345" w:author="Gergo" w:date="2017-11-18T16:19:00Z"/>
          <w:rPrChange w:id="1346" w:author="Gergo" w:date="2017-11-25T13:10:00Z">
            <w:rPr>
              <w:ins w:id="1347" w:author="Gergo" w:date="2017-11-18T16:19:00Z"/>
            </w:rPr>
          </w:rPrChange>
        </w:rPr>
        <w:pPrChange w:id="1348" w:author="Gergo" w:date="2017-11-18T16:14:00Z">
          <w:pPr>
            <w:pStyle w:val="Cmsor2"/>
          </w:pPr>
        </w:pPrChange>
      </w:pPr>
      <w:ins w:id="1349" w:author="Gergo" w:date="2017-11-18T16:15:00Z">
        <w:r w:rsidRPr="003355B9">
          <w:rPr>
            <w:rPrChange w:id="1350" w:author="Gergo" w:date="2017-11-25T13:10:00Z">
              <w:rPr>
                <w:b w:val="0"/>
                <w:bCs w:val="0"/>
                <w:iCs w:val="0"/>
              </w:rPr>
            </w:rPrChange>
          </w:rPr>
          <w:t>A rúnákkal először, akkor találkozunk</w:t>
        </w:r>
      </w:ins>
      <w:ins w:id="1351" w:author="Gergo" w:date="2017-11-18T16:18:00Z">
        <w:r w:rsidRPr="003355B9">
          <w:rPr>
            <w:rPrChange w:id="1352" w:author="Gergo" w:date="2017-11-25T13:10:00Z">
              <w:rPr>
                <w:b w:val="0"/>
                <w:bCs w:val="0"/>
                <w:iCs w:val="0"/>
              </w:rPr>
            </w:rPrChange>
          </w:rPr>
          <w:t xml:space="preserve">, amikor a varázslónő elküld minket az erdőbe, a felkutatásukra, hogy felkészüljünk az </w:t>
        </w:r>
        <w:proofErr w:type="spellStart"/>
        <w:r w:rsidRPr="003355B9">
          <w:rPr>
            <w:rPrChange w:id="1353" w:author="Gergo" w:date="2017-11-25T13:10:00Z">
              <w:rPr>
                <w:b w:val="0"/>
                <w:bCs w:val="0"/>
                <w:iCs w:val="0"/>
              </w:rPr>
            </w:rPrChange>
          </w:rPr>
          <w:t>Ogre</w:t>
        </w:r>
        <w:proofErr w:type="spellEnd"/>
        <w:r w:rsidRPr="003355B9">
          <w:rPr>
            <w:rPrChange w:id="1354" w:author="Gergo" w:date="2017-11-25T13:10:00Z">
              <w:rPr>
                <w:b w:val="0"/>
                <w:bCs w:val="0"/>
                <w:iCs w:val="0"/>
              </w:rPr>
            </w:rPrChange>
          </w:rPr>
          <w:t xml:space="preserve"> elleni harcra.</w:t>
        </w:r>
      </w:ins>
    </w:p>
    <w:p w14:paraId="362CDE51" w14:textId="3D3AEB70" w:rsidR="00562931" w:rsidRPr="003355B9" w:rsidRDefault="00562931">
      <w:pPr>
        <w:rPr>
          <w:ins w:id="1355" w:author="Gergo" w:date="2017-11-18T16:46:00Z"/>
          <w:rPrChange w:id="1356" w:author="Gergo" w:date="2017-11-25T13:10:00Z">
            <w:rPr>
              <w:ins w:id="1357" w:author="Gergo" w:date="2017-11-18T16:46:00Z"/>
            </w:rPr>
          </w:rPrChange>
        </w:rPr>
        <w:pPrChange w:id="1358" w:author="Gergo" w:date="2017-11-18T16:14:00Z">
          <w:pPr>
            <w:pStyle w:val="Cmsor2"/>
          </w:pPr>
        </w:pPrChange>
      </w:pPr>
      <w:ins w:id="1359" w:author="Gergo" w:date="2017-11-18T16:20:00Z">
        <w:r w:rsidRPr="003355B9">
          <w:rPr>
            <w:rPrChange w:id="1360" w:author="Gergo" w:date="2017-11-25T13:10:00Z">
              <w:rPr>
                <w:b w:val="0"/>
                <w:bCs w:val="0"/>
                <w:iCs w:val="0"/>
              </w:rPr>
            </w:rPrChange>
          </w:rPr>
          <w:t xml:space="preserve">A rúnák funkcionalitásuk alapján kétdimenziósak lennének, de én olyan működést rendelni hozzájuk, amit egy </w:t>
        </w:r>
        <w:proofErr w:type="spellStart"/>
        <w:r w:rsidRPr="003355B9">
          <w:rPr>
            <w:rFonts w:ascii="Consolas" w:hAnsi="Consolas"/>
            <w:rPrChange w:id="1361" w:author="Gergo" w:date="2017-11-25T13:10:00Z">
              <w:rPr>
                <w:b w:val="0"/>
                <w:bCs w:val="0"/>
                <w:iCs w:val="0"/>
              </w:rPr>
            </w:rPrChange>
          </w:rPr>
          <w:t>Canvas</w:t>
        </w:r>
        <w:proofErr w:type="spellEnd"/>
        <w:r w:rsidRPr="003355B9">
          <w:rPr>
            <w:rPrChange w:id="1362" w:author="Gergo" w:date="2017-11-25T13:10:00Z">
              <w:rPr>
                <w:b w:val="0"/>
                <w:bCs w:val="0"/>
                <w:iCs w:val="0"/>
              </w:rPr>
            </w:rPrChange>
          </w:rPr>
          <w:t xml:space="preserve"> használatával nem lehetett volna megoldani</w:t>
        </w:r>
      </w:ins>
      <w:ins w:id="1363" w:author="Gergo" w:date="2017-11-18T16:23:00Z">
        <w:r w:rsidRPr="003355B9">
          <w:rPr>
            <w:rPrChange w:id="1364" w:author="Gergo" w:date="2017-11-25T13:10:00Z">
              <w:rPr>
                <w:b w:val="0"/>
                <w:bCs w:val="0"/>
                <w:iCs w:val="0"/>
              </w:rPr>
            </w:rPrChange>
          </w:rPr>
          <w:t>, így végül háro</w:t>
        </w:r>
        <w:r w:rsidR="00693E7D" w:rsidRPr="003355B9">
          <w:rPr>
            <w:rPrChange w:id="1365" w:author="Gergo" w:date="2017-11-25T13:10:00Z">
              <w:rPr>
                <w:b w:val="0"/>
                <w:bCs w:val="0"/>
                <w:iCs w:val="0"/>
              </w:rPr>
            </w:rPrChange>
          </w:rPr>
          <w:t xml:space="preserve">mdimenziós </w:t>
        </w:r>
        <w:proofErr w:type="gramStart"/>
        <w:r w:rsidR="00693E7D" w:rsidRPr="003355B9">
          <w:rPr>
            <w:rPrChange w:id="1366" w:author="Gergo" w:date="2017-11-25T13:10:00Z">
              <w:rPr>
                <w:b w:val="0"/>
                <w:bCs w:val="0"/>
                <w:iCs w:val="0"/>
              </w:rPr>
            </w:rPrChange>
          </w:rPr>
          <w:t>objektumok</w:t>
        </w:r>
        <w:proofErr w:type="gramEnd"/>
        <w:r w:rsidR="00693E7D" w:rsidRPr="003355B9">
          <w:rPr>
            <w:rPrChange w:id="1367" w:author="Gergo" w:date="2017-11-25T13:10:00Z">
              <w:rPr>
                <w:b w:val="0"/>
                <w:bCs w:val="0"/>
                <w:iCs w:val="0"/>
              </w:rPr>
            </w:rPrChange>
          </w:rPr>
          <w:t>ként lettek</w:t>
        </w:r>
        <w:r w:rsidRPr="003355B9">
          <w:rPr>
            <w:rPrChange w:id="1368" w:author="Gergo" w:date="2017-11-25T13:10:00Z">
              <w:rPr>
                <w:b w:val="0"/>
                <w:bCs w:val="0"/>
                <w:iCs w:val="0"/>
              </w:rPr>
            </w:rPrChange>
          </w:rPr>
          <w:t xml:space="preserve"> megvalósítva.</w:t>
        </w:r>
      </w:ins>
    </w:p>
    <w:p w14:paraId="1866EE59" w14:textId="27CA0FAF" w:rsidR="00693E7D" w:rsidRPr="003355B9" w:rsidRDefault="00693E7D">
      <w:pPr>
        <w:rPr>
          <w:ins w:id="1369" w:author="Gergo" w:date="2017-11-18T16:23:00Z"/>
          <w:rPrChange w:id="1370" w:author="Gergo" w:date="2017-11-25T13:10:00Z">
            <w:rPr>
              <w:ins w:id="1371" w:author="Gergo" w:date="2017-11-18T16:23:00Z"/>
            </w:rPr>
          </w:rPrChange>
        </w:rPr>
        <w:pPrChange w:id="1372" w:author="Gergo" w:date="2017-11-18T16:14:00Z">
          <w:pPr>
            <w:pStyle w:val="Cmsor2"/>
          </w:pPr>
        </w:pPrChange>
      </w:pPr>
      <w:ins w:id="1373" w:author="Gergo" w:date="2017-11-18T16:46:00Z">
        <w:r w:rsidRPr="003355B9">
          <w:rPr>
            <w:rPrChange w:id="1374" w:author="Gergo" w:date="2017-11-25T13:10:00Z">
              <w:rPr>
                <w:b w:val="0"/>
                <w:bCs w:val="0"/>
                <w:iCs w:val="0"/>
              </w:rPr>
            </w:rPrChange>
          </w:rPr>
          <w:t xml:space="preserve">Ha a </w:t>
        </w:r>
      </w:ins>
      <w:proofErr w:type="spellStart"/>
      <w:ins w:id="1375" w:author="Gergo" w:date="2017-11-18T16:47:00Z">
        <w:r w:rsidRPr="003355B9">
          <w:rPr>
            <w:rPrChange w:id="1376" w:author="Gergo" w:date="2017-11-25T13:10:00Z">
              <w:rPr>
                <w:b w:val="0"/>
                <w:bCs w:val="0"/>
                <w:iCs w:val="0"/>
              </w:rPr>
            </w:rPrChange>
          </w:rPr>
          <w:t>DayDream</w:t>
        </w:r>
        <w:proofErr w:type="spellEnd"/>
        <w:r w:rsidRPr="003355B9">
          <w:rPr>
            <w:rPrChange w:id="1377" w:author="Gergo" w:date="2017-11-25T13:10:00Z">
              <w:rPr>
                <w:b w:val="0"/>
                <w:bCs w:val="0"/>
                <w:iCs w:val="0"/>
              </w:rPr>
            </w:rPrChange>
          </w:rPr>
          <w:t xml:space="preserve"> </w:t>
        </w:r>
      </w:ins>
      <w:ins w:id="1378" w:author="Gergo" w:date="2017-11-18T16:46:00Z">
        <w:r w:rsidRPr="003355B9">
          <w:rPr>
            <w:rPrChange w:id="1379" w:author="Gergo" w:date="2017-11-25T13:10:00Z">
              <w:rPr>
                <w:b w:val="0"/>
                <w:bCs w:val="0"/>
                <w:iCs w:val="0"/>
              </w:rPr>
            </w:rPrChange>
          </w:rPr>
          <w:t>kontroller</w:t>
        </w:r>
      </w:ins>
      <w:ins w:id="1380" w:author="Gergo" w:date="2017-11-18T16:47:00Z">
        <w:r w:rsidRPr="003355B9">
          <w:rPr>
            <w:rPrChange w:id="1381" w:author="Gergo" w:date="2017-11-25T13:10:00Z">
              <w:rPr>
                <w:b w:val="0"/>
                <w:bCs w:val="0"/>
                <w:iCs w:val="0"/>
              </w:rPr>
            </w:rPrChange>
          </w:rPr>
          <w:t xml:space="preserve"> kurzorját </w:t>
        </w:r>
        <w:proofErr w:type="gramStart"/>
        <w:r w:rsidRPr="003355B9">
          <w:rPr>
            <w:rPrChange w:id="1382" w:author="Gergo" w:date="2017-11-25T13:10:00Z">
              <w:rPr>
                <w:b w:val="0"/>
                <w:bCs w:val="0"/>
                <w:iCs w:val="0"/>
              </w:rPr>
            </w:rPrChange>
          </w:rPr>
          <w:t>( fehér</w:t>
        </w:r>
        <w:proofErr w:type="gramEnd"/>
        <w:r w:rsidRPr="003355B9">
          <w:rPr>
            <w:rPrChange w:id="1383" w:author="Gergo" w:date="2017-11-25T13:10:00Z">
              <w:rPr>
                <w:b w:val="0"/>
                <w:bCs w:val="0"/>
                <w:iCs w:val="0"/>
              </w:rPr>
            </w:rPrChange>
          </w:rPr>
          <w:t xml:space="preserve"> kis korong ) </w:t>
        </w:r>
        <w:r w:rsidR="007B243E" w:rsidRPr="003355B9">
          <w:rPr>
            <w:rPrChange w:id="1384" w:author="Gergo" w:date="2017-11-25T13:10:00Z">
              <w:rPr>
                <w:b w:val="0"/>
                <w:bCs w:val="0"/>
                <w:iCs w:val="0"/>
              </w:rPr>
            </w:rPrChange>
          </w:rPr>
          <w:t>a rúnára irányítom, és</w:t>
        </w:r>
        <w:r w:rsidRPr="003355B9">
          <w:rPr>
            <w:rPrChange w:id="1385" w:author="Gergo" w:date="2017-11-25T13:10:00Z">
              <w:rPr>
                <w:b w:val="0"/>
                <w:bCs w:val="0"/>
                <w:iCs w:val="0"/>
              </w:rPr>
            </w:rPrChange>
          </w:rPr>
          <w:t xml:space="preserve"> lenyomom az érintőfelületet, ak</w:t>
        </w:r>
        <w:r w:rsidR="007B243E" w:rsidRPr="003355B9">
          <w:rPr>
            <w:rPrChange w:id="1386" w:author="Gergo" w:date="2017-11-25T13:10:00Z">
              <w:rPr>
                <w:b w:val="0"/>
                <w:bCs w:val="0"/>
                <w:iCs w:val="0"/>
              </w:rPr>
            </w:rPrChange>
          </w:rPr>
          <w:t>kor  megkezdődik a rajzolás</w:t>
        </w:r>
      </w:ins>
      <w:ins w:id="1387" w:author="Gergo" w:date="2017-11-18T16:46:00Z">
        <w:r w:rsidR="007B243E" w:rsidRPr="003355B9">
          <w:rPr>
            <w:rPrChange w:id="1388" w:author="Gergo" w:date="2017-11-25T13:10:00Z">
              <w:rPr>
                <w:b w:val="0"/>
                <w:bCs w:val="0"/>
                <w:iCs w:val="0"/>
              </w:rPr>
            </w:rPrChange>
          </w:rPr>
          <w:t xml:space="preserve">. Ekkor létrejön egy szikra </w:t>
        </w:r>
        <w:proofErr w:type="gramStart"/>
        <w:r w:rsidR="007B243E" w:rsidRPr="003355B9">
          <w:rPr>
            <w:rPrChange w:id="1389" w:author="Gergo" w:date="2017-11-25T13:10:00Z">
              <w:rPr>
                <w:b w:val="0"/>
                <w:bCs w:val="0"/>
                <w:iCs w:val="0"/>
              </w:rPr>
            </w:rPrChange>
          </w:rPr>
          <w:t>objektum</w:t>
        </w:r>
        <w:proofErr w:type="gramEnd"/>
        <w:r w:rsidR="007B243E" w:rsidRPr="003355B9">
          <w:rPr>
            <w:rPrChange w:id="1390" w:author="Gergo" w:date="2017-11-25T13:10:00Z">
              <w:rPr>
                <w:b w:val="0"/>
                <w:bCs w:val="0"/>
                <w:iCs w:val="0"/>
              </w:rPr>
            </w:rPrChange>
          </w:rPr>
          <w:t xml:space="preserve"> (egy </w:t>
        </w:r>
        <w:proofErr w:type="spellStart"/>
        <w:r w:rsidR="007B243E" w:rsidRPr="003355B9">
          <w:rPr>
            <w:rFonts w:ascii="Consolas" w:hAnsi="Consolas"/>
            <w:rPrChange w:id="1391" w:author="Gergo" w:date="2017-11-25T13:10:00Z">
              <w:rPr>
                <w:b w:val="0"/>
                <w:bCs w:val="0"/>
                <w:iCs w:val="0"/>
              </w:rPr>
            </w:rPrChange>
          </w:rPr>
          <w:t>ParticleSystem</w:t>
        </w:r>
        <w:proofErr w:type="spellEnd"/>
        <w:r w:rsidR="007B243E" w:rsidRPr="003355B9">
          <w:rPr>
            <w:rPrChange w:id="1392" w:author="Gergo" w:date="2017-11-25T13:10:00Z">
              <w:rPr>
                <w:b w:val="0"/>
                <w:bCs w:val="0"/>
                <w:iCs w:val="0"/>
              </w:rPr>
            </w:rPrChange>
          </w:rPr>
          <w:t>)</w:t>
        </w:r>
      </w:ins>
      <w:ins w:id="1393" w:author="Gergo" w:date="2017-11-18T16:52:00Z">
        <w:r w:rsidR="007B243E" w:rsidRPr="003355B9">
          <w:rPr>
            <w:rPrChange w:id="1394" w:author="Gergo" w:date="2017-11-25T13:10:00Z">
              <w:rPr>
                <w:b w:val="0"/>
                <w:bCs w:val="0"/>
                <w:iCs w:val="0"/>
              </w:rPr>
            </w:rPrChange>
          </w:rPr>
          <w:t xml:space="preserve"> ami végig követi a rajzolást.</w:t>
        </w:r>
      </w:ins>
    </w:p>
    <w:p w14:paraId="56DADD4C" w14:textId="4976FB82" w:rsidR="00562931" w:rsidRPr="003355B9" w:rsidRDefault="00562931">
      <w:pPr>
        <w:pStyle w:val="Cmsor3"/>
        <w:rPr>
          <w:ins w:id="1395" w:author="Gergo" w:date="2017-11-18T16:24:00Z"/>
          <w:rPrChange w:id="1396" w:author="Gergo" w:date="2017-11-25T13:10:00Z">
            <w:rPr>
              <w:ins w:id="1397" w:author="Gergo" w:date="2017-11-18T16:24:00Z"/>
            </w:rPr>
          </w:rPrChange>
        </w:rPr>
        <w:pPrChange w:id="1398" w:author="Gergo" w:date="2017-11-18T16:24:00Z">
          <w:pPr>
            <w:pStyle w:val="Cmsor2"/>
          </w:pPr>
        </w:pPrChange>
      </w:pPr>
      <w:bookmarkStart w:id="1399" w:name="_Toc499416834"/>
      <w:ins w:id="1400" w:author="Gergo" w:date="2017-11-18T16:24:00Z">
        <w:r w:rsidRPr="003355B9">
          <w:rPr>
            <w:rPrChange w:id="1401" w:author="Gergo" w:date="2017-11-25T13:10:00Z">
              <w:rPr>
                <w:iCs w:val="0"/>
              </w:rPr>
            </w:rPrChange>
          </w:rPr>
          <w:t>Felépítésük</w:t>
        </w:r>
        <w:bookmarkEnd w:id="1399"/>
      </w:ins>
    </w:p>
    <w:p w14:paraId="749B78AC" w14:textId="0D9CAE49" w:rsidR="00562931" w:rsidRPr="003355B9" w:rsidRDefault="0089471D">
      <w:pPr>
        <w:rPr>
          <w:ins w:id="1402" w:author="Gergo" w:date="2017-11-18T16:38:00Z"/>
          <w:rPrChange w:id="1403" w:author="Gergo" w:date="2017-11-25T13:10:00Z">
            <w:rPr>
              <w:ins w:id="1404" w:author="Gergo" w:date="2017-11-18T16:38:00Z"/>
            </w:rPr>
          </w:rPrChange>
        </w:rPr>
        <w:pPrChange w:id="1405" w:author="Gergo" w:date="2017-11-18T16:24:00Z">
          <w:pPr>
            <w:pStyle w:val="Cmsor2"/>
          </w:pPr>
        </w:pPrChange>
      </w:pPr>
      <w:ins w:id="1406" w:author="Gergo" w:date="2017-11-18T16:34:00Z">
        <w:r w:rsidRPr="003355B9">
          <w:rPr>
            <w:rPrChange w:id="1407" w:author="Gergo" w:date="2017-11-25T13:10:00Z">
              <w:rPr>
                <w:b w:val="0"/>
                <w:bCs w:val="0"/>
                <w:iCs w:val="0"/>
              </w:rPr>
            </w:rPrChange>
          </w:rPr>
          <w:t>A négy rúna nagyon hasonlóan épül fel, a különbségek csak az alakjukból</w:t>
        </w:r>
      </w:ins>
      <w:ins w:id="1408" w:author="Gergo" w:date="2017-11-18T16:38:00Z">
        <w:r w:rsidRPr="003355B9">
          <w:rPr>
            <w:rPrChange w:id="1409" w:author="Gergo" w:date="2017-11-25T13:10:00Z">
              <w:rPr>
                <w:b w:val="0"/>
                <w:bCs w:val="0"/>
                <w:iCs w:val="0"/>
              </w:rPr>
            </w:rPrChange>
          </w:rPr>
          <w:t xml:space="preserve"> származnak.</w:t>
        </w:r>
      </w:ins>
      <w:ins w:id="1410" w:author="Gergo" w:date="2017-11-18T16:52:00Z">
        <w:r w:rsidR="00322B88" w:rsidRPr="003355B9">
          <w:rPr>
            <w:rPrChange w:id="1411" w:author="Gergo" w:date="2017-11-25T13:10:00Z">
              <w:rPr>
                <w:b w:val="0"/>
                <w:bCs w:val="0"/>
                <w:iCs w:val="0"/>
              </w:rPr>
            </w:rPrChange>
          </w:rPr>
          <w:t xml:space="preserve"> </w:t>
        </w:r>
      </w:ins>
    </w:p>
    <w:p w14:paraId="32F3B137" w14:textId="397446B5" w:rsidR="0089471D" w:rsidRPr="003355B9" w:rsidRDefault="0089471D">
      <w:pPr>
        <w:rPr>
          <w:ins w:id="1412" w:author="Gergo" w:date="2017-11-18T17:07:00Z"/>
          <w:rPrChange w:id="1413" w:author="Gergo" w:date="2017-11-25T13:10:00Z">
            <w:rPr>
              <w:ins w:id="1414" w:author="Gergo" w:date="2017-11-18T17:07:00Z"/>
            </w:rPr>
          </w:rPrChange>
        </w:rPr>
        <w:pPrChange w:id="1415" w:author="Gergo" w:date="2017-11-18T16:24:00Z">
          <w:pPr>
            <w:pStyle w:val="Cmsor2"/>
          </w:pPr>
        </w:pPrChange>
      </w:pPr>
      <w:ins w:id="1416" w:author="Gergo" w:date="2017-11-18T16:39:00Z">
        <w:r w:rsidRPr="003355B9">
          <w:rPr>
            <w:rPrChange w:id="1417" w:author="Gergo" w:date="2017-11-25T13:10:00Z">
              <w:rPr>
                <w:b w:val="0"/>
                <w:bCs w:val="0"/>
                <w:iCs w:val="0"/>
              </w:rPr>
            </w:rPrChange>
          </w:rPr>
          <w:t xml:space="preserve">A rúnák </w:t>
        </w:r>
        <w:r w:rsidR="00693E7D" w:rsidRPr="003355B9">
          <w:rPr>
            <w:rPrChange w:id="1418" w:author="Gergo" w:date="2017-11-25T13:10:00Z">
              <w:rPr>
                <w:b w:val="0"/>
                <w:bCs w:val="0"/>
                <w:iCs w:val="0"/>
              </w:rPr>
            </w:rPrChange>
          </w:rPr>
          <w:t>a törzsüket adó alakzatból, a rajzolás során</w:t>
        </w:r>
      </w:ins>
      <w:ins w:id="1419" w:author="Gergo" w:date="2017-11-18T16:42:00Z">
        <w:r w:rsidR="00693E7D" w:rsidRPr="003355B9">
          <w:rPr>
            <w:rPrChange w:id="1420" w:author="Gergo" w:date="2017-11-25T13:10:00Z">
              <w:rPr>
                <w:b w:val="0"/>
                <w:bCs w:val="0"/>
                <w:iCs w:val="0"/>
              </w:rPr>
            </w:rPrChange>
          </w:rPr>
          <w:t xml:space="preserve"> felügyelt ellenőrzőpontokból</w:t>
        </w:r>
      </w:ins>
      <w:ins w:id="1421" w:author="Gergo" w:date="2017-11-18T16:45:00Z">
        <w:r w:rsidR="00693E7D" w:rsidRPr="003355B9">
          <w:rPr>
            <w:rPrChange w:id="1422" w:author="Gergo" w:date="2017-11-25T13:10:00Z">
              <w:rPr>
                <w:b w:val="0"/>
                <w:bCs w:val="0"/>
                <w:iCs w:val="0"/>
              </w:rPr>
            </w:rPrChange>
          </w:rPr>
          <w:t xml:space="preserve"> és végpontból állnak. Az ellenőrzőpontok a rúnaalakzat mentén elhelyezett </w:t>
        </w:r>
        <w:proofErr w:type="spellStart"/>
        <w:r w:rsidR="00693E7D" w:rsidRPr="003355B9">
          <w:rPr>
            <w:rPrChange w:id="1423" w:author="Gergo" w:date="2017-11-25T13:10:00Z">
              <w:rPr>
                <w:b w:val="0"/>
                <w:bCs w:val="0"/>
                <w:iCs w:val="0"/>
              </w:rPr>
            </w:rPrChange>
          </w:rPr>
          <w:t>collider-ek</w:t>
        </w:r>
        <w:proofErr w:type="spellEnd"/>
        <w:r w:rsidR="00693E7D" w:rsidRPr="003355B9">
          <w:rPr>
            <w:rPrChange w:id="1424" w:author="Gergo" w:date="2017-11-25T13:10:00Z">
              <w:rPr>
                <w:b w:val="0"/>
                <w:bCs w:val="0"/>
                <w:iCs w:val="0"/>
              </w:rPr>
            </w:rPrChange>
          </w:rPr>
          <w:t>, amik</w:t>
        </w:r>
      </w:ins>
      <w:ins w:id="1425" w:author="Gergo" w:date="2017-11-18T16:52:00Z">
        <w:r w:rsidR="00322B88" w:rsidRPr="003355B9">
          <w:rPr>
            <w:rPrChange w:id="1426" w:author="Gergo" w:date="2017-11-25T13:10:00Z">
              <w:rPr>
                <w:b w:val="0"/>
                <w:bCs w:val="0"/>
                <w:iCs w:val="0"/>
              </w:rPr>
            </w:rPrChange>
          </w:rPr>
          <w:t xml:space="preserve"> a szikrával történő ütközésre </w:t>
        </w:r>
        <w:proofErr w:type="gramStart"/>
        <w:r w:rsidR="00322B88" w:rsidRPr="003355B9">
          <w:rPr>
            <w:rPrChange w:id="1427" w:author="Gergo" w:date="2017-11-25T13:10:00Z">
              <w:rPr>
                <w:b w:val="0"/>
                <w:bCs w:val="0"/>
                <w:iCs w:val="0"/>
              </w:rPr>
            </w:rPrChange>
          </w:rPr>
          <w:t>reagálnak</w:t>
        </w:r>
        <w:proofErr w:type="gramEnd"/>
        <w:r w:rsidR="00322B88" w:rsidRPr="003355B9">
          <w:rPr>
            <w:rPrChange w:id="1428" w:author="Gergo" w:date="2017-11-25T13:10:00Z">
              <w:rPr>
                <w:b w:val="0"/>
                <w:bCs w:val="0"/>
                <w:iCs w:val="0"/>
              </w:rPr>
            </w:rPrChange>
          </w:rPr>
          <w:t xml:space="preserve">. A rúna végén található még egy </w:t>
        </w:r>
        <w:proofErr w:type="spellStart"/>
        <w:r w:rsidR="00322B88" w:rsidRPr="003355B9">
          <w:rPr>
            <w:rPrChange w:id="1429" w:author="Gergo" w:date="2017-11-25T13:10:00Z">
              <w:rPr>
                <w:b w:val="0"/>
                <w:bCs w:val="0"/>
                <w:iCs w:val="0"/>
              </w:rPr>
            </w:rPrChange>
          </w:rPr>
          <w:t>collider</w:t>
        </w:r>
        <w:proofErr w:type="spellEnd"/>
        <w:r w:rsidR="00322B88" w:rsidRPr="003355B9">
          <w:rPr>
            <w:rPrChange w:id="1430" w:author="Gergo" w:date="2017-11-25T13:10:00Z">
              <w:rPr>
                <w:b w:val="0"/>
                <w:bCs w:val="0"/>
                <w:iCs w:val="0"/>
              </w:rPr>
            </w:rPrChange>
          </w:rPr>
          <w:t xml:space="preserve">, amivel történő ütközés </w:t>
        </w:r>
        <w:proofErr w:type="gramStart"/>
        <w:r w:rsidR="00322B88" w:rsidRPr="003355B9">
          <w:rPr>
            <w:rPrChange w:id="1431" w:author="Gergo" w:date="2017-11-25T13:10:00Z">
              <w:rPr>
                <w:b w:val="0"/>
                <w:bCs w:val="0"/>
                <w:iCs w:val="0"/>
              </w:rPr>
            </w:rPrChange>
          </w:rPr>
          <w:t>( tehát</w:t>
        </w:r>
        <w:proofErr w:type="gramEnd"/>
        <w:r w:rsidR="00322B88" w:rsidRPr="003355B9">
          <w:rPr>
            <w:rPrChange w:id="1432" w:author="Gergo" w:date="2017-11-25T13:10:00Z">
              <w:rPr>
                <w:b w:val="0"/>
                <w:bCs w:val="0"/>
                <w:iCs w:val="0"/>
              </w:rPr>
            </w:rPrChange>
          </w:rPr>
          <w:t xml:space="preserve">, hogy odahúzzuk a kurzort rajzolás közben) jelzi a rajzolás </w:t>
        </w:r>
        <w:r w:rsidR="00322B88" w:rsidRPr="003355B9">
          <w:rPr>
            <w:rPrChange w:id="1433" w:author="Gergo" w:date="2017-11-25T13:10:00Z">
              <w:rPr>
                <w:b w:val="0"/>
                <w:bCs w:val="0"/>
                <w:iCs w:val="0"/>
              </w:rPr>
            </w:rPrChange>
          </w:rPr>
          <w:lastRenderedPageBreak/>
          <w:t>végét és megtörténik az eredmény kiértékelése.</w:t>
        </w:r>
      </w:ins>
      <w:ins w:id="1434" w:author="Gergo" w:date="2017-11-18T16:57:00Z">
        <w:r w:rsidR="00126079" w:rsidRPr="003355B9">
          <w:rPr>
            <w:rPrChange w:id="1435" w:author="Gergo" w:date="2017-11-25T13:10:00Z">
              <w:rPr>
                <w:b w:val="0"/>
                <w:bCs w:val="0"/>
                <w:iCs w:val="0"/>
              </w:rPr>
            </w:rPrChange>
          </w:rPr>
          <w:t xml:space="preserve"> A rúnáknak még két eleme van, amik a használatuk intuitívabbá tételéért </w:t>
        </w:r>
      </w:ins>
      <w:ins w:id="1436" w:author="Gergo" w:date="2017-11-18T16:58:00Z">
        <w:r w:rsidR="00126079" w:rsidRPr="003355B9">
          <w:rPr>
            <w:rPrChange w:id="1437" w:author="Gergo" w:date="2017-11-25T13:10:00Z">
              <w:rPr>
                <w:b w:val="0"/>
                <w:bCs w:val="0"/>
                <w:iCs w:val="0"/>
              </w:rPr>
            </w:rPrChange>
          </w:rPr>
          <w:t xml:space="preserve">kerültek be. Az egyik a rajzolás irányát jelző, kezdetben oda-vissza mozgó kis nyilacska, a másik pedig a </w:t>
        </w:r>
        <w:proofErr w:type="gramStart"/>
        <w:r w:rsidR="00126079" w:rsidRPr="003355B9">
          <w:rPr>
            <w:rPrChange w:id="1438" w:author="Gergo" w:date="2017-11-25T13:10:00Z">
              <w:rPr>
                <w:b w:val="0"/>
                <w:bCs w:val="0"/>
                <w:iCs w:val="0"/>
              </w:rPr>
            </w:rPrChange>
          </w:rPr>
          <w:t>pozíciójukat</w:t>
        </w:r>
        <w:proofErr w:type="gramEnd"/>
        <w:r w:rsidR="00126079" w:rsidRPr="003355B9">
          <w:rPr>
            <w:rPrChange w:id="1439" w:author="Gergo" w:date="2017-11-25T13:10:00Z">
              <w:rPr>
                <w:b w:val="0"/>
                <w:bCs w:val="0"/>
                <w:iCs w:val="0"/>
              </w:rPr>
            </w:rPrChange>
          </w:rPr>
          <w:t xml:space="preserve"> jelző nagy fénysugár</w:t>
        </w:r>
      </w:ins>
      <w:ins w:id="1440" w:author="Gergo" w:date="2017-11-18T16:59:00Z">
        <w:r w:rsidR="00126079" w:rsidRPr="003355B9">
          <w:rPr>
            <w:rPrChange w:id="1441" w:author="Gergo" w:date="2017-11-25T13:10:00Z">
              <w:rPr>
                <w:b w:val="0"/>
                <w:bCs w:val="0"/>
                <w:iCs w:val="0"/>
              </w:rPr>
            </w:rPrChange>
          </w:rPr>
          <w:t>, ami nem sokkal a rúna fölött kezdődik, és egészen az égbe tart. Ez azt szolgálja, hogy amikor meg kell keresni az erdőben őket, akkor támpontot kapjunk, hogy merre is induljunk.</w:t>
        </w:r>
      </w:ins>
      <w:ins w:id="1442" w:author="Gergo" w:date="2017-11-18T17:12:00Z">
        <w:r w:rsidR="00FD6010" w:rsidRPr="003355B9">
          <w:rPr>
            <w:rPrChange w:id="1443" w:author="Gergo" w:date="2017-11-25T13:10:00Z">
              <w:rPr>
                <w:b w:val="0"/>
                <w:bCs w:val="0"/>
                <w:iCs w:val="0"/>
              </w:rPr>
            </w:rPrChange>
          </w:rPr>
          <w:t xml:space="preserve"> Ez, ha a játékos elég közel ér szép lassan eltűnik, ezt egy </w:t>
        </w:r>
      </w:ins>
      <w:proofErr w:type="spellStart"/>
      <w:ins w:id="1444" w:author="Gergo" w:date="2017-11-18T17:13:00Z">
        <w:r w:rsidR="00FD6010" w:rsidRPr="003355B9">
          <w:rPr>
            <w:rFonts w:ascii="Consolas" w:hAnsi="Consolas"/>
            <w:rPrChange w:id="1445" w:author="Gergo" w:date="2017-11-25T13:10:00Z">
              <w:rPr>
                <w:b w:val="0"/>
                <w:bCs w:val="0"/>
                <w:iCs w:val="0"/>
              </w:rPr>
            </w:rPrChange>
          </w:rPr>
          <w:t>TriggerCollider</w:t>
        </w:r>
      </w:ins>
      <w:ins w:id="1446" w:author="Gergo" w:date="2017-11-18T17:14:00Z">
        <w:r w:rsidR="00FD6010" w:rsidRPr="003355B9">
          <w:rPr>
            <w:rPrChange w:id="1447" w:author="Gergo" w:date="2017-11-25T13:10:00Z">
              <w:rPr>
                <w:b w:val="0"/>
                <w:bCs w:val="0"/>
                <w:iCs w:val="0"/>
              </w:rPr>
            </w:rPrChange>
          </w:rPr>
          <w:t>-</w:t>
        </w:r>
      </w:ins>
      <w:ins w:id="1448" w:author="Gergo" w:date="2017-11-18T17:13:00Z">
        <w:r w:rsidR="00FD6010" w:rsidRPr="003355B9">
          <w:rPr>
            <w:rPrChange w:id="1449" w:author="Gergo" w:date="2017-11-25T13:10:00Z">
              <w:rPr>
                <w:b w:val="0"/>
                <w:bCs w:val="0"/>
                <w:iCs w:val="0"/>
              </w:rPr>
            </w:rPrChange>
          </w:rPr>
          <w:t>rel</w:t>
        </w:r>
        <w:proofErr w:type="spellEnd"/>
        <w:r w:rsidR="00FD6010" w:rsidRPr="003355B9">
          <w:rPr>
            <w:rPrChange w:id="1450" w:author="Gergo" w:date="2017-11-25T13:10:00Z">
              <w:rPr>
                <w:b w:val="0"/>
                <w:bCs w:val="0"/>
                <w:iCs w:val="0"/>
              </w:rPr>
            </w:rPrChange>
          </w:rPr>
          <w:t xml:space="preserve"> oldottam meg.</w:t>
        </w:r>
      </w:ins>
    </w:p>
    <w:p w14:paraId="31B90587" w14:textId="77777777" w:rsidR="00FD6010" w:rsidRPr="003355B9" w:rsidRDefault="00FD6010">
      <w:pPr>
        <w:pStyle w:val="Kp"/>
        <w:rPr>
          <w:ins w:id="1451" w:author="Gergo" w:date="2017-11-18T17:14:00Z"/>
        </w:rPr>
      </w:pPr>
      <w:ins w:id="1452" w:author="Gergo" w:date="2017-11-18T17:12:00Z">
        <w:r w:rsidRPr="003355B9">
          <w:rPr>
            <w:noProof/>
            <w:lang w:val="en-US"/>
            <w:rPrChange w:id="1453" w:author="Gergo" w:date="2017-11-25T13:10:00Z">
              <w:rPr>
                <w:noProof/>
                <w:lang w:val="en-US"/>
              </w:rPr>
            </w:rPrChange>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62F2956A" w:rsidR="00B00F77" w:rsidRPr="00E4270C" w:rsidRDefault="00B00F77">
                              <w:pPr>
                                <w:pStyle w:val="Kpalrs"/>
                                <w:rPr>
                                  <w:noProof/>
                                </w:rPr>
                                <w:pPrChange w:id="1454" w:author="Gergo" w:date="2017-11-18T17:12:00Z">
                                  <w:pPr>
                                    <w:pStyle w:val="Kp"/>
                                  </w:pPr>
                                </w:pPrChange>
                              </w:pPr>
                              <w:ins w:id="1455" w:author="Gergo" w:date="2017-11-18T17:12:00Z">
                                <w:r>
                                  <w:t xml:space="preserve">Ábra </w:t>
                                </w:r>
                              </w:ins>
                              <w:ins w:id="1456" w:author="Gergo" w:date="2017-11-29T14:33:00Z">
                                <w:r w:rsidR="00EB1182">
                                  <w:fldChar w:fldCharType="begin"/>
                                </w:r>
                                <w:r w:rsidR="00EB1182">
                                  <w:instrText xml:space="preserve"> STYLEREF 1 \s </w:instrText>
                                </w:r>
                              </w:ins>
                              <w:r w:rsidR="00EB1182">
                                <w:fldChar w:fldCharType="separate"/>
                              </w:r>
                              <w:r w:rsidR="00EB1182">
                                <w:rPr>
                                  <w:noProof/>
                                </w:rPr>
                                <w:t>4</w:t>
                              </w:r>
                              <w:ins w:id="145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458" w:author="Gergo" w:date="2017-11-29T14:33:00Z">
                                <w:r w:rsidR="00EB1182">
                                  <w:rPr>
                                    <w:noProof/>
                                  </w:rPr>
                                  <w:t>3</w:t>
                                </w:r>
                                <w:r w:rsidR="00EB1182">
                                  <w:fldChar w:fldCharType="end"/>
                                </w:r>
                              </w:ins>
                              <w:ins w:id="1459" w:author="Gergo" w:date="2017-11-18T17:12:00Z">
                                <w:r>
                                  <w:t>: Rúna szerkezet</w:t>
                                </w:r>
                              </w:ins>
                              <w:ins w:id="1460"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62F2956A" w:rsidR="00B00F77" w:rsidRPr="00E4270C" w:rsidRDefault="00B00F77">
                        <w:pPr>
                          <w:pStyle w:val="Kpalrs"/>
                          <w:rPr>
                            <w:noProof/>
                          </w:rPr>
                          <w:pPrChange w:id="1461" w:author="Gergo" w:date="2017-11-18T17:12:00Z">
                            <w:pPr>
                              <w:pStyle w:val="Kp"/>
                            </w:pPr>
                          </w:pPrChange>
                        </w:pPr>
                        <w:ins w:id="1462" w:author="Gergo" w:date="2017-11-18T17:12:00Z">
                          <w:r>
                            <w:t xml:space="preserve">Ábra </w:t>
                          </w:r>
                        </w:ins>
                        <w:ins w:id="1463" w:author="Gergo" w:date="2017-11-29T14:33:00Z">
                          <w:r w:rsidR="00EB1182">
                            <w:fldChar w:fldCharType="begin"/>
                          </w:r>
                          <w:r w:rsidR="00EB1182">
                            <w:instrText xml:space="preserve"> STYLEREF 1 \s </w:instrText>
                          </w:r>
                        </w:ins>
                        <w:r w:rsidR="00EB1182">
                          <w:fldChar w:fldCharType="separate"/>
                        </w:r>
                        <w:r w:rsidR="00EB1182">
                          <w:rPr>
                            <w:noProof/>
                          </w:rPr>
                          <w:t>4</w:t>
                        </w:r>
                        <w:ins w:id="146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465" w:author="Gergo" w:date="2017-11-29T14:33:00Z">
                          <w:r w:rsidR="00EB1182">
                            <w:rPr>
                              <w:noProof/>
                            </w:rPr>
                            <w:t>3</w:t>
                          </w:r>
                          <w:r w:rsidR="00EB1182">
                            <w:fldChar w:fldCharType="end"/>
                          </w:r>
                        </w:ins>
                        <w:ins w:id="1466" w:author="Gergo" w:date="2017-11-18T17:12:00Z">
                          <w:r>
                            <w:t>: Rúna szerkezet</w:t>
                          </w:r>
                        </w:ins>
                        <w:ins w:id="1467" w:author="Gergo" w:date="2017-11-18T17:14:00Z">
                          <w:r>
                            <w:t>e</w:t>
                          </w:r>
                        </w:ins>
                      </w:p>
                    </w:txbxContent>
                  </v:textbox>
                  <w10:wrap type="square"/>
                </v:shape>
              </w:pict>
            </mc:Fallback>
          </mc:AlternateContent>
        </w:r>
      </w:ins>
      <w:ins w:id="1468" w:author="Gergo" w:date="2017-11-18T17:09:00Z">
        <w:r w:rsidR="00291078" w:rsidRPr="003355B9">
          <w:rPr>
            <w:noProof/>
            <w:lang w:val="en-US"/>
            <w:rPrChange w:id="1469"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470"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1E1E7CA0" w:rsidR="00FD6010" w:rsidRPr="003355B9" w:rsidRDefault="00FD6010">
      <w:pPr>
        <w:pStyle w:val="Kpalrs"/>
        <w:rPr>
          <w:ins w:id="1471" w:author="Gergo" w:date="2017-11-18T18:38:00Z"/>
          <w:rPrChange w:id="1472" w:author="Gergo" w:date="2017-11-25T13:10:00Z">
            <w:rPr>
              <w:ins w:id="1473" w:author="Gergo" w:date="2017-11-18T18:38:00Z"/>
            </w:rPr>
          </w:rPrChange>
        </w:rPr>
        <w:pPrChange w:id="1474" w:author="Gergo" w:date="2017-11-18T17:15:00Z">
          <w:pPr>
            <w:pStyle w:val="Cmsor2"/>
          </w:pPr>
        </w:pPrChange>
      </w:pPr>
      <w:ins w:id="1475" w:author="Gergo" w:date="2017-11-18T17:14:00Z">
        <w:r w:rsidRPr="003355B9">
          <w:rPr>
            <w:rPrChange w:id="1476" w:author="Gergo" w:date="2017-11-25T13:10:00Z">
              <w:rPr>
                <w:iCs w:val="0"/>
              </w:rPr>
            </w:rPrChange>
          </w:rPr>
          <w:t xml:space="preserve">Ábra </w:t>
        </w:r>
      </w:ins>
      <w:ins w:id="1477" w:author="Gergo" w:date="2017-11-29T14:33:00Z">
        <w:r w:rsidR="00EB1182">
          <w:fldChar w:fldCharType="begin"/>
        </w:r>
        <w:r w:rsidR="00EB1182">
          <w:instrText xml:space="preserve"> STYLEREF 1 \s </w:instrText>
        </w:r>
      </w:ins>
      <w:r w:rsidR="00EB1182">
        <w:fldChar w:fldCharType="separate"/>
      </w:r>
      <w:r w:rsidR="00EB1182">
        <w:rPr>
          <w:noProof/>
        </w:rPr>
        <w:t>4</w:t>
      </w:r>
      <w:ins w:id="147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479" w:author="Gergo" w:date="2017-11-29T14:33:00Z">
        <w:r w:rsidR="00EB1182">
          <w:rPr>
            <w:noProof/>
          </w:rPr>
          <w:t>4</w:t>
        </w:r>
        <w:r w:rsidR="00EB1182">
          <w:fldChar w:fldCharType="end"/>
        </w:r>
      </w:ins>
      <w:ins w:id="1480" w:author="Gergo" w:date="2017-11-18T17:14:00Z">
        <w:r w:rsidRPr="003355B9">
          <w:rPr>
            <w:rPrChange w:id="1481" w:author="Gergo" w:date="2017-11-25T13:10:00Z">
              <w:rPr>
                <w:iCs w:val="0"/>
              </w:rPr>
            </w:rPrChange>
          </w:rPr>
          <w:t xml:space="preserve"> </w:t>
        </w:r>
        <w:proofErr w:type="gramStart"/>
        <w:r w:rsidRPr="003355B9">
          <w:rPr>
            <w:rPrChange w:id="1482" w:author="Gergo" w:date="2017-11-25T13:10:00Z">
              <w:rPr>
                <w:iCs w:val="0"/>
              </w:rPr>
            </w:rPrChange>
          </w:rPr>
          <w:t>Rúna rajzolás</w:t>
        </w:r>
        <w:proofErr w:type="gramEnd"/>
        <w:r w:rsidRPr="003355B9">
          <w:rPr>
            <w:rPrChange w:id="1483" w:author="Gergo" w:date="2017-11-25T13:10:00Z">
              <w:rPr>
                <w:iCs w:val="0"/>
              </w:rPr>
            </w:rPrChange>
          </w:rPr>
          <w:t xml:space="preserve"> közben</w:t>
        </w:r>
      </w:ins>
    </w:p>
    <w:p w14:paraId="0DB26FBD" w14:textId="77777777" w:rsidR="006075D1" w:rsidRPr="003355B9" w:rsidRDefault="006075D1">
      <w:pPr>
        <w:rPr>
          <w:ins w:id="1484" w:author="Gergo" w:date="2017-11-18T17:00:00Z"/>
          <w:rPrChange w:id="1485" w:author="Gergo" w:date="2017-11-25T13:10:00Z">
            <w:rPr>
              <w:ins w:id="1486" w:author="Gergo" w:date="2017-11-18T17:00:00Z"/>
            </w:rPr>
          </w:rPrChange>
        </w:rPr>
        <w:pPrChange w:id="1487" w:author="Gergo" w:date="2017-11-18T18:38:00Z">
          <w:pPr>
            <w:pStyle w:val="Cmsor2"/>
          </w:pPr>
        </w:pPrChange>
      </w:pPr>
    </w:p>
    <w:p w14:paraId="0628257A" w14:textId="44A2AE31" w:rsidR="003F394F" w:rsidRPr="003355B9" w:rsidRDefault="003F394F">
      <w:pPr>
        <w:pStyle w:val="Cmsor3"/>
        <w:rPr>
          <w:ins w:id="1488" w:author="Gergo" w:date="2017-11-18T17:15:00Z"/>
          <w:rPrChange w:id="1489" w:author="Gergo" w:date="2017-11-25T13:10:00Z">
            <w:rPr>
              <w:ins w:id="1490" w:author="Gergo" w:date="2017-11-18T17:15:00Z"/>
            </w:rPr>
          </w:rPrChange>
        </w:rPr>
        <w:pPrChange w:id="1491" w:author="Gergo" w:date="2017-11-18T17:00:00Z">
          <w:pPr>
            <w:pStyle w:val="Cmsor2"/>
          </w:pPr>
        </w:pPrChange>
      </w:pPr>
      <w:bookmarkStart w:id="1492" w:name="_Toc499416835"/>
      <w:ins w:id="1493" w:author="Gergo" w:date="2017-11-18T17:00:00Z">
        <w:r w:rsidRPr="003355B9">
          <w:rPr>
            <w:rPrChange w:id="1494" w:author="Gergo" w:date="2017-11-25T13:10:00Z">
              <w:rPr>
                <w:iCs w:val="0"/>
              </w:rPr>
            </w:rPrChange>
          </w:rPr>
          <w:t>Működésük</w:t>
        </w:r>
      </w:ins>
      <w:bookmarkEnd w:id="1492"/>
    </w:p>
    <w:p w14:paraId="30015FD9" w14:textId="1E6A4154" w:rsidR="00FD6010" w:rsidRPr="003355B9" w:rsidRDefault="00FD6010">
      <w:pPr>
        <w:rPr>
          <w:ins w:id="1495" w:author="Gergo" w:date="2017-11-18T17:49:00Z"/>
          <w:rPrChange w:id="1496" w:author="Gergo" w:date="2017-11-25T13:10:00Z">
            <w:rPr>
              <w:ins w:id="1497" w:author="Gergo" w:date="2017-11-18T17:49:00Z"/>
            </w:rPr>
          </w:rPrChange>
        </w:rPr>
        <w:pPrChange w:id="1498" w:author="Gergo" w:date="2017-11-18T17:15:00Z">
          <w:pPr>
            <w:pStyle w:val="Cmsor2"/>
          </w:pPr>
        </w:pPrChange>
      </w:pPr>
      <w:ins w:id="1499" w:author="Gergo" w:date="2017-11-18T17:15:00Z">
        <w:r w:rsidRPr="003355B9">
          <w:rPr>
            <w:rPrChange w:id="1500" w:author="Gergo" w:date="2017-11-25T13:10:00Z">
              <w:rPr>
                <w:b w:val="0"/>
                <w:bCs w:val="0"/>
                <w:iCs w:val="0"/>
              </w:rPr>
            </w:rPrChange>
          </w:rPr>
          <w:t xml:space="preserve">Mindegyik rúnát ugyanaz a script </w:t>
        </w:r>
        <w:proofErr w:type="spellStart"/>
        <w:r w:rsidRPr="003355B9">
          <w:rPr>
            <w:rPrChange w:id="1501" w:author="Gergo" w:date="2017-11-25T13:10:00Z">
              <w:rPr>
                <w:b w:val="0"/>
                <w:bCs w:val="0"/>
                <w:iCs w:val="0"/>
              </w:rPr>
            </w:rPrChange>
          </w:rPr>
          <w:t>vezérli</w:t>
        </w:r>
        <w:proofErr w:type="spellEnd"/>
        <w:r w:rsidRPr="003355B9">
          <w:rPr>
            <w:rPrChange w:id="1502" w:author="Gergo" w:date="2017-11-25T13:10:00Z">
              <w:rPr>
                <w:b w:val="0"/>
                <w:bCs w:val="0"/>
                <w:iCs w:val="0"/>
              </w:rPr>
            </w:rPrChange>
          </w:rPr>
          <w:t>, a</w:t>
        </w:r>
        <w:r w:rsidRPr="003355B9">
          <w:rPr>
            <w:rFonts w:ascii="Consolas" w:hAnsi="Consolas"/>
            <w:rPrChange w:id="1503" w:author="Gergo" w:date="2017-11-25T13:10:00Z">
              <w:rPr>
                <w:b w:val="0"/>
                <w:bCs w:val="0"/>
                <w:iCs w:val="0"/>
              </w:rPr>
            </w:rPrChange>
          </w:rPr>
          <w:t xml:space="preserve"> </w:t>
        </w:r>
      </w:ins>
      <w:proofErr w:type="spellStart"/>
      <w:ins w:id="1504" w:author="Gergo" w:date="2017-11-18T17:16:00Z">
        <w:r w:rsidRPr="003355B9">
          <w:rPr>
            <w:rFonts w:ascii="Consolas" w:hAnsi="Consolas"/>
            <w:rPrChange w:id="1505" w:author="Gergo" w:date="2017-11-25T13:10:00Z">
              <w:rPr>
                <w:b w:val="0"/>
                <w:bCs w:val="0"/>
                <w:iCs w:val="0"/>
              </w:rPr>
            </w:rPrChange>
          </w:rPr>
          <w:t>RuneController</w:t>
        </w:r>
        <w:proofErr w:type="spellEnd"/>
        <w:r w:rsidRPr="003355B9">
          <w:rPr>
            <w:rPrChange w:id="1506" w:author="Gergo" w:date="2017-11-25T13:10:00Z">
              <w:rPr>
                <w:b w:val="0"/>
                <w:bCs w:val="0"/>
                <w:iCs w:val="0"/>
              </w:rPr>
            </w:rPrChange>
          </w:rPr>
          <w:t>.</w:t>
        </w:r>
      </w:ins>
      <w:ins w:id="1507" w:author="Gergo" w:date="2017-11-18T17:20:00Z">
        <w:r w:rsidR="00605351" w:rsidRPr="003355B9">
          <w:rPr>
            <w:rPrChange w:id="1508" w:author="Gergo" w:date="2017-11-25T13:10:00Z">
              <w:rPr>
                <w:b w:val="0"/>
                <w:bCs w:val="0"/>
                <w:iCs w:val="0"/>
              </w:rPr>
            </w:rPrChange>
          </w:rPr>
          <w:t xml:space="preserve"> A rúna objektumok legfontosabb komponense az </w:t>
        </w:r>
        <w:proofErr w:type="spellStart"/>
        <w:r w:rsidR="00605351" w:rsidRPr="003355B9">
          <w:rPr>
            <w:rPrChange w:id="1509" w:author="Gergo" w:date="2017-11-25T13:10:00Z">
              <w:rPr>
                <w:b w:val="0"/>
                <w:bCs w:val="0"/>
                <w:iCs w:val="0"/>
              </w:rPr>
            </w:rPrChange>
          </w:rPr>
          <w:t>EventTrigger</w:t>
        </w:r>
        <w:proofErr w:type="spellEnd"/>
        <w:r w:rsidR="00605351" w:rsidRPr="003355B9">
          <w:rPr>
            <w:rPrChange w:id="1510" w:author="Gergo" w:date="2017-11-25T13:10:00Z">
              <w:rPr>
                <w:b w:val="0"/>
                <w:bCs w:val="0"/>
                <w:iCs w:val="0"/>
              </w:rPr>
            </w:rPrChange>
          </w:rPr>
          <w:t xml:space="preserve">, ami lehetővé teszi, hogy a kontroller </w:t>
        </w:r>
        <w:proofErr w:type="gramStart"/>
        <w:r w:rsidR="00605351" w:rsidRPr="003355B9">
          <w:rPr>
            <w:rPrChange w:id="1511" w:author="Gergo" w:date="2017-11-25T13:10:00Z">
              <w:rPr>
                <w:b w:val="0"/>
                <w:bCs w:val="0"/>
                <w:iCs w:val="0"/>
              </w:rPr>
            </w:rPrChange>
          </w:rPr>
          <w:t>kurzor különböző</w:t>
        </w:r>
        <w:proofErr w:type="gramEnd"/>
        <w:r w:rsidR="00605351" w:rsidRPr="003355B9">
          <w:rPr>
            <w:rPrChange w:id="1512" w:author="Gergo" w:date="2017-11-25T13:10:00Z">
              <w:rPr>
                <w:b w:val="0"/>
                <w:bCs w:val="0"/>
                <w:iCs w:val="0"/>
              </w:rPr>
            </w:rPrChange>
          </w:rPr>
          <w:t xml:space="preserve"> eseményeire feliratkozunk. Ilyen események például</w:t>
        </w:r>
      </w:ins>
      <w:ins w:id="1513" w:author="Gergo" w:date="2017-11-18T17:23:00Z">
        <w:r w:rsidR="00605351" w:rsidRPr="003355B9">
          <w:rPr>
            <w:rPrChange w:id="1514" w:author="Gergo" w:date="2017-11-25T13:10:00Z">
              <w:rPr>
                <w:b w:val="0"/>
                <w:bCs w:val="0"/>
                <w:iCs w:val="0"/>
              </w:rPr>
            </w:rPrChange>
          </w:rPr>
          <w:t xml:space="preserve"> a pointer </w:t>
        </w:r>
      </w:ins>
      <w:ins w:id="1515" w:author="Gergo" w:date="2017-11-18T17:25:00Z">
        <w:r w:rsidR="00605351" w:rsidRPr="003355B9">
          <w:rPr>
            <w:rPrChange w:id="1516" w:author="Gergo" w:date="2017-11-25T13:10:00Z">
              <w:rPr>
                <w:b w:val="0"/>
                <w:bCs w:val="0"/>
                <w:iCs w:val="0"/>
              </w:rPr>
            </w:rPrChange>
          </w:rPr>
          <w:t xml:space="preserve">belépése vagy kilépése a rúnából, </w:t>
        </w:r>
        <w:proofErr w:type="gramStart"/>
        <w:r w:rsidR="00605351" w:rsidRPr="003355B9">
          <w:rPr>
            <w:rPrChange w:id="1517" w:author="Gergo" w:date="2017-11-25T13:10:00Z">
              <w:rPr>
                <w:b w:val="0"/>
                <w:bCs w:val="0"/>
                <w:iCs w:val="0"/>
              </w:rPr>
            </w:rPrChange>
          </w:rPr>
          <w:t>a</w:t>
        </w:r>
        <w:proofErr w:type="gramEnd"/>
        <w:r w:rsidR="00605351" w:rsidRPr="003355B9">
          <w:rPr>
            <w:rPrChange w:id="1518" w:author="Gergo" w:date="2017-11-25T13:10:00Z">
              <w:rPr>
                <w:b w:val="0"/>
                <w:bCs w:val="0"/>
                <w:iCs w:val="0"/>
              </w:rPr>
            </w:rPrChange>
          </w:rPr>
          <w:t xml:space="preserve"> érintőfelület lenyomása, vagy a </w:t>
        </w:r>
      </w:ins>
      <w:ins w:id="1519" w:author="Gergo" w:date="2017-11-18T17:26:00Z">
        <w:r w:rsidR="00605351" w:rsidRPr="003355B9">
          <w:rPr>
            <w:rPrChange w:id="1520" w:author="Gergo" w:date="2017-11-25T13:10:00Z">
              <w:rPr>
                <w:b w:val="0"/>
                <w:bCs w:val="0"/>
                <w:iCs w:val="0"/>
              </w:rPr>
            </w:rPrChange>
          </w:rPr>
          <w:t>„</w:t>
        </w:r>
      </w:ins>
      <w:proofErr w:type="spellStart"/>
      <w:ins w:id="1521" w:author="Gergo" w:date="2017-11-18T17:25:00Z">
        <w:r w:rsidR="00605351" w:rsidRPr="003355B9">
          <w:rPr>
            <w:rPrChange w:id="1522" w:author="Gergo" w:date="2017-11-25T13:10:00Z">
              <w:rPr>
                <w:b w:val="0"/>
                <w:bCs w:val="0"/>
                <w:iCs w:val="0"/>
              </w:rPr>
            </w:rPrChange>
          </w:rPr>
          <w:t>drag</w:t>
        </w:r>
      </w:ins>
      <w:proofErr w:type="spellEnd"/>
      <w:ins w:id="1523" w:author="Gergo" w:date="2017-11-18T17:26:00Z">
        <w:r w:rsidR="00605351" w:rsidRPr="003355B9">
          <w:rPr>
            <w:rPrChange w:id="1524" w:author="Gergo" w:date="2017-11-25T13:10:00Z">
              <w:rPr>
                <w:b w:val="0"/>
                <w:bCs w:val="0"/>
                <w:iCs w:val="0"/>
              </w:rPr>
            </w:rPrChange>
          </w:rPr>
          <w:t xml:space="preserve">” </w:t>
        </w:r>
      </w:ins>
      <w:ins w:id="1525" w:author="Gergo" w:date="2017-11-18T17:25:00Z">
        <w:r w:rsidR="00605351" w:rsidRPr="003355B9">
          <w:rPr>
            <w:rPrChange w:id="1526" w:author="Gergo" w:date="2017-11-25T13:10:00Z">
              <w:rPr>
                <w:b w:val="0"/>
                <w:bCs w:val="0"/>
                <w:iCs w:val="0"/>
              </w:rPr>
            </w:rPrChange>
          </w:rPr>
          <w:t>esemény,</w:t>
        </w:r>
      </w:ins>
      <w:ins w:id="1527" w:author="Gergo" w:date="2017-11-18T17:26:00Z">
        <w:r w:rsidR="00605351" w:rsidRPr="003355B9">
          <w:rPr>
            <w:rPrChange w:id="1528" w:author="Gergo" w:date="2017-11-25T13:10:00Z">
              <w:rPr>
                <w:b w:val="0"/>
                <w:bCs w:val="0"/>
                <w:iCs w:val="0"/>
              </w:rPr>
            </w:rPrChange>
          </w:rPr>
          <w:t xml:space="preserve"> ami a kontroller mozgatását jelenti úgy, hogy a gomb közben le van nyomva.</w:t>
        </w:r>
      </w:ins>
      <w:ins w:id="1529" w:author="Gergo" w:date="2017-11-18T17:27:00Z">
        <w:r w:rsidR="00910DEA" w:rsidRPr="003355B9">
          <w:rPr>
            <w:rPrChange w:id="1530" w:author="Gergo" w:date="2017-11-25T13:10:00Z">
              <w:rPr>
                <w:b w:val="0"/>
                <w:bCs w:val="0"/>
                <w:iCs w:val="0"/>
              </w:rPr>
            </w:rPrChange>
          </w:rPr>
          <w:t xml:space="preserve"> Ezeknek az eseménykezelőknek a segítségével implementáltam a rajzolást. Ha a kurzort a rúnára visszük</w:t>
        </w:r>
      </w:ins>
      <w:ins w:id="1531" w:author="Gergo" w:date="2017-11-18T17:29:00Z">
        <w:r w:rsidR="00910DEA" w:rsidRPr="003355B9">
          <w:rPr>
            <w:rPrChange w:id="1532" w:author="Gergo" w:date="2017-11-25T13:10:00Z">
              <w:rPr>
                <w:b w:val="0"/>
                <w:bCs w:val="0"/>
                <w:iCs w:val="0"/>
              </w:rPr>
            </w:rPrChange>
          </w:rPr>
          <w:t xml:space="preserve"> (</w:t>
        </w:r>
        <w:proofErr w:type="spellStart"/>
        <w:r w:rsidR="00910DEA" w:rsidRPr="003355B9">
          <w:rPr>
            <w:rFonts w:ascii="Consolas" w:hAnsi="Consolas"/>
            <w:rPrChange w:id="1533" w:author="Gergo" w:date="2017-11-25T13:10:00Z">
              <w:rPr>
                <w:b w:val="0"/>
                <w:bCs w:val="0"/>
                <w:iCs w:val="0"/>
              </w:rPr>
            </w:rPrChange>
          </w:rPr>
          <w:t>PointerEnter</w:t>
        </w:r>
        <w:proofErr w:type="spellEnd"/>
        <w:r w:rsidR="00910DEA" w:rsidRPr="003355B9">
          <w:rPr>
            <w:rPrChange w:id="1534" w:author="Gergo" w:date="2017-11-25T13:10:00Z">
              <w:rPr>
                <w:b w:val="0"/>
                <w:bCs w:val="0"/>
                <w:iCs w:val="0"/>
              </w:rPr>
            </w:rPrChange>
          </w:rPr>
          <w:t xml:space="preserve"> esemény)</w:t>
        </w:r>
      </w:ins>
      <w:ins w:id="1535" w:author="Gergo" w:date="2017-11-18T17:27:00Z">
        <w:r w:rsidR="00910DEA" w:rsidRPr="003355B9">
          <w:rPr>
            <w:rPrChange w:id="1536" w:author="Gergo" w:date="2017-11-25T13:10:00Z">
              <w:rPr>
                <w:b w:val="0"/>
                <w:bCs w:val="0"/>
                <w:iCs w:val="0"/>
              </w:rPr>
            </w:rPrChange>
          </w:rPr>
          <w:t xml:space="preserve"> és megnyomjuk az érintőfelületet</w:t>
        </w:r>
      </w:ins>
      <w:ins w:id="1537" w:author="Gergo" w:date="2017-11-18T17:29:00Z">
        <w:r w:rsidR="00910DEA" w:rsidRPr="003355B9">
          <w:rPr>
            <w:rPrChange w:id="1538" w:author="Gergo" w:date="2017-11-25T13:10:00Z">
              <w:rPr>
                <w:b w:val="0"/>
                <w:bCs w:val="0"/>
                <w:iCs w:val="0"/>
              </w:rPr>
            </w:rPrChange>
          </w:rPr>
          <w:t xml:space="preserve"> (</w:t>
        </w:r>
        <w:r w:rsidR="00910DEA" w:rsidRPr="003355B9">
          <w:rPr>
            <w:rFonts w:ascii="Consolas" w:hAnsi="Consolas"/>
            <w:rPrChange w:id="1539" w:author="Gergo" w:date="2017-11-25T13:10:00Z">
              <w:rPr>
                <w:b w:val="0"/>
                <w:bCs w:val="0"/>
                <w:iCs w:val="0"/>
              </w:rPr>
            </w:rPrChange>
          </w:rPr>
          <w:t>PointerDown</w:t>
        </w:r>
        <w:r w:rsidR="00910DEA" w:rsidRPr="003355B9">
          <w:rPr>
            <w:rPrChange w:id="1540" w:author="Gergo" w:date="2017-11-25T13:10:00Z">
              <w:rPr>
                <w:b w:val="0"/>
                <w:bCs w:val="0"/>
                <w:iCs w:val="0"/>
              </w:rPr>
            </w:rPrChange>
          </w:rPr>
          <w:t xml:space="preserve"> esemény</w:t>
        </w:r>
      </w:ins>
      <w:ins w:id="1541" w:author="Gergo" w:date="2017-11-18T17:30:00Z">
        <w:r w:rsidR="00910DEA" w:rsidRPr="003355B9">
          <w:rPr>
            <w:rPrChange w:id="1542" w:author="Gergo" w:date="2017-11-25T13:10:00Z">
              <w:rPr>
                <w:b w:val="0"/>
                <w:bCs w:val="0"/>
                <w:iCs w:val="0"/>
              </w:rPr>
            </w:rPrChange>
          </w:rPr>
          <w:t>)</w:t>
        </w:r>
      </w:ins>
      <w:ins w:id="1543" w:author="Gergo" w:date="2017-11-18T17:27:00Z">
        <w:r w:rsidR="00910DEA" w:rsidRPr="003355B9">
          <w:rPr>
            <w:rPrChange w:id="1544" w:author="Gergo" w:date="2017-11-25T13:10:00Z">
              <w:rPr>
                <w:b w:val="0"/>
                <w:bCs w:val="0"/>
                <w:iCs w:val="0"/>
              </w:rPr>
            </w:rPrChange>
          </w:rPr>
          <w:t>, akkor megjelenik a szikra</w:t>
        </w:r>
      </w:ins>
      <w:ins w:id="1545" w:author="Gergo" w:date="2017-11-18T17:30:00Z">
        <w:r w:rsidR="00115981" w:rsidRPr="003355B9">
          <w:rPr>
            <w:rPrChange w:id="1546" w:author="Gergo" w:date="2017-11-25T13:10:00Z">
              <w:rPr>
                <w:b w:val="0"/>
                <w:bCs w:val="0"/>
                <w:iCs w:val="0"/>
              </w:rPr>
            </w:rPrChange>
          </w:rPr>
          <w:t xml:space="preserve"> (</w:t>
        </w:r>
        <w:proofErr w:type="spellStart"/>
        <w:r w:rsidR="00115981" w:rsidRPr="003355B9">
          <w:rPr>
            <w:rFonts w:ascii="Consolas" w:hAnsi="Consolas"/>
            <w:rPrChange w:id="1547" w:author="Gergo" w:date="2017-11-25T13:10:00Z">
              <w:rPr>
                <w:b w:val="0"/>
                <w:bCs w:val="0"/>
                <w:iCs w:val="0"/>
              </w:rPr>
            </w:rPrChange>
          </w:rPr>
          <w:t>Sparkl</w:t>
        </w:r>
        <w:proofErr w:type="spellEnd"/>
        <w:r w:rsidR="00115981" w:rsidRPr="003355B9">
          <w:rPr>
            <w:rPrChange w:id="1548" w:author="Gergo" w:date="2017-11-25T13:10:00Z">
              <w:rPr>
                <w:b w:val="0"/>
                <w:bCs w:val="0"/>
                <w:iCs w:val="0"/>
              </w:rPr>
            </w:rPrChange>
          </w:rPr>
          <w:t xml:space="preserve">) és megkezdődik a </w:t>
        </w:r>
        <w:r w:rsidR="00115981" w:rsidRPr="003355B9">
          <w:rPr>
            <w:rPrChange w:id="1549" w:author="Gergo" w:date="2017-11-25T13:10:00Z">
              <w:rPr>
                <w:b w:val="0"/>
                <w:bCs w:val="0"/>
                <w:iCs w:val="0"/>
              </w:rPr>
            </w:rPrChange>
          </w:rPr>
          <w:lastRenderedPageBreak/>
          <w:t xml:space="preserve">rajzolás. Ezen eseményekre </w:t>
        </w:r>
      </w:ins>
      <w:ins w:id="1550" w:author="Gergo" w:date="2017-11-18T17:31:00Z">
        <w:r w:rsidR="00115981" w:rsidRPr="003355B9">
          <w:rPr>
            <w:rPrChange w:id="1551" w:author="Gergo" w:date="2017-11-25T13:10:00Z">
              <w:rPr>
                <w:b w:val="0"/>
                <w:bCs w:val="0"/>
                <w:iCs w:val="0"/>
              </w:rPr>
            </w:rPrChange>
          </w:rPr>
          <w:t xml:space="preserve">a </w:t>
        </w:r>
        <w:proofErr w:type="spellStart"/>
        <w:r w:rsidR="00115981" w:rsidRPr="003355B9">
          <w:rPr>
            <w:rFonts w:ascii="Consolas" w:hAnsi="Consolas"/>
            <w:rPrChange w:id="1552" w:author="Gergo" w:date="2017-11-25T13:10:00Z">
              <w:rPr>
                <w:b w:val="0"/>
                <w:bCs w:val="0"/>
                <w:iCs w:val="0"/>
              </w:rPr>
            </w:rPrChange>
          </w:rPr>
          <w:t>RuneController</w:t>
        </w:r>
        <w:proofErr w:type="spellEnd"/>
        <w:r w:rsidR="00115981" w:rsidRPr="003355B9">
          <w:rPr>
            <w:rPrChange w:id="1553" w:author="Gergo" w:date="2017-11-25T13:10:00Z">
              <w:rPr>
                <w:b w:val="0"/>
                <w:bCs w:val="0"/>
                <w:iCs w:val="0"/>
              </w:rPr>
            </w:rPrChange>
          </w:rPr>
          <w:t xml:space="preserve"> osztály </w:t>
        </w:r>
        <w:proofErr w:type="spellStart"/>
        <w:r w:rsidR="00115981" w:rsidRPr="003355B9">
          <w:rPr>
            <w:rFonts w:ascii="Consolas" w:hAnsi="Consolas"/>
            <w:rPrChange w:id="1554" w:author="Gergo" w:date="2017-11-25T13:10:00Z">
              <w:rPr>
                <w:b w:val="0"/>
                <w:bCs w:val="0"/>
                <w:iCs w:val="0"/>
              </w:rPr>
            </w:rPrChange>
          </w:rPr>
          <w:t>pointerEnter</w:t>
        </w:r>
        <w:proofErr w:type="spellEnd"/>
        <w:r w:rsidR="00115981" w:rsidRPr="003355B9">
          <w:rPr>
            <w:rPrChange w:id="1555" w:author="Gergo" w:date="2017-11-25T13:10:00Z">
              <w:rPr>
                <w:b w:val="0"/>
                <w:bCs w:val="0"/>
                <w:iCs w:val="0"/>
              </w:rPr>
            </w:rPrChange>
          </w:rPr>
          <w:t xml:space="preserve"> és </w:t>
        </w:r>
        <w:proofErr w:type="spellStart"/>
        <w:r w:rsidR="00115981" w:rsidRPr="003355B9">
          <w:rPr>
            <w:rFonts w:ascii="Consolas" w:hAnsi="Consolas"/>
            <w:rPrChange w:id="1556" w:author="Gergo" w:date="2017-11-25T13:10:00Z">
              <w:rPr>
                <w:b w:val="0"/>
                <w:bCs w:val="0"/>
                <w:iCs w:val="0"/>
              </w:rPr>
            </w:rPrChange>
          </w:rPr>
          <w:t>startDrawing</w:t>
        </w:r>
        <w:proofErr w:type="spellEnd"/>
        <w:r w:rsidR="00115981" w:rsidRPr="003355B9">
          <w:rPr>
            <w:rPrChange w:id="1557" w:author="Gergo" w:date="2017-11-25T13:10:00Z">
              <w:rPr>
                <w:b w:val="0"/>
                <w:bCs w:val="0"/>
                <w:iCs w:val="0"/>
              </w:rPr>
            </w:rPrChange>
          </w:rPr>
          <w:t xml:space="preserve"> </w:t>
        </w:r>
        <w:proofErr w:type="gramStart"/>
        <w:r w:rsidR="00115981" w:rsidRPr="003355B9">
          <w:rPr>
            <w:rPrChange w:id="1558" w:author="Gergo" w:date="2017-11-25T13:10:00Z">
              <w:rPr>
                <w:b w:val="0"/>
                <w:bCs w:val="0"/>
                <w:iCs w:val="0"/>
              </w:rPr>
            </w:rPrChange>
          </w:rPr>
          <w:t>metódusait</w:t>
        </w:r>
        <w:proofErr w:type="gramEnd"/>
        <w:r w:rsidR="00115981" w:rsidRPr="003355B9">
          <w:rPr>
            <w:rPrChange w:id="1559" w:author="Gergo" w:date="2017-11-25T13:10:00Z">
              <w:rPr>
                <w:b w:val="0"/>
                <w:bCs w:val="0"/>
                <w:iCs w:val="0"/>
              </w:rPr>
            </w:rPrChange>
          </w:rPr>
          <w:t xml:space="preserve"> iratkoztattam fel.</w:t>
        </w:r>
      </w:ins>
      <w:ins w:id="1560" w:author="Gergo" w:date="2017-11-18T17:33:00Z">
        <w:r w:rsidR="00115981" w:rsidRPr="003355B9">
          <w:rPr>
            <w:rPrChange w:id="1561" w:author="Gergo" w:date="2017-11-25T13:10:00Z">
              <w:rPr>
                <w:b w:val="0"/>
                <w:bCs w:val="0"/>
                <w:iCs w:val="0"/>
              </w:rPr>
            </w:rPrChange>
          </w:rPr>
          <w:t xml:space="preserve"> Az utóbbi az, ami elkéri a mutató pontos helyét a paraméterként kapott</w:t>
        </w:r>
      </w:ins>
      <w:ins w:id="1562" w:author="Gergo" w:date="2017-11-18T17:35:00Z">
        <w:r w:rsidR="00115981" w:rsidRPr="003355B9">
          <w:rPr>
            <w:rPrChange w:id="1563" w:author="Gergo" w:date="2017-11-25T13:10:00Z">
              <w:rPr>
                <w:b w:val="0"/>
                <w:bCs w:val="0"/>
                <w:iCs w:val="0"/>
              </w:rPr>
            </w:rPrChange>
          </w:rPr>
          <w:t xml:space="preserve"> általános </w:t>
        </w:r>
        <w:proofErr w:type="spellStart"/>
        <w:r w:rsidR="00115981" w:rsidRPr="003355B9">
          <w:rPr>
            <w:rFonts w:ascii="Consolas" w:hAnsi="Consolas"/>
            <w:rPrChange w:id="1564" w:author="Gergo" w:date="2017-11-25T13:10:00Z">
              <w:rPr>
                <w:b w:val="0"/>
                <w:bCs w:val="0"/>
                <w:iCs w:val="0"/>
              </w:rPr>
            </w:rPrChange>
          </w:rPr>
          <w:t>BaseEventData</w:t>
        </w:r>
        <w:proofErr w:type="spellEnd"/>
        <w:r w:rsidR="00115981" w:rsidRPr="003355B9">
          <w:rPr>
            <w:rFonts w:ascii="Consolas" w:hAnsi="Consolas"/>
            <w:rPrChange w:id="1565" w:author="Gergo" w:date="2017-11-25T13:10:00Z">
              <w:rPr>
                <w:b w:val="0"/>
                <w:bCs w:val="0"/>
                <w:iCs w:val="0"/>
              </w:rPr>
            </w:rPrChange>
          </w:rPr>
          <w:t xml:space="preserve"> </w:t>
        </w:r>
        <w:proofErr w:type="spellStart"/>
        <w:r w:rsidR="00115981" w:rsidRPr="003355B9">
          <w:rPr>
            <w:rFonts w:ascii="Consolas" w:hAnsi="Consolas"/>
            <w:rPrChange w:id="1566" w:author="Gergo" w:date="2017-11-25T13:10:00Z">
              <w:rPr>
                <w:b w:val="0"/>
                <w:bCs w:val="0"/>
                <w:iCs w:val="0"/>
              </w:rPr>
            </w:rPrChange>
          </w:rPr>
          <w:t>PointerEventData</w:t>
        </w:r>
        <w:r w:rsidR="00115981" w:rsidRPr="003355B9">
          <w:rPr>
            <w:rPrChange w:id="1567" w:author="Gergo" w:date="2017-11-25T13:10:00Z">
              <w:rPr>
                <w:b w:val="0"/>
                <w:bCs w:val="0"/>
                <w:iCs w:val="0"/>
              </w:rPr>
            </w:rPrChange>
          </w:rPr>
          <w:t>-vá</w:t>
        </w:r>
        <w:proofErr w:type="spellEnd"/>
        <w:r w:rsidR="00115981" w:rsidRPr="003355B9">
          <w:rPr>
            <w:rPrChange w:id="1568" w:author="Gergo" w:date="2017-11-25T13:10:00Z">
              <w:rPr>
                <w:b w:val="0"/>
                <w:bCs w:val="0"/>
                <w:iCs w:val="0"/>
              </w:rPr>
            </w:rPrChange>
          </w:rPr>
          <w:t xml:space="preserve"> </w:t>
        </w:r>
        <w:proofErr w:type="spellStart"/>
        <w:r w:rsidR="00115981" w:rsidRPr="003355B9">
          <w:rPr>
            <w:rPrChange w:id="1569" w:author="Gergo" w:date="2017-11-25T13:10:00Z">
              <w:rPr>
                <w:b w:val="0"/>
                <w:bCs w:val="0"/>
                <w:iCs w:val="0"/>
              </w:rPr>
            </w:rPrChange>
          </w:rPr>
          <w:t>kasztolásával</w:t>
        </w:r>
        <w:proofErr w:type="spellEnd"/>
        <w:r w:rsidR="00115981" w:rsidRPr="003355B9">
          <w:rPr>
            <w:rPrChange w:id="1570" w:author="Gergo" w:date="2017-11-25T13:10:00Z">
              <w:rPr>
                <w:b w:val="0"/>
                <w:bCs w:val="0"/>
                <w:iCs w:val="0"/>
              </w:rPr>
            </w:rPrChange>
          </w:rPr>
          <w:t xml:space="preserve">, és </w:t>
        </w:r>
        <w:proofErr w:type="spellStart"/>
        <w:r w:rsidR="00115981" w:rsidRPr="003355B9">
          <w:rPr>
            <w:rPrChange w:id="1571" w:author="Gergo" w:date="2017-11-25T13:10:00Z">
              <w:rPr>
                <w:b w:val="0"/>
                <w:bCs w:val="0"/>
                <w:iCs w:val="0"/>
              </w:rPr>
            </w:rPrChange>
          </w:rPr>
          <w:t>megpéldányosítja</w:t>
        </w:r>
        <w:proofErr w:type="spellEnd"/>
        <w:r w:rsidR="00115981" w:rsidRPr="003355B9">
          <w:rPr>
            <w:rPrChange w:id="1572" w:author="Gergo" w:date="2017-11-25T13:10:00Z">
              <w:rPr>
                <w:b w:val="0"/>
                <w:bCs w:val="0"/>
                <w:iCs w:val="0"/>
              </w:rPr>
            </w:rPrChange>
          </w:rPr>
          <w:t xml:space="preserve"> a </w:t>
        </w:r>
        <w:proofErr w:type="spellStart"/>
        <w:r w:rsidR="00115981" w:rsidRPr="003355B9">
          <w:rPr>
            <w:rFonts w:ascii="Consolas" w:hAnsi="Consolas"/>
            <w:rPrChange w:id="1573" w:author="Gergo" w:date="2017-11-25T13:10:00Z">
              <w:rPr>
                <w:b w:val="0"/>
                <w:bCs w:val="0"/>
                <w:iCs w:val="0"/>
              </w:rPr>
            </w:rPrChange>
          </w:rPr>
          <w:t>Sparkle</w:t>
        </w:r>
        <w:proofErr w:type="spellEnd"/>
        <w:r w:rsidR="00115981" w:rsidRPr="003355B9">
          <w:rPr>
            <w:rPrChange w:id="1574" w:author="Gergo" w:date="2017-11-25T13:10:00Z">
              <w:rPr>
                <w:b w:val="0"/>
                <w:bCs w:val="0"/>
                <w:iCs w:val="0"/>
              </w:rPr>
            </w:rPrChange>
          </w:rPr>
          <w:t xml:space="preserve"> </w:t>
        </w:r>
        <w:proofErr w:type="gramStart"/>
        <w:r w:rsidR="00115981" w:rsidRPr="003355B9">
          <w:rPr>
            <w:rPrChange w:id="1575" w:author="Gergo" w:date="2017-11-25T13:10:00Z">
              <w:rPr>
                <w:b w:val="0"/>
                <w:bCs w:val="0"/>
                <w:iCs w:val="0"/>
              </w:rPr>
            </w:rPrChange>
          </w:rPr>
          <w:t>objektumot</w:t>
        </w:r>
        <w:proofErr w:type="gramEnd"/>
        <w:r w:rsidR="00115981" w:rsidRPr="003355B9">
          <w:rPr>
            <w:rPrChange w:id="1576" w:author="Gergo" w:date="2017-11-25T13:10:00Z">
              <w:rPr>
                <w:b w:val="0"/>
                <w:bCs w:val="0"/>
                <w:iCs w:val="0"/>
              </w:rPr>
            </w:rPrChange>
          </w:rPr>
          <w:t xml:space="preserve"> arra a helyre.</w:t>
        </w:r>
      </w:ins>
      <w:ins w:id="1577" w:author="Gergo" w:date="2017-11-18T17:37:00Z">
        <w:r w:rsidR="00115981" w:rsidRPr="003355B9">
          <w:rPr>
            <w:rPrChange w:id="1578" w:author="Gergo" w:date="2017-11-25T13:10:00Z">
              <w:rPr>
                <w:b w:val="0"/>
                <w:bCs w:val="0"/>
                <w:iCs w:val="0"/>
              </w:rPr>
            </w:rPrChange>
          </w:rPr>
          <w:t xml:space="preserve"> A </w:t>
        </w:r>
        <w:proofErr w:type="spellStart"/>
        <w:r w:rsidR="00115981" w:rsidRPr="003355B9">
          <w:rPr>
            <w:rFonts w:ascii="Consolas" w:hAnsi="Consolas"/>
            <w:rPrChange w:id="1579" w:author="Gergo" w:date="2017-11-25T13:10:00Z">
              <w:rPr>
                <w:b w:val="0"/>
                <w:bCs w:val="0"/>
                <w:iCs w:val="0"/>
              </w:rPr>
            </w:rPrChange>
          </w:rPr>
          <w:t>PointerDrag</w:t>
        </w:r>
        <w:proofErr w:type="spellEnd"/>
        <w:r w:rsidR="00115981" w:rsidRPr="003355B9">
          <w:rPr>
            <w:rPrChange w:id="1580" w:author="Gergo" w:date="2017-11-25T13:10:00Z">
              <w:rPr>
                <w:b w:val="0"/>
                <w:bCs w:val="0"/>
                <w:iCs w:val="0"/>
              </w:rPr>
            </w:rPrChange>
          </w:rPr>
          <w:t xml:space="preserve"> eseményre a feliratkoztatott </w:t>
        </w:r>
        <w:proofErr w:type="spellStart"/>
        <w:r w:rsidR="00115981" w:rsidRPr="003355B9">
          <w:rPr>
            <w:rFonts w:ascii="Consolas" w:hAnsi="Consolas"/>
            <w:rPrChange w:id="1581" w:author="Gergo" w:date="2017-11-25T13:10:00Z">
              <w:rPr>
                <w:b w:val="0"/>
                <w:bCs w:val="0"/>
                <w:iCs w:val="0"/>
              </w:rPr>
            </w:rPrChange>
          </w:rPr>
          <w:t>drawTheRune</w:t>
        </w:r>
        <w:proofErr w:type="spellEnd"/>
        <w:r w:rsidR="00115981" w:rsidRPr="003355B9">
          <w:rPr>
            <w:rPrChange w:id="1582" w:author="Gergo" w:date="2017-11-25T13:10:00Z">
              <w:rPr>
                <w:b w:val="0"/>
                <w:bCs w:val="0"/>
                <w:iCs w:val="0"/>
              </w:rPr>
            </w:rPrChange>
          </w:rPr>
          <w:t xml:space="preserve"> függvény</w:t>
        </w:r>
      </w:ins>
      <w:ins w:id="1583" w:author="Gergo" w:date="2017-11-18T17:39:00Z">
        <w:r w:rsidR="00115981" w:rsidRPr="003355B9">
          <w:rPr>
            <w:rPrChange w:id="1584" w:author="Gergo" w:date="2017-11-25T13:10:00Z">
              <w:rPr>
                <w:b w:val="0"/>
                <w:bCs w:val="0"/>
                <w:iCs w:val="0"/>
              </w:rPr>
            </w:rPrChange>
          </w:rPr>
          <w:t xml:space="preserve"> fut le minden alkalommal, amikor rajzolás közben mozgatjuk a kontrollert, ez</w:t>
        </w:r>
      </w:ins>
      <w:ins w:id="1585" w:author="Gergo" w:date="2017-11-18T17:37:00Z">
        <w:r w:rsidR="00115981" w:rsidRPr="003355B9">
          <w:rPr>
            <w:rPrChange w:id="1586" w:author="Gergo" w:date="2017-11-25T13:10:00Z">
              <w:rPr>
                <w:b w:val="0"/>
                <w:bCs w:val="0"/>
                <w:iCs w:val="0"/>
              </w:rPr>
            </w:rPrChange>
          </w:rPr>
          <w:t xml:space="preserve"> a </w:t>
        </w:r>
        <w:proofErr w:type="spellStart"/>
        <w:r w:rsidR="00115981" w:rsidRPr="003355B9">
          <w:rPr>
            <w:rFonts w:ascii="Consolas" w:hAnsi="Consolas"/>
            <w:rPrChange w:id="1587" w:author="Gergo" w:date="2017-11-25T13:10:00Z">
              <w:rPr>
                <w:b w:val="0"/>
                <w:bCs w:val="0"/>
                <w:iCs w:val="0"/>
              </w:rPr>
            </w:rPrChange>
          </w:rPr>
          <w:t>startDrawing</w:t>
        </w:r>
        <w:proofErr w:type="spellEnd"/>
        <w:r w:rsidR="00115981" w:rsidRPr="003355B9">
          <w:rPr>
            <w:rPrChange w:id="1588" w:author="Gergo" w:date="2017-11-25T13:10:00Z">
              <w:rPr>
                <w:b w:val="0"/>
                <w:bCs w:val="0"/>
                <w:iCs w:val="0"/>
              </w:rPr>
            </w:rPrChange>
          </w:rPr>
          <w:t xml:space="preserve">-hoz hasonlóan elkéri a </w:t>
        </w:r>
      </w:ins>
      <w:ins w:id="1589" w:author="Gergo" w:date="2017-11-18T17:39:00Z">
        <w:r w:rsidR="00115981" w:rsidRPr="003355B9">
          <w:rPr>
            <w:rPrChange w:id="1590" w:author="Gergo" w:date="2017-11-25T13:10:00Z">
              <w:rPr>
                <w:b w:val="0"/>
                <w:bCs w:val="0"/>
                <w:iCs w:val="0"/>
              </w:rPr>
            </w:rPrChange>
          </w:rPr>
          <w:t xml:space="preserve">mutató </w:t>
        </w:r>
        <w:proofErr w:type="gramStart"/>
        <w:r w:rsidR="00115981" w:rsidRPr="003355B9">
          <w:rPr>
            <w:rPrChange w:id="1591" w:author="Gergo" w:date="2017-11-25T13:10:00Z">
              <w:rPr>
                <w:b w:val="0"/>
                <w:bCs w:val="0"/>
                <w:iCs w:val="0"/>
              </w:rPr>
            </w:rPrChange>
          </w:rPr>
          <w:t>aktuális</w:t>
        </w:r>
        <w:proofErr w:type="gramEnd"/>
        <w:r w:rsidR="00115981" w:rsidRPr="003355B9">
          <w:rPr>
            <w:rPrChange w:id="1592" w:author="Gergo" w:date="2017-11-25T13:10:00Z">
              <w:rPr>
                <w:b w:val="0"/>
                <w:bCs w:val="0"/>
                <w:iCs w:val="0"/>
              </w:rPr>
            </w:rPrChange>
          </w:rPr>
          <w:t xml:space="preserve"> helyzetét és ez ala</w:t>
        </w:r>
        <w:r w:rsidR="007B03E6" w:rsidRPr="003355B9">
          <w:rPr>
            <w:rPrChange w:id="1593" w:author="Gergo" w:date="2017-11-25T13:10:00Z">
              <w:rPr>
                <w:b w:val="0"/>
                <w:bCs w:val="0"/>
                <w:iCs w:val="0"/>
              </w:rPr>
            </w:rPrChange>
          </w:rPr>
          <w:t>pján frissíti a szikra pozícióját</w:t>
        </w:r>
      </w:ins>
      <w:ins w:id="1594" w:author="Gergo" w:date="2017-11-18T17:40:00Z">
        <w:r w:rsidR="007B03E6" w:rsidRPr="003355B9">
          <w:rPr>
            <w:rPrChange w:id="1595" w:author="Gergo" w:date="2017-11-25T13:10:00Z">
              <w:rPr>
                <w:b w:val="0"/>
                <w:bCs w:val="0"/>
                <w:iCs w:val="0"/>
              </w:rPr>
            </w:rPrChange>
          </w:rPr>
          <w:t>.</w:t>
        </w:r>
      </w:ins>
      <w:ins w:id="1596" w:author="Gergo" w:date="2017-11-18T17:42:00Z">
        <w:r w:rsidR="007B03E6" w:rsidRPr="003355B9">
          <w:rPr>
            <w:rPrChange w:id="1597" w:author="Gergo" w:date="2017-11-25T13:10:00Z">
              <w:rPr>
                <w:b w:val="0"/>
                <w:bCs w:val="0"/>
                <w:iCs w:val="0"/>
              </w:rPr>
            </w:rPrChange>
          </w:rPr>
          <w:t xml:space="preserve"> Az érintőfelület elengedésének, vagy a rúnáról való letérés hatására a szikra </w:t>
        </w:r>
        <w:proofErr w:type="gramStart"/>
        <w:r w:rsidR="007B03E6" w:rsidRPr="003355B9">
          <w:rPr>
            <w:rPrChange w:id="1598" w:author="Gergo" w:date="2017-11-25T13:10:00Z">
              <w:rPr>
                <w:b w:val="0"/>
                <w:bCs w:val="0"/>
                <w:iCs w:val="0"/>
              </w:rPr>
            </w:rPrChange>
          </w:rPr>
          <w:t>eltűnik</w:t>
        </w:r>
        <w:proofErr w:type="gramEnd"/>
        <w:r w:rsidR="007B03E6" w:rsidRPr="003355B9">
          <w:rPr>
            <w:rPrChange w:id="1599" w:author="Gergo" w:date="2017-11-25T13:10:00Z">
              <w:rPr>
                <w:b w:val="0"/>
                <w:bCs w:val="0"/>
                <w:iCs w:val="0"/>
              </w:rPr>
            </w:rPrChange>
          </w:rPr>
          <w:t xml:space="preserve"> és a rajzolás abbamarad.</w:t>
        </w:r>
      </w:ins>
      <w:ins w:id="1600" w:author="Gergo" w:date="2017-11-18T17:43:00Z">
        <w:r w:rsidR="00794403" w:rsidRPr="003355B9">
          <w:rPr>
            <w:rPrChange w:id="1601" w:author="Gergo" w:date="2017-11-25T13:10:00Z">
              <w:rPr>
                <w:b w:val="0"/>
                <w:bCs w:val="0"/>
                <w:iCs w:val="0"/>
              </w:rPr>
            </w:rPrChange>
          </w:rPr>
          <w:t xml:space="preserve"> Az utóbbi esemény a </w:t>
        </w:r>
        <w:proofErr w:type="spellStart"/>
        <w:r w:rsidR="00794403" w:rsidRPr="003355B9">
          <w:rPr>
            <w:rStyle w:val="CsakszvegChar"/>
            <w:sz w:val="24"/>
            <w:rPrChange w:id="1602" w:author="Gergo" w:date="2017-11-25T13:10:00Z">
              <w:rPr>
                <w:b w:val="0"/>
                <w:bCs w:val="0"/>
                <w:iCs w:val="0"/>
              </w:rPr>
            </w:rPrChange>
          </w:rPr>
          <w:t>pointerExit</w:t>
        </w:r>
        <w:proofErr w:type="spellEnd"/>
        <w:r w:rsidR="00794403" w:rsidRPr="003355B9">
          <w:rPr>
            <w:rPrChange w:id="1603" w:author="Gergo" w:date="2017-11-25T13:10:00Z">
              <w:rPr>
                <w:b w:val="0"/>
                <w:bCs w:val="0"/>
                <w:iCs w:val="0"/>
              </w:rPr>
            </w:rPrChange>
          </w:rPr>
          <w:t xml:space="preserve"> </w:t>
        </w:r>
        <w:proofErr w:type="gramStart"/>
        <w:r w:rsidR="00794403" w:rsidRPr="003355B9">
          <w:rPr>
            <w:rPrChange w:id="1604" w:author="Gergo" w:date="2017-11-25T13:10:00Z">
              <w:rPr>
                <w:b w:val="0"/>
                <w:bCs w:val="0"/>
                <w:iCs w:val="0"/>
              </w:rPr>
            </w:rPrChange>
          </w:rPr>
          <w:t>metódus</w:t>
        </w:r>
        <w:proofErr w:type="gramEnd"/>
        <w:r w:rsidR="00794403" w:rsidRPr="003355B9">
          <w:rPr>
            <w:rPrChange w:id="1605" w:author="Gergo" w:date="2017-11-25T13:10:00Z">
              <w:rPr>
                <w:b w:val="0"/>
                <w:bCs w:val="0"/>
                <w:iCs w:val="0"/>
              </w:rPr>
            </w:rPrChange>
          </w:rPr>
          <w:t xml:space="preserve"> kezeli.</w:t>
        </w:r>
      </w:ins>
      <w:ins w:id="1606" w:author="Gergo" w:date="2017-11-18T17:44:00Z">
        <w:r w:rsidR="00794403" w:rsidRPr="003355B9">
          <w:rPr>
            <w:rPrChange w:id="1607" w:author="Gergo" w:date="2017-11-25T13:10:00Z">
              <w:rPr>
                <w:b w:val="0"/>
                <w:bCs w:val="0"/>
                <w:iCs w:val="0"/>
              </w:rPr>
            </w:rPrChange>
          </w:rPr>
          <w:t xml:space="preserve"> A rajzolás közben rúnáról való letérés hibának számít és ezt ebben a függvényben kezeljük, egy számláló növelésével. Hiba esetén az </w:t>
        </w:r>
        <w:proofErr w:type="spellStart"/>
        <w:r w:rsidR="00794403" w:rsidRPr="003355B9">
          <w:rPr>
            <w:rPrChange w:id="1608" w:author="Gergo" w:date="2017-11-25T13:10:00Z">
              <w:rPr>
                <w:b w:val="0"/>
                <w:bCs w:val="0"/>
                <w:iCs w:val="0"/>
              </w:rPr>
            </w:rPrChange>
          </w:rPr>
          <w:t>AdaptED</w:t>
        </w:r>
        <w:proofErr w:type="spellEnd"/>
        <w:r w:rsidR="00794403" w:rsidRPr="003355B9">
          <w:rPr>
            <w:rPrChange w:id="1609" w:author="Gergo" w:date="2017-11-25T13:10:00Z">
              <w:rPr>
                <w:b w:val="0"/>
                <w:bCs w:val="0"/>
                <w:iCs w:val="0"/>
              </w:rPr>
            </w:rPrChange>
          </w:rPr>
          <w:t xml:space="preserve"> keretrendszert is értesíteni kell</w:t>
        </w:r>
      </w:ins>
      <w:ins w:id="1610" w:author="Gergo" w:date="2017-11-18T17:46:00Z">
        <w:r w:rsidR="00794403" w:rsidRPr="003355B9">
          <w:rPr>
            <w:rPrChange w:id="1611" w:author="Gergo" w:date="2017-11-25T13:10:00Z">
              <w:rPr>
                <w:b w:val="0"/>
                <w:bCs w:val="0"/>
                <w:iCs w:val="0"/>
              </w:rPr>
            </w:rPrChange>
          </w:rPr>
          <w:t xml:space="preserve">, ami az </w:t>
        </w:r>
        <w:proofErr w:type="spellStart"/>
        <w:r w:rsidR="00794403" w:rsidRPr="003355B9">
          <w:rPr>
            <w:rFonts w:ascii="Consolas" w:hAnsi="Consolas"/>
            <w:rPrChange w:id="1612" w:author="Gergo" w:date="2017-11-25T13:10:00Z">
              <w:rPr>
                <w:b w:val="0"/>
                <w:bCs w:val="0"/>
                <w:iCs w:val="0"/>
              </w:rPr>
            </w:rPrChange>
          </w:rPr>
          <w:t>Adapt</w:t>
        </w:r>
      </w:ins>
      <w:ins w:id="1613" w:author="Gergo" w:date="2017-11-18T17:47:00Z">
        <w:r w:rsidR="00794403" w:rsidRPr="003355B9">
          <w:rPr>
            <w:rFonts w:ascii="Consolas" w:hAnsi="Consolas"/>
            <w:rPrChange w:id="1614" w:author="Gergo" w:date="2017-11-25T13:10:00Z">
              <w:rPr>
                <w:b w:val="0"/>
                <w:bCs w:val="0"/>
                <w:iCs w:val="0"/>
              </w:rPr>
            </w:rPrChange>
          </w:rPr>
          <w:t>EDConnector</w:t>
        </w:r>
        <w:proofErr w:type="spellEnd"/>
        <w:r w:rsidR="00794403" w:rsidRPr="003355B9">
          <w:rPr>
            <w:rPrChange w:id="1615" w:author="Gergo" w:date="2017-11-25T13:10:00Z">
              <w:rPr>
                <w:b w:val="0"/>
                <w:bCs w:val="0"/>
                <w:iCs w:val="0"/>
              </w:rPr>
            </w:rPrChange>
          </w:rPr>
          <w:t xml:space="preserve"> osztályom </w:t>
        </w:r>
        <w:proofErr w:type="spellStart"/>
        <w:r w:rsidR="00794403" w:rsidRPr="003355B9">
          <w:rPr>
            <w:rFonts w:ascii="Consolas" w:hAnsi="Consolas"/>
            <w:rPrChange w:id="1616" w:author="Gergo" w:date="2017-11-25T13:10:00Z">
              <w:rPr>
                <w:rFonts w:ascii="Consolas" w:hAnsi="Consolas"/>
                <w:b w:val="0"/>
                <w:bCs w:val="0"/>
                <w:iCs w:val="0"/>
              </w:rPr>
            </w:rPrChange>
          </w:rPr>
          <w:t>sendRuneFaultEvent</w:t>
        </w:r>
        <w:proofErr w:type="spellEnd"/>
        <w:r w:rsidR="00794403" w:rsidRPr="003355B9">
          <w:rPr>
            <w:rPrChange w:id="1617" w:author="Gergo" w:date="2017-11-25T13:10:00Z">
              <w:rPr>
                <w:b w:val="0"/>
                <w:bCs w:val="0"/>
                <w:iCs w:val="0"/>
              </w:rPr>
            </w:rPrChange>
          </w:rPr>
          <w:t xml:space="preserve"> </w:t>
        </w:r>
        <w:proofErr w:type="gramStart"/>
        <w:r w:rsidR="00794403" w:rsidRPr="003355B9">
          <w:rPr>
            <w:rPrChange w:id="1618" w:author="Gergo" w:date="2017-11-25T13:10:00Z">
              <w:rPr>
                <w:b w:val="0"/>
                <w:bCs w:val="0"/>
                <w:iCs w:val="0"/>
              </w:rPr>
            </w:rPrChange>
          </w:rPr>
          <w:t>metódusának</w:t>
        </w:r>
        <w:proofErr w:type="gramEnd"/>
        <w:r w:rsidR="00794403" w:rsidRPr="003355B9">
          <w:rPr>
            <w:rPrChange w:id="1619" w:author="Gergo" w:date="2017-11-25T13:10:00Z">
              <w:rPr>
                <w:b w:val="0"/>
                <w:bCs w:val="0"/>
                <w:iCs w:val="0"/>
              </w:rPr>
            </w:rPrChange>
          </w:rPr>
          <w:t xml:space="preserve"> meghívásával történik. Ennek a függvénynek két paramétert adok</w:t>
        </w:r>
      </w:ins>
      <w:ins w:id="1620" w:author="Gergo" w:date="2017-11-18T17:48:00Z">
        <w:r w:rsidR="00794403" w:rsidRPr="003355B9">
          <w:rPr>
            <w:rPrChange w:id="1621" w:author="Gergo" w:date="2017-11-25T13:10:00Z">
              <w:rPr>
                <w:b w:val="0"/>
                <w:bCs w:val="0"/>
                <w:iCs w:val="0"/>
              </w:rPr>
            </w:rPrChange>
          </w:rPr>
          <w:t xml:space="preserve"> át, </w:t>
        </w:r>
        <w:proofErr w:type="gramStart"/>
        <w:r w:rsidR="00794403" w:rsidRPr="003355B9">
          <w:rPr>
            <w:rPrChange w:id="1622" w:author="Gergo" w:date="2017-11-25T13:10:00Z">
              <w:rPr>
                <w:b w:val="0"/>
                <w:bCs w:val="0"/>
                <w:iCs w:val="0"/>
              </w:rPr>
            </w:rPrChange>
          </w:rPr>
          <w:t>a</w:t>
        </w:r>
        <w:proofErr w:type="gramEnd"/>
        <w:r w:rsidR="00794403" w:rsidRPr="003355B9">
          <w:rPr>
            <w:rPrChange w:id="1623" w:author="Gergo" w:date="2017-11-25T13:10:00Z">
              <w:rPr>
                <w:b w:val="0"/>
                <w:bCs w:val="0"/>
                <w:iCs w:val="0"/>
              </w:rPr>
            </w:rPrChange>
          </w:rPr>
          <w:t xml:space="preserve"> az aktuális hibaszámláló állását és a rúna típusát, hogy ezek a keretrendszer felületén megjelenített grafikono</w:t>
        </w:r>
      </w:ins>
      <w:ins w:id="1624" w:author="Gergo" w:date="2017-11-18T17:49:00Z">
        <w:r w:rsidR="00706025" w:rsidRPr="003355B9">
          <w:rPr>
            <w:rPrChange w:id="1625" w:author="Gergo" w:date="2017-11-25T13:10:00Z">
              <w:rPr>
                <w:b w:val="0"/>
                <w:bCs w:val="0"/>
                <w:iCs w:val="0"/>
              </w:rPr>
            </w:rPrChange>
          </w:rPr>
          <w:t>n</w:t>
        </w:r>
      </w:ins>
      <w:ins w:id="1626" w:author="Gergo" w:date="2017-11-18T17:48:00Z">
        <w:r w:rsidR="00794403" w:rsidRPr="003355B9">
          <w:rPr>
            <w:rPrChange w:id="1627" w:author="Gergo" w:date="2017-11-25T13:10:00Z">
              <w:rPr>
                <w:b w:val="0"/>
                <w:bCs w:val="0"/>
                <w:iCs w:val="0"/>
              </w:rPr>
            </w:rPrChange>
          </w:rPr>
          <w:t xml:space="preserve"> is </w:t>
        </w:r>
        <w:proofErr w:type="spellStart"/>
        <w:r w:rsidR="00794403" w:rsidRPr="003355B9">
          <w:rPr>
            <w:rPrChange w:id="1628" w:author="Gergo" w:date="2017-11-25T13:10:00Z">
              <w:rPr>
                <w:b w:val="0"/>
                <w:bCs w:val="0"/>
                <w:iCs w:val="0"/>
              </w:rPr>
            </w:rPrChange>
          </w:rPr>
          <w:t>látszódjanak</w:t>
        </w:r>
        <w:proofErr w:type="spellEnd"/>
        <w:r w:rsidR="00794403" w:rsidRPr="003355B9">
          <w:rPr>
            <w:rPrChange w:id="1629" w:author="Gergo" w:date="2017-11-25T13:10:00Z">
              <w:rPr>
                <w:b w:val="0"/>
                <w:bCs w:val="0"/>
                <w:iCs w:val="0"/>
              </w:rPr>
            </w:rPrChange>
          </w:rPr>
          <w:t>.</w:t>
        </w:r>
      </w:ins>
    </w:p>
    <w:p w14:paraId="6D58E39E" w14:textId="39BBE1F2" w:rsidR="00706025" w:rsidRPr="003355B9" w:rsidRDefault="00541483">
      <w:pPr>
        <w:rPr>
          <w:ins w:id="1630" w:author="Gergo" w:date="2017-11-18T18:32:00Z"/>
          <w:rPrChange w:id="1631" w:author="Gergo" w:date="2017-11-25T13:10:00Z">
            <w:rPr>
              <w:ins w:id="1632" w:author="Gergo" w:date="2017-11-18T18:32:00Z"/>
            </w:rPr>
          </w:rPrChange>
        </w:rPr>
        <w:pPrChange w:id="1633" w:author="Gergo" w:date="2017-11-18T17:15:00Z">
          <w:pPr>
            <w:pStyle w:val="Cmsor2"/>
          </w:pPr>
        </w:pPrChange>
      </w:pPr>
      <w:ins w:id="1634" w:author="Gergo" w:date="2017-11-18T18:25:00Z">
        <w:r w:rsidRPr="003355B9">
          <w:rPr>
            <w:rPrChange w:id="1635" w:author="Gergo" w:date="2017-11-25T13:10:00Z">
              <w:rPr>
                <w:b w:val="0"/>
                <w:bCs w:val="0"/>
                <w:iCs w:val="0"/>
              </w:rPr>
            </w:rPrChange>
          </w:rPr>
          <w:t>A</w:t>
        </w:r>
      </w:ins>
      <w:ins w:id="1636" w:author="Gergo" w:date="2017-11-18T18:31:00Z">
        <w:r w:rsidRPr="003355B9">
          <w:rPr>
            <w:rPrChange w:id="1637" w:author="Gergo" w:date="2017-11-25T13:10:00Z">
              <w:rPr>
                <w:b w:val="0"/>
                <w:bCs w:val="0"/>
                <w:iCs w:val="0"/>
              </w:rPr>
            </w:rPrChange>
          </w:rPr>
          <w:t>z</w:t>
        </w:r>
      </w:ins>
      <w:ins w:id="1638" w:author="Gergo" w:date="2017-11-18T18:25:00Z">
        <w:r w:rsidRPr="003355B9">
          <w:rPr>
            <w:rPrChange w:id="1639" w:author="Gergo" w:date="2017-11-25T13:10:00Z">
              <w:rPr>
                <w:b w:val="0"/>
                <w:bCs w:val="0"/>
                <w:iCs w:val="0"/>
              </w:rPr>
            </w:rPrChange>
          </w:rPr>
          <w:t xml:space="preserve"> </w:t>
        </w:r>
      </w:ins>
      <w:ins w:id="1640" w:author="Gergo" w:date="2017-11-18T18:27:00Z">
        <w:r w:rsidRPr="003355B9">
          <w:rPr>
            <w:rPrChange w:id="1641" w:author="Gergo" w:date="2017-11-25T13:10:00Z">
              <w:rPr>
                <w:b w:val="0"/>
                <w:bCs w:val="0"/>
                <w:iCs w:val="0"/>
              </w:rPr>
            </w:rPrChange>
          </w:rPr>
          <w:t xml:space="preserve">ellenőrzőpontok kezeléséta </w:t>
        </w:r>
        <w:proofErr w:type="spellStart"/>
        <w:r w:rsidRPr="003355B9">
          <w:rPr>
            <w:rFonts w:ascii="Consolas" w:hAnsi="Consolas"/>
            <w:rPrChange w:id="1642" w:author="Gergo" w:date="2017-11-25T13:10:00Z">
              <w:rPr>
                <w:b w:val="0"/>
                <w:bCs w:val="0"/>
                <w:iCs w:val="0"/>
              </w:rPr>
            </w:rPrChange>
          </w:rPr>
          <w:t>CheckPointController</w:t>
        </w:r>
      </w:ins>
      <w:proofErr w:type="spellEnd"/>
      <w:ins w:id="1643" w:author="Gergo" w:date="2017-11-18T18:28:00Z">
        <w:r w:rsidRPr="003355B9">
          <w:rPr>
            <w:rPrChange w:id="1644" w:author="Gergo" w:date="2017-11-25T13:10:00Z">
              <w:rPr>
                <w:b w:val="0"/>
                <w:bCs w:val="0"/>
                <w:iCs w:val="0"/>
              </w:rPr>
            </w:rPrChange>
          </w:rPr>
          <w:t xml:space="preserve"> osztály végzi, ami a </w:t>
        </w:r>
        <w:proofErr w:type="spellStart"/>
        <w:r w:rsidRPr="003355B9">
          <w:rPr>
            <w:rFonts w:ascii="Consolas" w:hAnsi="Consolas"/>
            <w:rPrChange w:id="1645" w:author="Gergo" w:date="2017-11-25T13:10:00Z">
              <w:rPr>
                <w:b w:val="0"/>
                <w:bCs w:val="0"/>
                <w:iCs w:val="0"/>
              </w:rPr>
            </w:rPrChange>
          </w:rPr>
          <w:t>Sparkle</w:t>
        </w:r>
        <w:proofErr w:type="spellEnd"/>
        <w:r w:rsidRPr="003355B9">
          <w:rPr>
            <w:rPrChange w:id="1646" w:author="Gergo" w:date="2017-11-25T13:10:00Z">
              <w:rPr>
                <w:b w:val="0"/>
                <w:bCs w:val="0"/>
                <w:iCs w:val="0"/>
              </w:rPr>
            </w:rPrChange>
          </w:rPr>
          <w:t xml:space="preserve"> egy </w:t>
        </w:r>
      </w:ins>
      <w:ins w:id="1647" w:author="Gergo" w:date="2017-11-18T18:31:00Z">
        <w:r w:rsidRPr="003355B9">
          <w:rPr>
            <w:rPrChange w:id="1648" w:author="Gergo" w:date="2017-11-25T13:10:00Z">
              <w:rPr>
                <w:b w:val="0"/>
                <w:bCs w:val="0"/>
                <w:iCs w:val="0"/>
              </w:rPr>
            </w:rPrChange>
          </w:rPr>
          <w:t>ellenőrző</w:t>
        </w:r>
      </w:ins>
      <w:ins w:id="1649" w:author="Gergo" w:date="2017-11-18T18:28:00Z">
        <w:r w:rsidRPr="003355B9">
          <w:rPr>
            <w:rPrChange w:id="1650" w:author="Gergo" w:date="2017-11-25T13:10:00Z">
              <w:rPr>
                <w:b w:val="0"/>
                <w:bCs w:val="0"/>
                <w:iCs w:val="0"/>
              </w:rPr>
            </w:rPrChange>
          </w:rPr>
          <w:t xml:space="preserve">ponton való áthaladásakor növel egy számlálót a </w:t>
        </w:r>
        <w:proofErr w:type="spellStart"/>
        <w:r w:rsidRPr="003355B9">
          <w:rPr>
            <w:rFonts w:ascii="Consolas" w:hAnsi="Consolas"/>
            <w:rPrChange w:id="1651" w:author="Gergo" w:date="2017-11-25T13:10:00Z">
              <w:rPr>
                <w:b w:val="0"/>
                <w:bCs w:val="0"/>
                <w:iCs w:val="0"/>
              </w:rPr>
            </w:rPrChange>
          </w:rPr>
          <w:t>RuneController</w:t>
        </w:r>
      </w:ins>
      <w:ins w:id="1652" w:author="Gergo" w:date="2017-11-18T18:30:00Z">
        <w:r w:rsidRPr="003355B9">
          <w:rPr>
            <w:rPrChange w:id="1653" w:author="Gergo" w:date="2017-11-25T13:10:00Z">
              <w:rPr>
                <w:b w:val="0"/>
                <w:bCs w:val="0"/>
                <w:iCs w:val="0"/>
              </w:rPr>
            </w:rPrChange>
          </w:rPr>
          <w:t>-</w:t>
        </w:r>
      </w:ins>
      <w:ins w:id="1654" w:author="Gergo" w:date="2017-11-18T18:28:00Z">
        <w:r w:rsidRPr="003355B9">
          <w:rPr>
            <w:rPrChange w:id="1655" w:author="Gergo" w:date="2017-11-25T13:10:00Z">
              <w:rPr>
                <w:b w:val="0"/>
                <w:bCs w:val="0"/>
                <w:iCs w:val="0"/>
              </w:rPr>
            </w:rPrChange>
          </w:rPr>
          <w:t>ben</w:t>
        </w:r>
      </w:ins>
      <w:proofErr w:type="spellEnd"/>
      <w:ins w:id="1656" w:author="Gergo" w:date="2017-11-18T18:30:00Z">
        <w:r w:rsidRPr="003355B9">
          <w:rPr>
            <w:rPrChange w:id="1657" w:author="Gergo" w:date="2017-11-25T13:10:00Z">
              <w:rPr>
                <w:b w:val="0"/>
                <w:bCs w:val="0"/>
                <w:iCs w:val="0"/>
              </w:rPr>
            </w:rPrChange>
          </w:rPr>
          <w:t xml:space="preserve"> és kikapcsolja a </w:t>
        </w:r>
        <w:proofErr w:type="spellStart"/>
        <w:r w:rsidRPr="003355B9">
          <w:rPr>
            <w:rPrChange w:id="1658" w:author="Gergo" w:date="2017-11-25T13:10:00Z">
              <w:rPr>
                <w:b w:val="0"/>
                <w:bCs w:val="0"/>
                <w:iCs w:val="0"/>
              </w:rPr>
            </w:rPrChange>
          </w:rPr>
          <w:t>collidert</w:t>
        </w:r>
        <w:proofErr w:type="spellEnd"/>
        <w:r w:rsidRPr="003355B9">
          <w:rPr>
            <w:rPrChange w:id="1659" w:author="Gergo" w:date="2017-11-25T13:10:00Z">
              <w:rPr>
                <w:b w:val="0"/>
                <w:bCs w:val="0"/>
                <w:iCs w:val="0"/>
              </w:rPr>
            </w:rPrChange>
          </w:rPr>
          <w:t>, amin épp áthaladt, hogy azt később már ne számolja újra.</w:t>
        </w:r>
      </w:ins>
    </w:p>
    <w:p w14:paraId="77D7C9AB" w14:textId="484B396B" w:rsidR="00C524D2" w:rsidRPr="003355B9" w:rsidRDefault="00C524D2">
      <w:pPr>
        <w:rPr>
          <w:ins w:id="1660" w:author="Gergo" w:date="2017-11-18T18:54:00Z"/>
          <w:rPrChange w:id="1661" w:author="Gergo" w:date="2017-11-25T13:10:00Z">
            <w:rPr>
              <w:ins w:id="1662" w:author="Gergo" w:date="2017-11-18T18:54:00Z"/>
            </w:rPr>
          </w:rPrChange>
        </w:rPr>
        <w:pPrChange w:id="1663" w:author="Gergo" w:date="2017-11-18T17:15:00Z">
          <w:pPr>
            <w:pStyle w:val="Cmsor2"/>
          </w:pPr>
        </w:pPrChange>
      </w:pPr>
      <w:ins w:id="1664" w:author="Gergo" w:date="2017-11-18T18:32:00Z">
        <w:r w:rsidRPr="003355B9">
          <w:rPr>
            <w:rPrChange w:id="1665" w:author="Gergo" w:date="2017-11-25T13:10:00Z">
              <w:rPr>
                <w:b w:val="0"/>
                <w:bCs w:val="0"/>
                <w:iCs w:val="0"/>
              </w:rPr>
            </w:rPrChange>
          </w:rPr>
          <w:t xml:space="preserve">A </w:t>
        </w:r>
        <w:proofErr w:type="spellStart"/>
        <w:r w:rsidRPr="003355B9">
          <w:rPr>
            <w:rPrChange w:id="1666" w:author="Gergo" w:date="2017-11-25T13:10:00Z">
              <w:rPr>
                <w:b w:val="0"/>
                <w:bCs w:val="0"/>
                <w:iCs w:val="0"/>
              </w:rPr>
            </w:rPrChange>
          </w:rPr>
          <w:t>RuneEnd</w:t>
        </w:r>
        <w:proofErr w:type="spellEnd"/>
        <w:r w:rsidRPr="003355B9">
          <w:rPr>
            <w:rPrChange w:id="1667" w:author="Gergo" w:date="2017-11-25T13:10:00Z">
              <w:rPr>
                <w:b w:val="0"/>
                <w:bCs w:val="0"/>
                <w:iCs w:val="0"/>
              </w:rPr>
            </w:rPrChange>
          </w:rPr>
          <w:t xml:space="preserve"> </w:t>
        </w:r>
        <w:proofErr w:type="gramStart"/>
        <w:r w:rsidRPr="003355B9">
          <w:rPr>
            <w:rPrChange w:id="1668" w:author="Gergo" w:date="2017-11-25T13:10:00Z">
              <w:rPr>
                <w:b w:val="0"/>
                <w:bCs w:val="0"/>
                <w:iCs w:val="0"/>
              </w:rPr>
            </w:rPrChange>
          </w:rPr>
          <w:t>objektumon</w:t>
        </w:r>
        <w:proofErr w:type="gramEnd"/>
        <w:r w:rsidRPr="003355B9">
          <w:rPr>
            <w:rPrChange w:id="1669" w:author="Gergo" w:date="2017-11-25T13:10:00Z">
              <w:rPr>
                <w:b w:val="0"/>
                <w:bCs w:val="0"/>
                <w:iCs w:val="0"/>
              </w:rPr>
            </w:rPrChange>
          </w:rPr>
          <w:t xml:space="preserve"> áthúzva a kurzort </w:t>
        </w:r>
        <w:proofErr w:type="spellStart"/>
        <w:r w:rsidRPr="003355B9">
          <w:rPr>
            <w:rPrChange w:id="1670" w:author="Gergo" w:date="2017-11-25T13:10:00Z">
              <w:rPr>
                <w:b w:val="0"/>
                <w:bCs w:val="0"/>
                <w:iCs w:val="0"/>
              </w:rPr>
            </w:rPrChange>
          </w:rPr>
          <w:t>meghívódik</w:t>
        </w:r>
        <w:proofErr w:type="spellEnd"/>
        <w:r w:rsidRPr="003355B9">
          <w:rPr>
            <w:rPrChange w:id="1671" w:author="Gergo" w:date="2017-11-25T13:10:00Z">
              <w:rPr>
                <w:b w:val="0"/>
                <w:bCs w:val="0"/>
                <w:iCs w:val="0"/>
              </w:rPr>
            </w:rPrChange>
          </w:rPr>
          <w:t xml:space="preserve"> a </w:t>
        </w:r>
      </w:ins>
      <w:ins w:id="1672" w:author="Gergo" w:date="2017-11-18T18:34:00Z">
        <w:r w:rsidRPr="003355B9">
          <w:rPr>
            <w:rPrChange w:id="1673" w:author="Gergo" w:date="2017-11-25T13:10:00Z">
              <w:rPr>
                <w:b w:val="0"/>
                <w:bCs w:val="0"/>
                <w:iCs w:val="0"/>
              </w:rPr>
            </w:rPrChange>
          </w:rPr>
          <w:t xml:space="preserve">rúnarajzolást kiértékelő </w:t>
        </w:r>
        <w:proofErr w:type="spellStart"/>
        <w:r w:rsidRPr="003355B9">
          <w:rPr>
            <w:rFonts w:ascii="Consolas" w:hAnsi="Consolas"/>
            <w:rPrChange w:id="1674" w:author="Gergo" w:date="2017-11-25T13:10:00Z">
              <w:rPr>
                <w:b w:val="0"/>
                <w:bCs w:val="0"/>
                <w:iCs w:val="0"/>
              </w:rPr>
            </w:rPrChange>
          </w:rPr>
          <w:t>evaluateRunePerformance</w:t>
        </w:r>
        <w:proofErr w:type="spellEnd"/>
        <w:r w:rsidRPr="003355B9">
          <w:rPr>
            <w:rFonts w:ascii="Consolas" w:hAnsi="Consolas"/>
            <w:rPrChange w:id="1675" w:author="Gergo" w:date="2017-11-25T13:10:00Z">
              <w:rPr>
                <w:b w:val="0"/>
                <w:bCs w:val="0"/>
                <w:iCs w:val="0"/>
              </w:rPr>
            </w:rPrChange>
          </w:rPr>
          <w:t xml:space="preserve"> </w:t>
        </w:r>
        <w:r w:rsidRPr="003355B9">
          <w:rPr>
            <w:rPrChange w:id="1676" w:author="Gergo" w:date="2017-11-25T13:10:00Z">
              <w:rPr>
                <w:b w:val="0"/>
                <w:bCs w:val="0"/>
                <w:iCs w:val="0"/>
              </w:rPr>
            </w:rPrChange>
          </w:rPr>
          <w:t xml:space="preserve">függvény a </w:t>
        </w:r>
        <w:proofErr w:type="spellStart"/>
        <w:r w:rsidRPr="003355B9">
          <w:rPr>
            <w:rFonts w:ascii="Consolas" w:hAnsi="Consolas"/>
            <w:rPrChange w:id="1677" w:author="Gergo" w:date="2017-11-25T13:10:00Z">
              <w:rPr>
                <w:b w:val="0"/>
                <w:bCs w:val="0"/>
                <w:iCs w:val="0"/>
              </w:rPr>
            </w:rPrChange>
          </w:rPr>
          <w:t>RuneController</w:t>
        </w:r>
        <w:proofErr w:type="spellEnd"/>
        <w:r w:rsidRPr="003355B9">
          <w:rPr>
            <w:rPrChange w:id="1678" w:author="Gergo" w:date="2017-11-25T13:10:00Z">
              <w:rPr>
                <w:b w:val="0"/>
                <w:bCs w:val="0"/>
                <w:iCs w:val="0"/>
              </w:rPr>
            </w:rPrChange>
          </w:rPr>
          <w:t xml:space="preserve"> osztályban.</w:t>
        </w:r>
      </w:ins>
      <w:ins w:id="1679" w:author="Gergo" w:date="2017-11-18T18:38:00Z">
        <w:r w:rsidR="006075D1" w:rsidRPr="003355B9">
          <w:rPr>
            <w:rPrChange w:id="1680" w:author="Gergo" w:date="2017-11-25T13:10:00Z">
              <w:rPr>
                <w:b w:val="0"/>
                <w:bCs w:val="0"/>
                <w:iCs w:val="0"/>
              </w:rPr>
            </w:rPrChange>
          </w:rPr>
          <w:t xml:space="preserve"> Ez a </w:t>
        </w:r>
        <w:proofErr w:type="gramStart"/>
        <w:r w:rsidR="006075D1" w:rsidRPr="003355B9">
          <w:rPr>
            <w:rPrChange w:id="1681" w:author="Gergo" w:date="2017-11-25T13:10:00Z">
              <w:rPr>
                <w:b w:val="0"/>
                <w:bCs w:val="0"/>
                <w:iCs w:val="0"/>
              </w:rPr>
            </w:rPrChange>
          </w:rPr>
          <w:t>m</w:t>
        </w:r>
      </w:ins>
      <w:ins w:id="1682" w:author="Gergo" w:date="2017-11-18T18:39:00Z">
        <w:r w:rsidR="006075D1" w:rsidRPr="003355B9">
          <w:rPr>
            <w:rPrChange w:id="1683" w:author="Gergo" w:date="2017-11-25T13:10:00Z">
              <w:rPr>
                <w:b w:val="0"/>
                <w:bCs w:val="0"/>
                <w:iCs w:val="0"/>
              </w:rPr>
            </w:rPrChange>
          </w:rPr>
          <w:t>etódus</w:t>
        </w:r>
        <w:proofErr w:type="gramEnd"/>
        <w:r w:rsidR="006075D1" w:rsidRPr="003355B9">
          <w:rPr>
            <w:rPrChange w:id="1684" w:author="Gergo" w:date="2017-11-25T13:10:00Z">
              <w:rPr>
                <w:b w:val="0"/>
                <w:bCs w:val="0"/>
                <w:iCs w:val="0"/>
              </w:rPr>
            </w:rPrChange>
          </w:rPr>
          <w:t xml:space="preserve">, megvizsgálja az </w:t>
        </w:r>
      </w:ins>
      <w:ins w:id="1685" w:author="Gergo" w:date="2017-11-18T18:42:00Z">
        <w:r w:rsidR="006075D1" w:rsidRPr="003355B9">
          <w:rPr>
            <w:rPrChange w:id="1686" w:author="Gergo" w:date="2017-11-25T13:10:00Z">
              <w:rPr>
                <w:b w:val="0"/>
                <w:bCs w:val="0"/>
                <w:iCs w:val="0"/>
              </w:rPr>
            </w:rPrChange>
          </w:rPr>
          <w:t>ellenőrződön</w:t>
        </w:r>
      </w:ins>
      <w:ins w:id="1687" w:author="Gergo" w:date="2017-11-18T18:39:00Z">
        <w:r w:rsidR="006075D1" w:rsidRPr="003355B9">
          <w:rPr>
            <w:rPrChange w:id="1688" w:author="Gergo" w:date="2017-11-25T13:10:00Z">
              <w:rPr>
                <w:b w:val="0"/>
                <w:bCs w:val="0"/>
                <w:iCs w:val="0"/>
              </w:rPr>
            </w:rPrChange>
          </w:rPr>
          <w:t xml:space="preserve"> és hibaszámláló</w:t>
        </w:r>
      </w:ins>
      <w:ins w:id="1689" w:author="Gergo" w:date="2017-11-18T18:40:00Z">
        <w:r w:rsidR="006075D1" w:rsidRPr="003355B9">
          <w:rPr>
            <w:rPrChange w:id="1690" w:author="Gergo" w:date="2017-11-25T13:10:00Z">
              <w:rPr>
                <w:b w:val="0"/>
                <w:bCs w:val="0"/>
                <w:iCs w:val="0"/>
              </w:rPr>
            </w:rPrChange>
          </w:rPr>
          <w:t xml:space="preserve"> állását</w:t>
        </w:r>
      </w:ins>
      <w:ins w:id="1691" w:author="Gergo" w:date="2017-11-18T18:39:00Z">
        <w:r w:rsidR="006075D1" w:rsidRPr="003355B9">
          <w:rPr>
            <w:rPrChange w:id="1692" w:author="Gergo" w:date="2017-11-25T13:10:00Z">
              <w:rPr>
                <w:b w:val="0"/>
                <w:bCs w:val="0"/>
                <w:iCs w:val="0"/>
              </w:rPr>
            </w:rPrChange>
          </w:rPr>
          <w:t xml:space="preserve"> és</w:t>
        </w:r>
      </w:ins>
      <w:ins w:id="1693" w:author="Gergo" w:date="2017-11-18T18:40:00Z">
        <w:r w:rsidR="006075D1" w:rsidRPr="003355B9">
          <w:rPr>
            <w:rPrChange w:id="1694" w:author="Gergo" w:date="2017-11-25T13:10:00Z">
              <w:rPr>
                <w:b w:val="0"/>
                <w:bCs w:val="0"/>
                <w:iCs w:val="0"/>
              </w:rPr>
            </w:rPrChange>
          </w:rPr>
          <w:t xml:space="preserve"> ezek alapján eldönti, hogy a rúna rajzolása sikeres vagy sikertelen volt. </w:t>
        </w:r>
      </w:ins>
      <w:ins w:id="1695" w:author="Gergo" w:date="2017-11-18T18:39:00Z">
        <w:r w:rsidR="006075D1" w:rsidRPr="003355B9">
          <w:rPr>
            <w:rPrChange w:id="1696" w:author="Gergo" w:date="2017-11-25T13:10:00Z">
              <w:rPr>
                <w:b w:val="0"/>
                <w:bCs w:val="0"/>
                <w:iCs w:val="0"/>
              </w:rPr>
            </w:rPrChange>
          </w:rPr>
          <w:t xml:space="preserve">Az első esetben az </w:t>
        </w:r>
        <w:proofErr w:type="spellStart"/>
        <w:r w:rsidR="006075D1" w:rsidRPr="003355B9">
          <w:rPr>
            <w:rFonts w:ascii="Consolas" w:hAnsi="Consolas"/>
            <w:rPrChange w:id="1697" w:author="Gergo" w:date="2017-11-25T13:10:00Z">
              <w:rPr>
                <w:b w:val="0"/>
                <w:bCs w:val="0"/>
                <w:iCs w:val="0"/>
              </w:rPr>
            </w:rPrChange>
          </w:rPr>
          <w:t>on</w:t>
        </w:r>
      </w:ins>
      <w:ins w:id="1698" w:author="Gergo" w:date="2017-11-18T18:40:00Z">
        <w:r w:rsidR="006075D1" w:rsidRPr="003355B9">
          <w:rPr>
            <w:rFonts w:ascii="Consolas" w:hAnsi="Consolas"/>
            <w:rPrChange w:id="1699" w:author="Gergo" w:date="2017-11-25T13:10:00Z">
              <w:rPr>
                <w:b w:val="0"/>
                <w:bCs w:val="0"/>
                <w:iCs w:val="0"/>
              </w:rPr>
            </w:rPrChange>
          </w:rPr>
          <w:t>RuneSuccess</w:t>
        </w:r>
        <w:proofErr w:type="spellEnd"/>
        <w:r w:rsidR="006075D1" w:rsidRPr="003355B9">
          <w:rPr>
            <w:rPrChange w:id="1700" w:author="Gergo" w:date="2017-11-25T13:10:00Z">
              <w:rPr>
                <w:b w:val="0"/>
                <w:bCs w:val="0"/>
                <w:iCs w:val="0"/>
              </w:rPr>
            </w:rPrChange>
          </w:rPr>
          <w:t xml:space="preserve"> </w:t>
        </w:r>
      </w:ins>
      <w:ins w:id="1701" w:author="Gergo" w:date="2017-11-18T18:41:00Z">
        <w:r w:rsidR="006075D1" w:rsidRPr="003355B9">
          <w:rPr>
            <w:rPrChange w:id="1702" w:author="Gergo" w:date="2017-11-25T13:10:00Z">
              <w:rPr>
                <w:b w:val="0"/>
                <w:bCs w:val="0"/>
                <w:iCs w:val="0"/>
              </w:rPr>
            </w:rPrChange>
          </w:rPr>
          <w:t>,</w:t>
        </w:r>
      </w:ins>
      <w:ins w:id="1703" w:author="Gergo" w:date="2017-11-18T18:40:00Z">
        <w:r w:rsidR="006075D1" w:rsidRPr="003355B9">
          <w:rPr>
            <w:rPrChange w:id="1704" w:author="Gergo" w:date="2017-11-25T13:10:00Z">
              <w:rPr>
                <w:b w:val="0"/>
                <w:bCs w:val="0"/>
                <w:iCs w:val="0"/>
              </w:rPr>
            </w:rPrChange>
          </w:rPr>
          <w:t xml:space="preserve">míg a másodikban az </w:t>
        </w:r>
        <w:proofErr w:type="spellStart"/>
        <w:r w:rsidR="006075D1" w:rsidRPr="003355B9">
          <w:rPr>
            <w:rFonts w:ascii="Consolas" w:hAnsi="Consolas"/>
            <w:rPrChange w:id="1705" w:author="Gergo" w:date="2017-11-25T13:10:00Z">
              <w:rPr>
                <w:b w:val="0"/>
                <w:bCs w:val="0"/>
                <w:iCs w:val="0"/>
              </w:rPr>
            </w:rPrChange>
          </w:rPr>
          <w:t>onRuneFail</w:t>
        </w:r>
        <w:proofErr w:type="spellEnd"/>
        <w:r w:rsidR="006075D1" w:rsidRPr="003355B9">
          <w:rPr>
            <w:rPrChange w:id="1706" w:author="Gergo" w:date="2017-11-25T13:10:00Z">
              <w:rPr>
                <w:b w:val="0"/>
                <w:bCs w:val="0"/>
                <w:iCs w:val="0"/>
              </w:rPr>
            </w:rPrChange>
          </w:rPr>
          <w:t xml:space="preserve"> </w:t>
        </w:r>
        <w:proofErr w:type="gramStart"/>
        <w:r w:rsidR="006075D1" w:rsidRPr="003355B9">
          <w:rPr>
            <w:rPrChange w:id="1707" w:author="Gergo" w:date="2017-11-25T13:10:00Z">
              <w:rPr>
                <w:b w:val="0"/>
                <w:bCs w:val="0"/>
                <w:iCs w:val="0"/>
              </w:rPr>
            </w:rPrChange>
          </w:rPr>
          <w:t>metódust</w:t>
        </w:r>
        <w:proofErr w:type="gramEnd"/>
        <w:r w:rsidR="006075D1" w:rsidRPr="003355B9">
          <w:rPr>
            <w:rPrChange w:id="1708" w:author="Gergo" w:date="2017-11-25T13:10:00Z">
              <w:rPr>
                <w:b w:val="0"/>
                <w:bCs w:val="0"/>
                <w:iCs w:val="0"/>
              </w:rPr>
            </w:rPrChange>
          </w:rPr>
          <w:t xml:space="preserve"> hívja meg. </w:t>
        </w:r>
      </w:ins>
      <w:ins w:id="1709" w:author="Gergo" w:date="2017-11-18T18:35:00Z">
        <w:r w:rsidR="006075D1" w:rsidRPr="003355B9">
          <w:rPr>
            <w:rPrChange w:id="1710" w:author="Gergo" w:date="2017-11-25T13:10:00Z">
              <w:rPr>
                <w:b w:val="0"/>
                <w:bCs w:val="0"/>
                <w:iCs w:val="0"/>
              </w:rPr>
            </w:rPrChange>
          </w:rPr>
          <w:t xml:space="preserve"> Ezeknek a függvények</w:t>
        </w:r>
      </w:ins>
      <w:ins w:id="1711" w:author="Gergo" w:date="2017-11-18T18:41:00Z">
        <w:r w:rsidR="006075D1" w:rsidRPr="003355B9">
          <w:rPr>
            <w:rPrChange w:id="1712" w:author="Gergo" w:date="2017-11-25T13:10:00Z">
              <w:rPr>
                <w:b w:val="0"/>
                <w:bCs w:val="0"/>
                <w:iCs w:val="0"/>
              </w:rPr>
            </w:rPrChange>
          </w:rPr>
          <w:t>nek</w:t>
        </w:r>
      </w:ins>
      <w:ins w:id="1713" w:author="Gergo" w:date="2017-11-18T18:35:00Z">
        <w:r w:rsidR="006075D1" w:rsidRPr="003355B9">
          <w:rPr>
            <w:rPrChange w:id="1714" w:author="Gergo" w:date="2017-11-25T13:10:00Z">
              <w:rPr>
                <w:b w:val="0"/>
                <w:bCs w:val="0"/>
                <w:iCs w:val="0"/>
              </w:rPr>
            </w:rPrChange>
          </w:rPr>
          <w:t xml:space="preserve"> a hatása függ a játék </w:t>
        </w:r>
        <w:proofErr w:type="gramStart"/>
        <w:r w:rsidR="006075D1" w:rsidRPr="003355B9">
          <w:rPr>
            <w:rPrChange w:id="1715" w:author="Gergo" w:date="2017-11-25T13:10:00Z">
              <w:rPr>
                <w:b w:val="0"/>
                <w:bCs w:val="0"/>
                <w:iCs w:val="0"/>
              </w:rPr>
            </w:rPrChange>
          </w:rPr>
          <w:t>aktuális</w:t>
        </w:r>
        <w:proofErr w:type="gramEnd"/>
        <w:r w:rsidR="006075D1" w:rsidRPr="003355B9">
          <w:rPr>
            <w:rPrChange w:id="1716" w:author="Gergo" w:date="2017-11-25T13:10:00Z">
              <w:rPr>
                <w:b w:val="0"/>
                <w:bCs w:val="0"/>
                <w:iCs w:val="0"/>
              </w:rPr>
            </w:rPrChange>
          </w:rPr>
          <w:t xml:space="preserve"> állapotától ( GameManager kapcsolóitól)</w:t>
        </w:r>
      </w:ins>
      <w:ins w:id="1717" w:author="Gergo" w:date="2017-11-18T18:38:00Z">
        <w:r w:rsidR="006075D1" w:rsidRPr="003355B9">
          <w:rPr>
            <w:rPrChange w:id="1718" w:author="Gergo" w:date="2017-11-25T13:10:00Z">
              <w:rPr>
                <w:b w:val="0"/>
                <w:bCs w:val="0"/>
                <w:iCs w:val="0"/>
              </w:rPr>
            </w:rPrChange>
          </w:rPr>
          <w:t xml:space="preserve">. </w:t>
        </w:r>
      </w:ins>
      <w:ins w:id="1719" w:author="Gergo" w:date="2017-11-18T18:43:00Z">
        <w:r w:rsidR="006075D1" w:rsidRPr="003355B9">
          <w:rPr>
            <w:rPrChange w:id="1720" w:author="Gergo" w:date="2017-11-25T13:10:00Z">
              <w:rPr>
                <w:b w:val="0"/>
                <w:bCs w:val="0"/>
                <w:iCs w:val="0"/>
              </w:rPr>
            </w:rPrChange>
          </w:rPr>
          <w:t xml:space="preserve"> Ha a rúnarajzolás abban a fázisban </w:t>
        </w:r>
        <w:proofErr w:type="gramStart"/>
        <w:r w:rsidR="006075D1" w:rsidRPr="003355B9">
          <w:rPr>
            <w:rPrChange w:id="1721" w:author="Gergo" w:date="2017-11-25T13:10:00Z">
              <w:rPr>
                <w:b w:val="0"/>
                <w:bCs w:val="0"/>
                <w:iCs w:val="0"/>
              </w:rPr>
            </w:rPrChange>
          </w:rPr>
          <w:t>történt</w:t>
        </w:r>
        <w:proofErr w:type="gramEnd"/>
        <w:r w:rsidR="006075D1" w:rsidRPr="003355B9">
          <w:rPr>
            <w:rPrChange w:id="1722" w:author="Gergo" w:date="2017-11-25T13:10:00Z">
              <w:rPr>
                <w:b w:val="0"/>
                <w:bCs w:val="0"/>
                <w:iCs w:val="0"/>
              </w:rPr>
            </w:rPrChange>
          </w:rPr>
          <w:t xml:space="preserve"> amikor még csak az erdőben kellett megkeresni őket, akkor siker esetén egy felirat jelenik meg, ami gratulál a sikeres teljesítéshez, viszont, ha a gyakorlás során rajzoljuk végig megfelelően a rúnát, akkor már egy varázsgömböt kapunk, amit eldobhatunk. Sikertelen </w:t>
        </w:r>
        <w:proofErr w:type="spellStart"/>
        <w:r w:rsidR="006075D1" w:rsidRPr="003355B9">
          <w:rPr>
            <w:rPrChange w:id="1723" w:author="Gergo" w:date="2017-11-25T13:10:00Z">
              <w:rPr>
                <w:b w:val="0"/>
                <w:bCs w:val="0"/>
                <w:iCs w:val="0"/>
              </w:rPr>
            </w:rPrChange>
          </w:rPr>
          <w:t>végigrajzolás</w:t>
        </w:r>
        <w:proofErr w:type="spellEnd"/>
        <w:r w:rsidR="006075D1" w:rsidRPr="003355B9">
          <w:rPr>
            <w:rPrChange w:id="1724" w:author="Gergo" w:date="2017-11-25T13:10:00Z">
              <w:rPr>
                <w:b w:val="0"/>
                <w:bCs w:val="0"/>
                <w:iCs w:val="0"/>
              </w:rPr>
            </w:rPrChange>
          </w:rPr>
          <w:t xml:space="preserve"> esetén mindkét </w:t>
        </w:r>
      </w:ins>
      <w:ins w:id="1725" w:author="Gergo" w:date="2017-11-18T18:45:00Z">
        <w:r w:rsidR="00D23097" w:rsidRPr="003355B9">
          <w:rPr>
            <w:rPrChange w:id="1726" w:author="Gergo" w:date="2017-11-25T13:10:00Z">
              <w:rPr>
                <w:b w:val="0"/>
                <w:bCs w:val="0"/>
                <w:iCs w:val="0"/>
              </w:rPr>
            </w:rPrChange>
          </w:rPr>
          <w:t>esetben egy „próbáld újra” felirat jelenik meg, és a rúna állapota (számlálók, ellenőrzőpontok) visszaáll a kezdetibe.</w:t>
        </w:r>
      </w:ins>
      <w:ins w:id="1727" w:author="Gergo" w:date="2017-11-18T18:46:00Z">
        <w:r w:rsidR="00D23097" w:rsidRPr="003355B9">
          <w:rPr>
            <w:rPrChange w:id="1728" w:author="Gergo" w:date="2017-11-25T13:10:00Z">
              <w:rPr>
                <w:b w:val="0"/>
                <w:bCs w:val="0"/>
                <w:iCs w:val="0"/>
              </w:rPr>
            </w:rPrChange>
          </w:rPr>
          <w:t xml:space="preserve"> A</w:t>
        </w:r>
      </w:ins>
      <w:ins w:id="1729" w:author="Gergo" w:date="2017-11-18T18:50:00Z">
        <w:r w:rsidR="00D23097" w:rsidRPr="003355B9">
          <w:rPr>
            <w:rPrChange w:id="1730" w:author="Gergo" w:date="2017-11-25T13:10:00Z">
              <w:rPr>
                <w:b w:val="0"/>
                <w:bCs w:val="0"/>
                <w:iCs w:val="0"/>
              </w:rPr>
            </w:rPrChange>
          </w:rPr>
          <w:t xml:space="preserve"> hibákat és kihagyott ellenőrzőpontokat számon</w:t>
        </w:r>
      </w:ins>
      <w:ins w:id="1731" w:author="Gergo" w:date="2017-11-18T18:51:00Z">
        <w:r w:rsidR="00D23097" w:rsidRPr="003355B9">
          <w:rPr>
            <w:rPrChange w:id="1732" w:author="Gergo" w:date="2017-11-25T13:10:00Z">
              <w:rPr>
                <w:b w:val="0"/>
                <w:bCs w:val="0"/>
                <w:iCs w:val="0"/>
              </w:rPr>
            </w:rPrChange>
          </w:rPr>
          <w:t xml:space="preserve"> </w:t>
        </w:r>
      </w:ins>
      <w:ins w:id="1733" w:author="Gergo" w:date="2017-11-18T18:50:00Z">
        <w:r w:rsidR="00D23097" w:rsidRPr="003355B9">
          <w:rPr>
            <w:rPrChange w:id="1734" w:author="Gergo" w:date="2017-11-25T13:10:00Z">
              <w:rPr>
                <w:b w:val="0"/>
                <w:bCs w:val="0"/>
                <w:iCs w:val="0"/>
              </w:rPr>
            </w:rPrChange>
          </w:rPr>
          <w:t>tartó sz</w:t>
        </w:r>
      </w:ins>
      <w:ins w:id="1735" w:author="Gergo" w:date="2017-11-18T18:51:00Z">
        <w:r w:rsidR="00D23097" w:rsidRPr="003355B9">
          <w:rPr>
            <w:rPrChange w:id="1736" w:author="Gergo" w:date="2017-11-25T13:10:00Z">
              <w:rPr>
                <w:b w:val="0"/>
                <w:bCs w:val="0"/>
                <w:iCs w:val="0"/>
              </w:rPr>
            </w:rPrChange>
          </w:rPr>
          <w:t>á</w:t>
        </w:r>
      </w:ins>
      <w:ins w:id="1737" w:author="Gergo" w:date="2017-11-18T18:50:00Z">
        <w:r w:rsidR="00D23097" w:rsidRPr="003355B9">
          <w:rPr>
            <w:rPrChange w:id="1738" w:author="Gergo" w:date="2017-11-25T13:10:00Z">
              <w:rPr>
                <w:b w:val="0"/>
                <w:bCs w:val="0"/>
                <w:iCs w:val="0"/>
              </w:rPr>
            </w:rPrChange>
          </w:rPr>
          <w:t>mlálók</w:t>
        </w:r>
      </w:ins>
      <w:ins w:id="1739" w:author="Gergo" w:date="2017-11-18T18:51:00Z">
        <w:r w:rsidR="00D23097" w:rsidRPr="003355B9">
          <w:rPr>
            <w:rPrChange w:id="1740" w:author="Gergo" w:date="2017-11-25T13:10:00Z">
              <w:rPr>
                <w:b w:val="0"/>
                <w:bCs w:val="0"/>
                <w:iCs w:val="0"/>
              </w:rPr>
            </w:rPrChange>
          </w:rPr>
          <w:t>at a végső harc közben a</w:t>
        </w:r>
      </w:ins>
      <w:ins w:id="1741" w:author="Gergo" w:date="2017-11-18T18:46:00Z">
        <w:r w:rsidR="00D23097" w:rsidRPr="003355B9">
          <w:rPr>
            <w:rPrChange w:id="1742" w:author="Gergo" w:date="2017-11-25T13:10:00Z">
              <w:rPr>
                <w:b w:val="0"/>
                <w:bCs w:val="0"/>
                <w:iCs w:val="0"/>
              </w:rPr>
            </w:rPrChange>
          </w:rPr>
          <w:t xml:space="preserve"> </w:t>
        </w:r>
        <w:r w:rsidR="00D23097" w:rsidRPr="003355B9">
          <w:rPr>
            <w:rPrChange w:id="1743" w:author="Gergo" w:date="2017-11-25T13:10:00Z">
              <w:rPr>
                <w:b w:val="0"/>
                <w:bCs w:val="0"/>
                <w:iCs w:val="0"/>
              </w:rPr>
            </w:rPrChange>
          </w:rPr>
          <w:lastRenderedPageBreak/>
          <w:t>varázsgöm</w:t>
        </w:r>
      </w:ins>
      <w:ins w:id="1744" w:author="Gergo" w:date="2017-11-18T18:50:00Z">
        <w:r w:rsidR="00D23097" w:rsidRPr="003355B9">
          <w:rPr>
            <w:rPrChange w:id="1745" w:author="Gergo" w:date="2017-11-25T13:10:00Z">
              <w:rPr>
                <w:b w:val="0"/>
                <w:bCs w:val="0"/>
                <w:iCs w:val="0"/>
              </w:rPr>
            </w:rPrChange>
          </w:rPr>
          <w:t>b</w:t>
        </w:r>
      </w:ins>
      <w:ins w:id="1746" w:author="Gergo" w:date="2017-11-18T18:46:00Z">
        <w:r w:rsidR="00D23097" w:rsidRPr="003355B9">
          <w:rPr>
            <w:rPrChange w:id="1747" w:author="Gergo" w:date="2017-11-25T13:10:00Z">
              <w:rPr>
                <w:b w:val="0"/>
                <w:bCs w:val="0"/>
                <w:iCs w:val="0"/>
              </w:rPr>
            </w:rPrChange>
          </w:rPr>
          <w:t xml:space="preserve"> sebzésének kiszámítására használom. Minél több volt a hiba annál kevesebbet sebeznek. A harc közben, már nincs olyan, hogy sikertelen</w:t>
        </w:r>
      </w:ins>
      <w:ins w:id="1748" w:author="Gergo" w:date="2017-11-18T18:52:00Z">
        <w:r w:rsidR="0018502D" w:rsidRPr="003355B9">
          <w:rPr>
            <w:rPrChange w:id="1749" w:author="Gergo" w:date="2017-11-25T13:10:00Z">
              <w:rPr>
                <w:b w:val="0"/>
                <w:bCs w:val="0"/>
                <w:iCs w:val="0"/>
              </w:rPr>
            </w:rPrChange>
          </w:rPr>
          <w:t xml:space="preserve"> </w:t>
        </w:r>
        <w:proofErr w:type="spellStart"/>
        <w:r w:rsidR="0018502D" w:rsidRPr="003355B9">
          <w:rPr>
            <w:rPrChange w:id="1750" w:author="Gergo" w:date="2017-11-25T13:10:00Z">
              <w:rPr>
                <w:b w:val="0"/>
                <w:bCs w:val="0"/>
                <w:iCs w:val="0"/>
              </w:rPr>
            </w:rPrChange>
          </w:rPr>
          <w:t>végigrajzolás</w:t>
        </w:r>
        <w:proofErr w:type="spellEnd"/>
        <w:r w:rsidR="0018502D" w:rsidRPr="003355B9">
          <w:rPr>
            <w:rPrChange w:id="1751" w:author="Gergo" w:date="2017-11-25T13:10:00Z">
              <w:rPr>
                <w:b w:val="0"/>
                <w:bCs w:val="0"/>
                <w:iCs w:val="0"/>
              </w:rPr>
            </w:rPrChange>
          </w:rPr>
          <w:t xml:space="preserve">, Az </w:t>
        </w:r>
        <w:proofErr w:type="spellStart"/>
        <w:r w:rsidR="0018502D" w:rsidRPr="003355B9">
          <w:rPr>
            <w:rFonts w:ascii="Consolas" w:hAnsi="Consolas"/>
            <w:rPrChange w:id="1752" w:author="Gergo" w:date="2017-11-25T13:10:00Z">
              <w:rPr>
                <w:b w:val="0"/>
                <w:bCs w:val="0"/>
                <w:iCs w:val="0"/>
              </w:rPr>
            </w:rPrChange>
          </w:rPr>
          <w:t>onRuneFail</w:t>
        </w:r>
        <w:proofErr w:type="spellEnd"/>
        <w:r w:rsidR="0018502D" w:rsidRPr="003355B9">
          <w:rPr>
            <w:rPrChange w:id="1753" w:author="Gergo" w:date="2017-11-25T13:10:00Z">
              <w:rPr>
                <w:b w:val="0"/>
                <w:bCs w:val="0"/>
                <w:iCs w:val="0"/>
              </w:rPr>
            </w:rPrChange>
          </w:rPr>
          <w:t xml:space="preserve"> </w:t>
        </w:r>
      </w:ins>
      <w:ins w:id="1754" w:author="Gergo" w:date="2017-11-18T18:53:00Z">
        <w:r w:rsidR="0018502D" w:rsidRPr="003355B9">
          <w:rPr>
            <w:rPrChange w:id="1755" w:author="Gergo" w:date="2017-11-25T13:10:00Z">
              <w:rPr>
                <w:b w:val="0"/>
                <w:bCs w:val="0"/>
                <w:iCs w:val="0"/>
              </w:rPr>
            </w:rPrChange>
          </w:rPr>
          <w:t xml:space="preserve">ezen ága tovább hív az </w:t>
        </w:r>
        <w:proofErr w:type="spellStart"/>
        <w:r w:rsidR="0018502D" w:rsidRPr="003355B9">
          <w:rPr>
            <w:rFonts w:ascii="Consolas" w:hAnsi="Consolas"/>
            <w:rPrChange w:id="1756" w:author="Gergo" w:date="2017-11-25T13:10:00Z">
              <w:rPr>
                <w:b w:val="0"/>
                <w:bCs w:val="0"/>
                <w:iCs w:val="0"/>
              </w:rPr>
            </w:rPrChange>
          </w:rPr>
          <w:t>onRuneSucces</w:t>
        </w:r>
        <w:proofErr w:type="spellEnd"/>
        <w:r w:rsidR="0018502D" w:rsidRPr="003355B9">
          <w:rPr>
            <w:rPrChange w:id="1757" w:author="Gergo" w:date="2017-11-25T13:10:00Z">
              <w:rPr>
                <w:b w:val="0"/>
                <w:bCs w:val="0"/>
                <w:iCs w:val="0"/>
              </w:rPr>
            </w:rPrChange>
          </w:rPr>
          <w:t>-be.</w:t>
        </w:r>
      </w:ins>
    </w:p>
    <w:p w14:paraId="08E68F3F" w14:textId="5F0127A8" w:rsidR="007015A0" w:rsidRPr="003355B9" w:rsidRDefault="003B2564">
      <w:pPr>
        <w:rPr>
          <w:ins w:id="1758" w:author="Gergo" w:date="2017-11-18T19:48:00Z"/>
          <w:rPrChange w:id="1759" w:author="Gergo" w:date="2017-11-25T13:10:00Z">
            <w:rPr>
              <w:ins w:id="1760" w:author="Gergo" w:date="2017-11-18T19:48:00Z"/>
            </w:rPr>
          </w:rPrChange>
        </w:rPr>
        <w:pPrChange w:id="1761" w:author="Gergo" w:date="2017-11-18T17:15:00Z">
          <w:pPr>
            <w:pStyle w:val="Cmsor2"/>
          </w:pPr>
        </w:pPrChange>
      </w:pPr>
      <w:ins w:id="1762" w:author="Gergo" w:date="2017-11-18T19:04:00Z">
        <w:r w:rsidRPr="003355B9">
          <w:rPr>
            <w:rPrChange w:id="1763" w:author="Gergo" w:date="2017-11-25T13:10:00Z">
              <w:rPr>
                <w:b w:val="0"/>
                <w:bCs w:val="0"/>
                <w:iCs w:val="0"/>
              </w:rPr>
            </w:rPrChange>
          </w:rPr>
          <w:t xml:space="preserve">A rúna rajzolása közben a szikra vonalat húz maga után, hogy </w:t>
        </w:r>
        <w:proofErr w:type="spellStart"/>
        <w:r w:rsidRPr="003355B9">
          <w:rPr>
            <w:rPrChange w:id="1764" w:author="Gergo" w:date="2017-11-25T13:10:00Z">
              <w:rPr>
                <w:b w:val="0"/>
                <w:bCs w:val="0"/>
                <w:iCs w:val="0"/>
              </w:rPr>
            </w:rPrChange>
          </w:rPr>
          <w:t>látszódjon</w:t>
        </w:r>
        <w:proofErr w:type="spellEnd"/>
        <w:r w:rsidRPr="003355B9">
          <w:rPr>
            <w:rPrChange w:id="1765" w:author="Gergo" w:date="2017-11-25T13:10:00Z">
              <w:rPr>
                <w:b w:val="0"/>
                <w:bCs w:val="0"/>
                <w:iCs w:val="0"/>
              </w:rPr>
            </w:rPrChange>
          </w:rPr>
          <w:t xml:space="preserve"> a rajzolás útvonala.</w:t>
        </w:r>
      </w:ins>
      <w:ins w:id="1766" w:author="Gergo" w:date="2017-11-18T19:39:00Z">
        <w:r w:rsidR="00BB4CEA" w:rsidRPr="003355B9">
          <w:rPr>
            <w:rPrChange w:id="1767" w:author="Gergo" w:date="2017-11-25T13:10:00Z">
              <w:rPr>
                <w:b w:val="0"/>
                <w:bCs w:val="0"/>
                <w:iCs w:val="0"/>
              </w:rPr>
            </w:rPrChange>
          </w:rPr>
          <w:t xml:space="preserve"> Ezt a </w:t>
        </w:r>
        <w:proofErr w:type="spellStart"/>
        <w:r w:rsidR="00BB4CEA" w:rsidRPr="003355B9">
          <w:rPr>
            <w:rFonts w:ascii="Consolas" w:hAnsi="Consolas"/>
            <w:rPrChange w:id="1768" w:author="Gergo" w:date="2017-11-25T13:10:00Z">
              <w:rPr>
                <w:b w:val="0"/>
                <w:bCs w:val="0"/>
                <w:iCs w:val="0"/>
              </w:rPr>
            </w:rPrChange>
          </w:rPr>
          <w:t>LineDrawer</w:t>
        </w:r>
        <w:proofErr w:type="spellEnd"/>
        <w:r w:rsidR="00BB4CEA" w:rsidRPr="003355B9">
          <w:rPr>
            <w:rPrChange w:id="1769" w:author="Gergo" w:date="2017-11-25T13:10:00Z">
              <w:rPr>
                <w:b w:val="0"/>
                <w:bCs w:val="0"/>
                <w:iCs w:val="0"/>
              </w:rPr>
            </w:rPrChange>
          </w:rPr>
          <w:t xml:space="preserve"> osztály végzi</w:t>
        </w:r>
      </w:ins>
      <w:ins w:id="1770" w:author="Gergo" w:date="2017-11-18T19:40:00Z">
        <w:r w:rsidR="00BB4CEA" w:rsidRPr="003355B9">
          <w:rPr>
            <w:rPrChange w:id="1771" w:author="Gergo" w:date="2017-11-25T13:10:00Z">
              <w:rPr>
                <w:b w:val="0"/>
                <w:bCs w:val="0"/>
                <w:iCs w:val="0"/>
              </w:rPr>
            </w:rPrChange>
          </w:rPr>
          <w:t xml:space="preserve">.  Ez induláskor létrehoz egy </w:t>
        </w:r>
        <w:proofErr w:type="spellStart"/>
        <w:r w:rsidR="00BB4CEA" w:rsidRPr="003355B9">
          <w:rPr>
            <w:rPrChange w:id="1772" w:author="Gergo" w:date="2017-11-25T13:10:00Z">
              <w:rPr>
                <w:b w:val="0"/>
                <w:bCs w:val="0"/>
                <w:iCs w:val="0"/>
              </w:rPr>
            </w:rPrChange>
          </w:rPr>
          <w:t>LineRenderer</w:t>
        </w:r>
        <w:proofErr w:type="spellEnd"/>
        <w:r w:rsidR="00BB4CEA" w:rsidRPr="003355B9">
          <w:rPr>
            <w:rPrChange w:id="1773" w:author="Gergo" w:date="2017-11-25T13:10:00Z">
              <w:rPr>
                <w:b w:val="0"/>
                <w:bCs w:val="0"/>
                <w:iCs w:val="0"/>
              </w:rPr>
            </w:rPrChange>
          </w:rPr>
          <w:t xml:space="preserve"> </w:t>
        </w:r>
        <w:proofErr w:type="gramStart"/>
        <w:r w:rsidR="00BB4CEA" w:rsidRPr="003355B9">
          <w:rPr>
            <w:rPrChange w:id="1774" w:author="Gergo" w:date="2017-11-25T13:10:00Z">
              <w:rPr>
                <w:b w:val="0"/>
                <w:bCs w:val="0"/>
                <w:iCs w:val="0"/>
              </w:rPr>
            </w:rPrChange>
          </w:rPr>
          <w:t>komponenst</w:t>
        </w:r>
        <w:proofErr w:type="gramEnd"/>
        <w:r w:rsidR="00BB4CEA" w:rsidRPr="003355B9">
          <w:rPr>
            <w:rPrChange w:id="1775" w:author="Gergo" w:date="2017-11-25T13:10:00Z">
              <w:rPr>
                <w:b w:val="0"/>
                <w:bCs w:val="0"/>
                <w:iCs w:val="0"/>
              </w:rPr>
            </w:rPrChange>
          </w:rPr>
          <w:t xml:space="preserve"> a rúnán. A </w:t>
        </w:r>
      </w:ins>
      <w:proofErr w:type="spellStart"/>
      <w:ins w:id="1776" w:author="Gergo" w:date="2017-11-18T19:42:00Z">
        <w:r w:rsidR="00BB4CEA" w:rsidRPr="003355B9">
          <w:rPr>
            <w:rFonts w:ascii="Consolas" w:hAnsi="Consolas"/>
            <w:rPrChange w:id="1777" w:author="Gergo" w:date="2017-11-25T13:10:00Z">
              <w:rPr>
                <w:b w:val="0"/>
                <w:bCs w:val="0"/>
                <w:iCs w:val="0"/>
              </w:rPr>
            </w:rPrChange>
          </w:rPr>
          <w:t>PointerDrag</w:t>
        </w:r>
        <w:proofErr w:type="spellEnd"/>
        <w:r w:rsidR="00BB4CEA" w:rsidRPr="003355B9">
          <w:rPr>
            <w:rFonts w:ascii="Consolas" w:hAnsi="Consolas"/>
            <w:rPrChange w:id="1778" w:author="Gergo" w:date="2017-11-25T13:10:00Z">
              <w:rPr>
                <w:b w:val="0"/>
                <w:bCs w:val="0"/>
                <w:iCs w:val="0"/>
              </w:rPr>
            </w:rPrChange>
          </w:rPr>
          <w:t xml:space="preserve"> </w:t>
        </w:r>
        <w:r w:rsidR="00BB4CEA" w:rsidRPr="003355B9">
          <w:rPr>
            <w:rPrChange w:id="1779" w:author="Gergo" w:date="2017-11-25T13:10:00Z">
              <w:rPr>
                <w:b w:val="0"/>
                <w:bCs w:val="0"/>
                <w:iCs w:val="0"/>
              </w:rPr>
            </w:rPrChange>
          </w:rPr>
          <w:t xml:space="preserve">eseményre feliratkozva </w:t>
        </w:r>
      </w:ins>
      <w:ins w:id="1780" w:author="Gergo" w:date="2017-11-18T19:43:00Z">
        <w:r w:rsidR="00852379" w:rsidRPr="003355B9">
          <w:rPr>
            <w:rPrChange w:id="1781" w:author="Gergo" w:date="2017-11-25T13:10:00Z">
              <w:rPr>
                <w:b w:val="0"/>
                <w:bCs w:val="0"/>
                <w:iCs w:val="0"/>
              </w:rPr>
            </w:rPrChange>
          </w:rPr>
          <w:t>a</w:t>
        </w:r>
      </w:ins>
      <w:ins w:id="1782" w:author="Gergo" w:date="2017-11-18T19:45:00Z">
        <w:r w:rsidR="00852379" w:rsidRPr="003355B9">
          <w:rPr>
            <w:rPrChange w:id="1783" w:author="Gergo" w:date="2017-11-25T13:10:00Z">
              <w:rPr>
                <w:b w:val="0"/>
                <w:bCs w:val="0"/>
                <w:iCs w:val="0"/>
              </w:rPr>
            </w:rPrChange>
          </w:rPr>
          <w:t xml:space="preserve">z </w:t>
        </w:r>
        <w:proofErr w:type="spellStart"/>
        <w:r w:rsidR="00852379" w:rsidRPr="003355B9">
          <w:rPr>
            <w:rFonts w:ascii="Consolas" w:hAnsi="Consolas"/>
            <w:rPrChange w:id="1784" w:author="Gergo" w:date="2017-11-25T13:10:00Z">
              <w:rPr>
                <w:b w:val="0"/>
                <w:bCs w:val="0"/>
                <w:iCs w:val="0"/>
              </w:rPr>
            </w:rPrChange>
          </w:rPr>
          <w:t>addPointOnDrag</w:t>
        </w:r>
        <w:proofErr w:type="spellEnd"/>
        <w:r w:rsidR="00852379" w:rsidRPr="003355B9">
          <w:rPr>
            <w:rPrChange w:id="1785" w:author="Gergo" w:date="2017-11-25T13:10:00Z">
              <w:rPr>
                <w:b w:val="0"/>
                <w:bCs w:val="0"/>
                <w:iCs w:val="0"/>
              </w:rPr>
            </w:rPrChange>
          </w:rPr>
          <w:t xml:space="preserve"> </w:t>
        </w:r>
        <w:proofErr w:type="gramStart"/>
        <w:r w:rsidR="00852379" w:rsidRPr="003355B9">
          <w:rPr>
            <w:rPrChange w:id="1786" w:author="Gergo" w:date="2017-11-25T13:10:00Z">
              <w:rPr>
                <w:b w:val="0"/>
                <w:bCs w:val="0"/>
                <w:iCs w:val="0"/>
              </w:rPr>
            </w:rPrChange>
          </w:rPr>
          <w:t>metódusban</w:t>
        </w:r>
        <w:proofErr w:type="gramEnd"/>
        <w:r w:rsidR="00852379" w:rsidRPr="003355B9">
          <w:rPr>
            <w:rPrChange w:id="1787" w:author="Gergo" w:date="2017-11-25T13:10:00Z">
              <w:rPr>
                <w:b w:val="0"/>
                <w:bCs w:val="0"/>
                <w:iCs w:val="0"/>
              </w:rPr>
            </w:rPrChange>
          </w:rPr>
          <w:t xml:space="preserve"> a </w:t>
        </w:r>
      </w:ins>
      <w:ins w:id="1788" w:author="Gergo" w:date="2017-11-18T19:43:00Z">
        <w:r w:rsidR="00852379" w:rsidRPr="003355B9">
          <w:rPr>
            <w:rPrChange w:id="1789" w:author="Gergo" w:date="2017-11-25T13:10:00Z">
              <w:rPr>
                <w:b w:val="0"/>
                <w:bCs w:val="0"/>
                <w:iCs w:val="0"/>
              </w:rPr>
            </w:rPrChange>
          </w:rPr>
          <w:t xml:space="preserve"> mutató aktuális helyzetét </w:t>
        </w:r>
      </w:ins>
      <w:ins w:id="1790" w:author="Gergo" w:date="2017-11-18T19:46:00Z">
        <w:r w:rsidR="00852379" w:rsidRPr="003355B9">
          <w:rPr>
            <w:rPrChange w:id="1791" w:author="Gergo" w:date="2017-11-25T13:10:00Z">
              <w:rPr>
                <w:b w:val="0"/>
                <w:bCs w:val="0"/>
                <w:iCs w:val="0"/>
              </w:rPr>
            </w:rPrChange>
          </w:rPr>
          <w:t xml:space="preserve">hozzáadom egy listához, amiből végül a </w:t>
        </w:r>
        <w:proofErr w:type="spellStart"/>
        <w:r w:rsidR="00852379" w:rsidRPr="003355B9">
          <w:rPr>
            <w:rFonts w:ascii="Consolas" w:hAnsi="Consolas"/>
            <w:rPrChange w:id="1792" w:author="Gergo" w:date="2017-11-25T13:10:00Z">
              <w:rPr>
                <w:b w:val="0"/>
                <w:bCs w:val="0"/>
                <w:iCs w:val="0"/>
              </w:rPr>
            </w:rPrChange>
          </w:rPr>
          <w:t>LineRenderer</w:t>
        </w:r>
        <w:proofErr w:type="spellEnd"/>
        <w:r w:rsidR="00852379" w:rsidRPr="003355B9">
          <w:rPr>
            <w:rPrChange w:id="1793" w:author="Gergo" w:date="2017-11-25T13:10:00Z">
              <w:rPr>
                <w:b w:val="0"/>
                <w:bCs w:val="0"/>
                <w:iCs w:val="0"/>
              </w:rPr>
            </w:rPrChange>
          </w:rPr>
          <w:t xml:space="preserve"> segítségével vonalat rajzolok. Mivel az esemény a rajzol</w:t>
        </w:r>
      </w:ins>
      <w:ins w:id="1794" w:author="Gergo" w:date="2017-11-18T19:47:00Z">
        <w:r w:rsidR="00852379" w:rsidRPr="003355B9">
          <w:rPr>
            <w:rPrChange w:id="1795" w:author="Gergo" w:date="2017-11-25T13:10:00Z">
              <w:rPr>
                <w:b w:val="0"/>
                <w:bCs w:val="0"/>
                <w:iCs w:val="0"/>
              </w:rPr>
            </w:rPrChange>
          </w:rPr>
          <w:t>á</w:t>
        </w:r>
      </w:ins>
      <w:ins w:id="1796" w:author="Gergo" w:date="2017-11-18T19:46:00Z">
        <w:r w:rsidR="00852379" w:rsidRPr="003355B9">
          <w:rPr>
            <w:rPrChange w:id="1797" w:author="Gergo" w:date="2017-11-25T13:10:00Z">
              <w:rPr>
                <w:b w:val="0"/>
                <w:bCs w:val="0"/>
                <w:iCs w:val="0"/>
              </w:rPr>
            </w:rPrChange>
          </w:rPr>
          <w:t xml:space="preserve">s megkezdése </w:t>
        </w:r>
      </w:ins>
      <w:ins w:id="1798" w:author="Gergo" w:date="2017-11-18T19:47:00Z">
        <w:r w:rsidR="00852379" w:rsidRPr="003355B9">
          <w:rPr>
            <w:rPrChange w:id="1799" w:author="Gergo" w:date="2017-11-25T13:10:00Z">
              <w:rPr>
                <w:b w:val="0"/>
                <w:bCs w:val="0"/>
                <w:iCs w:val="0"/>
              </w:rPr>
            </w:rPrChange>
          </w:rPr>
          <w:t>után</w:t>
        </w:r>
      </w:ins>
      <w:ins w:id="1800" w:author="Gergo" w:date="2017-11-18T19:46:00Z">
        <w:r w:rsidR="00852379" w:rsidRPr="003355B9">
          <w:rPr>
            <w:rPrChange w:id="1801" w:author="Gergo" w:date="2017-11-25T13:10:00Z">
              <w:rPr>
                <w:b w:val="0"/>
                <w:bCs w:val="0"/>
                <w:iCs w:val="0"/>
              </w:rPr>
            </w:rPrChange>
          </w:rPr>
          <w:t>(</w:t>
        </w:r>
      </w:ins>
      <w:ins w:id="1802" w:author="Gergo" w:date="2017-11-18T19:47:00Z">
        <w:r w:rsidR="00852379" w:rsidRPr="003355B9">
          <w:rPr>
            <w:rPrChange w:id="1803" w:author="Gergo" w:date="2017-11-25T13:10:00Z">
              <w:rPr>
                <w:b w:val="0"/>
                <w:bCs w:val="0"/>
                <w:iCs w:val="0"/>
              </w:rPr>
            </w:rPrChange>
          </w:rPr>
          <w:t>„</w:t>
        </w:r>
        <w:proofErr w:type="spellStart"/>
        <w:r w:rsidR="00852379" w:rsidRPr="003355B9">
          <w:rPr>
            <w:rPrChange w:id="1804" w:author="Gergo" w:date="2017-11-25T13:10:00Z">
              <w:rPr>
                <w:b w:val="0"/>
                <w:bCs w:val="0"/>
                <w:iCs w:val="0"/>
              </w:rPr>
            </w:rPrChange>
          </w:rPr>
          <w:t>drag</w:t>
        </w:r>
        <w:proofErr w:type="spellEnd"/>
        <w:r w:rsidR="00852379" w:rsidRPr="003355B9">
          <w:rPr>
            <w:rPrChange w:id="1805" w:author="Gergo" w:date="2017-11-25T13:10:00Z">
              <w:rPr>
                <w:b w:val="0"/>
                <w:bCs w:val="0"/>
                <w:iCs w:val="0"/>
              </w:rPr>
            </w:rPrChange>
          </w:rPr>
          <w:t xml:space="preserve">” alatt) minden képkockánál elsül, ezért a vonal mindig az </w:t>
        </w:r>
        <w:proofErr w:type="gramStart"/>
        <w:r w:rsidR="00852379" w:rsidRPr="003355B9">
          <w:rPr>
            <w:rPrChange w:id="1806" w:author="Gergo" w:date="2017-11-25T13:10:00Z">
              <w:rPr>
                <w:b w:val="0"/>
                <w:bCs w:val="0"/>
                <w:iCs w:val="0"/>
              </w:rPr>
            </w:rPrChange>
          </w:rPr>
          <w:t>aktuális</w:t>
        </w:r>
        <w:proofErr w:type="gramEnd"/>
        <w:r w:rsidR="00852379" w:rsidRPr="003355B9">
          <w:rPr>
            <w:rPrChange w:id="1807" w:author="Gergo" w:date="2017-11-25T13:10:00Z">
              <w:rPr>
                <w:b w:val="0"/>
                <w:bCs w:val="0"/>
                <w:iCs w:val="0"/>
              </w:rPr>
            </w:rPrChange>
          </w:rPr>
          <w:t xml:space="preserve"> állapotot mutatja.</w:t>
        </w:r>
      </w:ins>
    </w:p>
    <w:p w14:paraId="1AB95BFE" w14:textId="2324C4BF" w:rsidR="002B6D6D" w:rsidRPr="003355B9" w:rsidRDefault="002B6D6D">
      <w:pPr>
        <w:rPr>
          <w:ins w:id="1808" w:author="Gergo" w:date="2017-11-18T19:55:00Z"/>
          <w:rPrChange w:id="1809" w:author="Gergo" w:date="2017-11-25T13:10:00Z">
            <w:rPr>
              <w:ins w:id="1810" w:author="Gergo" w:date="2017-11-18T19:55:00Z"/>
            </w:rPr>
          </w:rPrChange>
        </w:rPr>
        <w:pPrChange w:id="1811" w:author="Gergo" w:date="2017-11-18T17:15:00Z">
          <w:pPr>
            <w:pStyle w:val="Cmsor2"/>
          </w:pPr>
        </w:pPrChange>
      </w:pPr>
      <w:ins w:id="1812" w:author="Gergo" w:date="2017-11-18T19:48:00Z">
        <w:r w:rsidRPr="003355B9">
          <w:rPr>
            <w:rPrChange w:id="1813" w:author="Gergo" w:date="2017-11-25T13:10:00Z">
              <w:rPr>
                <w:b w:val="0"/>
                <w:bCs w:val="0"/>
                <w:iCs w:val="0"/>
              </w:rPr>
            </w:rPrChange>
          </w:rPr>
          <w:t xml:space="preserve">A rajzolás során akadt egy kis </w:t>
        </w:r>
        <w:proofErr w:type="gramStart"/>
        <w:r w:rsidRPr="003355B9">
          <w:rPr>
            <w:rPrChange w:id="1814" w:author="Gergo" w:date="2017-11-25T13:10:00Z">
              <w:rPr>
                <w:b w:val="0"/>
                <w:bCs w:val="0"/>
                <w:iCs w:val="0"/>
              </w:rPr>
            </w:rPrChange>
          </w:rPr>
          <w:t>probl</w:t>
        </w:r>
      </w:ins>
      <w:ins w:id="1815" w:author="Gergo" w:date="2017-11-18T19:49:00Z">
        <w:r w:rsidRPr="003355B9">
          <w:rPr>
            <w:rPrChange w:id="1816" w:author="Gergo" w:date="2017-11-25T13:10:00Z">
              <w:rPr>
                <w:b w:val="0"/>
                <w:bCs w:val="0"/>
                <w:iCs w:val="0"/>
              </w:rPr>
            </w:rPrChange>
          </w:rPr>
          <w:t>émám</w:t>
        </w:r>
        <w:proofErr w:type="gramEnd"/>
        <w:r w:rsidRPr="003355B9">
          <w:rPr>
            <w:rPrChange w:id="1817" w:author="Gergo" w:date="2017-11-25T13:10:00Z">
              <w:rPr>
                <w:b w:val="0"/>
                <w:bCs w:val="0"/>
                <w:iCs w:val="0"/>
              </w:rPr>
            </w:rPrChange>
          </w:rPr>
          <w:t xml:space="preserve"> a </w:t>
        </w:r>
        <w:proofErr w:type="spellStart"/>
        <w:r w:rsidRPr="003355B9">
          <w:rPr>
            <w:rFonts w:ascii="Consolas" w:hAnsi="Consolas"/>
            <w:rPrChange w:id="1818" w:author="Gergo" w:date="2017-11-25T13:10:00Z">
              <w:rPr>
                <w:b w:val="0"/>
                <w:bCs w:val="0"/>
                <w:iCs w:val="0"/>
              </w:rPr>
            </w:rPrChange>
          </w:rPr>
          <w:t>PointerDrag</w:t>
        </w:r>
        <w:proofErr w:type="spellEnd"/>
        <w:r w:rsidRPr="003355B9">
          <w:rPr>
            <w:rPrChange w:id="1819" w:author="Gergo" w:date="2017-11-25T13:10:00Z">
              <w:rPr>
                <w:b w:val="0"/>
                <w:bCs w:val="0"/>
                <w:iCs w:val="0"/>
              </w:rPr>
            </w:rPrChange>
          </w:rP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820" w:author="Gergo" w:date="2017-11-18T19:51:00Z">
        <w:r w:rsidRPr="003355B9">
          <w:rPr>
            <w:rPrChange w:id="1821" w:author="Gergo" w:date="2017-11-25T13:10:00Z">
              <w:rPr>
                <w:b w:val="0"/>
                <w:bCs w:val="0"/>
                <w:iCs w:val="0"/>
              </w:rPr>
            </w:rPrChange>
          </w:rPr>
          <w:t>Ezt úgy oldottam meg, hogy a GVR API  kontrollert kezelő script-jében</w:t>
        </w:r>
      </w:ins>
      <w:ins w:id="1822" w:author="Gergo" w:date="2017-11-18T20:30:00Z">
        <w:r w:rsidR="00DA2113" w:rsidRPr="003355B9">
          <w:rPr>
            <w:rPrChange w:id="1823" w:author="Gergo" w:date="2017-11-25T13:10:00Z">
              <w:rPr>
                <w:b w:val="0"/>
                <w:bCs w:val="0"/>
                <w:iCs w:val="0"/>
              </w:rPr>
            </w:rPrChange>
          </w:rPr>
          <w:t xml:space="preserve"> (</w:t>
        </w:r>
        <w:proofErr w:type="spellStart"/>
        <w:r w:rsidR="00DA2113" w:rsidRPr="003355B9">
          <w:rPr>
            <w:rFonts w:ascii="Consolas" w:hAnsi="Consolas"/>
            <w:rPrChange w:id="1824" w:author="Gergo" w:date="2017-11-25T13:10:00Z">
              <w:rPr>
                <w:b w:val="0"/>
                <w:bCs w:val="0"/>
                <w:iCs w:val="0"/>
              </w:rPr>
            </w:rPrChange>
          </w:rPr>
          <w:t>GvrPointerInputModuleImpl</w:t>
        </w:r>
        <w:proofErr w:type="spellEnd"/>
        <w:r w:rsidR="00DA2113" w:rsidRPr="003355B9">
          <w:rPr>
            <w:rPrChange w:id="1825" w:author="Gergo" w:date="2017-11-25T13:10:00Z">
              <w:rPr>
                <w:b w:val="0"/>
                <w:bCs w:val="0"/>
                <w:iCs w:val="0"/>
              </w:rPr>
            </w:rPrChange>
          </w:rPr>
          <w:t>)</w:t>
        </w:r>
      </w:ins>
      <w:ins w:id="1826" w:author="Gergo" w:date="2017-11-18T19:51:00Z">
        <w:r w:rsidRPr="003355B9">
          <w:rPr>
            <w:rPrChange w:id="1827" w:author="Gergo" w:date="2017-11-25T13:10:00Z">
              <w:rPr>
                <w:b w:val="0"/>
                <w:bCs w:val="0"/>
                <w:iCs w:val="0"/>
              </w:rPr>
            </w:rPrChange>
          </w:rPr>
          <w:t xml:space="preserve"> megkerest</w:t>
        </w:r>
      </w:ins>
      <w:ins w:id="1828" w:author="Gergo" w:date="2017-11-18T19:54:00Z">
        <w:r w:rsidRPr="003355B9">
          <w:rPr>
            <w:rPrChange w:id="1829" w:author="Gergo" w:date="2017-11-25T13:10:00Z">
              <w:rPr>
                <w:b w:val="0"/>
                <w:bCs w:val="0"/>
                <w:iCs w:val="0"/>
              </w:rPr>
            </w:rPrChange>
          </w:rPr>
          <w:t>e</w:t>
        </w:r>
      </w:ins>
      <w:ins w:id="1830" w:author="Gergo" w:date="2017-11-18T19:51:00Z">
        <w:r w:rsidRPr="003355B9">
          <w:rPr>
            <w:rPrChange w:id="1831" w:author="Gergo" w:date="2017-11-25T13:10:00Z">
              <w:rPr>
                <w:b w:val="0"/>
                <w:bCs w:val="0"/>
                <w:iCs w:val="0"/>
              </w:rPr>
            </w:rPrChange>
          </w:rPr>
          <w:t>m</w:t>
        </w:r>
      </w:ins>
      <w:ins w:id="1832" w:author="Gergo" w:date="2017-11-18T19:54:00Z">
        <w:r w:rsidRPr="003355B9">
          <w:rPr>
            <w:rPrChange w:id="1833" w:author="Gergo" w:date="2017-11-25T13:10:00Z">
              <w:rPr>
                <w:b w:val="0"/>
                <w:bCs w:val="0"/>
                <w:iCs w:val="0"/>
              </w:rPr>
            </w:rPrChange>
          </w:rPr>
          <w:t xml:space="preserve"> a „</w:t>
        </w:r>
        <w:proofErr w:type="spellStart"/>
        <w:r w:rsidRPr="003355B9">
          <w:rPr>
            <w:rPrChange w:id="1834" w:author="Gergo" w:date="2017-11-25T13:10:00Z">
              <w:rPr>
                <w:b w:val="0"/>
                <w:bCs w:val="0"/>
                <w:iCs w:val="0"/>
              </w:rPr>
            </w:rPrChange>
          </w:rPr>
          <w:t>drag</w:t>
        </w:r>
        <w:proofErr w:type="spellEnd"/>
        <w:r w:rsidRPr="003355B9">
          <w:rPr>
            <w:rPrChange w:id="1835" w:author="Gergo" w:date="2017-11-25T13:10:00Z">
              <w:rPr>
                <w:b w:val="0"/>
                <w:bCs w:val="0"/>
                <w:iCs w:val="0"/>
              </w:rPr>
            </w:rPrChange>
          </w:rPr>
          <w:t>” eseményért felelős kódrészletet és átírtam az esemény első elsülésé</w:t>
        </w:r>
      </w:ins>
      <w:ins w:id="1836" w:author="Gergo" w:date="2017-11-18T19:55:00Z">
        <w:r w:rsidRPr="003355B9">
          <w:rPr>
            <w:rPrChange w:id="1837" w:author="Gergo" w:date="2017-11-25T13:10:00Z">
              <w:rPr>
                <w:b w:val="0"/>
                <w:bCs w:val="0"/>
                <w:iCs w:val="0"/>
              </w:rPr>
            </w:rPrChange>
          </w:rPr>
          <w:t xml:space="preserve">hez szükséges küszöb méretét, így megoldódott a </w:t>
        </w:r>
        <w:proofErr w:type="gramStart"/>
        <w:r w:rsidRPr="003355B9">
          <w:rPr>
            <w:rPrChange w:id="1838" w:author="Gergo" w:date="2017-11-25T13:10:00Z">
              <w:rPr>
                <w:b w:val="0"/>
                <w:bCs w:val="0"/>
                <w:iCs w:val="0"/>
              </w:rPr>
            </w:rPrChange>
          </w:rPr>
          <w:t>probléma</w:t>
        </w:r>
        <w:proofErr w:type="gramEnd"/>
        <w:r w:rsidRPr="003355B9">
          <w:rPr>
            <w:rPrChange w:id="1839" w:author="Gergo" w:date="2017-11-25T13:10:00Z">
              <w:rPr>
                <w:b w:val="0"/>
                <w:bCs w:val="0"/>
                <w:iCs w:val="0"/>
              </w:rPr>
            </w:rPrChange>
          </w:rPr>
          <w:t>.</w:t>
        </w:r>
      </w:ins>
    </w:p>
    <w:p w14:paraId="4A5B3265" w14:textId="0AB78986" w:rsidR="002B6D6D" w:rsidRPr="003355B9" w:rsidRDefault="007F039A">
      <w:pPr>
        <w:rPr>
          <w:ins w:id="1840" w:author="Gergo" w:date="2017-11-18T18:30:00Z"/>
          <w:rPrChange w:id="1841" w:author="Gergo" w:date="2017-11-25T13:10:00Z">
            <w:rPr>
              <w:ins w:id="1842" w:author="Gergo" w:date="2017-11-18T18:30:00Z"/>
            </w:rPr>
          </w:rPrChange>
        </w:rPr>
        <w:pPrChange w:id="1843" w:author="Gergo" w:date="2017-11-18T17:15:00Z">
          <w:pPr>
            <w:pStyle w:val="Cmsor2"/>
          </w:pPr>
        </w:pPrChange>
      </w:pPr>
      <w:ins w:id="1844" w:author="Gergo" w:date="2017-11-18T19:55:00Z">
        <w:r w:rsidRPr="003355B9">
          <w:rPr>
            <w:rPrChange w:id="1845" w:author="Gergo" w:date="2017-11-25T13:10:00Z">
              <w:rPr>
                <w:b w:val="0"/>
                <w:bCs w:val="0"/>
                <w:iCs w:val="0"/>
              </w:rPr>
            </w:rPrChange>
          </w:rPr>
          <w:t xml:space="preserve">Ezzel a megoldással csak akkor lehet </w:t>
        </w:r>
        <w:proofErr w:type="gramStart"/>
        <w:r w:rsidRPr="003355B9">
          <w:rPr>
            <w:rPrChange w:id="1846" w:author="Gergo" w:date="2017-11-25T13:10:00Z">
              <w:rPr>
                <w:b w:val="0"/>
                <w:bCs w:val="0"/>
                <w:iCs w:val="0"/>
              </w:rPr>
            </w:rPrChange>
          </w:rPr>
          <w:t>probléma</w:t>
        </w:r>
        <w:proofErr w:type="gramEnd"/>
        <w:r w:rsidRPr="003355B9">
          <w:rPr>
            <w:rPrChange w:id="1847" w:author="Gergo" w:date="2017-11-25T13:10:00Z">
              <w:rPr>
                <w:b w:val="0"/>
                <w:bCs w:val="0"/>
                <w:iCs w:val="0"/>
              </w:rPr>
            </w:rPrChange>
          </w:rPr>
          <w:t>, ha az API-t frissítem, mert ugyebár az átírt script is frissül, de mivel az is verzió</w:t>
        </w:r>
      </w:ins>
      <w:ins w:id="1848" w:author="Gergo" w:date="2017-11-18T19:56:00Z">
        <w:r w:rsidRPr="003355B9">
          <w:rPr>
            <w:rPrChange w:id="1849" w:author="Gergo" w:date="2017-11-25T13:10:00Z">
              <w:rPr>
                <w:b w:val="0"/>
                <w:bCs w:val="0"/>
                <w:iCs w:val="0"/>
              </w:rPr>
            </w:rPrChange>
          </w:rPr>
          <w:t>-</w:t>
        </w:r>
      </w:ins>
      <w:ins w:id="1850" w:author="Gergo" w:date="2017-11-18T19:55:00Z">
        <w:r w:rsidRPr="003355B9">
          <w:rPr>
            <w:rPrChange w:id="1851" w:author="Gergo" w:date="2017-11-25T13:10:00Z">
              <w:rPr>
                <w:b w:val="0"/>
                <w:bCs w:val="0"/>
                <w:iCs w:val="0"/>
              </w:rPr>
            </w:rPrChange>
          </w:rPr>
          <w:t>követve van ez</w:t>
        </w:r>
      </w:ins>
      <w:ins w:id="1852" w:author="Gergo" w:date="2017-11-18T19:51:00Z">
        <w:r w:rsidRPr="003355B9">
          <w:rPr>
            <w:rPrChange w:id="1853" w:author="Gergo" w:date="2017-11-25T13:10:00Z">
              <w:rPr>
                <w:b w:val="0"/>
                <w:bCs w:val="0"/>
                <w:iCs w:val="0"/>
              </w:rPr>
            </w:rPrChange>
          </w:rPr>
          <w:t>ért ez könnyen karbantarthat</w:t>
        </w:r>
      </w:ins>
      <w:ins w:id="1854" w:author="Gergo" w:date="2017-11-18T19:57:00Z">
        <w:r w:rsidRPr="003355B9">
          <w:rPr>
            <w:rPrChange w:id="1855" w:author="Gergo" w:date="2017-11-25T13:10:00Z">
              <w:rPr>
                <w:b w:val="0"/>
                <w:bCs w:val="0"/>
                <w:iCs w:val="0"/>
              </w:rPr>
            </w:rPrChange>
          </w:rPr>
          <w:t>ó.</w:t>
        </w:r>
      </w:ins>
    </w:p>
    <w:p w14:paraId="2E1A0178" w14:textId="77777777" w:rsidR="00541483" w:rsidRPr="003355B9" w:rsidRDefault="00541483">
      <w:pPr>
        <w:rPr>
          <w:ins w:id="1856" w:author="Gergo" w:date="2017-11-17T13:48:00Z"/>
          <w:rPrChange w:id="1857" w:author="Gergo" w:date="2017-11-25T13:10:00Z">
            <w:rPr>
              <w:ins w:id="1858" w:author="Gergo" w:date="2017-11-17T13:48:00Z"/>
            </w:rPr>
          </w:rPrChange>
        </w:rPr>
        <w:pPrChange w:id="1859" w:author="Gergo" w:date="2017-11-18T17:15:00Z">
          <w:pPr>
            <w:pStyle w:val="Cmsor2"/>
          </w:pPr>
        </w:pPrChange>
      </w:pPr>
    </w:p>
    <w:p w14:paraId="0BD7B00B" w14:textId="788C93CB" w:rsidR="00EF3400" w:rsidRPr="003355B9" w:rsidDel="006075D1" w:rsidRDefault="00EF3400" w:rsidP="00EF3400">
      <w:pPr>
        <w:rPr>
          <w:del w:id="1860" w:author="Gergo" w:date="2017-11-18T18:37:00Z"/>
          <w:moveTo w:id="1861" w:author="Gergo" w:date="2017-11-17T16:45:00Z"/>
        </w:rPr>
      </w:pPr>
      <w:moveToRangeStart w:id="1862" w:author="Gergo" w:date="2017-11-17T16:45:00Z" w:name="move498689958"/>
      <w:moveTo w:id="1863" w:author="Gergo" w:date="2017-11-17T16:45:00Z">
        <w:del w:id="1864" w:author="Gergo" w:date="2017-11-18T18:37:00Z">
          <w:r w:rsidRPr="003355B9" w:rsidDel="006075D1">
            <w:delText>A játék állapotát egy központi egység, a játékvezérlő (</w:delText>
          </w:r>
          <w:commentRangeStart w:id="1865"/>
          <w:r w:rsidRPr="003355B9" w:rsidDel="006075D1">
            <w:rPr>
              <w:rFonts w:ascii="Consolas" w:hAnsi="Consolas"/>
              <w:rPrChange w:id="1866" w:author="Gergo" w:date="2017-11-25T13:10:00Z">
                <w:rPr/>
              </w:rPrChange>
            </w:rPr>
            <w:delText>GameManager</w:delText>
          </w:r>
          <w:commentRangeEnd w:id="1865"/>
          <w:r w:rsidRPr="003355B9" w:rsidDel="006075D1">
            <w:rPr>
              <w:rStyle w:val="Jegyzethivatkozs"/>
              <w:rFonts w:ascii="Consolas" w:hAnsi="Consolas"/>
              <w:sz w:val="24"/>
              <w:rPrChange w:id="1867" w:author="Gergo" w:date="2017-11-25T13:10:00Z">
                <w:rPr>
                  <w:rStyle w:val="Jegyzethivatkozs"/>
                </w:rPr>
              </w:rPrChange>
            </w:rPr>
            <w:commentReference w:id="1865"/>
          </w:r>
          <w:r w:rsidRPr="003355B9" w:rsidDel="006075D1">
            <w:delText xml:space="preserve">) tárolja és irányítja. Ebben a játék aktuális állapotáról minden információ megtalálható ahhoz, hogy meghatározzuk, játék jelenlegi állását. </w:delText>
          </w:r>
          <w:bookmarkStart w:id="1868" w:name="_Toc499416836"/>
          <w:bookmarkEnd w:id="1868"/>
        </w:del>
      </w:moveTo>
    </w:p>
    <w:p w14:paraId="6C8943A0" w14:textId="6F8C2712" w:rsidR="00EF3400" w:rsidRPr="003355B9" w:rsidDel="006075D1" w:rsidRDefault="00EF3400" w:rsidP="00EF3400">
      <w:pPr>
        <w:rPr>
          <w:del w:id="1869" w:author="Gergo" w:date="2017-11-18T18:37:00Z"/>
          <w:moveTo w:id="1870" w:author="Gergo" w:date="2017-11-17T16:45:00Z"/>
        </w:rPr>
      </w:pPr>
      <w:commentRangeStart w:id="1871"/>
      <w:moveTo w:id="1872" w:author="Gergo" w:date="2017-11-17T16:45:00Z">
        <w:del w:id="1873"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874" w:name="_Toc499416837"/>
          <w:bookmarkEnd w:id="1874"/>
        </w:del>
      </w:moveTo>
    </w:p>
    <w:p w14:paraId="68F442B7" w14:textId="39AE045C" w:rsidR="00EF3400" w:rsidRPr="003355B9" w:rsidDel="006075D1" w:rsidRDefault="00EF3400" w:rsidP="00EF3400">
      <w:pPr>
        <w:rPr>
          <w:del w:id="1875" w:author="Gergo" w:date="2017-11-18T18:37:00Z"/>
          <w:moveTo w:id="1876" w:author="Gergo" w:date="2017-11-17T16:45:00Z"/>
        </w:rPr>
      </w:pPr>
      <w:moveTo w:id="1877" w:author="Gergo" w:date="2017-11-17T16:45:00Z">
        <w:del w:id="1878"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871"/>
          <w:r w:rsidRPr="003355B9" w:rsidDel="006075D1">
            <w:rPr>
              <w:rStyle w:val="Jegyzethivatkozs"/>
            </w:rPr>
            <w:commentReference w:id="1871"/>
          </w:r>
          <w:bookmarkStart w:id="1879" w:name="_Toc499416838"/>
          <w:bookmarkEnd w:id="1879"/>
        </w:del>
      </w:moveTo>
    </w:p>
    <w:p w14:paraId="1B2EFEC6" w14:textId="7F8CBE57" w:rsidR="009654DF" w:rsidRPr="003355B9" w:rsidRDefault="009654DF" w:rsidP="009654DF">
      <w:pPr>
        <w:pStyle w:val="Cmsor2"/>
        <w:rPr>
          <w:ins w:id="1880" w:author="Gergo" w:date="2017-11-18T20:32:00Z"/>
        </w:rPr>
      </w:pPr>
      <w:bookmarkStart w:id="1881" w:name="_Toc499416839"/>
      <w:moveToRangeEnd w:id="1862"/>
      <w:ins w:id="1882" w:author="Gergo" w:date="2017-11-17T13:48:00Z">
        <w:r w:rsidRPr="003355B9">
          <w:t>Varázslás</w:t>
        </w:r>
      </w:ins>
      <w:bookmarkEnd w:id="1881"/>
    </w:p>
    <w:p w14:paraId="556EFF79" w14:textId="4D82FAF6" w:rsidR="00DA2113" w:rsidRPr="003355B9" w:rsidRDefault="00DA2113">
      <w:pPr>
        <w:rPr>
          <w:ins w:id="1883" w:author="Gergo" w:date="2017-11-18T21:25:00Z"/>
          <w:rPrChange w:id="1884" w:author="Gergo" w:date="2017-11-25T13:10:00Z">
            <w:rPr>
              <w:ins w:id="1885" w:author="Gergo" w:date="2017-11-18T21:25:00Z"/>
            </w:rPr>
          </w:rPrChange>
        </w:rPr>
        <w:pPrChange w:id="1886" w:author="Gergo" w:date="2017-11-18T20:32:00Z">
          <w:pPr>
            <w:pStyle w:val="Cmsor2"/>
          </w:pPr>
        </w:pPrChange>
      </w:pPr>
      <w:ins w:id="1887" w:author="Gergo" w:date="2017-11-18T20:32:00Z">
        <w:r w:rsidRPr="003355B9">
          <w:rPr>
            <w:rPrChange w:id="1888" w:author="Gergo" w:date="2017-11-25T13:10:00Z">
              <w:rPr>
                <w:b w:val="0"/>
                <w:bCs w:val="0"/>
                <w:iCs w:val="0"/>
              </w:rPr>
            </w:rPrChange>
          </w:rPr>
          <w:t xml:space="preserve">A varázslás a rúna sikeres </w:t>
        </w:r>
        <w:proofErr w:type="spellStart"/>
        <w:r w:rsidRPr="003355B9">
          <w:rPr>
            <w:rPrChange w:id="1889" w:author="Gergo" w:date="2017-11-25T13:10:00Z">
              <w:rPr>
                <w:b w:val="0"/>
                <w:bCs w:val="0"/>
                <w:iCs w:val="0"/>
              </w:rPr>
            </w:rPrChange>
          </w:rPr>
          <w:t>végigrajzolásakor</w:t>
        </w:r>
        <w:proofErr w:type="spellEnd"/>
        <w:r w:rsidRPr="003355B9">
          <w:rPr>
            <w:rPrChange w:id="1890" w:author="Gergo" w:date="2017-11-25T13:10:00Z">
              <w:rPr>
                <w:b w:val="0"/>
                <w:bCs w:val="0"/>
                <w:iCs w:val="0"/>
              </w:rPr>
            </w:rPrChange>
          </w:rPr>
          <w:t xml:space="preserve"> megjelenő varázsgömb eldobása.</w:t>
        </w:r>
      </w:ins>
      <w:ins w:id="1891" w:author="Gergo" w:date="2017-11-18T20:48:00Z">
        <w:r w:rsidR="009B78B2" w:rsidRPr="003355B9">
          <w:rPr>
            <w:rPrChange w:id="1892" w:author="Gergo" w:date="2017-11-25T13:10:00Z">
              <w:rPr>
                <w:b w:val="0"/>
                <w:bCs w:val="0"/>
                <w:iCs w:val="0"/>
              </w:rPr>
            </w:rPrChange>
          </w:rPr>
          <w:t xml:space="preserve"> </w:t>
        </w:r>
      </w:ins>
      <w:ins w:id="1893" w:author="Gergo" w:date="2017-11-18T20:49:00Z">
        <w:r w:rsidR="009B78B2" w:rsidRPr="003355B9">
          <w:rPr>
            <w:rPrChange w:id="1894" w:author="Gergo" w:date="2017-11-25T13:10:00Z">
              <w:rPr>
                <w:b w:val="0"/>
                <w:bCs w:val="0"/>
                <w:iCs w:val="0"/>
              </w:rPr>
            </w:rPrChange>
          </w:rPr>
          <w:t xml:space="preserve">A varázslást a </w:t>
        </w:r>
        <w:proofErr w:type="spellStart"/>
        <w:r w:rsidR="009B78B2" w:rsidRPr="003355B9">
          <w:rPr>
            <w:rFonts w:ascii="Consolas" w:hAnsi="Consolas"/>
            <w:rPrChange w:id="1895" w:author="Gergo" w:date="2017-11-25T13:10:00Z">
              <w:rPr>
                <w:b w:val="0"/>
                <w:bCs w:val="0"/>
                <w:iCs w:val="0"/>
              </w:rPr>
            </w:rPrChange>
          </w:rPr>
          <w:t>FireBallController</w:t>
        </w:r>
        <w:proofErr w:type="spellEnd"/>
        <w:r w:rsidR="009B78B2" w:rsidRPr="003355B9">
          <w:rPr>
            <w:rPrChange w:id="1896" w:author="Gergo" w:date="2017-11-25T13:10:00Z">
              <w:rPr>
                <w:b w:val="0"/>
                <w:bCs w:val="0"/>
                <w:iCs w:val="0"/>
              </w:rPr>
            </w:rPrChange>
          </w:rPr>
          <w:t xml:space="preserve"> kezeli.</w:t>
        </w:r>
      </w:ins>
      <w:ins w:id="1897" w:author="Gergo" w:date="2017-11-18T20:50:00Z">
        <w:r w:rsidR="009B78B2" w:rsidRPr="003355B9">
          <w:rPr>
            <w:rPrChange w:id="1898" w:author="Gergo" w:date="2017-11-25T13:10:00Z">
              <w:rPr>
                <w:b w:val="0"/>
                <w:bCs w:val="0"/>
                <w:iCs w:val="0"/>
              </w:rPr>
            </w:rPrChange>
          </w:rPr>
          <w:t xml:space="preserve"> </w:t>
        </w:r>
      </w:ins>
      <w:ins w:id="1899" w:author="Gergo" w:date="2017-11-18T20:52:00Z">
        <w:r w:rsidR="009B78B2" w:rsidRPr="003355B9">
          <w:rPr>
            <w:rPrChange w:id="1900" w:author="Gergo" w:date="2017-11-25T13:10:00Z">
              <w:rPr>
                <w:b w:val="0"/>
                <w:bCs w:val="0"/>
                <w:iCs w:val="0"/>
              </w:rPr>
            </w:rPrChange>
          </w:rPr>
          <w:t xml:space="preserve">A varázsgolyó elhajítása tényleges dobómozdulatra történik meg. Ezt úgy valósítottam meg, hogy a gömb mozgását a </w:t>
        </w:r>
      </w:ins>
      <w:ins w:id="1901" w:author="Gergo" w:date="2017-11-18T20:57:00Z">
        <w:r w:rsidR="009B78B2" w:rsidRPr="003355B9">
          <w:rPr>
            <w:rPrChange w:id="1902" w:author="Gergo" w:date="2017-11-25T13:10:00Z">
              <w:rPr>
                <w:b w:val="0"/>
                <w:bCs w:val="0"/>
                <w:iCs w:val="0"/>
              </w:rPr>
            </w:rPrChange>
          </w:rPr>
          <w:t xml:space="preserve">kontroller giroszkópjának állapotától tettem függővé. A giroszkóp </w:t>
        </w:r>
        <w:r w:rsidR="003D0A1D" w:rsidRPr="003355B9">
          <w:rPr>
            <w:rPrChange w:id="1903" w:author="Gergo" w:date="2017-11-25T13:10:00Z">
              <w:rPr>
                <w:b w:val="0"/>
                <w:bCs w:val="0"/>
                <w:iCs w:val="0"/>
              </w:rPr>
            </w:rPrChange>
          </w:rPr>
          <w:t>a tengelyek körül szögsebességet adja vissza radiánban mérve egy háromdimenziós vektor formáj</w:t>
        </w:r>
      </w:ins>
      <w:ins w:id="1904" w:author="Gergo" w:date="2017-11-18T21:01:00Z">
        <w:r w:rsidR="003D0A1D" w:rsidRPr="003355B9">
          <w:rPr>
            <w:rPrChange w:id="1905" w:author="Gergo" w:date="2017-11-25T13:10:00Z">
              <w:rPr>
                <w:b w:val="0"/>
                <w:bCs w:val="0"/>
                <w:iCs w:val="0"/>
              </w:rPr>
            </w:rPrChange>
          </w:rPr>
          <w:t>á</w:t>
        </w:r>
      </w:ins>
      <w:ins w:id="1906" w:author="Gergo" w:date="2017-11-18T20:57:00Z">
        <w:r w:rsidR="003D0A1D" w:rsidRPr="003355B9">
          <w:rPr>
            <w:rPrChange w:id="1907" w:author="Gergo" w:date="2017-11-25T13:10:00Z">
              <w:rPr>
                <w:b w:val="0"/>
                <w:bCs w:val="0"/>
                <w:iCs w:val="0"/>
              </w:rPr>
            </w:rPrChange>
          </w:rPr>
          <w:t>ban (</w:t>
        </w:r>
      </w:ins>
      <w:proofErr w:type="spellStart"/>
      <w:ins w:id="1908" w:author="Gergo" w:date="2017-11-18T21:00:00Z">
        <w:r w:rsidR="003D0A1D" w:rsidRPr="003355B9">
          <w:rPr>
            <w:rFonts w:ascii="Consolas" w:hAnsi="Consolas" w:cs="Consolas"/>
            <w:szCs w:val="19"/>
            <w:lang w:eastAsia="hu-HU"/>
            <w:rPrChange w:id="1909" w:author="Gergo" w:date="2017-11-25T13:10:00Z">
              <w:rPr>
                <w:rFonts w:ascii="Consolas" w:hAnsi="Consolas" w:cs="Consolas"/>
                <w:b w:val="0"/>
                <w:bCs w:val="0"/>
                <w:iCs w:val="0"/>
                <w:color w:val="2B91AF"/>
                <w:sz w:val="19"/>
                <w:szCs w:val="19"/>
                <w:lang w:val="en-US" w:eastAsia="hu-HU"/>
              </w:rPr>
            </w:rPrChange>
          </w:rPr>
          <w:t>GvrControllerInput</w:t>
        </w:r>
        <w:proofErr w:type="gramStart"/>
        <w:r w:rsidR="003D0A1D" w:rsidRPr="003355B9">
          <w:rPr>
            <w:rFonts w:ascii="Consolas" w:hAnsi="Consolas" w:cs="Consolas"/>
            <w:szCs w:val="19"/>
            <w:lang w:eastAsia="hu-HU"/>
            <w:rPrChange w:id="1910" w:author="Gergo" w:date="2017-11-25T13:10:00Z">
              <w:rPr>
                <w:rFonts w:ascii="Consolas" w:hAnsi="Consolas" w:cs="Consolas"/>
                <w:b w:val="0"/>
                <w:bCs w:val="0"/>
                <w:iCs w:val="0"/>
                <w:color w:val="000000"/>
                <w:sz w:val="19"/>
                <w:szCs w:val="19"/>
                <w:lang w:val="en-US" w:eastAsia="hu-HU"/>
              </w:rPr>
            </w:rPrChange>
          </w:rPr>
          <w:t>.Gyro.x</w:t>
        </w:r>
        <w:proofErr w:type="spellEnd"/>
        <w:proofErr w:type="gramEnd"/>
        <w:r w:rsidR="003D0A1D" w:rsidRPr="003355B9">
          <w:rPr>
            <w:rPrChange w:id="1911" w:author="Gergo" w:date="2017-11-25T13:10:00Z">
              <w:rPr>
                <w:rFonts w:ascii="Consolas" w:hAnsi="Consolas" w:cs="Consolas"/>
                <w:b w:val="0"/>
                <w:bCs w:val="0"/>
                <w:iCs w:val="0"/>
                <w:szCs w:val="19"/>
                <w:lang w:val="en-US" w:eastAsia="hu-HU"/>
              </w:rPr>
            </w:rPrChange>
          </w:rPr>
          <w:t>)</w:t>
        </w:r>
      </w:ins>
      <w:ins w:id="1912" w:author="Gergo" w:date="2017-11-18T21:04:00Z">
        <w:r w:rsidR="003D0A1D" w:rsidRPr="003355B9">
          <w:rPr>
            <w:rPrChange w:id="1913" w:author="Gergo" w:date="2017-11-25T13:10:00Z">
              <w:rPr>
                <w:b w:val="0"/>
                <w:bCs w:val="0"/>
                <w:iCs w:val="0"/>
              </w:rPr>
            </w:rPrChange>
          </w:rPr>
          <w:t xml:space="preserve"> </w:t>
        </w:r>
      </w:ins>
      <w:ins w:id="1914" w:author="Gergo" w:date="2017-11-18T21:08:00Z">
        <w:r w:rsidR="0086352E" w:rsidRPr="003355B9">
          <w:rPr>
            <w:rPrChange w:id="1915" w:author="Gergo" w:date="2017-11-25T13:10:00Z">
              <w:rPr>
                <w:b w:val="0"/>
                <w:bCs w:val="0"/>
                <w:iCs w:val="0"/>
              </w:rPr>
            </w:rPrChange>
          </w:rPr>
          <w:t xml:space="preserve">. </w:t>
        </w:r>
        <w:r w:rsidR="00C25D0B" w:rsidRPr="003355B9">
          <w:rPr>
            <w:rPrChange w:id="1916" w:author="Gergo" w:date="2017-11-25T13:10:00Z">
              <w:rPr>
                <w:b w:val="0"/>
                <w:bCs w:val="0"/>
                <w:iCs w:val="0"/>
              </w:rPr>
            </w:rPrChange>
          </w:rPr>
          <w:t>A</w:t>
        </w:r>
        <w:r w:rsidR="0086352E" w:rsidRPr="003355B9">
          <w:rPr>
            <w:rPrChange w:id="1917" w:author="Gergo" w:date="2017-11-25T13:10:00Z">
              <w:rPr>
                <w:b w:val="0"/>
                <w:bCs w:val="0"/>
                <w:iCs w:val="0"/>
              </w:rPr>
            </w:rPrChange>
          </w:rPr>
          <w:t xml:space="preserve">zt, hogy csak megfelelő lendülettel, karsebességgel induljon meg a dobás azt az x tengely körül szögsebesség mérésével érem </w:t>
        </w:r>
        <w:r w:rsidR="0086352E" w:rsidRPr="003355B9">
          <w:rPr>
            <w:rPrChange w:id="1918" w:author="Gergo" w:date="2017-11-25T13:10:00Z">
              <w:rPr>
                <w:b w:val="0"/>
                <w:bCs w:val="0"/>
                <w:iCs w:val="0"/>
              </w:rPr>
            </w:rPrChange>
          </w:rPr>
          <w:lastRenderedPageBreak/>
          <w:t>el</w:t>
        </w:r>
      </w:ins>
      <w:ins w:id="1919" w:author="Gergo" w:date="2017-11-18T21:13:00Z">
        <w:r w:rsidR="0086352E" w:rsidRPr="003355B9">
          <w:rPr>
            <w:rPrChange w:id="1920" w:author="Gergo" w:date="2017-11-25T13:10:00Z">
              <w:rPr>
                <w:b w:val="0"/>
                <w:bCs w:val="0"/>
                <w:iCs w:val="0"/>
              </w:rPr>
            </w:rPrChange>
          </w:rPr>
          <w:t>. Ha a szögsebessége meghaladja a 3.14 radiánt másodpercenként</w:t>
        </w:r>
      </w:ins>
      <w:ins w:id="1921" w:author="Gergo" w:date="2017-11-18T21:20:00Z">
        <w:r w:rsidR="008123A8" w:rsidRPr="003355B9">
          <w:rPr>
            <w:rPrChange w:id="1922" w:author="Gergo" w:date="2017-11-25T13:10:00Z">
              <w:rPr>
                <w:b w:val="0"/>
                <w:bCs w:val="0"/>
                <w:iCs w:val="0"/>
              </w:rPr>
            </w:rPrChange>
          </w:rPr>
          <w:t>,</w:t>
        </w:r>
      </w:ins>
      <w:ins w:id="1923" w:author="Gergo" w:date="2017-11-18T21:13:00Z">
        <w:r w:rsidR="0086352E" w:rsidRPr="003355B9">
          <w:rPr>
            <w:rPrChange w:id="1924" w:author="Gergo" w:date="2017-11-25T13:10:00Z">
              <w:rPr>
                <w:b w:val="0"/>
                <w:bCs w:val="0"/>
                <w:iCs w:val="0"/>
              </w:rPr>
            </w:rPrChange>
          </w:rPr>
          <w:t xml:space="preserve"> tehát </w:t>
        </w:r>
      </w:ins>
      <w:ins w:id="1925" w:author="Gergo" w:date="2017-11-18T21:18:00Z">
        <w:r w:rsidR="0086352E" w:rsidRPr="003355B9">
          <w:rPr>
            <w:rPrChange w:id="1926" w:author="Gergo" w:date="2017-11-25T13:10:00Z">
              <w:rPr>
                <w:b w:val="0"/>
                <w:bCs w:val="0"/>
                <w:iCs w:val="0"/>
              </w:rPr>
            </w:rPrChange>
          </w:rPr>
          <w:t xml:space="preserve">a </w:t>
        </w:r>
        <w:r w:rsidR="008123A8" w:rsidRPr="003355B9">
          <w:rPr>
            <w:rPrChange w:id="1927" w:author="Gergo" w:date="2017-11-25T13:10:00Z">
              <w:rPr>
                <w:b w:val="0"/>
                <w:bCs w:val="0"/>
                <w:iCs w:val="0"/>
              </w:rPr>
            </w:rPrChange>
          </w:rPr>
          <w:t>fél</w:t>
        </w:r>
      </w:ins>
      <w:ins w:id="1928" w:author="Gergo" w:date="2017-11-18T21:20:00Z">
        <w:r w:rsidR="008123A8" w:rsidRPr="003355B9">
          <w:rPr>
            <w:rPrChange w:id="1929" w:author="Gergo" w:date="2017-11-25T13:10:00Z">
              <w:rPr>
                <w:b w:val="0"/>
                <w:bCs w:val="0"/>
                <w:iCs w:val="0"/>
              </w:rPr>
            </w:rPrChange>
          </w:rPr>
          <w:t xml:space="preserve"> fordulat per másodpercet bebillentek</w:t>
        </w:r>
      </w:ins>
      <w:ins w:id="1930" w:author="Gergo" w:date="2017-11-18T21:21:00Z">
        <w:r w:rsidR="008123A8" w:rsidRPr="003355B9">
          <w:rPr>
            <w:rPrChange w:id="1931" w:author="Gergo" w:date="2017-11-25T13:10:00Z">
              <w:rPr>
                <w:b w:val="0"/>
                <w:bCs w:val="0"/>
                <w:iCs w:val="0"/>
              </w:rPr>
            </w:rPrChange>
          </w:rPr>
          <w:t xml:space="preserve"> egy kapcsolót és elmentem ezt az időpillanatot. Ha ez </w:t>
        </w:r>
      </w:ins>
      <w:ins w:id="1932" w:author="Gergo" w:date="2017-11-18T21:25:00Z">
        <w:r w:rsidR="008123A8" w:rsidRPr="003355B9">
          <w:rPr>
            <w:rPrChange w:id="1933" w:author="Gergo" w:date="2017-11-25T13:10:00Z">
              <w:rPr>
                <w:b w:val="0"/>
                <w:bCs w:val="0"/>
                <w:iCs w:val="0"/>
              </w:rPr>
            </w:rPrChange>
          </w:rPr>
          <w:t xml:space="preserve">a kapcsoló ilyen állapotban marad elég ideig, tehát ha a kontroller szögsebessége nem megy 3.14 radián per másodperc alá adott ideig, akkor megtörténik a dobás. Ezt az elmentett időpillanat és az </w:t>
        </w:r>
        <w:proofErr w:type="gramStart"/>
        <w:r w:rsidR="008123A8" w:rsidRPr="003355B9">
          <w:rPr>
            <w:rPrChange w:id="1934" w:author="Gergo" w:date="2017-11-25T13:10:00Z">
              <w:rPr>
                <w:b w:val="0"/>
                <w:bCs w:val="0"/>
                <w:iCs w:val="0"/>
              </w:rPr>
            </w:rPrChange>
          </w:rPr>
          <w:t>aktuális</w:t>
        </w:r>
        <w:proofErr w:type="gramEnd"/>
        <w:r w:rsidR="008123A8" w:rsidRPr="003355B9">
          <w:rPr>
            <w:rPrChange w:id="1935" w:author="Gergo" w:date="2017-11-25T13:10:00Z">
              <w:rPr>
                <w:b w:val="0"/>
                <w:bCs w:val="0"/>
                <w:iCs w:val="0"/>
              </w:rPr>
            </w:rPrChange>
          </w:rPr>
          <w:t xml:space="preserve"> idő különbségéből számolom. </w:t>
        </w:r>
      </w:ins>
    </w:p>
    <w:p w14:paraId="34E27BA5" w14:textId="6BAD53B1" w:rsidR="008123A8" w:rsidRDefault="008123A8">
      <w:pPr>
        <w:rPr>
          <w:ins w:id="1936" w:author="Gergo" w:date="2017-11-25T13:15:00Z"/>
        </w:rPr>
        <w:pPrChange w:id="1937" w:author="Gergo" w:date="2017-11-18T20:32:00Z">
          <w:pPr>
            <w:pStyle w:val="Cmsor2"/>
          </w:pPr>
        </w:pPrChange>
      </w:pPr>
      <w:ins w:id="1938" w:author="Gergo" w:date="2017-11-18T21:28:00Z">
        <w:r w:rsidRPr="003355B9">
          <w:rPr>
            <w:rPrChange w:id="1939" w:author="Gergo" w:date="2017-11-25T13:10:00Z">
              <w:rPr>
                <w:b w:val="0"/>
                <w:bCs w:val="0"/>
                <w:iCs w:val="0"/>
              </w:rPr>
            </w:rPrChange>
          </w:rPr>
          <w:t xml:space="preserve">Ha a felül </w:t>
        </w:r>
      </w:ins>
      <w:ins w:id="1940" w:author="Gergo" w:date="2017-11-18T21:30:00Z">
        <w:r w:rsidR="00C541CF" w:rsidRPr="003355B9">
          <w:rPr>
            <w:rPrChange w:id="1941" w:author="Gergo" w:date="2017-11-25T13:10:00Z">
              <w:rPr>
                <w:b w:val="0"/>
                <w:bCs w:val="0"/>
                <w:iCs w:val="0"/>
              </w:rPr>
            </w:rPrChange>
          </w:rPr>
          <w:t xml:space="preserve">leírt kritériumok </w:t>
        </w:r>
        <w:proofErr w:type="gramStart"/>
        <w:r w:rsidR="00C541CF" w:rsidRPr="003355B9">
          <w:rPr>
            <w:rPrChange w:id="1942" w:author="Gergo" w:date="2017-11-25T13:10:00Z">
              <w:rPr>
                <w:b w:val="0"/>
                <w:bCs w:val="0"/>
                <w:iCs w:val="0"/>
              </w:rPr>
            </w:rPrChange>
          </w:rPr>
          <w:t>teljesülnek</w:t>
        </w:r>
        <w:proofErr w:type="gramEnd"/>
        <w:r w:rsidR="00C541CF" w:rsidRPr="003355B9">
          <w:rPr>
            <w:rPrChange w:id="1943" w:author="Gergo" w:date="2017-11-25T13:10:00Z">
              <w:rPr>
                <w:b w:val="0"/>
                <w:bCs w:val="0"/>
                <w:iCs w:val="0"/>
              </w:rPr>
            </w:rPrChange>
          </w:rPr>
          <w:t xml:space="preserve"> </w:t>
        </w:r>
      </w:ins>
      <w:ins w:id="1944" w:author="Gergo" w:date="2017-11-18T21:31:00Z">
        <w:r w:rsidR="00C541CF" w:rsidRPr="003355B9">
          <w:rPr>
            <w:rPrChange w:id="1945" w:author="Gergo" w:date="2017-11-25T13:10:00Z">
              <w:rPr>
                <w:b w:val="0"/>
                <w:bCs w:val="0"/>
                <w:iCs w:val="0"/>
              </w:rPr>
            </w:rPrChange>
          </w:rPr>
          <w:t xml:space="preserve">akkor </w:t>
        </w:r>
      </w:ins>
      <w:ins w:id="1946" w:author="Gergo" w:date="2017-11-18T21:32:00Z">
        <w:r w:rsidR="00C541CF" w:rsidRPr="003355B9">
          <w:rPr>
            <w:rPrChange w:id="1947" w:author="Gergo" w:date="2017-11-25T13:10:00Z">
              <w:rPr>
                <w:b w:val="0"/>
                <w:bCs w:val="0"/>
                <w:iCs w:val="0"/>
              </w:rPr>
            </w:rPrChange>
          </w:rPr>
          <w:t>a g</w:t>
        </w:r>
      </w:ins>
      <w:ins w:id="1948" w:author="Gergo" w:date="2017-11-18T21:31:00Z">
        <w:r w:rsidR="00C541CF" w:rsidRPr="003355B9">
          <w:rPr>
            <w:rPrChange w:id="1949" w:author="Gergo" w:date="2017-11-25T13:10:00Z">
              <w:rPr>
                <w:b w:val="0"/>
                <w:bCs w:val="0"/>
                <w:iCs w:val="0"/>
              </w:rPr>
            </w:rPrChange>
          </w:rPr>
          <w:t>iroszkóp</w:t>
        </w:r>
      </w:ins>
      <w:ins w:id="1950" w:author="Gergo" w:date="2017-11-18T21:32:00Z">
        <w:r w:rsidR="00C541CF" w:rsidRPr="003355B9">
          <w:rPr>
            <w:rPrChange w:id="1951" w:author="Gergo" w:date="2017-11-25T13:10:00Z">
              <w:rPr>
                <w:b w:val="0"/>
                <w:bCs w:val="0"/>
                <w:iCs w:val="0"/>
              </w:rPr>
            </w:rPrChange>
          </w:rPr>
          <w:t xml:space="preserve"> aktuális értékének megfelelő méretű (minél nagyobb a szögsebesség annál nagyobb) </w:t>
        </w:r>
      </w:ins>
      <w:ins w:id="1952" w:author="Gergo" w:date="2017-11-18T21:35:00Z">
        <w:r w:rsidR="00C541CF" w:rsidRPr="003355B9">
          <w:rPr>
            <w:rPrChange w:id="1953" w:author="Gergo" w:date="2017-11-25T13:10:00Z">
              <w:rPr>
                <w:b w:val="0"/>
                <w:bCs w:val="0"/>
                <w:iCs w:val="0"/>
              </w:rPr>
            </w:rPrChange>
          </w:rPr>
          <w:t>kezdeti erőt adok a gömbhöz</w:t>
        </w:r>
      </w:ins>
      <w:ins w:id="1954" w:author="Gergo" w:date="2017-11-18T21:36:00Z">
        <w:r w:rsidR="00C541CF" w:rsidRPr="003355B9">
          <w:rPr>
            <w:rPrChange w:id="1955" w:author="Gergo" w:date="2017-11-25T13:10:00Z">
              <w:rPr>
                <w:b w:val="0"/>
                <w:bCs w:val="0"/>
                <w:iCs w:val="0"/>
              </w:rPr>
            </w:rPrChange>
          </w:rPr>
          <w:t xml:space="preserve"> (akár csak valódi dobásnál)</w:t>
        </w:r>
      </w:ins>
      <w:ins w:id="1956" w:author="Gergo" w:date="2017-11-18T21:35:00Z">
        <w:r w:rsidR="00C541CF" w:rsidRPr="003355B9">
          <w:rPr>
            <w:rPrChange w:id="1957" w:author="Gergo" w:date="2017-11-25T13:10:00Z">
              <w:rPr>
                <w:b w:val="0"/>
                <w:bCs w:val="0"/>
                <w:iCs w:val="0"/>
              </w:rPr>
            </w:rPrChange>
          </w:rPr>
          <w:t>.</w:t>
        </w:r>
      </w:ins>
      <w:ins w:id="1958" w:author="Gergo" w:date="2017-11-18T21:32:00Z">
        <w:r w:rsidR="00C541CF" w:rsidRPr="003355B9">
          <w:rPr>
            <w:rPrChange w:id="1959" w:author="Gergo" w:date="2017-11-25T13:10:00Z">
              <w:rPr>
                <w:b w:val="0"/>
                <w:bCs w:val="0"/>
                <w:iCs w:val="0"/>
              </w:rPr>
            </w:rPrChange>
          </w:rPr>
          <w:t xml:space="preserve"> </w:t>
        </w:r>
      </w:ins>
      <w:ins w:id="1960" w:author="Gergo" w:date="2017-11-18T21:31:00Z">
        <w:r w:rsidR="00C541CF" w:rsidRPr="003355B9">
          <w:rPr>
            <w:rPrChange w:id="1961" w:author="Gergo" w:date="2017-11-25T13:10:00Z">
              <w:rPr>
                <w:b w:val="0"/>
                <w:bCs w:val="0"/>
                <w:iCs w:val="0"/>
              </w:rPr>
            </w:rPrChange>
          </w:rPr>
          <w:t xml:space="preserve"> </w:t>
        </w:r>
      </w:ins>
    </w:p>
    <w:p w14:paraId="73709D9E" w14:textId="23D8C241" w:rsidR="009D0B19" w:rsidRDefault="009D0B19">
      <w:pPr>
        <w:rPr>
          <w:ins w:id="1962" w:author="Gergo" w:date="2017-11-25T13:15:00Z"/>
        </w:rPr>
        <w:pPrChange w:id="1963" w:author="Gergo" w:date="2017-11-18T20:32:00Z">
          <w:pPr>
            <w:pStyle w:val="Cmsor2"/>
          </w:pPr>
        </w:pPrChange>
      </w:pPr>
      <w:ins w:id="1964" w:author="Gergo" w:date="2017-11-25T13:15:00Z">
        <w:r>
          <w:t xml:space="preserve">Az alábbi kódrészlet a </w:t>
        </w:r>
        <w:proofErr w:type="spellStart"/>
        <w:r>
          <w:t>fügvény</w:t>
        </w:r>
        <w:proofErr w:type="spellEnd"/>
        <w:r>
          <w:t xml:space="preserve">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965" w:author="Gergo" w:date="2017-11-25T13:15:00Z"/>
          <w:rFonts w:ascii="Consolas" w:hAnsi="Consolas" w:cs="Consolas"/>
          <w:color w:val="000000"/>
          <w:sz w:val="22"/>
          <w:szCs w:val="22"/>
          <w:lang w:val="en-US" w:eastAsia="hu-HU"/>
          <w:rPrChange w:id="1966" w:author="Gergo" w:date="2017-11-25T13:16:00Z">
            <w:rPr>
              <w:ins w:id="1967" w:author="Gergo" w:date="2017-11-25T13:15:00Z"/>
              <w:rFonts w:ascii="Consolas" w:hAnsi="Consolas" w:cs="Consolas"/>
              <w:color w:val="000000"/>
              <w:sz w:val="19"/>
              <w:szCs w:val="19"/>
              <w:lang w:val="en-US" w:eastAsia="hu-HU"/>
            </w:rPr>
          </w:rPrChange>
        </w:rPr>
      </w:pPr>
      <w:ins w:id="1968" w:author="Gergo" w:date="2017-11-25T13:15:00Z">
        <w:r w:rsidRPr="009D0B19">
          <w:rPr>
            <w:rFonts w:ascii="Consolas" w:hAnsi="Consolas" w:cs="Consolas"/>
            <w:color w:val="0000FF"/>
            <w:sz w:val="22"/>
            <w:szCs w:val="22"/>
            <w:lang w:val="en-US" w:eastAsia="hu-HU"/>
            <w:rPrChange w:id="1969"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970"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71"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972" w:author="Gergo" w:date="2017-11-25T13:16:00Z">
              <w:rPr>
                <w:rFonts w:ascii="Consolas" w:hAnsi="Consolas" w:cs="Consolas"/>
                <w:color w:val="000000"/>
                <w:sz w:val="19"/>
                <w:szCs w:val="19"/>
                <w:lang w:val="en-US" w:eastAsia="hu-HU"/>
              </w:rPr>
            </w:rPrChange>
          </w:rPr>
          <w:t xml:space="preserve"> </w:t>
        </w:r>
        <w:proofErr w:type="spellStart"/>
        <w:proofErr w:type="gramStart"/>
        <w:r w:rsidRPr="009D0B19">
          <w:rPr>
            <w:rFonts w:ascii="Consolas" w:hAnsi="Consolas" w:cs="Consolas"/>
            <w:color w:val="0000FF"/>
            <w:sz w:val="22"/>
            <w:szCs w:val="22"/>
            <w:lang w:val="en-US" w:eastAsia="hu-HU"/>
            <w:rPrChange w:id="1973" w:author="Gergo" w:date="2017-11-25T13:16:00Z">
              <w:rPr>
                <w:rFonts w:ascii="Consolas" w:hAnsi="Consolas" w:cs="Consolas"/>
                <w:color w:val="0000FF"/>
                <w:sz w:val="19"/>
                <w:szCs w:val="19"/>
                <w:lang w:val="en-US" w:eastAsia="hu-HU"/>
              </w:rPr>
            </w:rPrChange>
          </w:rPr>
          <w:t>FixedUpdate</w:t>
        </w:r>
        <w:proofErr w:type="spellEnd"/>
        <w:r w:rsidRPr="009D0B19">
          <w:rPr>
            <w:rFonts w:ascii="Consolas" w:hAnsi="Consolas" w:cs="Consolas"/>
            <w:color w:val="000000"/>
            <w:sz w:val="22"/>
            <w:szCs w:val="22"/>
            <w:lang w:val="en-US" w:eastAsia="hu-HU"/>
            <w:rPrChange w:id="1974" w:author="Gergo" w:date="2017-11-25T13:16:00Z">
              <w:rPr>
                <w:rFonts w:ascii="Consolas" w:hAnsi="Consolas" w:cs="Consolas"/>
                <w:color w:val="000000"/>
                <w:sz w:val="19"/>
                <w:szCs w:val="19"/>
                <w:lang w:val="en-US" w:eastAsia="hu-HU"/>
              </w:rPr>
            </w:rPrChange>
          </w:rPr>
          <w:t>(</w:t>
        </w:r>
        <w:proofErr w:type="gramEnd"/>
        <w:r w:rsidRPr="009D0B19">
          <w:rPr>
            <w:rFonts w:ascii="Consolas" w:hAnsi="Consolas" w:cs="Consolas"/>
            <w:color w:val="000000"/>
            <w:sz w:val="22"/>
            <w:szCs w:val="22"/>
            <w:lang w:val="en-US" w:eastAsia="hu-HU"/>
            <w:rPrChange w:id="1975"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976" w:author="Gergo" w:date="2017-11-25T13:15:00Z"/>
          <w:rFonts w:ascii="Consolas" w:hAnsi="Consolas" w:cs="Consolas"/>
          <w:color w:val="000000"/>
          <w:sz w:val="22"/>
          <w:szCs w:val="22"/>
          <w:lang w:val="en-US" w:eastAsia="hu-HU"/>
          <w:rPrChange w:id="1977" w:author="Gergo" w:date="2017-11-25T13:16:00Z">
            <w:rPr>
              <w:ins w:id="1978" w:author="Gergo" w:date="2017-11-25T13:15:00Z"/>
              <w:rFonts w:ascii="Consolas" w:hAnsi="Consolas" w:cs="Consolas"/>
              <w:color w:val="000000"/>
              <w:sz w:val="19"/>
              <w:szCs w:val="19"/>
              <w:lang w:val="en-US" w:eastAsia="hu-HU"/>
            </w:rPr>
          </w:rPrChange>
        </w:rPr>
      </w:pPr>
      <w:ins w:id="1979" w:author="Gergo" w:date="2017-11-25T13:15:00Z">
        <w:r w:rsidRPr="009D0B19">
          <w:rPr>
            <w:rFonts w:ascii="Consolas" w:hAnsi="Consolas" w:cs="Consolas"/>
            <w:color w:val="000000"/>
            <w:sz w:val="22"/>
            <w:szCs w:val="22"/>
            <w:lang w:val="en-US" w:eastAsia="hu-HU"/>
            <w:rPrChange w:id="1980"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981" w:author="Gergo" w:date="2017-11-25T13:15:00Z"/>
          <w:rFonts w:ascii="Consolas" w:hAnsi="Consolas" w:cs="Consolas"/>
          <w:color w:val="008000"/>
          <w:sz w:val="22"/>
          <w:szCs w:val="22"/>
          <w:lang w:val="en-US" w:eastAsia="hu-HU"/>
          <w:rPrChange w:id="1982" w:author="Gergo" w:date="2017-11-25T13:16:00Z">
            <w:rPr>
              <w:ins w:id="1983" w:author="Gergo" w:date="2017-11-25T13:15:00Z"/>
              <w:rFonts w:ascii="Consolas" w:hAnsi="Consolas" w:cs="Consolas"/>
              <w:color w:val="008000"/>
              <w:sz w:val="19"/>
              <w:szCs w:val="19"/>
              <w:lang w:val="en-US" w:eastAsia="hu-HU"/>
            </w:rPr>
          </w:rPrChange>
        </w:rPr>
      </w:pPr>
      <w:ins w:id="1984" w:author="Gergo" w:date="2017-11-25T13:15:00Z">
        <w:r w:rsidRPr="009D0B19">
          <w:rPr>
            <w:rFonts w:ascii="Consolas" w:hAnsi="Consolas" w:cs="Consolas"/>
            <w:color w:val="000000"/>
            <w:sz w:val="22"/>
            <w:szCs w:val="22"/>
            <w:lang w:val="en-US" w:eastAsia="hu-HU"/>
            <w:rPrChange w:id="198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986" w:author="Gergo" w:date="2017-11-25T13:16:00Z">
              <w:rPr>
                <w:rFonts w:ascii="Consolas" w:hAnsi="Consolas" w:cs="Consolas"/>
                <w:color w:val="008000"/>
                <w:sz w:val="19"/>
                <w:szCs w:val="19"/>
                <w:lang w:val="en-US" w:eastAsia="hu-HU"/>
              </w:rPr>
            </w:rPrChange>
          </w:rPr>
          <w:t xml:space="preserve">//controller </w:t>
        </w:r>
        <w:proofErr w:type="spellStart"/>
        <w:r w:rsidRPr="009D0B19">
          <w:rPr>
            <w:rFonts w:ascii="Consolas" w:hAnsi="Consolas" w:cs="Consolas"/>
            <w:color w:val="008000"/>
            <w:sz w:val="22"/>
            <w:szCs w:val="22"/>
            <w:lang w:val="en-US" w:eastAsia="hu-HU"/>
            <w:rPrChange w:id="1987" w:author="Gergo" w:date="2017-11-25T13:16:00Z">
              <w:rPr>
                <w:rFonts w:ascii="Consolas" w:hAnsi="Consolas" w:cs="Consolas"/>
                <w:color w:val="008000"/>
                <w:sz w:val="19"/>
                <w:szCs w:val="19"/>
                <w:lang w:val="en-US" w:eastAsia="hu-HU"/>
              </w:rPr>
            </w:rPrChange>
          </w:rPr>
          <w:t>szogsebessege</w:t>
        </w:r>
        <w:proofErr w:type="spellEnd"/>
        <w:r w:rsidRPr="009D0B19">
          <w:rPr>
            <w:rFonts w:ascii="Consolas" w:hAnsi="Consolas" w:cs="Consolas"/>
            <w:color w:val="008000"/>
            <w:sz w:val="22"/>
            <w:szCs w:val="22"/>
            <w:lang w:val="en-US" w:eastAsia="hu-HU"/>
            <w:rPrChange w:id="1988" w:author="Gergo" w:date="2017-11-25T13:16:00Z">
              <w:rPr>
                <w:rFonts w:ascii="Consolas" w:hAnsi="Consolas" w:cs="Consolas"/>
                <w:color w:val="008000"/>
                <w:sz w:val="19"/>
                <w:szCs w:val="19"/>
                <w:lang w:val="en-US" w:eastAsia="hu-HU"/>
              </w:rPr>
            </w:rPrChange>
          </w:rPr>
          <w:t xml:space="preserve"> </w:t>
        </w:r>
        <w:proofErr w:type="spellStart"/>
        <w:r w:rsidRPr="009D0B19">
          <w:rPr>
            <w:rFonts w:ascii="Consolas" w:hAnsi="Consolas" w:cs="Consolas"/>
            <w:color w:val="008000"/>
            <w:sz w:val="22"/>
            <w:szCs w:val="22"/>
            <w:lang w:val="en-US" w:eastAsia="hu-HU"/>
            <w:rPrChange w:id="1989" w:author="Gergo" w:date="2017-11-25T13:16:00Z">
              <w:rPr>
                <w:rFonts w:ascii="Consolas" w:hAnsi="Consolas" w:cs="Consolas"/>
                <w:color w:val="008000"/>
                <w:sz w:val="19"/>
                <w:szCs w:val="19"/>
                <w:lang w:val="en-US" w:eastAsia="hu-HU"/>
              </w:rPr>
            </w:rPrChange>
          </w:rPr>
          <w:t>radianban</w:t>
        </w:r>
        <w:proofErr w:type="spellEnd"/>
      </w:ins>
    </w:p>
    <w:p w14:paraId="2384DC84" w14:textId="77777777" w:rsidR="009D0B19" w:rsidRPr="009D0B19" w:rsidRDefault="009D0B19" w:rsidP="009D0B19">
      <w:pPr>
        <w:autoSpaceDE w:val="0"/>
        <w:autoSpaceDN w:val="0"/>
        <w:adjustRightInd w:val="0"/>
        <w:spacing w:after="0" w:line="240" w:lineRule="auto"/>
        <w:ind w:firstLine="0"/>
        <w:jc w:val="left"/>
        <w:rPr>
          <w:ins w:id="1990" w:author="Gergo" w:date="2017-11-25T13:15:00Z"/>
          <w:rFonts w:ascii="Consolas" w:hAnsi="Consolas" w:cs="Consolas"/>
          <w:color w:val="000000"/>
          <w:sz w:val="22"/>
          <w:szCs w:val="22"/>
          <w:lang w:val="en-US" w:eastAsia="hu-HU"/>
          <w:rPrChange w:id="1991" w:author="Gergo" w:date="2017-11-25T13:16:00Z">
            <w:rPr>
              <w:ins w:id="1992" w:author="Gergo" w:date="2017-11-25T13:15:00Z"/>
              <w:rFonts w:ascii="Consolas" w:hAnsi="Consolas" w:cs="Consolas"/>
              <w:color w:val="000000"/>
              <w:sz w:val="19"/>
              <w:szCs w:val="19"/>
              <w:lang w:val="en-US" w:eastAsia="hu-HU"/>
            </w:rPr>
          </w:rPrChange>
        </w:rPr>
      </w:pPr>
      <w:ins w:id="1993" w:author="Gergo" w:date="2017-11-25T13:15:00Z">
        <w:r w:rsidRPr="009D0B19">
          <w:rPr>
            <w:rFonts w:ascii="Consolas" w:hAnsi="Consolas" w:cs="Consolas"/>
            <w:color w:val="000000"/>
            <w:sz w:val="22"/>
            <w:szCs w:val="22"/>
            <w:lang w:val="en-US" w:eastAsia="hu-HU"/>
            <w:rPrChange w:id="199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995"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996" w:author="Gergo" w:date="2017-11-25T13:16:00Z">
              <w:rPr>
                <w:rFonts w:ascii="Consolas" w:hAnsi="Consolas" w:cs="Consolas"/>
                <w:color w:val="000000"/>
                <w:sz w:val="19"/>
                <w:szCs w:val="19"/>
                <w:lang w:val="en-US" w:eastAsia="hu-HU"/>
              </w:rPr>
            </w:rPrChange>
          </w:rPr>
          <w:t xml:space="preserve"> </w:t>
        </w:r>
        <w:proofErr w:type="gramStart"/>
        <w:r w:rsidRPr="009D0B19">
          <w:rPr>
            <w:rFonts w:ascii="Consolas" w:hAnsi="Consolas" w:cs="Consolas"/>
            <w:color w:val="000000"/>
            <w:sz w:val="22"/>
            <w:szCs w:val="22"/>
            <w:lang w:val="en-US" w:eastAsia="hu-HU"/>
            <w:rPrChange w:id="1997" w:author="Gergo" w:date="2017-11-25T13:16:00Z">
              <w:rPr>
                <w:rFonts w:ascii="Consolas" w:hAnsi="Consolas" w:cs="Consolas"/>
                <w:color w:val="000000"/>
                <w:sz w:val="19"/>
                <w:szCs w:val="19"/>
                <w:lang w:val="en-US" w:eastAsia="hu-HU"/>
              </w:rPr>
            </w:rPrChange>
          </w:rPr>
          <w:t>(!shooting</w:t>
        </w:r>
        <w:proofErr w:type="gramEnd"/>
        <w:r w:rsidRPr="009D0B19">
          <w:rPr>
            <w:rFonts w:ascii="Consolas" w:hAnsi="Consolas" w:cs="Consolas"/>
            <w:color w:val="000000"/>
            <w:sz w:val="22"/>
            <w:szCs w:val="22"/>
            <w:lang w:val="en-US" w:eastAsia="hu-HU"/>
            <w:rPrChange w:id="1998" w:author="Gergo" w:date="2017-11-25T13:16:00Z">
              <w:rPr>
                <w:rFonts w:ascii="Consolas" w:hAnsi="Consolas" w:cs="Consolas"/>
                <w:color w:val="000000"/>
                <w:sz w:val="19"/>
                <w:szCs w:val="19"/>
                <w:lang w:val="en-US" w:eastAsia="hu-HU"/>
              </w:rPr>
            </w:rPrChange>
          </w:rPr>
          <w:t xml:space="preserve"> &amp;&amp; </w:t>
        </w:r>
        <w:proofErr w:type="spellStart"/>
        <w:r w:rsidRPr="009D0B19">
          <w:rPr>
            <w:rFonts w:ascii="Consolas" w:hAnsi="Consolas" w:cs="Consolas"/>
            <w:color w:val="2B91AF"/>
            <w:sz w:val="22"/>
            <w:szCs w:val="22"/>
            <w:lang w:val="en-US" w:eastAsia="hu-HU"/>
            <w:rPrChange w:id="1999"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2000" w:author="Gergo" w:date="2017-11-25T13:16:00Z">
              <w:rPr>
                <w:rFonts w:ascii="Consolas" w:hAnsi="Consolas" w:cs="Consolas"/>
                <w:color w:val="000000"/>
                <w:sz w:val="19"/>
                <w:szCs w:val="19"/>
                <w:lang w:val="en-US" w:eastAsia="hu-HU"/>
              </w:rPr>
            </w:rPrChange>
          </w:rPr>
          <w:t>.Gyro.x</w:t>
        </w:r>
        <w:proofErr w:type="spellEnd"/>
        <w:r w:rsidRPr="009D0B19">
          <w:rPr>
            <w:rFonts w:ascii="Consolas" w:hAnsi="Consolas" w:cs="Consolas"/>
            <w:color w:val="000000"/>
            <w:sz w:val="22"/>
            <w:szCs w:val="22"/>
            <w:lang w:val="en-US" w:eastAsia="hu-HU"/>
            <w:rPrChange w:id="2001" w:author="Gergo" w:date="2017-11-25T13:16:00Z">
              <w:rPr>
                <w:rFonts w:ascii="Consolas" w:hAnsi="Consolas" w:cs="Consolas"/>
                <w:color w:val="000000"/>
                <w:sz w:val="19"/>
                <w:szCs w:val="19"/>
                <w:lang w:val="en-US" w:eastAsia="hu-HU"/>
              </w:rPr>
            </w:rPrChange>
          </w:rPr>
          <w:t xml:space="preserve"> &gt; 3.14f)</w:t>
        </w:r>
      </w:ins>
    </w:p>
    <w:p w14:paraId="3B0C8148" w14:textId="77777777" w:rsidR="009D0B19" w:rsidRPr="009D0B19" w:rsidRDefault="009D0B19" w:rsidP="009D0B19">
      <w:pPr>
        <w:autoSpaceDE w:val="0"/>
        <w:autoSpaceDN w:val="0"/>
        <w:adjustRightInd w:val="0"/>
        <w:spacing w:after="0" w:line="240" w:lineRule="auto"/>
        <w:ind w:firstLine="0"/>
        <w:jc w:val="left"/>
        <w:rPr>
          <w:ins w:id="2002" w:author="Gergo" w:date="2017-11-25T13:15:00Z"/>
          <w:rFonts w:ascii="Consolas" w:hAnsi="Consolas" w:cs="Consolas"/>
          <w:color w:val="000000"/>
          <w:sz w:val="22"/>
          <w:szCs w:val="22"/>
          <w:lang w:val="en-US" w:eastAsia="hu-HU"/>
          <w:rPrChange w:id="2003" w:author="Gergo" w:date="2017-11-25T13:16:00Z">
            <w:rPr>
              <w:ins w:id="2004" w:author="Gergo" w:date="2017-11-25T13:15:00Z"/>
              <w:rFonts w:ascii="Consolas" w:hAnsi="Consolas" w:cs="Consolas"/>
              <w:color w:val="000000"/>
              <w:sz w:val="19"/>
              <w:szCs w:val="19"/>
              <w:lang w:val="en-US" w:eastAsia="hu-HU"/>
            </w:rPr>
          </w:rPrChange>
        </w:rPr>
      </w:pPr>
      <w:ins w:id="2005" w:author="Gergo" w:date="2017-11-25T13:15:00Z">
        <w:r w:rsidRPr="009D0B19">
          <w:rPr>
            <w:rFonts w:ascii="Consolas" w:hAnsi="Consolas" w:cs="Consolas"/>
            <w:color w:val="000000"/>
            <w:sz w:val="22"/>
            <w:szCs w:val="22"/>
            <w:lang w:val="en-US" w:eastAsia="hu-HU"/>
            <w:rPrChange w:id="2006"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2007" w:author="Gergo" w:date="2017-11-25T13:15:00Z"/>
          <w:rFonts w:ascii="Consolas" w:hAnsi="Consolas" w:cs="Consolas"/>
          <w:color w:val="000000"/>
          <w:sz w:val="22"/>
          <w:szCs w:val="22"/>
          <w:lang w:val="en-US" w:eastAsia="hu-HU"/>
          <w:rPrChange w:id="2008" w:author="Gergo" w:date="2017-11-25T13:16:00Z">
            <w:rPr>
              <w:ins w:id="2009" w:author="Gergo" w:date="2017-11-25T13:15:00Z"/>
              <w:rFonts w:ascii="Consolas" w:hAnsi="Consolas" w:cs="Consolas"/>
              <w:color w:val="000000"/>
              <w:sz w:val="19"/>
              <w:szCs w:val="19"/>
              <w:lang w:val="en-US" w:eastAsia="hu-HU"/>
            </w:rPr>
          </w:rPrChange>
        </w:rPr>
      </w:pPr>
      <w:ins w:id="2010" w:author="Gergo" w:date="2017-11-25T13:15:00Z">
        <w:r w:rsidRPr="009D0B19">
          <w:rPr>
            <w:rFonts w:ascii="Consolas" w:hAnsi="Consolas" w:cs="Consolas"/>
            <w:color w:val="000000"/>
            <w:sz w:val="22"/>
            <w:szCs w:val="22"/>
            <w:lang w:val="en-US" w:eastAsia="hu-HU"/>
            <w:rPrChange w:id="201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12"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013" w:author="Gergo" w:date="2017-11-25T13:16:00Z">
              <w:rPr>
                <w:rFonts w:ascii="Consolas" w:hAnsi="Consolas" w:cs="Consolas"/>
                <w:color w:val="000000"/>
                <w:sz w:val="19"/>
                <w:szCs w:val="19"/>
                <w:lang w:val="en-US" w:eastAsia="hu-HU"/>
              </w:rPr>
            </w:rPrChange>
          </w:rPr>
          <w:t xml:space="preserve"> </w:t>
        </w:r>
        <w:proofErr w:type="gramStart"/>
        <w:r w:rsidRPr="009D0B19">
          <w:rPr>
            <w:rFonts w:ascii="Consolas" w:hAnsi="Consolas" w:cs="Consolas"/>
            <w:color w:val="000000"/>
            <w:sz w:val="22"/>
            <w:szCs w:val="22"/>
            <w:lang w:val="en-US" w:eastAsia="hu-HU"/>
            <w:rPrChange w:id="2014" w:author="Gergo" w:date="2017-11-25T13:16:00Z">
              <w:rPr>
                <w:rFonts w:ascii="Consolas" w:hAnsi="Consolas" w:cs="Consolas"/>
                <w:color w:val="000000"/>
                <w:sz w:val="19"/>
                <w:szCs w:val="19"/>
                <w:lang w:val="en-US" w:eastAsia="hu-HU"/>
              </w:rPr>
            </w:rPrChange>
          </w:rPr>
          <w:t>(!swinging</w:t>
        </w:r>
        <w:proofErr w:type="gramEnd"/>
        <w:r w:rsidRPr="009D0B19">
          <w:rPr>
            <w:rFonts w:ascii="Consolas" w:hAnsi="Consolas" w:cs="Consolas"/>
            <w:color w:val="000000"/>
            <w:sz w:val="22"/>
            <w:szCs w:val="22"/>
            <w:lang w:val="en-US" w:eastAsia="hu-HU"/>
            <w:rPrChange w:id="2015" w:author="Gergo" w:date="2017-11-25T13:16:00Z">
              <w:rPr>
                <w:rFonts w:ascii="Consolas" w:hAnsi="Consolas" w:cs="Consolas"/>
                <w:color w:val="000000"/>
                <w:sz w:val="19"/>
                <w:szCs w:val="19"/>
                <w:lang w:val="en-US" w:eastAsia="hu-HU"/>
              </w:rPr>
            </w:rPrChange>
          </w:rPr>
          <w:t>)</w:t>
        </w:r>
      </w:ins>
    </w:p>
    <w:p w14:paraId="48E4AC85" w14:textId="77777777" w:rsidR="009D0B19" w:rsidRPr="009D0B19" w:rsidRDefault="009D0B19" w:rsidP="009D0B19">
      <w:pPr>
        <w:autoSpaceDE w:val="0"/>
        <w:autoSpaceDN w:val="0"/>
        <w:adjustRightInd w:val="0"/>
        <w:spacing w:after="0" w:line="240" w:lineRule="auto"/>
        <w:ind w:firstLine="0"/>
        <w:jc w:val="left"/>
        <w:rPr>
          <w:ins w:id="2016" w:author="Gergo" w:date="2017-11-25T13:15:00Z"/>
          <w:rFonts w:ascii="Consolas" w:hAnsi="Consolas" w:cs="Consolas"/>
          <w:color w:val="000000"/>
          <w:sz w:val="22"/>
          <w:szCs w:val="22"/>
          <w:lang w:val="en-US" w:eastAsia="hu-HU"/>
          <w:rPrChange w:id="2017" w:author="Gergo" w:date="2017-11-25T13:16:00Z">
            <w:rPr>
              <w:ins w:id="2018" w:author="Gergo" w:date="2017-11-25T13:15:00Z"/>
              <w:rFonts w:ascii="Consolas" w:hAnsi="Consolas" w:cs="Consolas"/>
              <w:color w:val="000000"/>
              <w:sz w:val="19"/>
              <w:szCs w:val="19"/>
              <w:lang w:val="en-US" w:eastAsia="hu-HU"/>
            </w:rPr>
          </w:rPrChange>
        </w:rPr>
      </w:pPr>
      <w:ins w:id="2019" w:author="Gergo" w:date="2017-11-25T13:15:00Z">
        <w:r w:rsidRPr="009D0B19">
          <w:rPr>
            <w:rFonts w:ascii="Consolas" w:hAnsi="Consolas" w:cs="Consolas"/>
            <w:color w:val="000000"/>
            <w:sz w:val="22"/>
            <w:szCs w:val="22"/>
            <w:lang w:val="en-US" w:eastAsia="hu-HU"/>
            <w:rPrChange w:id="202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2021" w:author="Gergo" w:date="2017-11-25T13:15:00Z"/>
          <w:rFonts w:ascii="Consolas" w:hAnsi="Consolas" w:cs="Consolas"/>
          <w:color w:val="000000"/>
          <w:sz w:val="22"/>
          <w:szCs w:val="22"/>
          <w:lang w:val="en-US" w:eastAsia="hu-HU"/>
          <w:rPrChange w:id="2022" w:author="Gergo" w:date="2017-11-25T13:16:00Z">
            <w:rPr>
              <w:ins w:id="2023" w:author="Gergo" w:date="2017-11-25T13:15:00Z"/>
              <w:rFonts w:ascii="Consolas" w:hAnsi="Consolas" w:cs="Consolas"/>
              <w:color w:val="000000"/>
              <w:sz w:val="19"/>
              <w:szCs w:val="19"/>
              <w:lang w:val="en-US" w:eastAsia="hu-HU"/>
            </w:rPr>
          </w:rPrChange>
        </w:rPr>
      </w:pPr>
      <w:ins w:id="2024" w:author="Gergo" w:date="2017-11-25T13:15:00Z">
        <w:r w:rsidRPr="009D0B19">
          <w:rPr>
            <w:rFonts w:ascii="Consolas" w:hAnsi="Consolas" w:cs="Consolas"/>
            <w:color w:val="000000"/>
            <w:sz w:val="22"/>
            <w:szCs w:val="22"/>
            <w:lang w:val="en-US" w:eastAsia="hu-HU"/>
            <w:rPrChange w:id="2025" w:author="Gergo" w:date="2017-11-25T13:16:00Z">
              <w:rPr>
                <w:rFonts w:ascii="Consolas" w:hAnsi="Consolas" w:cs="Consolas"/>
                <w:color w:val="000000"/>
                <w:sz w:val="19"/>
                <w:szCs w:val="19"/>
                <w:lang w:val="en-US" w:eastAsia="hu-HU"/>
              </w:rPr>
            </w:rPrChange>
          </w:rPr>
          <w:t xml:space="preserve">            </w:t>
        </w:r>
        <w:proofErr w:type="spellStart"/>
        <w:r w:rsidRPr="009D0B19">
          <w:rPr>
            <w:rFonts w:ascii="Consolas" w:hAnsi="Consolas" w:cs="Consolas"/>
            <w:color w:val="000000"/>
            <w:sz w:val="22"/>
            <w:szCs w:val="22"/>
            <w:lang w:val="en-US" w:eastAsia="hu-HU"/>
            <w:rPrChange w:id="2026" w:author="Gergo" w:date="2017-11-25T13:16:00Z">
              <w:rPr>
                <w:rFonts w:ascii="Consolas" w:hAnsi="Consolas" w:cs="Consolas"/>
                <w:color w:val="000000"/>
                <w:sz w:val="19"/>
                <w:szCs w:val="19"/>
                <w:lang w:val="en-US" w:eastAsia="hu-HU"/>
              </w:rPr>
            </w:rPrChange>
          </w:rPr>
          <w:t>swingStartTime</w:t>
        </w:r>
        <w:proofErr w:type="spellEnd"/>
        <w:r w:rsidRPr="009D0B19">
          <w:rPr>
            <w:rFonts w:ascii="Consolas" w:hAnsi="Consolas" w:cs="Consolas"/>
            <w:color w:val="000000"/>
            <w:sz w:val="22"/>
            <w:szCs w:val="22"/>
            <w:lang w:val="en-US" w:eastAsia="hu-HU"/>
            <w:rPrChange w:id="2027" w:author="Gergo" w:date="2017-11-25T13:16:00Z">
              <w:rPr>
                <w:rFonts w:ascii="Consolas" w:hAnsi="Consolas" w:cs="Consolas"/>
                <w:color w:val="000000"/>
                <w:sz w:val="19"/>
                <w:szCs w:val="19"/>
                <w:lang w:val="en-US" w:eastAsia="hu-HU"/>
              </w:rPr>
            </w:rPrChange>
          </w:rPr>
          <w:t xml:space="preserve"> = </w:t>
        </w:r>
        <w:proofErr w:type="spellStart"/>
        <w:r w:rsidRPr="009D0B19">
          <w:rPr>
            <w:rFonts w:ascii="Consolas" w:hAnsi="Consolas" w:cs="Consolas"/>
            <w:color w:val="2B91AF"/>
            <w:sz w:val="22"/>
            <w:szCs w:val="22"/>
            <w:lang w:val="en-US" w:eastAsia="hu-HU"/>
            <w:rPrChange w:id="2028"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029" w:author="Gergo" w:date="2017-11-25T13:16:00Z">
              <w:rPr>
                <w:rFonts w:ascii="Consolas" w:hAnsi="Consolas" w:cs="Consolas"/>
                <w:color w:val="000000"/>
                <w:sz w:val="19"/>
                <w:szCs w:val="19"/>
                <w:lang w:val="en-US" w:eastAsia="hu-HU"/>
              </w:rPr>
            </w:rPrChange>
          </w:rPr>
          <w:t>.time</w:t>
        </w:r>
        <w:proofErr w:type="spellEnd"/>
        <w:r w:rsidRPr="009D0B19">
          <w:rPr>
            <w:rFonts w:ascii="Consolas" w:hAnsi="Consolas" w:cs="Consolas"/>
            <w:color w:val="000000"/>
            <w:sz w:val="22"/>
            <w:szCs w:val="22"/>
            <w:lang w:val="en-US" w:eastAsia="hu-HU"/>
            <w:rPrChange w:id="2030" w:author="Gergo" w:date="2017-11-25T13:16:00Z">
              <w:rPr>
                <w:rFonts w:ascii="Consolas" w:hAnsi="Consolas" w:cs="Consolas"/>
                <w:color w:val="000000"/>
                <w:sz w:val="19"/>
                <w:szCs w:val="19"/>
                <w:lang w:val="en-US" w:eastAsia="hu-HU"/>
              </w:rPr>
            </w:rPrChange>
          </w:rPr>
          <w:t>;</w:t>
        </w:r>
      </w:ins>
    </w:p>
    <w:p w14:paraId="36943FCF" w14:textId="77777777" w:rsidR="009D0B19" w:rsidRPr="009D0B19" w:rsidRDefault="009D0B19" w:rsidP="009D0B19">
      <w:pPr>
        <w:autoSpaceDE w:val="0"/>
        <w:autoSpaceDN w:val="0"/>
        <w:adjustRightInd w:val="0"/>
        <w:spacing w:after="0" w:line="240" w:lineRule="auto"/>
        <w:ind w:firstLine="0"/>
        <w:jc w:val="left"/>
        <w:rPr>
          <w:ins w:id="2031" w:author="Gergo" w:date="2017-11-25T13:15:00Z"/>
          <w:rFonts w:ascii="Consolas" w:hAnsi="Consolas" w:cs="Consolas"/>
          <w:color w:val="000000"/>
          <w:sz w:val="22"/>
          <w:szCs w:val="22"/>
          <w:lang w:val="en-US" w:eastAsia="hu-HU"/>
          <w:rPrChange w:id="2032" w:author="Gergo" w:date="2017-11-25T13:16:00Z">
            <w:rPr>
              <w:ins w:id="2033" w:author="Gergo" w:date="2017-11-25T13:15:00Z"/>
              <w:rFonts w:ascii="Consolas" w:hAnsi="Consolas" w:cs="Consolas"/>
              <w:color w:val="000000"/>
              <w:sz w:val="19"/>
              <w:szCs w:val="19"/>
              <w:lang w:val="en-US" w:eastAsia="hu-HU"/>
            </w:rPr>
          </w:rPrChange>
        </w:rPr>
      </w:pPr>
      <w:ins w:id="2034" w:author="Gergo" w:date="2017-11-25T13:15:00Z">
        <w:r w:rsidRPr="009D0B19">
          <w:rPr>
            <w:rFonts w:ascii="Consolas" w:hAnsi="Consolas" w:cs="Consolas"/>
            <w:color w:val="000000"/>
            <w:sz w:val="22"/>
            <w:szCs w:val="22"/>
            <w:lang w:val="en-US" w:eastAsia="hu-HU"/>
            <w:rPrChange w:id="2035"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036"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2037"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2038" w:author="Gergo" w:date="2017-11-25T13:15:00Z"/>
          <w:rFonts w:ascii="Consolas" w:hAnsi="Consolas" w:cs="Consolas"/>
          <w:color w:val="000000"/>
          <w:sz w:val="22"/>
          <w:szCs w:val="22"/>
          <w:lang w:val="en-US" w:eastAsia="hu-HU"/>
          <w:rPrChange w:id="2039" w:author="Gergo" w:date="2017-11-25T13:16:00Z">
            <w:rPr>
              <w:ins w:id="2040" w:author="Gergo" w:date="2017-11-25T13:15:00Z"/>
              <w:rFonts w:ascii="Consolas" w:hAnsi="Consolas" w:cs="Consolas"/>
              <w:color w:val="000000"/>
              <w:sz w:val="19"/>
              <w:szCs w:val="19"/>
              <w:lang w:val="en-US" w:eastAsia="hu-HU"/>
            </w:rPr>
          </w:rPrChange>
        </w:rPr>
      </w:pPr>
      <w:ins w:id="2041" w:author="Gergo" w:date="2017-11-25T13:15:00Z">
        <w:r w:rsidRPr="009D0B19">
          <w:rPr>
            <w:rFonts w:ascii="Consolas" w:hAnsi="Consolas" w:cs="Consolas"/>
            <w:color w:val="000000"/>
            <w:sz w:val="22"/>
            <w:szCs w:val="22"/>
            <w:lang w:val="en-US" w:eastAsia="hu-HU"/>
            <w:rPrChange w:id="2042"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2043" w:author="Gergo" w:date="2017-11-25T13:15:00Z"/>
          <w:rFonts w:ascii="Consolas" w:hAnsi="Consolas" w:cs="Consolas"/>
          <w:color w:val="000000"/>
          <w:sz w:val="22"/>
          <w:szCs w:val="22"/>
          <w:lang w:val="en-US" w:eastAsia="hu-HU"/>
          <w:rPrChange w:id="2044" w:author="Gergo" w:date="2017-11-25T13:16:00Z">
            <w:rPr>
              <w:ins w:id="2045" w:author="Gergo" w:date="2017-11-25T13:15:00Z"/>
              <w:rFonts w:ascii="Consolas" w:hAnsi="Consolas" w:cs="Consolas"/>
              <w:color w:val="000000"/>
              <w:sz w:val="19"/>
              <w:szCs w:val="19"/>
              <w:lang w:val="en-US" w:eastAsia="hu-HU"/>
            </w:rPr>
          </w:rPrChange>
        </w:rPr>
      </w:pPr>
      <w:ins w:id="2046" w:author="Gergo" w:date="2017-11-25T13:15:00Z">
        <w:r w:rsidRPr="009D0B19">
          <w:rPr>
            <w:rFonts w:ascii="Consolas" w:hAnsi="Consolas" w:cs="Consolas"/>
            <w:color w:val="000000"/>
            <w:sz w:val="22"/>
            <w:szCs w:val="22"/>
            <w:lang w:val="en-US" w:eastAsia="hu-HU"/>
            <w:rPrChange w:id="2047"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48"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204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5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051" w:author="Gergo" w:date="2017-11-25T13:16:00Z">
              <w:rPr>
                <w:rFonts w:ascii="Consolas" w:hAnsi="Consolas" w:cs="Consolas"/>
                <w:color w:val="000000"/>
                <w:sz w:val="19"/>
                <w:szCs w:val="19"/>
                <w:lang w:val="en-US" w:eastAsia="hu-HU"/>
              </w:rPr>
            </w:rPrChange>
          </w:rPr>
          <w:t xml:space="preserve"> (</w:t>
        </w:r>
        <w:proofErr w:type="spellStart"/>
        <w:r w:rsidRPr="009D0B19">
          <w:rPr>
            <w:rFonts w:ascii="Consolas" w:hAnsi="Consolas" w:cs="Consolas"/>
            <w:color w:val="2B91AF"/>
            <w:sz w:val="22"/>
            <w:szCs w:val="22"/>
            <w:lang w:val="en-US" w:eastAsia="hu-HU"/>
            <w:rPrChange w:id="2052"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053" w:author="Gergo" w:date="2017-11-25T13:16:00Z">
              <w:rPr>
                <w:rFonts w:ascii="Consolas" w:hAnsi="Consolas" w:cs="Consolas"/>
                <w:color w:val="000000"/>
                <w:sz w:val="19"/>
                <w:szCs w:val="19"/>
                <w:lang w:val="en-US" w:eastAsia="hu-HU"/>
              </w:rPr>
            </w:rPrChange>
          </w:rPr>
          <w:t>.time</w:t>
        </w:r>
        <w:proofErr w:type="spellEnd"/>
        <w:r w:rsidRPr="009D0B19">
          <w:rPr>
            <w:rFonts w:ascii="Consolas" w:hAnsi="Consolas" w:cs="Consolas"/>
            <w:color w:val="000000"/>
            <w:sz w:val="22"/>
            <w:szCs w:val="22"/>
            <w:lang w:val="en-US" w:eastAsia="hu-HU"/>
            <w:rPrChange w:id="2054" w:author="Gergo" w:date="2017-11-25T13:16:00Z">
              <w:rPr>
                <w:rFonts w:ascii="Consolas" w:hAnsi="Consolas" w:cs="Consolas"/>
                <w:color w:val="000000"/>
                <w:sz w:val="19"/>
                <w:szCs w:val="19"/>
                <w:lang w:val="en-US" w:eastAsia="hu-HU"/>
              </w:rPr>
            </w:rPrChange>
          </w:rPr>
          <w:t xml:space="preserve"> - </w:t>
        </w:r>
        <w:proofErr w:type="spellStart"/>
        <w:r w:rsidRPr="009D0B19">
          <w:rPr>
            <w:rFonts w:ascii="Consolas" w:hAnsi="Consolas" w:cs="Consolas"/>
            <w:color w:val="000000"/>
            <w:sz w:val="22"/>
            <w:szCs w:val="22"/>
            <w:lang w:val="en-US" w:eastAsia="hu-HU"/>
            <w:rPrChange w:id="2055" w:author="Gergo" w:date="2017-11-25T13:16:00Z">
              <w:rPr>
                <w:rFonts w:ascii="Consolas" w:hAnsi="Consolas" w:cs="Consolas"/>
                <w:color w:val="000000"/>
                <w:sz w:val="19"/>
                <w:szCs w:val="19"/>
                <w:lang w:val="en-US" w:eastAsia="hu-HU"/>
              </w:rPr>
            </w:rPrChange>
          </w:rPr>
          <w:t>swingStartTime</w:t>
        </w:r>
        <w:proofErr w:type="spellEnd"/>
        <w:r w:rsidRPr="009D0B19">
          <w:rPr>
            <w:rFonts w:ascii="Consolas" w:hAnsi="Consolas" w:cs="Consolas"/>
            <w:color w:val="000000"/>
            <w:sz w:val="22"/>
            <w:szCs w:val="22"/>
            <w:lang w:val="en-US" w:eastAsia="hu-HU"/>
            <w:rPrChange w:id="2056" w:author="Gergo" w:date="2017-11-25T13:16:00Z">
              <w:rPr>
                <w:rFonts w:ascii="Consolas" w:hAnsi="Consolas" w:cs="Consolas"/>
                <w:color w:val="000000"/>
                <w:sz w:val="19"/>
                <w:szCs w:val="19"/>
                <w:lang w:val="en-US" w:eastAsia="hu-HU"/>
              </w:rPr>
            </w:rPrChange>
          </w:rPr>
          <w:t xml:space="preserve"> &gt; 0.35f)</w:t>
        </w:r>
      </w:ins>
    </w:p>
    <w:p w14:paraId="02FFA60E" w14:textId="77777777" w:rsidR="009D0B19" w:rsidRPr="009D0B19" w:rsidRDefault="009D0B19" w:rsidP="009D0B19">
      <w:pPr>
        <w:autoSpaceDE w:val="0"/>
        <w:autoSpaceDN w:val="0"/>
        <w:adjustRightInd w:val="0"/>
        <w:spacing w:after="0" w:line="240" w:lineRule="auto"/>
        <w:ind w:firstLine="0"/>
        <w:jc w:val="left"/>
        <w:rPr>
          <w:ins w:id="2057" w:author="Gergo" w:date="2017-11-25T13:15:00Z"/>
          <w:rFonts w:ascii="Consolas" w:hAnsi="Consolas" w:cs="Consolas"/>
          <w:color w:val="000000"/>
          <w:sz w:val="22"/>
          <w:szCs w:val="22"/>
          <w:lang w:val="en-US" w:eastAsia="hu-HU"/>
          <w:rPrChange w:id="2058" w:author="Gergo" w:date="2017-11-25T13:16:00Z">
            <w:rPr>
              <w:ins w:id="2059" w:author="Gergo" w:date="2017-11-25T13:15:00Z"/>
              <w:rFonts w:ascii="Consolas" w:hAnsi="Consolas" w:cs="Consolas"/>
              <w:color w:val="000000"/>
              <w:sz w:val="19"/>
              <w:szCs w:val="19"/>
              <w:lang w:val="en-US" w:eastAsia="hu-HU"/>
            </w:rPr>
          </w:rPrChange>
        </w:rPr>
      </w:pPr>
      <w:ins w:id="2060" w:author="Gergo" w:date="2017-11-25T13:15:00Z">
        <w:r w:rsidRPr="009D0B19">
          <w:rPr>
            <w:rFonts w:ascii="Consolas" w:hAnsi="Consolas" w:cs="Consolas"/>
            <w:color w:val="000000"/>
            <w:sz w:val="22"/>
            <w:szCs w:val="22"/>
            <w:lang w:val="en-US" w:eastAsia="hu-HU"/>
            <w:rPrChange w:id="2061"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2062" w:author="Gergo" w:date="2017-11-25T13:15:00Z"/>
          <w:rFonts w:ascii="Consolas" w:hAnsi="Consolas" w:cs="Consolas"/>
          <w:color w:val="000000"/>
          <w:sz w:val="22"/>
          <w:szCs w:val="22"/>
          <w:lang w:val="en-US" w:eastAsia="hu-HU"/>
          <w:rPrChange w:id="2063" w:author="Gergo" w:date="2017-11-25T13:16:00Z">
            <w:rPr>
              <w:ins w:id="2064" w:author="Gergo" w:date="2017-11-25T13:15:00Z"/>
              <w:rFonts w:ascii="Consolas" w:hAnsi="Consolas" w:cs="Consolas"/>
              <w:color w:val="000000"/>
              <w:sz w:val="19"/>
              <w:szCs w:val="19"/>
              <w:lang w:val="en-US" w:eastAsia="hu-HU"/>
            </w:rPr>
          </w:rPrChange>
        </w:rPr>
      </w:pPr>
      <w:ins w:id="2065" w:author="Gergo" w:date="2017-11-25T13:15:00Z">
        <w:r w:rsidRPr="009D0B19">
          <w:rPr>
            <w:rFonts w:ascii="Consolas" w:hAnsi="Consolas" w:cs="Consolas"/>
            <w:color w:val="000000"/>
            <w:sz w:val="22"/>
            <w:szCs w:val="22"/>
            <w:lang w:val="en-US" w:eastAsia="hu-HU"/>
            <w:rPrChange w:id="2066" w:author="Gergo" w:date="2017-11-25T13:16:00Z">
              <w:rPr>
                <w:rFonts w:ascii="Consolas" w:hAnsi="Consolas" w:cs="Consolas"/>
                <w:color w:val="000000"/>
                <w:sz w:val="19"/>
                <w:szCs w:val="19"/>
                <w:lang w:val="en-US" w:eastAsia="hu-HU"/>
              </w:rPr>
            </w:rPrChange>
          </w:rPr>
          <w:t xml:space="preserve">            </w:t>
        </w:r>
        <w:proofErr w:type="gramStart"/>
        <w:r w:rsidRPr="009D0B19">
          <w:rPr>
            <w:rFonts w:ascii="Consolas" w:hAnsi="Consolas" w:cs="Consolas"/>
            <w:color w:val="000000"/>
            <w:sz w:val="22"/>
            <w:szCs w:val="22"/>
            <w:lang w:val="en-US" w:eastAsia="hu-HU"/>
            <w:rPrChange w:id="2067" w:author="Gergo" w:date="2017-11-25T13:16:00Z">
              <w:rPr>
                <w:rFonts w:ascii="Consolas" w:hAnsi="Consolas" w:cs="Consolas"/>
                <w:color w:val="000000"/>
                <w:sz w:val="19"/>
                <w:szCs w:val="19"/>
                <w:lang w:val="en-US" w:eastAsia="hu-HU"/>
              </w:rPr>
            </w:rPrChange>
          </w:rPr>
          <w:t>shoot(</w:t>
        </w:r>
        <w:proofErr w:type="gramEnd"/>
        <w:r w:rsidRPr="009D0B19">
          <w:rPr>
            <w:rFonts w:ascii="Consolas" w:hAnsi="Consolas" w:cs="Consolas"/>
            <w:color w:val="000000"/>
            <w:sz w:val="22"/>
            <w:szCs w:val="22"/>
            <w:lang w:val="en-US" w:eastAsia="hu-HU"/>
            <w:rPrChange w:id="2068" w:author="Gergo" w:date="2017-11-25T13:16:00Z">
              <w:rPr>
                <w:rFonts w:ascii="Consolas" w:hAnsi="Consolas" w:cs="Consolas"/>
                <w:color w:val="000000"/>
                <w:sz w:val="19"/>
                <w:szCs w:val="19"/>
                <w:lang w:val="en-US" w:eastAsia="hu-HU"/>
              </w:rPr>
            </w:rPrChange>
          </w:rPr>
          <w:t>);</w:t>
        </w:r>
      </w:ins>
    </w:p>
    <w:p w14:paraId="12938931" w14:textId="77777777" w:rsidR="009D0B19" w:rsidRPr="009D0B19" w:rsidRDefault="009D0B19" w:rsidP="009D0B19">
      <w:pPr>
        <w:autoSpaceDE w:val="0"/>
        <w:autoSpaceDN w:val="0"/>
        <w:adjustRightInd w:val="0"/>
        <w:spacing w:after="0" w:line="240" w:lineRule="auto"/>
        <w:ind w:firstLine="0"/>
        <w:jc w:val="left"/>
        <w:rPr>
          <w:ins w:id="2069" w:author="Gergo" w:date="2017-11-25T13:15:00Z"/>
          <w:rFonts w:ascii="Consolas" w:hAnsi="Consolas" w:cs="Consolas"/>
          <w:color w:val="000000"/>
          <w:sz w:val="22"/>
          <w:szCs w:val="22"/>
          <w:lang w:val="en-US" w:eastAsia="hu-HU"/>
          <w:rPrChange w:id="2070" w:author="Gergo" w:date="2017-11-25T13:16:00Z">
            <w:rPr>
              <w:ins w:id="2071" w:author="Gergo" w:date="2017-11-25T13:15:00Z"/>
              <w:rFonts w:ascii="Consolas" w:hAnsi="Consolas" w:cs="Consolas"/>
              <w:color w:val="000000"/>
              <w:sz w:val="19"/>
              <w:szCs w:val="19"/>
              <w:lang w:val="en-US" w:eastAsia="hu-HU"/>
            </w:rPr>
          </w:rPrChange>
        </w:rPr>
      </w:pPr>
      <w:ins w:id="2072" w:author="Gergo" w:date="2017-11-25T13:15:00Z">
        <w:r w:rsidRPr="009D0B19">
          <w:rPr>
            <w:rFonts w:ascii="Consolas" w:hAnsi="Consolas" w:cs="Consolas"/>
            <w:color w:val="000000"/>
            <w:sz w:val="22"/>
            <w:szCs w:val="22"/>
            <w:lang w:val="en-US" w:eastAsia="hu-HU"/>
            <w:rPrChange w:id="2073"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2074" w:author="Gergo" w:date="2017-11-25T13:15:00Z"/>
          <w:rFonts w:ascii="Consolas" w:hAnsi="Consolas" w:cs="Consolas"/>
          <w:color w:val="000000"/>
          <w:sz w:val="22"/>
          <w:szCs w:val="22"/>
          <w:lang w:val="en-US" w:eastAsia="hu-HU"/>
          <w:rPrChange w:id="2075" w:author="Gergo" w:date="2017-11-25T13:16:00Z">
            <w:rPr>
              <w:ins w:id="2076" w:author="Gergo" w:date="2017-11-25T13:15:00Z"/>
              <w:rFonts w:ascii="Consolas" w:hAnsi="Consolas" w:cs="Consolas"/>
              <w:color w:val="000000"/>
              <w:sz w:val="19"/>
              <w:szCs w:val="19"/>
              <w:lang w:val="en-US" w:eastAsia="hu-HU"/>
            </w:rPr>
          </w:rPrChange>
        </w:rPr>
      </w:pPr>
      <w:ins w:id="2077" w:author="Gergo" w:date="2017-11-25T13:15:00Z">
        <w:r w:rsidRPr="009D0B19">
          <w:rPr>
            <w:rFonts w:ascii="Consolas" w:hAnsi="Consolas" w:cs="Consolas"/>
            <w:color w:val="000000"/>
            <w:sz w:val="22"/>
            <w:szCs w:val="22"/>
            <w:lang w:val="en-US" w:eastAsia="hu-HU"/>
            <w:rPrChange w:id="2078"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2079" w:author="Gergo" w:date="2017-11-25T13:15:00Z"/>
          <w:rFonts w:ascii="Consolas" w:hAnsi="Consolas" w:cs="Consolas"/>
          <w:color w:val="0000FF"/>
          <w:sz w:val="22"/>
          <w:szCs w:val="22"/>
          <w:lang w:val="en-US" w:eastAsia="hu-HU"/>
          <w:rPrChange w:id="2080" w:author="Gergo" w:date="2017-11-25T13:16:00Z">
            <w:rPr>
              <w:ins w:id="2081" w:author="Gergo" w:date="2017-11-25T13:15:00Z"/>
              <w:rFonts w:ascii="Consolas" w:hAnsi="Consolas" w:cs="Consolas"/>
              <w:color w:val="0000FF"/>
              <w:sz w:val="19"/>
              <w:szCs w:val="19"/>
              <w:lang w:val="en-US" w:eastAsia="hu-HU"/>
            </w:rPr>
          </w:rPrChange>
        </w:rPr>
      </w:pPr>
      <w:ins w:id="2082" w:author="Gergo" w:date="2017-11-25T13:15:00Z">
        <w:r w:rsidRPr="009D0B19">
          <w:rPr>
            <w:rFonts w:ascii="Consolas" w:hAnsi="Consolas" w:cs="Consolas"/>
            <w:color w:val="000000"/>
            <w:sz w:val="22"/>
            <w:szCs w:val="22"/>
            <w:lang w:val="en-US" w:eastAsia="hu-HU"/>
            <w:rPrChange w:id="208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084"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2085" w:author="Gergo" w:date="2017-11-25T13:15:00Z"/>
          <w:rFonts w:ascii="Consolas" w:hAnsi="Consolas" w:cs="Consolas"/>
          <w:color w:val="000000"/>
          <w:sz w:val="22"/>
          <w:szCs w:val="22"/>
          <w:lang w:val="en-US" w:eastAsia="hu-HU"/>
          <w:rPrChange w:id="2086" w:author="Gergo" w:date="2017-11-25T13:16:00Z">
            <w:rPr>
              <w:ins w:id="2087" w:author="Gergo" w:date="2017-11-25T13:15:00Z"/>
              <w:rFonts w:ascii="Consolas" w:hAnsi="Consolas" w:cs="Consolas"/>
              <w:color w:val="000000"/>
              <w:sz w:val="19"/>
              <w:szCs w:val="19"/>
              <w:lang w:val="en-US" w:eastAsia="hu-HU"/>
            </w:rPr>
          </w:rPrChange>
        </w:rPr>
      </w:pPr>
      <w:ins w:id="2088" w:author="Gergo" w:date="2017-11-25T13:15:00Z">
        <w:r w:rsidRPr="009D0B19">
          <w:rPr>
            <w:rFonts w:ascii="Consolas" w:hAnsi="Consolas" w:cs="Consolas"/>
            <w:color w:val="000000"/>
            <w:sz w:val="22"/>
            <w:szCs w:val="22"/>
            <w:lang w:val="en-US" w:eastAsia="hu-HU"/>
            <w:rPrChange w:id="2089"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2090" w:author="Gergo" w:date="2017-11-25T13:15:00Z"/>
          <w:rFonts w:ascii="Consolas" w:hAnsi="Consolas" w:cs="Consolas"/>
          <w:color w:val="000000"/>
          <w:sz w:val="22"/>
          <w:szCs w:val="22"/>
          <w:lang w:val="en-US" w:eastAsia="hu-HU"/>
          <w:rPrChange w:id="2091" w:author="Gergo" w:date="2017-11-25T13:16:00Z">
            <w:rPr>
              <w:ins w:id="2092" w:author="Gergo" w:date="2017-11-25T13:15:00Z"/>
              <w:rFonts w:ascii="Consolas" w:hAnsi="Consolas" w:cs="Consolas"/>
              <w:color w:val="000000"/>
              <w:sz w:val="19"/>
              <w:szCs w:val="19"/>
              <w:lang w:val="en-US" w:eastAsia="hu-HU"/>
            </w:rPr>
          </w:rPrChange>
        </w:rPr>
      </w:pPr>
      <w:ins w:id="2093" w:author="Gergo" w:date="2017-11-25T13:15:00Z">
        <w:r w:rsidRPr="009D0B19">
          <w:rPr>
            <w:rFonts w:ascii="Consolas" w:hAnsi="Consolas" w:cs="Consolas"/>
            <w:color w:val="000000"/>
            <w:sz w:val="22"/>
            <w:szCs w:val="22"/>
            <w:lang w:val="en-US" w:eastAsia="hu-HU"/>
            <w:rPrChange w:id="2094"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095"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2096"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2097" w:author="Gergo" w:date="2017-11-25T13:15:00Z"/>
          <w:rFonts w:ascii="Consolas" w:hAnsi="Consolas" w:cs="Consolas"/>
          <w:color w:val="000000"/>
          <w:sz w:val="22"/>
          <w:szCs w:val="22"/>
          <w:lang w:val="en-US" w:eastAsia="hu-HU"/>
          <w:rPrChange w:id="2098" w:author="Gergo" w:date="2017-11-25T13:16:00Z">
            <w:rPr>
              <w:ins w:id="2099" w:author="Gergo" w:date="2017-11-25T13:15:00Z"/>
              <w:rFonts w:ascii="Consolas" w:hAnsi="Consolas" w:cs="Consolas"/>
              <w:color w:val="000000"/>
              <w:sz w:val="19"/>
              <w:szCs w:val="19"/>
              <w:lang w:val="en-US" w:eastAsia="hu-HU"/>
            </w:rPr>
          </w:rPrChange>
        </w:rPr>
      </w:pPr>
      <w:ins w:id="2100" w:author="Gergo" w:date="2017-11-25T13:15:00Z">
        <w:r w:rsidRPr="009D0B19">
          <w:rPr>
            <w:rFonts w:ascii="Consolas" w:hAnsi="Consolas" w:cs="Consolas"/>
            <w:color w:val="000000"/>
            <w:sz w:val="22"/>
            <w:szCs w:val="22"/>
            <w:lang w:val="en-US" w:eastAsia="hu-HU"/>
            <w:rPrChange w:id="2101"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355B9" w:rsidRDefault="009D0B19">
      <w:pPr>
        <w:ind w:firstLine="0"/>
        <w:rPr>
          <w:ins w:id="2102" w:author="Gergo" w:date="2017-11-17T13:48:00Z"/>
          <w:rPrChange w:id="2103" w:author="Gergo" w:date="2017-11-25T13:10:00Z">
            <w:rPr>
              <w:ins w:id="2104" w:author="Gergo" w:date="2017-11-17T13:48:00Z"/>
            </w:rPr>
          </w:rPrChange>
        </w:rPr>
        <w:pPrChange w:id="2105" w:author="Gergo" w:date="2017-11-25T13:16:00Z">
          <w:pPr>
            <w:pStyle w:val="Cmsor2"/>
          </w:pPr>
        </w:pPrChange>
      </w:pPr>
      <w:ins w:id="2106" w:author="Gergo" w:date="2017-11-25T13:15:00Z">
        <w:r w:rsidRPr="009D0B19">
          <w:rPr>
            <w:rFonts w:ascii="Consolas" w:hAnsi="Consolas" w:cs="Consolas"/>
            <w:color w:val="000000"/>
            <w:sz w:val="22"/>
            <w:szCs w:val="22"/>
            <w:lang w:val="en-US" w:eastAsia="hu-HU"/>
            <w:rPrChange w:id="2107"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2108" w:author="Gergo" w:date="2017-11-18T21:58:00Z"/>
        </w:rPr>
      </w:pPr>
      <w:bookmarkStart w:id="2109" w:name="_Toc499416840"/>
      <w:ins w:id="2110" w:author="Gergo" w:date="2017-11-17T13:48:00Z">
        <w:r w:rsidRPr="003355B9">
          <w:t>A végső harc</w:t>
        </w:r>
      </w:ins>
      <w:bookmarkEnd w:id="2109"/>
    </w:p>
    <w:p w14:paraId="6A396279" w14:textId="74EBB60F" w:rsidR="009C437E" w:rsidRPr="003355B9" w:rsidRDefault="009C437E">
      <w:pPr>
        <w:rPr>
          <w:ins w:id="2111" w:author="Gergo" w:date="2017-11-18T22:04:00Z"/>
          <w:rPrChange w:id="2112" w:author="Gergo" w:date="2017-11-25T13:10:00Z">
            <w:rPr>
              <w:ins w:id="2113" w:author="Gergo" w:date="2017-11-18T22:04:00Z"/>
            </w:rPr>
          </w:rPrChange>
        </w:rPr>
        <w:pPrChange w:id="2114" w:author="Gergo" w:date="2017-11-18T21:58:00Z">
          <w:pPr>
            <w:pStyle w:val="Cmsor2"/>
          </w:pPr>
        </w:pPrChange>
      </w:pPr>
      <w:ins w:id="2115" w:author="Gergo" w:date="2017-11-18T21:58:00Z">
        <w:r w:rsidRPr="003355B9">
          <w:rPr>
            <w:rPrChange w:id="2116" w:author="Gergo" w:date="2017-11-25T13:10:00Z">
              <w:rPr>
                <w:b w:val="0"/>
                <w:bCs w:val="0"/>
                <w:iCs w:val="0"/>
              </w:rPr>
            </w:rPrChange>
          </w:rPr>
          <w:t xml:space="preserve">A végső harc során részben a már bemutatott elemek jelennek </w:t>
        </w:r>
        <w:proofErr w:type="gramStart"/>
        <w:r w:rsidRPr="003355B9">
          <w:rPr>
            <w:rPrChange w:id="2117" w:author="Gergo" w:date="2017-11-25T13:10:00Z">
              <w:rPr>
                <w:b w:val="0"/>
                <w:bCs w:val="0"/>
                <w:iCs w:val="0"/>
              </w:rPr>
            </w:rPrChange>
          </w:rPr>
          <w:t>meg  például</w:t>
        </w:r>
        <w:proofErr w:type="gramEnd"/>
        <w:r w:rsidRPr="003355B9">
          <w:rPr>
            <w:rPrChange w:id="2118" w:author="Gergo" w:date="2017-11-25T13:10:00Z">
              <w:rPr>
                <w:b w:val="0"/>
                <w:bCs w:val="0"/>
                <w:iCs w:val="0"/>
              </w:rPr>
            </w:rPrChange>
          </w:rPr>
          <w:t xml:space="preserve"> a rúnarajzolás</w:t>
        </w:r>
      </w:ins>
      <w:ins w:id="2119" w:author="Gergo" w:date="2017-11-18T22:01:00Z">
        <w:r w:rsidRPr="003355B9">
          <w:rPr>
            <w:rPrChange w:id="2120" w:author="Gergo" w:date="2017-11-25T13:10:00Z">
              <w:rPr>
                <w:b w:val="0"/>
                <w:bCs w:val="0"/>
                <w:iCs w:val="0"/>
              </w:rPr>
            </w:rPrChange>
          </w:rPr>
          <w:t>, a</w:t>
        </w:r>
      </w:ins>
      <w:ins w:id="2121" w:author="Gergo" w:date="2017-11-18T21:58:00Z">
        <w:r w:rsidRPr="003355B9">
          <w:rPr>
            <w:rPrChange w:id="2122" w:author="Gergo" w:date="2017-11-25T13:10:00Z">
              <w:rPr>
                <w:b w:val="0"/>
                <w:bCs w:val="0"/>
                <w:iCs w:val="0"/>
              </w:rPr>
            </w:rPrChange>
          </w:rPr>
          <w:t xml:space="preserve"> varázslás</w:t>
        </w:r>
      </w:ins>
      <w:ins w:id="2123" w:author="Gergo" w:date="2017-11-18T22:01:00Z">
        <w:r w:rsidRPr="003355B9">
          <w:rPr>
            <w:rPrChange w:id="2124" w:author="Gergo" w:date="2017-11-25T13:10:00Z">
              <w:rPr>
                <w:b w:val="0"/>
                <w:bCs w:val="0"/>
                <w:iCs w:val="0"/>
              </w:rPr>
            </w:rPrChange>
          </w:rPr>
          <w:t xml:space="preserve"> vagy a dialógu</w:t>
        </w:r>
      </w:ins>
      <w:ins w:id="2125" w:author="Gergo" w:date="2017-11-18T22:03:00Z">
        <w:r w:rsidRPr="003355B9">
          <w:rPr>
            <w:rPrChange w:id="2126" w:author="Gergo" w:date="2017-11-25T13:10:00Z">
              <w:rPr>
                <w:b w:val="0"/>
                <w:bCs w:val="0"/>
                <w:iCs w:val="0"/>
              </w:rPr>
            </w:rPrChange>
          </w:rPr>
          <w:t>sok,</w:t>
        </w:r>
      </w:ins>
      <w:ins w:id="2127" w:author="Gergo" w:date="2017-11-18T21:58:00Z">
        <w:r w:rsidRPr="003355B9">
          <w:rPr>
            <w:rPrChange w:id="2128" w:author="Gergo" w:date="2017-11-25T13:10:00Z">
              <w:rPr>
                <w:b w:val="0"/>
                <w:bCs w:val="0"/>
                <w:iCs w:val="0"/>
              </w:rPr>
            </w:rPrChange>
          </w:rPr>
          <w:t xml:space="preserve"> részben pedig új elemek</w:t>
        </w:r>
      </w:ins>
      <w:ins w:id="2129" w:author="Gergo" w:date="2017-11-18T22:03:00Z">
        <w:r w:rsidRPr="003355B9">
          <w:rPr>
            <w:rPrChange w:id="2130" w:author="Gergo" w:date="2017-11-25T13:10:00Z">
              <w:rPr>
                <w:b w:val="0"/>
                <w:bCs w:val="0"/>
                <w:iCs w:val="0"/>
              </w:rPr>
            </w:rPrChange>
          </w:rPr>
          <w:t xml:space="preserve"> jelennek meg, mint az </w:t>
        </w:r>
        <w:proofErr w:type="spellStart"/>
        <w:r w:rsidRPr="003355B9">
          <w:rPr>
            <w:rPrChange w:id="2131" w:author="Gergo" w:date="2017-11-25T13:10:00Z">
              <w:rPr>
                <w:b w:val="0"/>
                <w:bCs w:val="0"/>
                <w:iCs w:val="0"/>
              </w:rPr>
            </w:rPrChange>
          </w:rPr>
          <w:t>Ogre</w:t>
        </w:r>
        <w:proofErr w:type="spellEnd"/>
        <w:r w:rsidRPr="003355B9">
          <w:rPr>
            <w:rPrChange w:id="2132" w:author="Gergo" w:date="2017-11-25T13:10:00Z">
              <w:rPr>
                <w:b w:val="0"/>
                <w:bCs w:val="0"/>
                <w:iCs w:val="0"/>
              </w:rPr>
            </w:rPrChange>
          </w:rPr>
          <w:t xml:space="preserve"> támadása vagy a játékos kitérése, elugrása.</w:t>
        </w:r>
      </w:ins>
      <w:ins w:id="2133" w:author="Gergo" w:date="2017-11-18T21:58:00Z">
        <w:r w:rsidRPr="003355B9">
          <w:rPr>
            <w:rPrChange w:id="2134" w:author="Gergo" w:date="2017-11-25T13:10:00Z">
              <w:rPr>
                <w:b w:val="0"/>
                <w:bCs w:val="0"/>
                <w:iCs w:val="0"/>
              </w:rPr>
            </w:rPrChange>
          </w:rPr>
          <w:t xml:space="preserve"> </w:t>
        </w:r>
      </w:ins>
    </w:p>
    <w:p w14:paraId="11B46081" w14:textId="654C5A50" w:rsidR="009C437E" w:rsidRPr="003355B9" w:rsidRDefault="009C437E">
      <w:pPr>
        <w:rPr>
          <w:ins w:id="2135" w:author="Gergo" w:date="2017-11-18T22:17:00Z"/>
          <w:rPrChange w:id="2136" w:author="Gergo" w:date="2017-11-25T13:10:00Z">
            <w:rPr>
              <w:ins w:id="2137" w:author="Gergo" w:date="2017-11-18T22:17:00Z"/>
            </w:rPr>
          </w:rPrChange>
        </w:rPr>
        <w:pPrChange w:id="2138" w:author="Gergo" w:date="2017-11-18T21:58:00Z">
          <w:pPr>
            <w:pStyle w:val="Cmsor2"/>
          </w:pPr>
        </w:pPrChange>
      </w:pPr>
      <w:ins w:id="2139" w:author="Gergo" w:date="2017-11-18T22:05:00Z">
        <w:r w:rsidRPr="003355B9">
          <w:rPr>
            <w:rPrChange w:id="2140" w:author="Gergo" w:date="2017-11-25T13:10:00Z">
              <w:rPr>
                <w:b w:val="0"/>
                <w:bCs w:val="0"/>
                <w:iCs w:val="0"/>
              </w:rPr>
            </w:rPrChange>
          </w:rPr>
          <w:t xml:space="preserve">Az </w:t>
        </w:r>
        <w:proofErr w:type="spellStart"/>
        <w:r w:rsidRPr="003355B9">
          <w:rPr>
            <w:rPrChange w:id="2141" w:author="Gergo" w:date="2017-11-25T13:10:00Z">
              <w:rPr>
                <w:b w:val="0"/>
                <w:bCs w:val="0"/>
                <w:iCs w:val="0"/>
              </w:rPr>
            </w:rPrChange>
          </w:rPr>
          <w:t>ogréhez</w:t>
        </w:r>
        <w:proofErr w:type="spellEnd"/>
        <w:r w:rsidRPr="003355B9">
          <w:rPr>
            <w:rPrChange w:id="2142" w:author="Gergo" w:date="2017-11-25T13:10:00Z">
              <w:rPr>
                <w:b w:val="0"/>
                <w:bCs w:val="0"/>
                <w:iCs w:val="0"/>
              </w:rPr>
            </w:rPrChange>
          </w:rPr>
          <w:t xml:space="preserve"> való visszatéréskor megjelenik egy dialógus, ami felvezeti a harcot. Ezután az </w:t>
        </w:r>
        <w:proofErr w:type="spellStart"/>
        <w:r w:rsidRPr="003355B9">
          <w:rPr>
            <w:rPrChange w:id="2143" w:author="Gergo" w:date="2017-11-25T13:10:00Z">
              <w:rPr>
                <w:b w:val="0"/>
                <w:bCs w:val="0"/>
                <w:iCs w:val="0"/>
              </w:rPr>
            </w:rPrChange>
          </w:rPr>
          <w:t>Ogre</w:t>
        </w:r>
        <w:proofErr w:type="spellEnd"/>
        <w:r w:rsidRPr="003355B9">
          <w:rPr>
            <w:rPrChange w:id="2144" w:author="Gergo" w:date="2017-11-25T13:10:00Z">
              <w:rPr>
                <w:b w:val="0"/>
                <w:bCs w:val="0"/>
                <w:iCs w:val="0"/>
              </w:rPr>
            </w:rPrChange>
          </w:rPr>
          <w:t xml:space="preserve"> sokszorosára nő és </w:t>
        </w:r>
      </w:ins>
      <w:ins w:id="2145" w:author="Gergo" w:date="2017-11-18T22:06:00Z">
        <w:r w:rsidRPr="003355B9">
          <w:rPr>
            <w:rPrChange w:id="2146" w:author="Gergo" w:date="2017-11-25T13:10:00Z">
              <w:rPr>
                <w:b w:val="0"/>
                <w:bCs w:val="0"/>
                <w:iCs w:val="0"/>
              </w:rPr>
            </w:rPrChange>
          </w:rPr>
          <w:t xml:space="preserve">megkezdődik a harc. Ezt a </w:t>
        </w:r>
        <w:proofErr w:type="spellStart"/>
        <w:r w:rsidRPr="003355B9">
          <w:rPr>
            <w:rFonts w:ascii="Consolas" w:hAnsi="Consolas"/>
            <w:rPrChange w:id="2147" w:author="Gergo" w:date="2017-11-25T13:10:00Z">
              <w:rPr>
                <w:b w:val="0"/>
                <w:bCs w:val="0"/>
                <w:iCs w:val="0"/>
              </w:rPr>
            </w:rPrChange>
          </w:rPr>
          <w:t>WizzardController</w:t>
        </w:r>
        <w:proofErr w:type="spellEnd"/>
        <w:r w:rsidRPr="003355B9">
          <w:rPr>
            <w:rPrChange w:id="2148" w:author="Gergo" w:date="2017-11-25T13:10:00Z">
              <w:rPr>
                <w:b w:val="0"/>
                <w:bCs w:val="0"/>
                <w:iCs w:val="0"/>
              </w:rPr>
            </w:rPrChange>
          </w:rPr>
          <w:t xml:space="preserve"> </w:t>
        </w:r>
        <w:proofErr w:type="spellStart"/>
        <w:r w:rsidRPr="003355B9">
          <w:rPr>
            <w:rFonts w:ascii="Consolas" w:hAnsi="Consolas"/>
            <w:rPrChange w:id="2149" w:author="Gergo" w:date="2017-11-25T13:10:00Z">
              <w:rPr>
                <w:b w:val="0"/>
                <w:bCs w:val="0"/>
                <w:iCs w:val="0"/>
              </w:rPr>
            </w:rPrChange>
          </w:rPr>
          <w:t>enrage</w:t>
        </w:r>
        <w:proofErr w:type="spellEnd"/>
        <w:r w:rsidRPr="003355B9">
          <w:rPr>
            <w:rPrChange w:id="2150" w:author="Gergo" w:date="2017-11-25T13:10:00Z">
              <w:rPr>
                <w:b w:val="0"/>
                <w:bCs w:val="0"/>
                <w:iCs w:val="0"/>
              </w:rPr>
            </w:rPrChange>
          </w:rPr>
          <w:t xml:space="preserve"> </w:t>
        </w:r>
        <w:proofErr w:type="spellStart"/>
        <w:r w:rsidRPr="003355B9">
          <w:rPr>
            <w:rPrChange w:id="2151" w:author="Gergo" w:date="2017-11-25T13:10:00Z">
              <w:rPr>
                <w:b w:val="0"/>
                <w:bCs w:val="0"/>
                <w:iCs w:val="0"/>
              </w:rPr>
            </w:rPrChange>
          </w:rPr>
          <w:t>corutin</w:t>
        </w:r>
        <w:proofErr w:type="spellEnd"/>
        <w:r w:rsidRPr="003355B9">
          <w:rPr>
            <w:rPrChange w:id="2152" w:author="Gergo" w:date="2017-11-25T13:10:00Z">
              <w:rPr>
                <w:b w:val="0"/>
                <w:bCs w:val="0"/>
                <w:iCs w:val="0"/>
              </w:rPr>
            </w:rPrChange>
          </w:rPr>
          <w:t xml:space="preserve">-ja végzi. A </w:t>
        </w:r>
        <w:proofErr w:type="spellStart"/>
        <w:r w:rsidRPr="003355B9">
          <w:rPr>
            <w:rPrChange w:id="2153" w:author="Gergo" w:date="2017-11-25T13:10:00Z">
              <w:rPr>
                <w:b w:val="0"/>
                <w:bCs w:val="0"/>
                <w:iCs w:val="0"/>
              </w:rPr>
            </w:rPrChange>
          </w:rPr>
          <w:t>corutine</w:t>
        </w:r>
        <w:proofErr w:type="spellEnd"/>
        <w:r w:rsidRPr="003355B9">
          <w:rPr>
            <w:rPrChange w:id="2154" w:author="Gergo" w:date="2017-11-25T13:10:00Z">
              <w:rPr>
                <w:b w:val="0"/>
                <w:bCs w:val="0"/>
                <w:iCs w:val="0"/>
              </w:rPr>
            </w:rPrChange>
          </w:rPr>
          <w:t xml:space="preserve"> egy olyan függvény, ami a C#-</w:t>
        </w:r>
        <w:proofErr w:type="spellStart"/>
        <w:r w:rsidRPr="003355B9">
          <w:rPr>
            <w:rPrChange w:id="2155" w:author="Gergo" w:date="2017-11-25T13:10:00Z">
              <w:rPr>
                <w:b w:val="0"/>
                <w:bCs w:val="0"/>
                <w:iCs w:val="0"/>
              </w:rPr>
            </w:rPrChange>
          </w:rPr>
          <w:t>os</w:t>
        </w:r>
        <w:proofErr w:type="spellEnd"/>
        <w:r w:rsidRPr="003355B9">
          <w:rPr>
            <w:rPrChange w:id="2156" w:author="Gergo" w:date="2017-11-25T13:10:00Z">
              <w:rPr>
                <w:b w:val="0"/>
                <w:bCs w:val="0"/>
                <w:iCs w:val="0"/>
              </w:rPr>
            </w:rPrChange>
          </w:rPr>
          <w:t xml:space="preserve"> </w:t>
        </w:r>
        <w:proofErr w:type="spellStart"/>
        <w:r w:rsidRPr="003355B9">
          <w:rPr>
            <w:rFonts w:ascii="Consolas" w:hAnsi="Consolas"/>
            <w:rPrChange w:id="2157" w:author="Gergo" w:date="2017-11-25T13:10:00Z">
              <w:rPr>
                <w:b w:val="0"/>
                <w:bCs w:val="0"/>
                <w:iCs w:val="0"/>
              </w:rPr>
            </w:rPrChange>
          </w:rPr>
          <w:t>yield-return</w:t>
        </w:r>
      </w:ins>
      <w:proofErr w:type="spellEnd"/>
      <w:ins w:id="2158" w:author="Gergo" w:date="2017-11-18T22:12:00Z">
        <w:r w:rsidR="008331A5" w:rsidRPr="003355B9">
          <w:rPr>
            <w:rPrChange w:id="2159" w:author="Gergo" w:date="2017-11-25T13:10:00Z">
              <w:rPr>
                <w:b w:val="0"/>
                <w:bCs w:val="0"/>
                <w:iCs w:val="0"/>
              </w:rPr>
            </w:rPrChange>
          </w:rPr>
          <w:t xml:space="preserve"> </w:t>
        </w:r>
        <w:r w:rsidR="008331A5" w:rsidRPr="003355B9">
          <w:rPr>
            <w:rPrChange w:id="2160" w:author="Gergo" w:date="2017-11-25T13:10:00Z">
              <w:rPr>
                <w:b w:val="0"/>
                <w:bCs w:val="0"/>
                <w:iCs w:val="0"/>
              </w:rPr>
            </w:rPrChange>
          </w:rPr>
          <w:lastRenderedPageBreak/>
          <w:t xml:space="preserve">nyelvi elemeket kihasználva, olyan működést valósít meg, hogy megszakítja a függvény végrehajtását és a következő képkocka kiszámításakor folytatja. Erre azért van szükség, mert egy ciklus futása különben egy képkocka alatt </w:t>
        </w:r>
        <w:proofErr w:type="gramStart"/>
        <w:r w:rsidR="008331A5" w:rsidRPr="003355B9">
          <w:rPr>
            <w:rPrChange w:id="2161" w:author="Gergo" w:date="2017-11-25T13:10:00Z">
              <w:rPr>
                <w:b w:val="0"/>
                <w:bCs w:val="0"/>
                <w:iCs w:val="0"/>
              </w:rPr>
            </w:rPrChange>
          </w:rPr>
          <w:t>történne</w:t>
        </w:r>
        <w:proofErr w:type="gramEnd"/>
        <w:r w:rsidR="008331A5" w:rsidRPr="003355B9">
          <w:rPr>
            <w:rPrChange w:id="2162" w:author="Gergo" w:date="2017-11-25T13:10:00Z">
              <w:rPr>
                <w:b w:val="0"/>
                <w:bCs w:val="0"/>
                <w:iCs w:val="0"/>
              </w:rPr>
            </w:rPrChange>
          </w:rPr>
          <w:t xml:space="preserve"> meg és nem lenne meg a folyamatos hatás. </w:t>
        </w:r>
      </w:ins>
      <w:ins w:id="2163" w:author="Gergo" w:date="2017-11-18T22:15:00Z">
        <w:r w:rsidR="008331A5" w:rsidRPr="003355B9">
          <w:rPr>
            <w:rPrChange w:id="2164" w:author="Gergo" w:date="2017-11-25T13:10:00Z">
              <w:rPr>
                <w:b w:val="0"/>
                <w:bCs w:val="0"/>
                <w:iCs w:val="0"/>
              </w:rPr>
            </w:rPrChange>
          </w:rPr>
          <w:t xml:space="preserve">Az </w:t>
        </w:r>
        <w:proofErr w:type="spellStart"/>
        <w:r w:rsidR="008331A5" w:rsidRPr="003355B9">
          <w:rPr>
            <w:rFonts w:ascii="Consolas" w:hAnsi="Consolas"/>
            <w:rPrChange w:id="2165" w:author="Gergo" w:date="2017-11-25T13:10:00Z">
              <w:rPr>
                <w:b w:val="0"/>
                <w:bCs w:val="0"/>
                <w:iCs w:val="0"/>
              </w:rPr>
            </w:rPrChange>
          </w:rPr>
          <w:t>enrage</w:t>
        </w:r>
        <w:proofErr w:type="spellEnd"/>
        <w:r w:rsidR="008331A5" w:rsidRPr="003355B9">
          <w:rPr>
            <w:rPrChange w:id="2166" w:author="Gergo" w:date="2017-11-25T13:10:00Z">
              <w:rPr>
                <w:b w:val="0"/>
                <w:bCs w:val="0"/>
                <w:iCs w:val="0"/>
              </w:rPr>
            </w:rPrChange>
          </w:rPr>
          <w:t xml:space="preserve"> függvény egy ciklusban folyamatosan skálázza fel az </w:t>
        </w:r>
        <w:proofErr w:type="spellStart"/>
        <w:r w:rsidR="008331A5" w:rsidRPr="003355B9">
          <w:rPr>
            <w:rPrChange w:id="2167" w:author="Gergo" w:date="2017-11-25T13:10:00Z">
              <w:rPr>
                <w:b w:val="0"/>
                <w:bCs w:val="0"/>
                <w:iCs w:val="0"/>
              </w:rPr>
            </w:rPrChange>
          </w:rPr>
          <w:t>Ogre</w:t>
        </w:r>
        <w:proofErr w:type="spellEnd"/>
        <w:r w:rsidR="008331A5" w:rsidRPr="003355B9">
          <w:rPr>
            <w:rPrChange w:id="2168" w:author="Gergo" w:date="2017-11-25T13:10:00Z">
              <w:rPr>
                <w:b w:val="0"/>
                <w:bCs w:val="0"/>
                <w:iCs w:val="0"/>
              </w:rPr>
            </w:rPrChange>
          </w:rPr>
          <w:t xml:space="preserve"> méretét.</w:t>
        </w:r>
      </w:ins>
    </w:p>
    <w:p w14:paraId="3D31990D" w14:textId="61DB0DB9" w:rsidR="008331A5" w:rsidRPr="003355B9" w:rsidRDefault="008331A5">
      <w:pPr>
        <w:pStyle w:val="Cmsor3"/>
        <w:rPr>
          <w:ins w:id="2169" w:author="Gergo" w:date="2017-11-24T10:47:00Z"/>
          <w:rPrChange w:id="2170" w:author="Gergo" w:date="2017-11-25T13:10:00Z">
            <w:rPr>
              <w:ins w:id="2171" w:author="Gergo" w:date="2017-11-24T10:47:00Z"/>
            </w:rPr>
          </w:rPrChange>
        </w:rPr>
        <w:pPrChange w:id="2172" w:author="Gergo" w:date="2017-11-18T22:17:00Z">
          <w:pPr>
            <w:pStyle w:val="Cmsor2"/>
          </w:pPr>
        </w:pPrChange>
      </w:pPr>
      <w:bookmarkStart w:id="2173" w:name="_Toc499416841"/>
      <w:ins w:id="2174" w:author="Gergo" w:date="2017-11-18T22:17:00Z">
        <w:r w:rsidRPr="003355B9">
          <w:rPr>
            <w:rPrChange w:id="2175" w:author="Gergo" w:date="2017-11-25T13:10:00Z">
              <w:rPr>
                <w:iCs w:val="0"/>
              </w:rPr>
            </w:rPrChange>
          </w:rPr>
          <w:t>A hordódobás</w:t>
        </w:r>
      </w:ins>
      <w:bookmarkEnd w:id="2173"/>
    </w:p>
    <w:p w14:paraId="2BAA6CCB" w14:textId="3E0BAF36" w:rsidR="00C12D2B" w:rsidRPr="003355B9" w:rsidRDefault="00C12D2B">
      <w:pPr>
        <w:rPr>
          <w:ins w:id="2176" w:author="Gergo" w:date="2017-11-24T11:00:00Z"/>
          <w:rPrChange w:id="2177" w:author="Gergo" w:date="2017-11-25T13:10:00Z">
            <w:rPr>
              <w:ins w:id="2178" w:author="Gergo" w:date="2017-11-24T11:00:00Z"/>
            </w:rPr>
          </w:rPrChange>
        </w:rPr>
        <w:pPrChange w:id="2179" w:author="Gergo" w:date="2017-11-24T10:47:00Z">
          <w:pPr>
            <w:pStyle w:val="Cmsor2"/>
          </w:pPr>
        </w:pPrChange>
      </w:pPr>
      <w:ins w:id="2180" w:author="Gergo" w:date="2017-11-24T10:47:00Z">
        <w:r w:rsidRPr="003355B9">
          <w:rPr>
            <w:rPrChange w:id="2181" w:author="Gergo" w:date="2017-11-25T13:10:00Z">
              <w:rPr>
                <w:b w:val="0"/>
                <w:bCs w:val="0"/>
                <w:iCs w:val="0"/>
              </w:rPr>
            </w:rPrChange>
          </w:rPr>
          <w:t>A harc megkezdésekor</w:t>
        </w:r>
      </w:ins>
      <w:ins w:id="2182" w:author="Gergo" w:date="2017-11-24T10:48:00Z">
        <w:r w:rsidRPr="003355B9">
          <w:rPr>
            <w:rPrChange w:id="2183" w:author="Gergo" w:date="2017-11-25T13:10:00Z">
              <w:rPr>
                <w:b w:val="0"/>
                <w:bCs w:val="0"/>
                <w:iCs w:val="0"/>
              </w:rPr>
            </w:rPrChange>
          </w:rPr>
          <w:t xml:space="preserve"> </w:t>
        </w:r>
        <w:proofErr w:type="spellStart"/>
        <w:r w:rsidRPr="003355B9">
          <w:rPr>
            <w:rPrChange w:id="2184" w:author="Gergo" w:date="2017-11-25T13:10:00Z">
              <w:rPr>
                <w:b w:val="0"/>
                <w:bCs w:val="0"/>
                <w:iCs w:val="0"/>
              </w:rPr>
            </w:rPrChange>
          </w:rPr>
          <w:t>meghívódik</w:t>
        </w:r>
        <w:proofErr w:type="spellEnd"/>
        <w:r w:rsidRPr="003355B9">
          <w:rPr>
            <w:rPrChange w:id="2185" w:author="Gergo" w:date="2017-11-25T13:10:00Z">
              <w:rPr>
                <w:b w:val="0"/>
                <w:bCs w:val="0"/>
                <w:iCs w:val="0"/>
              </w:rPr>
            </w:rPrChange>
          </w:rPr>
          <w:t xml:space="preserve"> a </w:t>
        </w:r>
        <w:proofErr w:type="spellStart"/>
        <w:r w:rsidRPr="003355B9">
          <w:rPr>
            <w:rFonts w:ascii="Consolas" w:hAnsi="Consolas"/>
            <w:rPrChange w:id="2186" w:author="Gergo" w:date="2017-11-25T13:10:00Z">
              <w:rPr/>
            </w:rPrChange>
          </w:rPr>
          <w:t>BarrelSpawner</w:t>
        </w:r>
        <w:proofErr w:type="spellEnd"/>
        <w:r w:rsidRPr="003355B9">
          <w:rPr>
            <w:rPrChange w:id="2187" w:author="Gergo" w:date="2017-11-25T13:10:00Z">
              <w:rPr>
                <w:b w:val="0"/>
                <w:bCs w:val="0"/>
                <w:iCs w:val="0"/>
              </w:rPr>
            </w:rPrChange>
          </w:rPr>
          <w:t xml:space="preserve"> osztály </w:t>
        </w:r>
      </w:ins>
      <w:proofErr w:type="spellStart"/>
      <w:ins w:id="2188" w:author="Gergo" w:date="2017-11-24T10:49:00Z">
        <w:r w:rsidRPr="003355B9">
          <w:rPr>
            <w:rFonts w:ascii="Consolas" w:hAnsi="Consolas"/>
            <w:rPrChange w:id="2189" w:author="Gergo" w:date="2017-11-25T13:10:00Z">
              <w:rPr/>
            </w:rPrChange>
          </w:rPr>
          <w:t>startBarrelThrowing</w:t>
        </w:r>
        <w:proofErr w:type="spellEnd"/>
        <w:r w:rsidRPr="003355B9">
          <w:rPr>
            <w:rPrChange w:id="2190" w:author="Gergo" w:date="2017-11-25T13:10:00Z">
              <w:rPr>
                <w:b w:val="0"/>
                <w:bCs w:val="0"/>
                <w:iCs w:val="0"/>
              </w:rPr>
            </w:rPrChange>
          </w:rPr>
          <w:t xml:space="preserve"> </w:t>
        </w:r>
        <w:proofErr w:type="gramStart"/>
        <w:r w:rsidRPr="003355B9">
          <w:rPr>
            <w:rPrChange w:id="2191" w:author="Gergo" w:date="2017-11-25T13:10:00Z">
              <w:rPr>
                <w:b w:val="0"/>
                <w:bCs w:val="0"/>
                <w:iCs w:val="0"/>
              </w:rPr>
            </w:rPrChange>
          </w:rPr>
          <w:t>metódusa</w:t>
        </w:r>
        <w:proofErr w:type="gramEnd"/>
        <w:r w:rsidRPr="003355B9">
          <w:rPr>
            <w:rPrChange w:id="2192" w:author="Gergo" w:date="2017-11-25T13:10:00Z">
              <w:rPr>
                <w:b w:val="0"/>
                <w:bCs w:val="0"/>
                <w:iCs w:val="0"/>
              </w:rPr>
            </w:rPrChange>
          </w:rPr>
          <w:t xml:space="preserve">, ami elindítja a </w:t>
        </w:r>
      </w:ins>
      <w:proofErr w:type="spellStart"/>
      <w:ins w:id="2193" w:author="Gergo" w:date="2017-11-24T10:51:00Z">
        <w:r w:rsidRPr="003355B9">
          <w:rPr>
            <w:rFonts w:ascii="Consolas" w:hAnsi="Consolas"/>
            <w:rPrChange w:id="2194" w:author="Gergo" w:date="2017-11-25T13:10:00Z">
              <w:rPr/>
            </w:rPrChange>
          </w:rPr>
          <w:t>spawnBarrels</w:t>
        </w:r>
        <w:proofErr w:type="spellEnd"/>
        <w:r w:rsidRPr="003355B9">
          <w:rPr>
            <w:rPrChange w:id="2195" w:author="Gergo" w:date="2017-11-25T13:10:00Z">
              <w:rPr>
                <w:b w:val="0"/>
                <w:bCs w:val="0"/>
                <w:iCs w:val="0"/>
              </w:rPr>
            </w:rPrChange>
          </w:rPr>
          <w:t xml:space="preserve"> nevű </w:t>
        </w:r>
        <w:proofErr w:type="spellStart"/>
        <w:r w:rsidRPr="003355B9">
          <w:rPr>
            <w:rPrChange w:id="2196" w:author="Gergo" w:date="2017-11-25T13:10:00Z">
              <w:rPr>
                <w:b w:val="0"/>
                <w:bCs w:val="0"/>
                <w:iCs w:val="0"/>
              </w:rPr>
            </w:rPrChange>
          </w:rPr>
          <w:t>corutine</w:t>
        </w:r>
        <w:proofErr w:type="spellEnd"/>
        <w:r w:rsidRPr="003355B9">
          <w:rPr>
            <w:rPrChange w:id="2197" w:author="Gergo" w:date="2017-11-25T13:10:00Z">
              <w:rPr>
                <w:b w:val="0"/>
                <w:bCs w:val="0"/>
                <w:iCs w:val="0"/>
              </w:rPr>
            </w:rPrChange>
          </w:rPr>
          <w:t xml:space="preserve">-t. Ez a függvény </w:t>
        </w:r>
      </w:ins>
      <w:ins w:id="2198" w:author="Gergo" w:date="2017-11-24T10:52:00Z">
        <w:r w:rsidR="00764705" w:rsidRPr="003355B9">
          <w:rPr>
            <w:rPrChange w:id="2199" w:author="Gergo" w:date="2017-11-25T13:10:00Z">
              <w:rPr>
                <w:b w:val="0"/>
                <w:bCs w:val="0"/>
                <w:iCs w:val="0"/>
              </w:rPr>
            </w:rPrChange>
          </w:rPr>
          <w:t>az alany nyugalmától függő</w:t>
        </w:r>
        <w:r w:rsidRPr="003355B9">
          <w:rPr>
            <w:rPrChange w:id="2200" w:author="Gergo" w:date="2017-11-25T13:10:00Z">
              <w:rPr>
                <w:b w:val="0"/>
                <w:bCs w:val="0"/>
                <w:iCs w:val="0"/>
              </w:rPr>
            </w:rPrChange>
          </w:rPr>
          <w:t xml:space="preserve"> (ezt a </w:t>
        </w:r>
        <w:proofErr w:type="spellStart"/>
        <w:r w:rsidRPr="003355B9">
          <w:rPr>
            <w:rPrChange w:id="2201" w:author="Gergo" w:date="2017-11-25T13:10:00Z">
              <w:rPr>
                <w:b w:val="0"/>
                <w:bCs w:val="0"/>
                <w:iCs w:val="0"/>
              </w:rPr>
            </w:rPrChange>
          </w:rPr>
          <w:t>NeuroSky</w:t>
        </w:r>
        <w:proofErr w:type="spellEnd"/>
        <w:r w:rsidRPr="003355B9">
          <w:rPr>
            <w:rPrChange w:id="2202" w:author="Gergo" w:date="2017-11-25T13:10:00Z">
              <w:rPr>
                <w:b w:val="0"/>
                <w:bCs w:val="0"/>
                <w:iCs w:val="0"/>
              </w:rPr>
            </w:rPrChange>
          </w:rPr>
          <w:t xml:space="preserve"> </w:t>
        </w:r>
        <w:proofErr w:type="spellStart"/>
        <w:r w:rsidRPr="003355B9">
          <w:rPr>
            <w:rPrChange w:id="2203" w:author="Gergo" w:date="2017-11-25T13:10:00Z">
              <w:rPr>
                <w:b w:val="0"/>
                <w:bCs w:val="0"/>
                <w:iCs w:val="0"/>
              </w:rPr>
            </w:rPrChange>
          </w:rPr>
          <w:t>headset-től</w:t>
        </w:r>
        <w:proofErr w:type="spellEnd"/>
        <w:r w:rsidRPr="003355B9">
          <w:rPr>
            <w:rPrChange w:id="2204" w:author="Gergo" w:date="2017-11-25T13:10:00Z">
              <w:rPr>
                <w:b w:val="0"/>
                <w:bCs w:val="0"/>
                <w:iCs w:val="0"/>
              </w:rPr>
            </w:rPrChange>
          </w:rPr>
          <w:t xml:space="preserve"> kérdezem le) </w:t>
        </w:r>
      </w:ins>
      <w:ins w:id="2205" w:author="Gergo" w:date="2017-11-24T10:54:00Z">
        <w:r w:rsidR="00764705" w:rsidRPr="003355B9">
          <w:rPr>
            <w:rPrChange w:id="2206" w:author="Gergo" w:date="2017-11-25T13:10:00Z">
              <w:rPr>
                <w:b w:val="0"/>
                <w:bCs w:val="0"/>
                <w:iCs w:val="0"/>
              </w:rPr>
            </w:rPrChange>
          </w:rPr>
          <w:t>időközönként létrehoz egy hordót, és elindítja a játékos felé.</w:t>
        </w:r>
      </w:ins>
      <w:ins w:id="2207" w:author="Gergo" w:date="2017-11-24T11:11:00Z">
        <w:r w:rsidR="00113527" w:rsidRPr="003355B9">
          <w:rPr>
            <w:rPrChange w:id="2208" w:author="Gergo" w:date="2017-11-25T13:10:00Z">
              <w:rPr>
                <w:b w:val="0"/>
                <w:bCs w:val="0"/>
                <w:iCs w:val="0"/>
              </w:rPr>
            </w:rPrChange>
          </w:rPr>
          <w:t xml:space="preserve"> A nyugalom értékének beállítása az </w:t>
        </w:r>
        <w:r w:rsidR="00113527" w:rsidRPr="003355B9">
          <w:rPr>
            <w:rFonts w:ascii="Consolas" w:hAnsi="Consolas"/>
            <w:rPrChange w:id="2209" w:author="Gergo" w:date="2017-11-25T13:10:00Z">
              <w:rPr/>
            </w:rPrChange>
          </w:rPr>
          <w:t>Update</w:t>
        </w:r>
        <w:r w:rsidR="00113527" w:rsidRPr="003355B9">
          <w:rPr>
            <w:rPrChange w:id="2210" w:author="Gergo" w:date="2017-11-25T13:10:00Z">
              <w:rPr>
                <w:b w:val="0"/>
                <w:bCs w:val="0"/>
                <w:iCs w:val="0"/>
              </w:rPr>
            </w:rPrChange>
          </w:rPr>
          <w:t xml:space="preserve"> függvényben kapott helyet, így az folyamatosan frissül.</w:t>
        </w:r>
      </w:ins>
      <w:ins w:id="2211" w:author="Gergo" w:date="2017-11-24T10:58:00Z">
        <w:r w:rsidR="004F5B39" w:rsidRPr="003355B9">
          <w:rPr>
            <w:rPrChange w:id="2212" w:author="Gergo" w:date="2017-11-25T13:10:00Z">
              <w:rPr>
                <w:b w:val="0"/>
                <w:bCs w:val="0"/>
                <w:iCs w:val="0"/>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2213" w:author="Gergo" w:date="2017-11-24T11:00:00Z"/>
          <w:rFonts w:ascii="Consolas" w:hAnsi="Consolas" w:cs="Consolas"/>
          <w:color w:val="000000"/>
          <w:sz w:val="22"/>
          <w:szCs w:val="22"/>
          <w:lang w:eastAsia="hu-HU"/>
          <w:rPrChange w:id="2214" w:author="Gergo" w:date="2017-11-25T13:10:00Z">
            <w:rPr>
              <w:ins w:id="2215" w:author="Gergo" w:date="2017-11-24T11:00:00Z"/>
              <w:rFonts w:ascii="Consolas" w:hAnsi="Consolas" w:cs="Consolas"/>
              <w:color w:val="000000"/>
              <w:sz w:val="19"/>
              <w:szCs w:val="19"/>
              <w:lang w:val="en-US" w:eastAsia="hu-HU"/>
            </w:rPr>
          </w:rPrChange>
        </w:rPr>
      </w:pPr>
      <w:proofErr w:type="spellStart"/>
      <w:ins w:id="2216" w:author="Gergo" w:date="2017-11-24T11:00:00Z">
        <w:r w:rsidRPr="003355B9">
          <w:rPr>
            <w:rFonts w:ascii="Consolas" w:hAnsi="Consolas" w:cs="Consolas"/>
            <w:color w:val="0000FF"/>
            <w:sz w:val="22"/>
            <w:szCs w:val="22"/>
            <w:lang w:eastAsia="hu-HU"/>
            <w:rPrChange w:id="2217"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2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19"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220"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00"/>
            <w:sz w:val="22"/>
            <w:szCs w:val="22"/>
            <w:lang w:eastAsia="hu-HU"/>
            <w:rPrChange w:id="2221" w:author="Gergo" w:date="2017-11-25T13:10:00Z">
              <w:rPr>
                <w:rFonts w:ascii="Consolas" w:hAnsi="Consolas" w:cs="Consolas"/>
                <w:color w:val="000000"/>
                <w:sz w:val="19"/>
                <w:szCs w:val="19"/>
                <w:lang w:val="en-US" w:eastAsia="hu-HU"/>
              </w:rPr>
            </w:rPrChange>
          </w:rPr>
          <w:t>{</w:t>
        </w:r>
        <w:proofErr w:type="gramEnd"/>
      </w:ins>
    </w:p>
    <w:p w14:paraId="44BCF840" w14:textId="1E2CB63A" w:rsidR="004F5B39" w:rsidRPr="003355B9" w:rsidRDefault="004F5B39">
      <w:pPr>
        <w:autoSpaceDE w:val="0"/>
        <w:autoSpaceDN w:val="0"/>
        <w:adjustRightInd w:val="0"/>
        <w:spacing w:after="0" w:line="240" w:lineRule="auto"/>
        <w:ind w:firstLine="0"/>
        <w:jc w:val="left"/>
        <w:rPr>
          <w:ins w:id="2222" w:author="Gergo" w:date="2017-11-24T11:00:00Z"/>
          <w:rFonts w:ascii="Consolas" w:hAnsi="Consolas" w:cs="Consolas"/>
          <w:color w:val="000000"/>
          <w:sz w:val="22"/>
          <w:szCs w:val="22"/>
          <w:lang w:eastAsia="hu-HU"/>
          <w:rPrChange w:id="2223" w:author="Gergo" w:date="2017-11-25T13:10:00Z">
            <w:rPr>
              <w:ins w:id="2224" w:author="Gergo" w:date="2017-11-24T11:00:00Z"/>
              <w:rFonts w:ascii="Consolas" w:hAnsi="Consolas" w:cs="Consolas"/>
              <w:color w:val="000000"/>
              <w:sz w:val="19"/>
              <w:szCs w:val="19"/>
              <w:lang w:val="en-US" w:eastAsia="hu-HU"/>
            </w:rPr>
          </w:rPrChange>
        </w:rPr>
      </w:pPr>
      <w:ins w:id="2225" w:author="Gergo" w:date="2017-11-24T11:00:00Z">
        <w:r w:rsidRPr="003355B9">
          <w:rPr>
            <w:rFonts w:ascii="Consolas" w:hAnsi="Consolas" w:cs="Consolas"/>
            <w:color w:val="000000"/>
            <w:sz w:val="22"/>
            <w:szCs w:val="22"/>
            <w:lang w:eastAsia="hu-HU"/>
            <w:rPrChange w:id="2226" w:author="Gergo" w:date="2017-11-25T13:10:00Z">
              <w:rPr>
                <w:rFonts w:ascii="Consolas" w:hAnsi="Consolas" w:cs="Consolas"/>
                <w:color w:val="000000"/>
                <w:sz w:val="19"/>
                <w:szCs w:val="19"/>
                <w:lang w:val="en-US" w:eastAsia="hu-HU"/>
              </w:rPr>
            </w:rPrChange>
          </w:rPr>
          <w:t xml:space="preserve">    </w:t>
        </w:r>
        <w:proofErr w:type="gramStart"/>
        <w:r w:rsidRPr="003355B9">
          <w:rPr>
            <w:rFonts w:ascii="Consolas" w:hAnsi="Consolas" w:cs="Consolas"/>
            <w:color w:val="0000FF"/>
            <w:sz w:val="22"/>
            <w:szCs w:val="22"/>
            <w:lang w:eastAsia="hu-HU"/>
            <w:rPrChange w:id="2227" w:author="Gergo" w:date="2017-11-25T13:10:00Z">
              <w:rPr>
                <w:rFonts w:ascii="Consolas" w:hAnsi="Consolas" w:cs="Consolas"/>
                <w:color w:val="0000FF"/>
                <w:sz w:val="19"/>
                <w:szCs w:val="19"/>
                <w:lang w:val="en-US" w:eastAsia="hu-HU"/>
              </w:rPr>
            </w:rPrChange>
          </w:rPr>
          <w:t>int</w:t>
        </w:r>
        <w:proofErr w:type="gramEnd"/>
        <w:r w:rsidRPr="003355B9">
          <w:rPr>
            <w:rFonts w:ascii="Consolas" w:hAnsi="Consolas" w:cs="Consolas"/>
            <w:color w:val="000000"/>
            <w:sz w:val="22"/>
            <w:szCs w:val="22"/>
            <w:lang w:eastAsia="hu-HU"/>
            <w:rPrChange w:id="222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229"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230"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231"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2232"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233"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2234" w:author="Gergo" w:date="2017-11-24T11:00:00Z"/>
          <w:rFonts w:ascii="Consolas" w:hAnsi="Consolas" w:cs="Consolas"/>
          <w:color w:val="000000"/>
          <w:sz w:val="22"/>
          <w:szCs w:val="22"/>
          <w:lang w:eastAsia="hu-HU"/>
          <w:rPrChange w:id="2235" w:author="Gergo" w:date="2017-11-25T13:10:00Z">
            <w:rPr>
              <w:ins w:id="2236" w:author="Gergo" w:date="2017-11-24T11:00:00Z"/>
              <w:rFonts w:ascii="Consolas" w:hAnsi="Consolas" w:cs="Consolas"/>
              <w:color w:val="000000"/>
              <w:sz w:val="19"/>
              <w:szCs w:val="19"/>
              <w:lang w:val="en-US" w:eastAsia="hu-HU"/>
            </w:rPr>
          </w:rPrChange>
        </w:rPr>
      </w:pPr>
      <w:ins w:id="2237" w:author="Gergo" w:date="2017-11-24T11:00:00Z">
        <w:r w:rsidRPr="003355B9">
          <w:rPr>
            <w:rFonts w:ascii="Consolas" w:hAnsi="Consolas" w:cs="Consolas"/>
            <w:color w:val="000000"/>
            <w:sz w:val="22"/>
            <w:szCs w:val="22"/>
            <w:lang w:eastAsia="hu-HU"/>
            <w:rPrChange w:id="2238" w:author="Gergo" w:date="2017-11-25T13:10:00Z">
              <w:rPr>
                <w:rFonts w:ascii="Consolas" w:hAnsi="Consolas" w:cs="Consolas"/>
                <w:color w:val="000000"/>
                <w:sz w:val="22"/>
                <w:szCs w:val="22"/>
                <w:lang w:val="en-US" w:eastAsia="hu-HU"/>
              </w:rPr>
            </w:rPrChange>
          </w:rPr>
          <w:t xml:space="preserve">    </w:t>
        </w:r>
        <w:proofErr w:type="spellStart"/>
        <w:r w:rsidRPr="003355B9">
          <w:rPr>
            <w:rFonts w:ascii="Consolas" w:hAnsi="Consolas" w:cs="Consolas"/>
            <w:color w:val="000000"/>
            <w:sz w:val="22"/>
            <w:szCs w:val="22"/>
            <w:lang w:eastAsia="hu-HU"/>
            <w:rPrChange w:id="2239"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240" w:author="Gergo" w:date="2017-11-25T13:10:00Z">
              <w:rPr>
                <w:rFonts w:ascii="Consolas" w:hAnsi="Consolas" w:cs="Consolas"/>
                <w:color w:val="000000"/>
                <w:sz w:val="19"/>
                <w:szCs w:val="19"/>
                <w:lang w:val="en-US" w:eastAsia="hu-HU"/>
              </w:rPr>
            </w:rPrChange>
          </w:rPr>
          <w:t xml:space="preserve"> = 40000 / (</w:t>
        </w:r>
        <w:proofErr w:type="spellStart"/>
        <w:r w:rsidRPr="003355B9">
          <w:rPr>
            <w:rFonts w:ascii="Consolas" w:hAnsi="Consolas" w:cs="Consolas"/>
            <w:color w:val="000000"/>
            <w:sz w:val="22"/>
            <w:szCs w:val="22"/>
            <w:lang w:eastAsia="hu-HU"/>
            <w:rPrChange w:id="2241"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242"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243" w:author="Gergo" w:date="2017-11-25T13:10:00Z">
              <w:rPr>
                <w:rFonts w:ascii="Consolas" w:hAnsi="Consolas" w:cs="Consolas"/>
                <w:color w:val="000000"/>
                <w:sz w:val="19"/>
                <w:szCs w:val="19"/>
                <w:lang w:val="en-US" w:eastAsia="hu-HU"/>
              </w:rPr>
            </w:rPrChange>
          </w:rPr>
          <w:t>meditation</w:t>
        </w:r>
        <w:proofErr w:type="spellEnd"/>
        <w:r w:rsidRPr="003355B9">
          <w:rPr>
            <w:rFonts w:ascii="Consolas" w:hAnsi="Consolas" w:cs="Consolas"/>
            <w:color w:val="000000"/>
            <w:sz w:val="22"/>
            <w:szCs w:val="22"/>
            <w:lang w:eastAsia="hu-HU"/>
            <w:rPrChange w:id="2244" w:author="Gergo" w:date="2017-11-25T13:10:00Z">
              <w:rPr>
                <w:rFonts w:ascii="Consolas" w:hAnsi="Consolas" w:cs="Consolas"/>
                <w:color w:val="000000"/>
                <w:sz w:val="19"/>
                <w:szCs w:val="19"/>
                <w:lang w:val="en-US" w:eastAsia="hu-HU"/>
              </w:rPr>
            </w:rPrChange>
          </w:rPr>
          <w:t>);</w:t>
        </w:r>
      </w:ins>
    </w:p>
    <w:p w14:paraId="4AA4E6D4" w14:textId="680ACF3E" w:rsidR="004F5B39" w:rsidRPr="003355B9" w:rsidRDefault="004F5B39" w:rsidP="004F5B39">
      <w:pPr>
        <w:autoSpaceDE w:val="0"/>
        <w:autoSpaceDN w:val="0"/>
        <w:adjustRightInd w:val="0"/>
        <w:spacing w:after="0" w:line="240" w:lineRule="auto"/>
        <w:ind w:firstLine="0"/>
        <w:jc w:val="left"/>
        <w:rPr>
          <w:ins w:id="2245" w:author="Gergo" w:date="2017-11-24T11:00:00Z"/>
          <w:rFonts w:ascii="Consolas" w:hAnsi="Consolas" w:cs="Consolas"/>
          <w:color w:val="000000"/>
          <w:sz w:val="22"/>
          <w:szCs w:val="22"/>
          <w:lang w:eastAsia="hu-HU"/>
          <w:rPrChange w:id="2246" w:author="Gergo" w:date="2017-11-25T13:10:00Z">
            <w:rPr>
              <w:ins w:id="2247" w:author="Gergo" w:date="2017-11-24T11:00:00Z"/>
              <w:rFonts w:ascii="Consolas" w:hAnsi="Consolas" w:cs="Consolas"/>
              <w:color w:val="000000"/>
              <w:sz w:val="19"/>
              <w:szCs w:val="19"/>
              <w:lang w:val="en-US" w:eastAsia="hu-HU"/>
            </w:rPr>
          </w:rPrChange>
        </w:rPr>
      </w:pPr>
      <w:ins w:id="2248" w:author="Gergo" w:date="2017-11-24T11:00:00Z">
        <w:r w:rsidRPr="003355B9">
          <w:rPr>
            <w:rFonts w:ascii="Consolas" w:hAnsi="Consolas" w:cs="Consolas"/>
            <w:color w:val="000000"/>
            <w:sz w:val="22"/>
            <w:szCs w:val="22"/>
            <w:lang w:eastAsia="hu-HU"/>
            <w:rPrChange w:id="2249" w:author="Gergo" w:date="2017-11-25T13:10:00Z">
              <w:rPr>
                <w:rFonts w:ascii="Consolas" w:hAnsi="Consolas" w:cs="Consolas"/>
                <w:color w:val="000000"/>
                <w:sz w:val="22"/>
                <w:szCs w:val="22"/>
                <w:lang w:val="en-US" w:eastAsia="hu-HU"/>
              </w:rPr>
            </w:rPrChange>
          </w:rPr>
          <w:t xml:space="preserve">    </w:t>
        </w:r>
        <w:proofErr w:type="spellStart"/>
        <w:r w:rsidRPr="003355B9">
          <w:rPr>
            <w:rFonts w:ascii="Consolas" w:hAnsi="Consolas" w:cs="Consolas"/>
            <w:color w:val="0000FF"/>
            <w:sz w:val="22"/>
            <w:szCs w:val="22"/>
            <w:lang w:eastAsia="hu-HU"/>
            <w:rPrChange w:id="2250"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25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252"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253" w:author="Gergo" w:date="2017-11-25T13:10:00Z">
              <w:rPr>
                <w:rFonts w:ascii="Consolas" w:hAnsi="Consolas" w:cs="Consolas"/>
                <w:color w:val="000000"/>
                <w:sz w:val="19"/>
                <w:szCs w:val="19"/>
                <w:lang w:val="en-US" w:eastAsia="hu-HU"/>
              </w:rPr>
            </w:rPrChange>
          </w:rPr>
          <w:t xml:space="preserve"> &gt;</w:t>
        </w:r>
        <w:proofErr w:type="gramEnd"/>
        <w:r w:rsidRPr="003355B9">
          <w:rPr>
            <w:rFonts w:ascii="Consolas" w:hAnsi="Consolas" w:cs="Consolas"/>
            <w:color w:val="000000"/>
            <w:sz w:val="22"/>
            <w:szCs w:val="22"/>
            <w:lang w:eastAsia="hu-HU"/>
            <w:rPrChange w:id="2254" w:author="Gergo" w:date="2017-11-25T13:10:00Z">
              <w:rPr>
                <w:rFonts w:ascii="Consolas" w:hAnsi="Consolas" w:cs="Consolas"/>
                <w:color w:val="000000"/>
                <w:sz w:val="19"/>
                <w:szCs w:val="19"/>
                <w:lang w:val="en-US" w:eastAsia="hu-HU"/>
              </w:rPr>
            </w:rPrChange>
          </w:rPr>
          <w:t xml:space="preserve"> 18)</w:t>
        </w:r>
      </w:ins>
    </w:p>
    <w:p w14:paraId="3C793AE7" w14:textId="33835761" w:rsidR="004F5B39" w:rsidRPr="003355B9" w:rsidRDefault="004F5B39">
      <w:pPr>
        <w:autoSpaceDE w:val="0"/>
        <w:autoSpaceDN w:val="0"/>
        <w:adjustRightInd w:val="0"/>
        <w:spacing w:after="0" w:line="240" w:lineRule="auto"/>
        <w:ind w:firstLine="0"/>
        <w:jc w:val="left"/>
        <w:rPr>
          <w:ins w:id="2255" w:author="Gergo" w:date="2017-11-24T11:00:00Z"/>
          <w:rFonts w:ascii="Consolas" w:hAnsi="Consolas" w:cs="Consolas"/>
          <w:color w:val="000000"/>
          <w:sz w:val="22"/>
          <w:szCs w:val="22"/>
          <w:lang w:eastAsia="hu-HU"/>
          <w:rPrChange w:id="2256" w:author="Gergo" w:date="2017-11-25T13:10:00Z">
            <w:rPr>
              <w:ins w:id="2257" w:author="Gergo" w:date="2017-11-24T11:00:00Z"/>
              <w:rFonts w:ascii="Consolas" w:hAnsi="Consolas" w:cs="Consolas"/>
              <w:color w:val="000000"/>
              <w:sz w:val="22"/>
              <w:szCs w:val="22"/>
              <w:lang w:val="en-US" w:eastAsia="hu-HU"/>
            </w:rPr>
          </w:rPrChange>
        </w:rPr>
        <w:pPrChange w:id="2258" w:author="Gergo" w:date="2017-11-24T11:00:00Z">
          <w:pPr>
            <w:pStyle w:val="Cmsor2"/>
          </w:pPr>
        </w:pPrChange>
      </w:pPr>
      <w:ins w:id="2259" w:author="Gergo" w:date="2017-11-24T11:00:00Z">
        <w:r w:rsidRPr="003355B9">
          <w:rPr>
            <w:rFonts w:ascii="Consolas" w:hAnsi="Consolas" w:cs="Consolas"/>
            <w:color w:val="000000"/>
            <w:sz w:val="22"/>
            <w:szCs w:val="22"/>
            <w:lang w:eastAsia="hu-HU"/>
            <w:rPrChange w:id="2260" w:author="Gergo" w:date="2017-11-25T13:10:00Z">
              <w:rPr>
                <w:rFonts w:ascii="Consolas" w:hAnsi="Consolas" w:cs="Consolas"/>
                <w:color w:val="000000"/>
                <w:sz w:val="22"/>
                <w:szCs w:val="22"/>
                <w:lang w:val="en-US" w:eastAsia="hu-HU"/>
              </w:rPr>
            </w:rPrChange>
          </w:rPr>
          <w:t xml:space="preserve">         </w:t>
        </w:r>
        <w:proofErr w:type="spellStart"/>
        <w:r w:rsidRPr="003355B9">
          <w:rPr>
            <w:rFonts w:ascii="Consolas" w:hAnsi="Consolas" w:cs="Consolas"/>
            <w:color w:val="000000"/>
            <w:sz w:val="22"/>
            <w:szCs w:val="22"/>
            <w:lang w:eastAsia="hu-HU"/>
            <w:rPrChange w:id="2261"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262" w:author="Gergo" w:date="2017-11-25T13:10:00Z">
              <w:rPr>
                <w:rFonts w:ascii="Consolas" w:hAnsi="Consolas" w:cs="Consolas"/>
                <w:color w:val="000000"/>
                <w:sz w:val="19"/>
                <w:szCs w:val="19"/>
                <w:lang w:val="en-US" w:eastAsia="hu-HU"/>
              </w:rPr>
            </w:rPrChange>
          </w:rPr>
          <w:t xml:space="preserve"> = 18</w:t>
        </w:r>
        <w:r w:rsidRPr="003355B9">
          <w:rPr>
            <w:rFonts w:ascii="Consolas" w:hAnsi="Consolas" w:cs="Consolas"/>
            <w:color w:val="000000"/>
            <w:sz w:val="22"/>
            <w:szCs w:val="22"/>
            <w:lang w:eastAsia="hu-HU"/>
            <w:rPrChange w:id="2263"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264" w:author="Gergo" w:date="2017-11-24T10:58:00Z"/>
          <w:rFonts w:ascii="Consolas" w:hAnsi="Consolas" w:cs="Consolas"/>
          <w:color w:val="000000"/>
          <w:sz w:val="22"/>
          <w:szCs w:val="22"/>
          <w:lang w:eastAsia="hu-HU"/>
          <w:rPrChange w:id="2265" w:author="Gergo" w:date="2017-11-25T13:10:00Z">
            <w:rPr>
              <w:ins w:id="2266" w:author="Gergo" w:date="2017-11-24T10:58:00Z"/>
            </w:rPr>
          </w:rPrChange>
        </w:rPr>
        <w:pPrChange w:id="2267" w:author="Gergo" w:date="2017-11-24T11:00:00Z">
          <w:pPr>
            <w:pStyle w:val="Cmsor2"/>
          </w:pPr>
        </w:pPrChange>
      </w:pPr>
      <w:ins w:id="2268" w:author="Gergo" w:date="2017-11-24T11:00:00Z">
        <w:r w:rsidRPr="003355B9">
          <w:rPr>
            <w:rFonts w:ascii="Consolas" w:hAnsi="Consolas" w:cs="Consolas"/>
            <w:color w:val="000000"/>
            <w:sz w:val="22"/>
            <w:szCs w:val="22"/>
            <w:lang w:eastAsia="hu-HU"/>
            <w:rPrChange w:id="2269"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270" w:author="Gergo" w:date="2017-11-24T11:04:00Z"/>
          <w:rFonts w:ascii="Consolas" w:hAnsi="Consolas" w:cs="Consolas"/>
          <w:color w:val="000000"/>
          <w:sz w:val="22"/>
          <w:szCs w:val="22"/>
          <w:lang w:eastAsia="hu-HU"/>
          <w:rPrChange w:id="2271" w:author="Gergo" w:date="2017-11-25T13:10:00Z">
            <w:rPr>
              <w:ins w:id="2272" w:author="Gergo" w:date="2017-11-24T11:04:00Z"/>
              <w:rFonts w:ascii="Consolas" w:hAnsi="Consolas" w:cs="Consolas"/>
              <w:color w:val="000000"/>
              <w:sz w:val="19"/>
              <w:szCs w:val="19"/>
              <w:lang w:val="en-US" w:eastAsia="hu-HU"/>
            </w:rPr>
          </w:rPrChange>
        </w:rPr>
      </w:pPr>
      <w:proofErr w:type="spellStart"/>
      <w:ins w:id="2273" w:author="Gergo" w:date="2017-11-24T11:04:00Z">
        <w:r w:rsidRPr="003355B9">
          <w:rPr>
            <w:rFonts w:ascii="Consolas" w:hAnsi="Consolas" w:cs="Consolas"/>
            <w:color w:val="0000FF"/>
            <w:sz w:val="22"/>
            <w:szCs w:val="22"/>
            <w:lang w:eastAsia="hu-HU"/>
            <w:rPrChange w:id="2274" w:author="Gergo" w:date="2017-11-25T13:10:00Z">
              <w:rPr>
                <w:rFonts w:ascii="Consolas" w:hAnsi="Consolas" w:cs="Consolas"/>
                <w:color w:val="0000FF"/>
                <w:sz w:val="19"/>
                <w:szCs w:val="19"/>
                <w:lang w:val="en-US" w:eastAsia="hu-HU"/>
              </w:rPr>
            </w:rPrChange>
          </w:rPr>
          <w:t>private</w:t>
        </w:r>
        <w:proofErr w:type="spellEnd"/>
        <w:r w:rsidRPr="003355B9">
          <w:rPr>
            <w:rFonts w:ascii="Consolas" w:hAnsi="Consolas" w:cs="Consolas"/>
            <w:color w:val="000000"/>
            <w:sz w:val="22"/>
            <w:szCs w:val="22"/>
            <w:lang w:eastAsia="hu-HU"/>
            <w:rPrChange w:id="227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276" w:author="Gergo" w:date="2017-11-25T13:10:00Z">
              <w:rPr>
                <w:rFonts w:ascii="Consolas" w:hAnsi="Consolas" w:cs="Consolas"/>
                <w:color w:val="2B91AF"/>
                <w:sz w:val="19"/>
                <w:szCs w:val="19"/>
                <w:lang w:val="en-US" w:eastAsia="hu-HU"/>
              </w:rPr>
            </w:rPrChange>
          </w:rPr>
          <w:t>IEnumerator</w:t>
        </w:r>
        <w:proofErr w:type="spellEnd"/>
        <w:r w:rsidRPr="003355B9">
          <w:rPr>
            <w:rFonts w:ascii="Consolas" w:hAnsi="Consolas" w:cs="Consolas"/>
            <w:color w:val="000000"/>
            <w:sz w:val="22"/>
            <w:szCs w:val="22"/>
            <w:lang w:eastAsia="hu-HU"/>
            <w:rPrChange w:id="2277"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278" w:author="Gergo" w:date="2017-11-25T13:10:00Z">
              <w:rPr>
                <w:rFonts w:ascii="Consolas" w:hAnsi="Consolas" w:cs="Consolas"/>
                <w:color w:val="000000"/>
                <w:sz w:val="19"/>
                <w:szCs w:val="19"/>
                <w:lang w:val="en-US" w:eastAsia="hu-HU"/>
              </w:rPr>
            </w:rPrChange>
          </w:rPr>
          <w:t>spawnBarrels</w:t>
        </w:r>
        <w:proofErr w:type="spellEnd"/>
        <w:r w:rsidRPr="003355B9">
          <w:rPr>
            <w:rFonts w:ascii="Consolas" w:hAnsi="Consolas" w:cs="Consolas"/>
            <w:color w:val="000000"/>
            <w:sz w:val="22"/>
            <w:szCs w:val="22"/>
            <w:lang w:eastAsia="hu-HU"/>
            <w:rPrChange w:id="2279"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280" w:author="Gergo" w:date="2017-11-25T13:10:00Z">
              <w:rPr>
                <w:rFonts w:ascii="Consolas" w:hAnsi="Consolas" w:cs="Consolas"/>
                <w:color w:val="000000"/>
                <w:sz w:val="19"/>
                <w:szCs w:val="19"/>
                <w:lang w:val="en-US" w:eastAsia="hu-HU"/>
              </w:rPr>
            </w:rPrChange>
          </w:rPr>
          <w:t>)</w:t>
        </w:r>
      </w:ins>
    </w:p>
    <w:p w14:paraId="046AE628" w14:textId="77777777" w:rsidR="004F5B39" w:rsidRPr="003355B9" w:rsidRDefault="004F5B39" w:rsidP="004F5B39">
      <w:pPr>
        <w:autoSpaceDE w:val="0"/>
        <w:autoSpaceDN w:val="0"/>
        <w:adjustRightInd w:val="0"/>
        <w:spacing w:after="0" w:line="240" w:lineRule="auto"/>
        <w:ind w:firstLine="0"/>
        <w:jc w:val="left"/>
        <w:rPr>
          <w:ins w:id="2281" w:author="Gergo" w:date="2017-11-24T11:04:00Z"/>
          <w:rFonts w:ascii="Consolas" w:hAnsi="Consolas" w:cs="Consolas"/>
          <w:color w:val="000000"/>
          <w:sz w:val="22"/>
          <w:szCs w:val="22"/>
          <w:lang w:eastAsia="hu-HU"/>
          <w:rPrChange w:id="2282" w:author="Gergo" w:date="2017-11-25T13:10:00Z">
            <w:rPr>
              <w:ins w:id="2283" w:author="Gergo" w:date="2017-11-24T11:04:00Z"/>
              <w:rFonts w:ascii="Consolas" w:hAnsi="Consolas" w:cs="Consolas"/>
              <w:color w:val="000000"/>
              <w:sz w:val="19"/>
              <w:szCs w:val="19"/>
              <w:lang w:val="en-US" w:eastAsia="hu-HU"/>
            </w:rPr>
          </w:rPrChange>
        </w:rPr>
      </w:pPr>
      <w:ins w:id="2284" w:author="Gergo" w:date="2017-11-24T11:04:00Z">
        <w:r w:rsidRPr="003355B9">
          <w:rPr>
            <w:rFonts w:ascii="Consolas" w:hAnsi="Consolas" w:cs="Consolas"/>
            <w:color w:val="000000"/>
            <w:sz w:val="22"/>
            <w:szCs w:val="22"/>
            <w:lang w:eastAsia="hu-HU"/>
            <w:rPrChange w:id="2285"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286" w:author="Gergo" w:date="2017-11-24T11:04:00Z"/>
          <w:rFonts w:ascii="Consolas" w:hAnsi="Consolas" w:cs="Consolas"/>
          <w:color w:val="000000"/>
          <w:sz w:val="22"/>
          <w:szCs w:val="22"/>
          <w:lang w:eastAsia="hu-HU"/>
          <w:rPrChange w:id="2287" w:author="Gergo" w:date="2017-11-25T13:10:00Z">
            <w:rPr>
              <w:ins w:id="2288" w:author="Gergo" w:date="2017-11-24T11:04:00Z"/>
              <w:rFonts w:ascii="Consolas" w:hAnsi="Consolas" w:cs="Consolas"/>
              <w:color w:val="000000"/>
              <w:sz w:val="19"/>
              <w:szCs w:val="19"/>
              <w:lang w:val="en-US" w:eastAsia="hu-HU"/>
            </w:rPr>
          </w:rPrChange>
        </w:rPr>
      </w:pPr>
      <w:ins w:id="2289" w:author="Gergo" w:date="2017-11-24T11:04:00Z">
        <w:r w:rsidRPr="003355B9">
          <w:rPr>
            <w:rFonts w:ascii="Consolas" w:hAnsi="Consolas" w:cs="Consolas"/>
            <w:color w:val="000000"/>
            <w:sz w:val="22"/>
            <w:szCs w:val="22"/>
            <w:lang w:eastAsia="hu-HU"/>
            <w:rPrChange w:id="229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291" w:author="Gergo" w:date="2017-11-25T13:10:00Z">
              <w:rPr>
                <w:rFonts w:ascii="Consolas" w:hAnsi="Consolas" w:cs="Consolas"/>
                <w:color w:val="0000FF"/>
                <w:sz w:val="19"/>
                <w:szCs w:val="19"/>
                <w:lang w:val="en-US" w:eastAsia="hu-HU"/>
              </w:rPr>
            </w:rPrChange>
          </w:rPr>
          <w:t>yield</w:t>
        </w:r>
        <w:proofErr w:type="spellEnd"/>
        <w:r w:rsidRPr="003355B9">
          <w:rPr>
            <w:rFonts w:ascii="Consolas" w:hAnsi="Consolas" w:cs="Consolas"/>
            <w:color w:val="000000"/>
            <w:sz w:val="22"/>
            <w:szCs w:val="22"/>
            <w:lang w:eastAsia="hu-HU"/>
            <w:rPrChange w:id="229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293" w:author="Gergo" w:date="2017-11-25T13:10:00Z">
              <w:rPr>
                <w:rFonts w:ascii="Consolas" w:hAnsi="Consolas" w:cs="Consolas"/>
                <w:color w:val="0000FF"/>
                <w:sz w:val="19"/>
                <w:szCs w:val="19"/>
                <w:lang w:val="en-US" w:eastAsia="hu-HU"/>
              </w:rPr>
            </w:rPrChange>
          </w:rPr>
          <w:t>return</w:t>
        </w:r>
        <w:proofErr w:type="spellEnd"/>
        <w:r w:rsidRPr="003355B9">
          <w:rPr>
            <w:rFonts w:ascii="Consolas" w:hAnsi="Consolas" w:cs="Consolas"/>
            <w:color w:val="000000"/>
            <w:sz w:val="22"/>
            <w:szCs w:val="22"/>
            <w:lang w:eastAsia="hu-HU"/>
            <w:rPrChange w:id="229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295"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296"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2B91AF"/>
            <w:sz w:val="22"/>
            <w:szCs w:val="22"/>
            <w:lang w:eastAsia="hu-HU"/>
            <w:rPrChange w:id="2297" w:author="Gergo" w:date="2017-11-25T13:10:00Z">
              <w:rPr>
                <w:rFonts w:ascii="Consolas" w:hAnsi="Consolas" w:cs="Consolas"/>
                <w:color w:val="2B91AF"/>
                <w:sz w:val="19"/>
                <w:szCs w:val="19"/>
                <w:lang w:val="en-US" w:eastAsia="hu-HU"/>
              </w:rPr>
            </w:rPrChange>
          </w:rPr>
          <w:t>WaitForSeconds</w:t>
        </w:r>
        <w:proofErr w:type="spellEnd"/>
        <w:r w:rsidRPr="003355B9">
          <w:rPr>
            <w:rFonts w:ascii="Consolas" w:hAnsi="Consolas" w:cs="Consolas"/>
            <w:color w:val="000000"/>
            <w:sz w:val="22"/>
            <w:szCs w:val="22"/>
            <w:lang w:eastAsia="hu-HU"/>
            <w:rPrChange w:id="2298"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299"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300" w:author="Gergo" w:date="2017-11-24T11:04:00Z"/>
          <w:rFonts w:ascii="Consolas" w:hAnsi="Consolas" w:cs="Consolas"/>
          <w:color w:val="000000"/>
          <w:sz w:val="22"/>
          <w:szCs w:val="22"/>
          <w:lang w:eastAsia="hu-HU"/>
          <w:rPrChange w:id="2301" w:author="Gergo" w:date="2017-11-25T13:10:00Z">
            <w:rPr>
              <w:ins w:id="2302" w:author="Gergo" w:date="2017-11-24T11:04:00Z"/>
              <w:rFonts w:ascii="Consolas" w:hAnsi="Consolas" w:cs="Consolas"/>
              <w:color w:val="000000"/>
              <w:sz w:val="19"/>
              <w:szCs w:val="19"/>
              <w:lang w:val="en-US" w:eastAsia="hu-HU"/>
            </w:rPr>
          </w:rPrChange>
        </w:rPr>
      </w:pPr>
      <w:ins w:id="2303" w:author="Gergo" w:date="2017-11-24T11:04:00Z">
        <w:r w:rsidRPr="003355B9">
          <w:rPr>
            <w:rFonts w:ascii="Consolas" w:hAnsi="Consolas" w:cs="Consolas"/>
            <w:color w:val="000000"/>
            <w:sz w:val="22"/>
            <w:szCs w:val="22"/>
            <w:lang w:eastAsia="hu-HU"/>
            <w:rPrChange w:id="230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05" w:author="Gergo" w:date="2017-11-25T13:10:00Z">
              <w:rPr>
                <w:rFonts w:ascii="Consolas" w:hAnsi="Consolas" w:cs="Consolas"/>
                <w:color w:val="0000FF"/>
                <w:sz w:val="19"/>
                <w:szCs w:val="19"/>
                <w:lang w:val="en-US" w:eastAsia="hu-HU"/>
              </w:rPr>
            </w:rPrChange>
          </w:rPr>
          <w:t>while</w:t>
        </w:r>
        <w:proofErr w:type="spellEnd"/>
        <w:r w:rsidRPr="003355B9">
          <w:rPr>
            <w:rFonts w:ascii="Consolas" w:hAnsi="Consolas" w:cs="Consolas"/>
            <w:color w:val="000000"/>
            <w:sz w:val="22"/>
            <w:szCs w:val="22"/>
            <w:lang w:eastAsia="hu-HU"/>
            <w:rPrChange w:id="230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307" w:author="Gergo" w:date="2017-11-25T13:10:00Z">
              <w:rPr>
                <w:rFonts w:ascii="Consolas" w:hAnsi="Consolas" w:cs="Consolas"/>
                <w:color w:val="000000"/>
                <w:sz w:val="19"/>
                <w:szCs w:val="19"/>
                <w:lang w:val="en-US" w:eastAsia="hu-HU"/>
              </w:rPr>
            </w:rPrChange>
          </w:rPr>
          <w:t>gameManager</w:t>
        </w:r>
        <w:proofErr w:type="gramStart"/>
        <w:r w:rsidRPr="003355B9">
          <w:rPr>
            <w:rFonts w:ascii="Consolas" w:hAnsi="Consolas" w:cs="Consolas"/>
            <w:color w:val="000000"/>
            <w:sz w:val="22"/>
            <w:szCs w:val="22"/>
            <w:lang w:eastAsia="hu-HU"/>
            <w:rPrChange w:id="2308" w:author="Gergo" w:date="2017-11-25T13:10:00Z">
              <w:rPr>
                <w:rFonts w:ascii="Consolas" w:hAnsi="Consolas" w:cs="Consolas"/>
                <w:color w:val="000000"/>
                <w:sz w:val="19"/>
                <w:szCs w:val="19"/>
                <w:lang w:val="en-US" w:eastAsia="hu-HU"/>
              </w:rPr>
            </w:rPrChange>
          </w:rPr>
          <w:t>.OgreAlive</w:t>
        </w:r>
        <w:proofErr w:type="spellEnd"/>
        <w:proofErr w:type="gramEnd"/>
        <w:r w:rsidRPr="003355B9">
          <w:rPr>
            <w:rFonts w:ascii="Consolas" w:hAnsi="Consolas" w:cs="Consolas"/>
            <w:color w:val="000000"/>
            <w:sz w:val="22"/>
            <w:szCs w:val="22"/>
            <w:lang w:eastAsia="hu-HU"/>
            <w:rPrChange w:id="2309" w:author="Gergo" w:date="2017-11-25T13:10:00Z">
              <w:rPr>
                <w:rFonts w:ascii="Consolas" w:hAnsi="Consolas" w:cs="Consolas"/>
                <w:color w:val="000000"/>
                <w:sz w:val="19"/>
                <w:szCs w:val="19"/>
                <w:lang w:val="en-US" w:eastAsia="hu-HU"/>
              </w:rPr>
            </w:rPrChange>
          </w:rPr>
          <w:t xml:space="preser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310" w:author="Gergo" w:date="2017-11-24T11:04:00Z"/>
          <w:rFonts w:ascii="Consolas" w:hAnsi="Consolas" w:cs="Consolas"/>
          <w:color w:val="000000"/>
          <w:sz w:val="22"/>
          <w:szCs w:val="22"/>
          <w:lang w:eastAsia="hu-HU"/>
          <w:rPrChange w:id="2311" w:author="Gergo" w:date="2017-11-25T13:10:00Z">
            <w:rPr>
              <w:ins w:id="2312" w:author="Gergo" w:date="2017-11-24T11:04:00Z"/>
              <w:rFonts w:ascii="Consolas" w:hAnsi="Consolas" w:cs="Consolas"/>
              <w:color w:val="000000"/>
              <w:sz w:val="19"/>
              <w:szCs w:val="19"/>
              <w:lang w:val="en-US" w:eastAsia="hu-HU"/>
            </w:rPr>
          </w:rPrChange>
        </w:rPr>
      </w:pPr>
      <w:ins w:id="2313" w:author="Gergo" w:date="2017-11-24T11:04:00Z">
        <w:r w:rsidRPr="003355B9">
          <w:rPr>
            <w:rFonts w:ascii="Consolas" w:hAnsi="Consolas" w:cs="Consolas"/>
            <w:color w:val="000000"/>
            <w:sz w:val="22"/>
            <w:szCs w:val="22"/>
            <w:lang w:eastAsia="hu-HU"/>
            <w:rPrChange w:id="2314" w:author="Gergo" w:date="2017-11-25T13:10:00Z">
              <w:rPr>
                <w:rFonts w:ascii="Consolas" w:hAnsi="Consolas" w:cs="Consolas"/>
                <w:color w:val="000000"/>
                <w:sz w:val="19"/>
                <w:szCs w:val="19"/>
                <w:lang w:val="en-US" w:eastAsia="hu-HU"/>
              </w:rPr>
            </w:rPrChange>
          </w:rPr>
          <w:t xml:space="preserve">           || gameManager</w:t>
        </w:r>
        <w:proofErr w:type="gramStart"/>
        <w:r w:rsidRPr="003355B9">
          <w:rPr>
            <w:rFonts w:ascii="Consolas" w:hAnsi="Consolas" w:cs="Consolas"/>
            <w:color w:val="000000"/>
            <w:sz w:val="22"/>
            <w:szCs w:val="22"/>
            <w:lang w:eastAsia="hu-HU"/>
            <w:rPrChange w:id="2315" w:author="Gergo" w:date="2017-11-25T13:10:00Z">
              <w:rPr>
                <w:rFonts w:ascii="Consolas" w:hAnsi="Consolas" w:cs="Consolas"/>
                <w:color w:val="000000"/>
                <w:sz w:val="19"/>
                <w:szCs w:val="19"/>
                <w:lang w:val="en-US" w:eastAsia="hu-HU"/>
              </w:rPr>
            </w:rPrChange>
          </w:rPr>
          <w:t>.Phase2</w:t>
        </w:r>
        <w:proofErr w:type="gramEnd"/>
        <w:r w:rsidRPr="003355B9">
          <w:rPr>
            <w:rFonts w:ascii="Consolas" w:hAnsi="Consolas" w:cs="Consolas"/>
            <w:color w:val="000000"/>
            <w:sz w:val="22"/>
            <w:szCs w:val="22"/>
            <w:lang w:eastAsia="hu-HU"/>
            <w:rPrChange w:id="2316" w:author="Gergo" w:date="2017-11-25T13:10:00Z">
              <w:rPr>
                <w:rFonts w:ascii="Consolas" w:hAnsi="Consolas" w:cs="Consolas"/>
                <w:color w:val="000000"/>
                <w:sz w:val="19"/>
                <w:szCs w:val="19"/>
                <w:lang w:val="en-US" w:eastAsia="hu-HU"/>
              </w:rPr>
            </w:rPrChange>
          </w:rPr>
          <w:t>))</w:t>
        </w:r>
      </w:ins>
    </w:p>
    <w:p w14:paraId="70ACD07C" w14:textId="77777777" w:rsidR="004F5B39" w:rsidRPr="003355B9" w:rsidRDefault="004F5B39" w:rsidP="004F5B39">
      <w:pPr>
        <w:autoSpaceDE w:val="0"/>
        <w:autoSpaceDN w:val="0"/>
        <w:adjustRightInd w:val="0"/>
        <w:spacing w:after="0" w:line="240" w:lineRule="auto"/>
        <w:ind w:firstLine="0"/>
        <w:jc w:val="left"/>
        <w:rPr>
          <w:ins w:id="2317" w:author="Gergo" w:date="2017-11-24T11:04:00Z"/>
          <w:rFonts w:ascii="Consolas" w:hAnsi="Consolas" w:cs="Consolas"/>
          <w:color w:val="000000"/>
          <w:sz w:val="22"/>
          <w:szCs w:val="22"/>
          <w:lang w:eastAsia="hu-HU"/>
          <w:rPrChange w:id="2318" w:author="Gergo" w:date="2017-11-25T13:10:00Z">
            <w:rPr>
              <w:ins w:id="2319" w:author="Gergo" w:date="2017-11-24T11:04:00Z"/>
              <w:rFonts w:ascii="Consolas" w:hAnsi="Consolas" w:cs="Consolas"/>
              <w:color w:val="000000"/>
              <w:sz w:val="19"/>
              <w:szCs w:val="19"/>
              <w:lang w:val="en-US" w:eastAsia="hu-HU"/>
            </w:rPr>
          </w:rPrChange>
        </w:rPr>
      </w:pPr>
      <w:ins w:id="2320" w:author="Gergo" w:date="2017-11-24T11:04:00Z">
        <w:r w:rsidRPr="003355B9">
          <w:rPr>
            <w:rFonts w:ascii="Consolas" w:hAnsi="Consolas" w:cs="Consolas"/>
            <w:color w:val="000000"/>
            <w:sz w:val="22"/>
            <w:szCs w:val="22"/>
            <w:lang w:eastAsia="hu-HU"/>
            <w:rPrChange w:id="2321"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322" w:author="Gergo" w:date="2017-11-24T11:04:00Z"/>
          <w:rFonts w:ascii="Consolas" w:hAnsi="Consolas" w:cs="Consolas"/>
          <w:color w:val="000000"/>
          <w:sz w:val="22"/>
          <w:szCs w:val="22"/>
          <w:lang w:eastAsia="hu-HU"/>
          <w:rPrChange w:id="2323" w:author="Gergo" w:date="2017-11-25T13:10:00Z">
            <w:rPr>
              <w:ins w:id="2324" w:author="Gergo" w:date="2017-11-24T11:04:00Z"/>
              <w:rFonts w:ascii="Consolas" w:hAnsi="Consolas" w:cs="Consolas"/>
              <w:color w:val="000000"/>
              <w:sz w:val="19"/>
              <w:szCs w:val="19"/>
              <w:lang w:val="en-US" w:eastAsia="hu-HU"/>
            </w:rPr>
          </w:rPrChange>
        </w:rPr>
      </w:pPr>
      <w:ins w:id="2325" w:author="Gergo" w:date="2017-11-24T11:04:00Z">
        <w:r w:rsidRPr="003355B9">
          <w:rPr>
            <w:rFonts w:ascii="Consolas" w:hAnsi="Consolas" w:cs="Consolas"/>
            <w:color w:val="000000"/>
            <w:sz w:val="22"/>
            <w:szCs w:val="22"/>
            <w:lang w:eastAsia="hu-HU"/>
            <w:rPrChange w:id="232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327" w:author="Gergo" w:date="2017-11-25T13:10:00Z">
              <w:rPr>
                <w:rFonts w:ascii="Consolas" w:hAnsi="Consolas" w:cs="Consolas"/>
                <w:color w:val="2B91AF"/>
                <w:sz w:val="19"/>
                <w:szCs w:val="19"/>
                <w:lang w:val="en-US" w:eastAsia="hu-HU"/>
              </w:rPr>
            </w:rPrChange>
          </w:rPr>
          <w:t>GameObject</w:t>
        </w:r>
        <w:proofErr w:type="spellEnd"/>
        <w:r w:rsidRPr="003355B9">
          <w:rPr>
            <w:rFonts w:ascii="Consolas" w:hAnsi="Consolas" w:cs="Consolas"/>
            <w:color w:val="000000"/>
            <w:sz w:val="22"/>
            <w:szCs w:val="22"/>
            <w:lang w:eastAsia="hu-HU"/>
            <w:rPrChange w:id="2328" w:author="Gergo" w:date="2017-11-25T13:10:00Z">
              <w:rPr>
                <w:rFonts w:ascii="Consolas" w:hAnsi="Consolas" w:cs="Consolas"/>
                <w:color w:val="000000"/>
                <w:sz w:val="19"/>
                <w:szCs w:val="19"/>
                <w:lang w:val="en-US" w:eastAsia="hu-HU"/>
              </w:rPr>
            </w:rPrChange>
          </w:rPr>
          <w:t xml:space="preserve"> barrel = </w:t>
        </w:r>
        <w:proofErr w:type="spellStart"/>
        <w:proofErr w:type="gramStart"/>
        <w:r w:rsidRPr="003355B9">
          <w:rPr>
            <w:rFonts w:ascii="Consolas" w:hAnsi="Consolas" w:cs="Consolas"/>
            <w:color w:val="000000"/>
            <w:sz w:val="22"/>
            <w:szCs w:val="22"/>
            <w:lang w:eastAsia="hu-HU"/>
            <w:rPrChange w:id="2329" w:author="Gergo" w:date="2017-11-25T13:10:00Z">
              <w:rPr>
                <w:rFonts w:ascii="Consolas" w:hAnsi="Consolas" w:cs="Consolas"/>
                <w:color w:val="000000"/>
                <w:sz w:val="19"/>
                <w:szCs w:val="19"/>
                <w:lang w:val="en-US" w:eastAsia="hu-HU"/>
              </w:rPr>
            </w:rPrChange>
          </w:rPr>
          <w:t>Instantiate</w:t>
        </w:r>
        <w:proofErr w:type="spellEnd"/>
        <w:r w:rsidRPr="003355B9">
          <w:rPr>
            <w:rFonts w:ascii="Consolas" w:hAnsi="Consolas" w:cs="Consolas"/>
            <w:color w:val="000000"/>
            <w:sz w:val="22"/>
            <w:szCs w:val="22"/>
            <w:lang w:eastAsia="hu-HU"/>
            <w:rPrChange w:id="2330"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00"/>
            <w:sz w:val="22"/>
            <w:szCs w:val="22"/>
            <w:lang w:eastAsia="hu-HU"/>
            <w:rPrChange w:id="2331" w:author="Gergo" w:date="2017-11-25T13:10:00Z">
              <w:rPr>
                <w:rFonts w:ascii="Consolas" w:hAnsi="Consolas" w:cs="Consolas"/>
                <w:color w:val="000000"/>
                <w:sz w:val="19"/>
                <w:szCs w:val="19"/>
                <w:lang w:val="en-US" w:eastAsia="hu-HU"/>
              </w:rPr>
            </w:rPrChange>
          </w:rPr>
          <w:t>barrelPrefab</w:t>
        </w:r>
        <w:proofErr w:type="spellEnd"/>
        <w:r w:rsidRPr="003355B9">
          <w:rPr>
            <w:rFonts w:ascii="Consolas" w:hAnsi="Consolas" w:cs="Consolas"/>
            <w:color w:val="000000"/>
            <w:sz w:val="22"/>
            <w:szCs w:val="22"/>
            <w:lang w:eastAsia="hu-HU"/>
            <w:rPrChange w:id="2332" w:author="Gergo" w:date="2017-11-25T13:10:00Z">
              <w:rPr>
                <w:rFonts w:ascii="Consolas" w:hAnsi="Consolas" w:cs="Consolas"/>
                <w:color w:val="000000"/>
                <w:sz w:val="19"/>
                <w:szCs w:val="19"/>
                <w:lang w:val="en-US" w:eastAsia="hu-HU"/>
              </w:rPr>
            </w:rPrChange>
          </w:rPr>
          <w:t xml:space="preserve">, </w:t>
        </w:r>
      </w:ins>
    </w:p>
    <w:p w14:paraId="61184F00" w14:textId="77777777" w:rsidR="004F5B39" w:rsidRPr="003355B9" w:rsidRDefault="004F5B39" w:rsidP="004F5B39">
      <w:pPr>
        <w:autoSpaceDE w:val="0"/>
        <w:autoSpaceDN w:val="0"/>
        <w:adjustRightInd w:val="0"/>
        <w:spacing w:after="0" w:line="240" w:lineRule="auto"/>
        <w:ind w:firstLine="0"/>
        <w:jc w:val="left"/>
        <w:rPr>
          <w:ins w:id="2333" w:author="Gergo" w:date="2017-11-24T11:04:00Z"/>
          <w:rFonts w:ascii="Consolas" w:hAnsi="Consolas" w:cs="Consolas"/>
          <w:color w:val="000000"/>
          <w:sz w:val="22"/>
          <w:szCs w:val="22"/>
          <w:lang w:eastAsia="hu-HU"/>
          <w:rPrChange w:id="2334" w:author="Gergo" w:date="2017-11-25T13:10:00Z">
            <w:rPr>
              <w:ins w:id="2335" w:author="Gergo" w:date="2017-11-24T11:04:00Z"/>
              <w:rFonts w:ascii="Consolas" w:hAnsi="Consolas" w:cs="Consolas"/>
              <w:color w:val="000000"/>
              <w:sz w:val="19"/>
              <w:szCs w:val="19"/>
              <w:lang w:val="en-US" w:eastAsia="hu-HU"/>
            </w:rPr>
          </w:rPrChange>
        </w:rPr>
      </w:pPr>
      <w:ins w:id="2336" w:author="Gergo" w:date="2017-11-24T11:04:00Z">
        <w:r w:rsidRPr="003355B9">
          <w:rPr>
            <w:rFonts w:ascii="Consolas" w:hAnsi="Consolas" w:cs="Consolas"/>
            <w:color w:val="000000"/>
            <w:sz w:val="22"/>
            <w:szCs w:val="22"/>
            <w:lang w:eastAsia="hu-HU"/>
            <w:rPrChange w:id="2337"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338" w:author="Gergo" w:date="2017-11-25T13:10:00Z">
              <w:rPr>
                <w:rFonts w:ascii="Consolas" w:hAnsi="Consolas" w:cs="Consolas"/>
                <w:color w:val="000000"/>
                <w:sz w:val="19"/>
                <w:szCs w:val="19"/>
                <w:lang w:val="en-US" w:eastAsia="hu-HU"/>
              </w:rPr>
            </w:rPrChange>
          </w:rPr>
          <w:t>barrelSpawn.position</w:t>
        </w:r>
        <w:proofErr w:type="spellEnd"/>
        <w:proofErr w:type="gramEnd"/>
        <w:r w:rsidRPr="003355B9">
          <w:rPr>
            <w:rFonts w:ascii="Consolas" w:hAnsi="Consolas" w:cs="Consolas"/>
            <w:color w:val="000000"/>
            <w:sz w:val="22"/>
            <w:szCs w:val="22"/>
            <w:lang w:eastAsia="hu-HU"/>
            <w:rPrChange w:id="2339" w:author="Gergo" w:date="2017-11-25T13:10:00Z">
              <w:rPr>
                <w:rFonts w:ascii="Consolas" w:hAnsi="Consolas" w:cs="Consolas"/>
                <w:color w:val="000000"/>
                <w:sz w:val="19"/>
                <w:szCs w:val="19"/>
                <w:lang w:val="en-US" w:eastAsia="hu-HU"/>
              </w:rPr>
            </w:rPrChange>
          </w:rPr>
          <w:t xml:space="preserve">, </w:t>
        </w:r>
      </w:ins>
    </w:p>
    <w:p w14:paraId="7C9B9FF1" w14:textId="77777777" w:rsidR="004F5B39" w:rsidRPr="003355B9" w:rsidRDefault="004F5B39" w:rsidP="004F5B39">
      <w:pPr>
        <w:autoSpaceDE w:val="0"/>
        <w:autoSpaceDN w:val="0"/>
        <w:adjustRightInd w:val="0"/>
        <w:spacing w:after="0" w:line="240" w:lineRule="auto"/>
        <w:ind w:firstLine="0"/>
        <w:jc w:val="left"/>
        <w:rPr>
          <w:ins w:id="2340" w:author="Gergo" w:date="2017-11-24T11:04:00Z"/>
          <w:rFonts w:ascii="Consolas" w:hAnsi="Consolas" w:cs="Consolas"/>
          <w:color w:val="000000"/>
          <w:sz w:val="22"/>
          <w:szCs w:val="22"/>
          <w:lang w:eastAsia="hu-HU"/>
          <w:rPrChange w:id="2341" w:author="Gergo" w:date="2017-11-25T13:10:00Z">
            <w:rPr>
              <w:ins w:id="2342" w:author="Gergo" w:date="2017-11-24T11:04:00Z"/>
              <w:rFonts w:ascii="Consolas" w:hAnsi="Consolas" w:cs="Consolas"/>
              <w:color w:val="000000"/>
              <w:sz w:val="19"/>
              <w:szCs w:val="19"/>
              <w:lang w:val="en-US" w:eastAsia="hu-HU"/>
            </w:rPr>
          </w:rPrChange>
        </w:rPr>
      </w:pPr>
      <w:ins w:id="2343" w:author="Gergo" w:date="2017-11-24T11:04:00Z">
        <w:r w:rsidRPr="003355B9">
          <w:rPr>
            <w:rFonts w:ascii="Consolas" w:hAnsi="Consolas" w:cs="Consolas"/>
            <w:color w:val="000000"/>
            <w:sz w:val="22"/>
            <w:szCs w:val="22"/>
            <w:lang w:eastAsia="hu-HU"/>
            <w:rPrChange w:id="234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345"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346" w:author="Gergo" w:date="2017-11-25T13:10:00Z">
              <w:rPr>
                <w:rFonts w:ascii="Consolas" w:hAnsi="Consolas" w:cs="Consolas"/>
                <w:color w:val="000000"/>
                <w:sz w:val="19"/>
                <w:szCs w:val="19"/>
                <w:lang w:val="en-US" w:eastAsia="hu-HU"/>
              </w:rPr>
            </w:rPrChange>
          </w:rPr>
          <w:t>.identity</w:t>
        </w:r>
        <w:proofErr w:type="spellEnd"/>
        <w:r w:rsidRPr="003355B9">
          <w:rPr>
            <w:rFonts w:ascii="Consolas" w:hAnsi="Consolas" w:cs="Consolas"/>
            <w:color w:val="000000"/>
            <w:sz w:val="22"/>
            <w:szCs w:val="22"/>
            <w:lang w:eastAsia="hu-HU"/>
            <w:rPrChange w:id="2347" w:author="Gergo" w:date="2017-11-25T13:10:00Z">
              <w:rPr>
                <w:rFonts w:ascii="Consolas" w:hAnsi="Consolas" w:cs="Consolas"/>
                <w:color w:val="000000"/>
                <w:sz w:val="19"/>
                <w:szCs w:val="19"/>
                <w:lang w:val="en-US" w:eastAsia="hu-HU"/>
              </w:rPr>
            </w:rPrChange>
          </w:rPr>
          <w:t>);</w:t>
        </w:r>
      </w:ins>
    </w:p>
    <w:p w14:paraId="7953E4CC" w14:textId="77777777" w:rsidR="004F5B39" w:rsidRPr="003355B9" w:rsidRDefault="004F5B39" w:rsidP="004F5B39">
      <w:pPr>
        <w:autoSpaceDE w:val="0"/>
        <w:autoSpaceDN w:val="0"/>
        <w:adjustRightInd w:val="0"/>
        <w:spacing w:after="0" w:line="240" w:lineRule="auto"/>
        <w:ind w:firstLine="0"/>
        <w:jc w:val="left"/>
        <w:rPr>
          <w:ins w:id="2348" w:author="Gergo" w:date="2017-11-24T11:04:00Z"/>
          <w:rFonts w:ascii="Consolas" w:hAnsi="Consolas" w:cs="Consolas"/>
          <w:color w:val="000000"/>
          <w:sz w:val="22"/>
          <w:szCs w:val="22"/>
          <w:lang w:eastAsia="hu-HU"/>
          <w:rPrChange w:id="2349" w:author="Gergo" w:date="2017-11-25T13:10:00Z">
            <w:rPr>
              <w:ins w:id="2350" w:author="Gergo" w:date="2017-11-24T11:04:00Z"/>
              <w:rFonts w:ascii="Consolas" w:hAnsi="Consolas" w:cs="Consolas"/>
              <w:color w:val="000000"/>
              <w:sz w:val="19"/>
              <w:szCs w:val="19"/>
              <w:lang w:val="en-US" w:eastAsia="hu-HU"/>
            </w:rPr>
          </w:rPrChange>
        </w:rPr>
      </w:pPr>
      <w:ins w:id="2351" w:author="Gergo" w:date="2017-11-24T11:04:00Z">
        <w:r w:rsidRPr="003355B9">
          <w:rPr>
            <w:rFonts w:ascii="Consolas" w:hAnsi="Consolas" w:cs="Consolas"/>
            <w:color w:val="000000"/>
            <w:sz w:val="22"/>
            <w:szCs w:val="22"/>
            <w:lang w:eastAsia="hu-HU"/>
            <w:rPrChange w:id="2352"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353" w:author="Gergo" w:date="2017-11-25T13:10:00Z">
              <w:rPr>
                <w:rFonts w:ascii="Consolas" w:hAnsi="Consolas" w:cs="Consolas"/>
                <w:color w:val="000000"/>
                <w:sz w:val="19"/>
                <w:szCs w:val="19"/>
                <w:lang w:val="en-US" w:eastAsia="hu-HU"/>
              </w:rPr>
            </w:rPrChange>
          </w:rPr>
          <w:t>Destroy</w:t>
        </w:r>
        <w:proofErr w:type="spellEnd"/>
        <w:r w:rsidRPr="003355B9">
          <w:rPr>
            <w:rFonts w:ascii="Consolas" w:hAnsi="Consolas" w:cs="Consolas"/>
            <w:color w:val="000000"/>
            <w:sz w:val="22"/>
            <w:szCs w:val="22"/>
            <w:lang w:eastAsia="hu-HU"/>
            <w:rPrChange w:id="2354"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355" w:author="Gergo" w:date="2017-11-25T13:10:00Z">
              <w:rPr>
                <w:rFonts w:ascii="Consolas" w:hAnsi="Consolas" w:cs="Consolas"/>
                <w:color w:val="000000"/>
                <w:sz w:val="19"/>
                <w:szCs w:val="19"/>
                <w:lang w:val="en-US" w:eastAsia="hu-HU"/>
              </w:rPr>
            </w:rPrChange>
          </w:rPr>
          <w:t>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356" w:author="Gergo" w:date="2017-11-24T11:04:00Z"/>
          <w:rFonts w:ascii="Consolas" w:hAnsi="Consolas" w:cs="Consolas"/>
          <w:color w:val="000000"/>
          <w:sz w:val="22"/>
          <w:szCs w:val="22"/>
          <w:lang w:eastAsia="hu-HU"/>
          <w:rPrChange w:id="2357" w:author="Gergo" w:date="2017-11-25T13:10:00Z">
            <w:rPr>
              <w:ins w:id="2358"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359" w:author="Gergo" w:date="2017-11-24T11:04:00Z"/>
          <w:rFonts w:ascii="Consolas" w:hAnsi="Consolas" w:cs="Consolas"/>
          <w:color w:val="000000"/>
          <w:sz w:val="22"/>
          <w:szCs w:val="22"/>
          <w:lang w:eastAsia="hu-HU"/>
          <w:rPrChange w:id="2360" w:author="Gergo" w:date="2017-11-25T13:10:00Z">
            <w:rPr>
              <w:ins w:id="2361" w:author="Gergo" w:date="2017-11-24T11:04:00Z"/>
              <w:rFonts w:ascii="Consolas" w:hAnsi="Consolas" w:cs="Consolas"/>
              <w:color w:val="000000"/>
              <w:sz w:val="19"/>
              <w:szCs w:val="19"/>
              <w:lang w:val="en-US" w:eastAsia="hu-HU"/>
            </w:rPr>
          </w:rPrChange>
        </w:rPr>
      </w:pPr>
      <w:ins w:id="2362" w:author="Gergo" w:date="2017-11-24T11:04:00Z">
        <w:r w:rsidRPr="003355B9">
          <w:rPr>
            <w:rFonts w:ascii="Consolas" w:hAnsi="Consolas" w:cs="Consolas"/>
            <w:color w:val="000000"/>
            <w:sz w:val="22"/>
            <w:szCs w:val="22"/>
            <w:lang w:eastAsia="hu-HU"/>
            <w:rPrChange w:id="2363"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364" w:author="Gergo" w:date="2017-11-25T13:10:00Z">
              <w:rPr>
                <w:rFonts w:ascii="Consolas" w:hAnsi="Consolas" w:cs="Consolas"/>
                <w:color w:val="000000"/>
                <w:sz w:val="19"/>
                <w:szCs w:val="19"/>
                <w:lang w:val="en-US" w:eastAsia="hu-HU"/>
              </w:rPr>
            </w:rPrChange>
          </w:rPr>
          <w:t>FindObjectOfType</w:t>
        </w:r>
        <w:proofErr w:type="spellEnd"/>
        <w:r w:rsidRPr="003355B9">
          <w:rPr>
            <w:rFonts w:ascii="Consolas" w:hAnsi="Consolas" w:cs="Consolas"/>
            <w:color w:val="000000"/>
            <w:sz w:val="22"/>
            <w:szCs w:val="22"/>
            <w:lang w:eastAsia="hu-HU"/>
            <w:rPrChange w:id="2365" w:author="Gergo" w:date="2017-11-25T13:10:00Z">
              <w:rPr>
                <w:rFonts w:ascii="Consolas" w:hAnsi="Consolas" w:cs="Consolas"/>
                <w:color w:val="000000"/>
                <w:sz w:val="19"/>
                <w:szCs w:val="19"/>
                <w:lang w:val="en-US" w:eastAsia="hu-HU"/>
              </w:rPr>
            </w:rPrChange>
          </w:rPr>
          <w:t>&lt;</w:t>
        </w:r>
        <w:proofErr w:type="spellStart"/>
        <w:proofErr w:type="gramEnd"/>
        <w:r w:rsidRPr="003355B9">
          <w:rPr>
            <w:rFonts w:ascii="Consolas" w:hAnsi="Consolas" w:cs="Consolas"/>
            <w:color w:val="2B91AF"/>
            <w:sz w:val="22"/>
            <w:szCs w:val="22"/>
            <w:lang w:eastAsia="hu-HU"/>
            <w:rPrChange w:id="2366" w:author="Gergo" w:date="2017-11-25T13:10:00Z">
              <w:rPr>
                <w:rFonts w:ascii="Consolas" w:hAnsi="Consolas" w:cs="Consolas"/>
                <w:color w:val="2B91AF"/>
                <w:sz w:val="19"/>
                <w:szCs w:val="19"/>
                <w:lang w:val="en-US" w:eastAsia="hu-HU"/>
              </w:rPr>
            </w:rPrChange>
          </w:rPr>
          <w:t>AudioManager</w:t>
        </w:r>
        <w:proofErr w:type="spellEnd"/>
        <w:r w:rsidRPr="003355B9">
          <w:rPr>
            <w:rFonts w:ascii="Consolas" w:hAnsi="Consolas" w:cs="Consolas"/>
            <w:color w:val="000000"/>
            <w:sz w:val="22"/>
            <w:szCs w:val="22"/>
            <w:lang w:eastAsia="hu-HU"/>
            <w:rPrChange w:id="2367" w:author="Gergo" w:date="2017-11-25T13:10:00Z">
              <w:rPr>
                <w:rFonts w:ascii="Consolas" w:hAnsi="Consolas" w:cs="Consolas"/>
                <w:color w:val="000000"/>
                <w:sz w:val="19"/>
                <w:szCs w:val="19"/>
                <w:lang w:val="en-US" w:eastAsia="hu-HU"/>
              </w:rPr>
            </w:rPrChange>
          </w:rPr>
          <w:t>&gt;().</w:t>
        </w:r>
        <w:proofErr w:type="spellStart"/>
        <w:r w:rsidRPr="003355B9">
          <w:rPr>
            <w:rFonts w:ascii="Consolas" w:hAnsi="Consolas" w:cs="Consolas"/>
            <w:color w:val="000000"/>
            <w:sz w:val="22"/>
            <w:szCs w:val="22"/>
            <w:lang w:eastAsia="hu-HU"/>
            <w:rPrChange w:id="2368" w:author="Gergo" w:date="2017-11-25T13:10:00Z">
              <w:rPr>
                <w:rFonts w:ascii="Consolas" w:hAnsi="Consolas" w:cs="Consolas"/>
                <w:color w:val="000000"/>
                <w:sz w:val="19"/>
                <w:szCs w:val="19"/>
                <w:lang w:val="en-US" w:eastAsia="hu-HU"/>
              </w:rPr>
            </w:rPrChange>
          </w:rPr>
          <w:t>playSound</w:t>
        </w:r>
        <w:proofErr w:type="spellEnd"/>
        <w:r w:rsidRPr="003355B9">
          <w:rPr>
            <w:rFonts w:ascii="Consolas" w:hAnsi="Consolas" w:cs="Consolas"/>
            <w:color w:val="000000"/>
            <w:sz w:val="22"/>
            <w:szCs w:val="22"/>
            <w:lang w:eastAsia="hu-HU"/>
            <w:rPrChange w:id="2369"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370" w:author="Gergo" w:date="2017-11-25T13:10:00Z">
              <w:rPr>
                <w:rFonts w:ascii="Consolas" w:hAnsi="Consolas" w:cs="Consolas"/>
                <w:color w:val="A31515"/>
                <w:sz w:val="19"/>
                <w:szCs w:val="19"/>
                <w:lang w:val="en-US" w:eastAsia="hu-HU"/>
              </w:rPr>
            </w:rPrChange>
          </w:rPr>
          <w:t>"</w:t>
        </w:r>
        <w:proofErr w:type="spellStart"/>
        <w:r w:rsidRPr="003355B9">
          <w:rPr>
            <w:rFonts w:ascii="Consolas" w:hAnsi="Consolas" w:cs="Consolas"/>
            <w:color w:val="A31515"/>
            <w:sz w:val="22"/>
            <w:szCs w:val="22"/>
            <w:lang w:eastAsia="hu-HU"/>
            <w:rPrChange w:id="2371" w:author="Gergo" w:date="2017-11-25T13:10:00Z">
              <w:rPr>
                <w:rFonts w:ascii="Consolas" w:hAnsi="Consolas" w:cs="Consolas"/>
                <w:color w:val="A31515"/>
                <w:sz w:val="19"/>
                <w:szCs w:val="19"/>
                <w:lang w:val="en-US" w:eastAsia="hu-HU"/>
              </w:rPr>
            </w:rPrChange>
          </w:rPr>
          <w:t>barrelthrow</w:t>
        </w:r>
        <w:proofErr w:type="spellEnd"/>
        <w:r w:rsidRPr="003355B9">
          <w:rPr>
            <w:rFonts w:ascii="Consolas" w:hAnsi="Consolas" w:cs="Consolas"/>
            <w:color w:val="A31515"/>
            <w:sz w:val="22"/>
            <w:szCs w:val="22"/>
            <w:lang w:eastAsia="hu-HU"/>
            <w:rPrChange w:id="2372" w:author="Gergo" w:date="2017-11-25T13:10:00Z">
              <w:rPr>
                <w:rFonts w:ascii="Consolas" w:hAnsi="Consolas" w:cs="Consolas"/>
                <w:color w:val="A31515"/>
                <w:sz w:val="19"/>
                <w:szCs w:val="19"/>
                <w:lang w:val="en-US" w:eastAsia="hu-HU"/>
              </w:rPr>
            </w:rPrChange>
          </w:rPr>
          <w:t>"</w:t>
        </w:r>
        <w:r w:rsidRPr="003355B9">
          <w:rPr>
            <w:rFonts w:ascii="Consolas" w:hAnsi="Consolas" w:cs="Consolas"/>
            <w:color w:val="000000"/>
            <w:sz w:val="22"/>
            <w:szCs w:val="22"/>
            <w:lang w:eastAsia="hu-HU"/>
            <w:rPrChange w:id="2373"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374" w:author="Gergo" w:date="2017-11-24T11:04:00Z"/>
          <w:rFonts w:ascii="Consolas" w:hAnsi="Consolas" w:cs="Consolas"/>
          <w:color w:val="000000"/>
          <w:sz w:val="22"/>
          <w:szCs w:val="22"/>
          <w:lang w:eastAsia="hu-HU"/>
          <w:rPrChange w:id="2375" w:author="Gergo" w:date="2017-11-25T13:10:00Z">
            <w:rPr>
              <w:ins w:id="2376"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377" w:author="Gergo" w:date="2017-11-24T11:04:00Z"/>
          <w:rFonts w:ascii="Consolas" w:hAnsi="Consolas" w:cs="Consolas"/>
          <w:color w:val="000000"/>
          <w:sz w:val="22"/>
          <w:szCs w:val="22"/>
          <w:lang w:eastAsia="hu-HU"/>
          <w:rPrChange w:id="2378" w:author="Gergo" w:date="2017-11-25T13:10:00Z">
            <w:rPr>
              <w:ins w:id="2379" w:author="Gergo" w:date="2017-11-24T11:04:00Z"/>
              <w:rFonts w:ascii="Consolas" w:hAnsi="Consolas" w:cs="Consolas"/>
              <w:color w:val="000000"/>
              <w:sz w:val="19"/>
              <w:szCs w:val="19"/>
              <w:lang w:val="en-US" w:eastAsia="hu-HU"/>
            </w:rPr>
          </w:rPrChange>
        </w:rPr>
      </w:pPr>
      <w:ins w:id="2380" w:author="Gergo" w:date="2017-11-24T11:04:00Z">
        <w:r w:rsidRPr="003355B9">
          <w:rPr>
            <w:rFonts w:ascii="Consolas" w:hAnsi="Consolas" w:cs="Consolas"/>
            <w:color w:val="000000"/>
            <w:sz w:val="22"/>
            <w:szCs w:val="22"/>
            <w:lang w:eastAsia="hu-HU"/>
            <w:rPrChange w:id="238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82" w:author="Gergo" w:date="2017-11-25T13:10:00Z">
              <w:rPr>
                <w:rFonts w:ascii="Consolas" w:hAnsi="Consolas" w:cs="Consolas"/>
                <w:color w:val="0000FF"/>
                <w:sz w:val="19"/>
                <w:szCs w:val="19"/>
                <w:lang w:val="en-US" w:eastAsia="hu-HU"/>
              </w:rPr>
            </w:rPrChange>
          </w:rPr>
          <w:t>yield</w:t>
        </w:r>
        <w:proofErr w:type="spellEnd"/>
        <w:r w:rsidRPr="003355B9">
          <w:rPr>
            <w:rFonts w:ascii="Consolas" w:hAnsi="Consolas" w:cs="Consolas"/>
            <w:color w:val="000000"/>
            <w:sz w:val="22"/>
            <w:szCs w:val="22"/>
            <w:lang w:eastAsia="hu-HU"/>
            <w:rPrChange w:id="238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84" w:author="Gergo" w:date="2017-11-25T13:10:00Z">
              <w:rPr>
                <w:rFonts w:ascii="Consolas" w:hAnsi="Consolas" w:cs="Consolas"/>
                <w:color w:val="0000FF"/>
                <w:sz w:val="19"/>
                <w:szCs w:val="19"/>
                <w:lang w:val="en-US" w:eastAsia="hu-HU"/>
              </w:rPr>
            </w:rPrChange>
          </w:rPr>
          <w:t>return</w:t>
        </w:r>
        <w:proofErr w:type="spellEnd"/>
        <w:r w:rsidRPr="003355B9">
          <w:rPr>
            <w:rFonts w:ascii="Consolas" w:hAnsi="Consolas" w:cs="Consolas"/>
            <w:color w:val="000000"/>
            <w:sz w:val="22"/>
            <w:szCs w:val="22"/>
            <w:lang w:eastAsia="hu-HU"/>
            <w:rPrChange w:id="238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386"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387"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2B91AF"/>
            <w:sz w:val="22"/>
            <w:szCs w:val="22"/>
            <w:lang w:eastAsia="hu-HU"/>
            <w:rPrChange w:id="2388" w:author="Gergo" w:date="2017-11-25T13:10:00Z">
              <w:rPr>
                <w:rFonts w:ascii="Consolas" w:hAnsi="Consolas" w:cs="Consolas"/>
                <w:color w:val="2B91AF"/>
                <w:sz w:val="19"/>
                <w:szCs w:val="19"/>
                <w:lang w:val="en-US" w:eastAsia="hu-HU"/>
              </w:rPr>
            </w:rPrChange>
          </w:rPr>
          <w:t>WaitForSeconds</w:t>
        </w:r>
        <w:proofErr w:type="spellEnd"/>
        <w:r w:rsidRPr="003355B9">
          <w:rPr>
            <w:rFonts w:ascii="Consolas" w:hAnsi="Consolas" w:cs="Consolas"/>
            <w:color w:val="000000"/>
            <w:sz w:val="22"/>
            <w:szCs w:val="22"/>
            <w:lang w:eastAsia="hu-HU"/>
            <w:rPrChange w:id="2389"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00"/>
            <w:sz w:val="22"/>
            <w:szCs w:val="22"/>
            <w:lang w:eastAsia="hu-HU"/>
            <w:rPrChange w:id="2390" w:author="Gergo" w:date="2017-11-25T13:10:00Z">
              <w:rPr>
                <w:rFonts w:ascii="Consolas" w:hAnsi="Consolas" w:cs="Consolas"/>
                <w:color w:val="000000"/>
                <w:sz w:val="19"/>
                <w:szCs w:val="19"/>
                <w:lang w:val="en-US" w:eastAsia="hu-HU"/>
              </w:rPr>
            </w:rPrChange>
          </w:rPr>
          <w:t>spawnTime</w:t>
        </w:r>
        <w:proofErr w:type="spellEnd"/>
        <w:r w:rsidRPr="003355B9">
          <w:rPr>
            <w:rFonts w:ascii="Consolas" w:hAnsi="Consolas" w:cs="Consolas"/>
            <w:color w:val="000000"/>
            <w:sz w:val="22"/>
            <w:szCs w:val="22"/>
            <w:lang w:eastAsia="hu-HU"/>
            <w:rPrChange w:id="2391" w:author="Gergo" w:date="2017-11-25T13:10:00Z">
              <w:rPr>
                <w:rFonts w:ascii="Consolas" w:hAnsi="Consolas" w:cs="Consolas"/>
                <w:color w:val="000000"/>
                <w:sz w:val="19"/>
                <w:szCs w:val="19"/>
                <w:lang w:val="en-US" w:eastAsia="hu-HU"/>
              </w:rPr>
            </w:rPrChange>
          </w:rPr>
          <w:t>);</w:t>
        </w:r>
      </w:ins>
    </w:p>
    <w:p w14:paraId="5CBE0833" w14:textId="2AD16F92" w:rsidR="004F5B39" w:rsidRPr="003355B9" w:rsidRDefault="004F5B39" w:rsidP="004F5B39">
      <w:pPr>
        <w:autoSpaceDE w:val="0"/>
        <w:autoSpaceDN w:val="0"/>
        <w:adjustRightInd w:val="0"/>
        <w:spacing w:after="0" w:line="240" w:lineRule="auto"/>
        <w:ind w:firstLine="0"/>
        <w:jc w:val="left"/>
        <w:rPr>
          <w:ins w:id="2392" w:author="Gergo" w:date="2017-11-24T11:04:00Z"/>
          <w:rFonts w:ascii="Consolas" w:hAnsi="Consolas" w:cs="Consolas"/>
          <w:color w:val="000000"/>
          <w:sz w:val="22"/>
          <w:szCs w:val="22"/>
          <w:lang w:eastAsia="hu-HU"/>
          <w:rPrChange w:id="2393" w:author="Gergo" w:date="2017-11-25T13:10:00Z">
            <w:rPr>
              <w:ins w:id="2394" w:author="Gergo" w:date="2017-11-24T11:04:00Z"/>
              <w:rFonts w:ascii="Consolas" w:hAnsi="Consolas" w:cs="Consolas"/>
              <w:color w:val="000000"/>
              <w:sz w:val="22"/>
              <w:szCs w:val="22"/>
              <w:lang w:val="en-US" w:eastAsia="hu-HU"/>
            </w:rPr>
          </w:rPrChange>
        </w:rPr>
      </w:pPr>
      <w:ins w:id="2395" w:author="Gergo" w:date="2017-11-24T11:04:00Z">
        <w:r w:rsidRPr="003355B9">
          <w:rPr>
            <w:rFonts w:ascii="Consolas" w:hAnsi="Consolas" w:cs="Consolas"/>
            <w:color w:val="000000"/>
            <w:sz w:val="22"/>
            <w:szCs w:val="22"/>
            <w:lang w:eastAsia="hu-HU"/>
            <w:rPrChange w:id="2396"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397" w:author="Gergo" w:date="2017-11-25T19:06:00Z"/>
          <w:rFonts w:ascii="Consolas" w:hAnsi="Consolas" w:cs="Consolas"/>
          <w:color w:val="000000"/>
          <w:sz w:val="22"/>
          <w:szCs w:val="22"/>
          <w:lang w:eastAsia="hu-HU"/>
        </w:rPr>
      </w:pPr>
      <w:ins w:id="2398" w:author="Gergo" w:date="2017-11-24T11:04:00Z">
        <w:r w:rsidRPr="003355B9">
          <w:rPr>
            <w:rFonts w:ascii="Consolas" w:hAnsi="Consolas" w:cs="Consolas"/>
            <w:color w:val="000000"/>
            <w:sz w:val="22"/>
            <w:szCs w:val="22"/>
            <w:lang w:eastAsia="hu-HU"/>
            <w:rPrChange w:id="2399"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400"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401"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402"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403"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404"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405"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406" w:author="Gergo" w:date="2017-11-25T19:06:00Z"/>
          <w:rFonts w:ascii="Consolas" w:hAnsi="Consolas" w:cs="Consolas"/>
          <w:color w:val="000000"/>
          <w:sz w:val="22"/>
          <w:szCs w:val="22"/>
          <w:lang w:eastAsia="hu-HU"/>
        </w:rPr>
      </w:pPr>
    </w:p>
    <w:p w14:paraId="00E922A4" w14:textId="28E462BF" w:rsidR="00024E6D" w:rsidRDefault="00024E6D" w:rsidP="004F5B39">
      <w:pPr>
        <w:autoSpaceDE w:val="0"/>
        <w:autoSpaceDN w:val="0"/>
        <w:adjustRightInd w:val="0"/>
        <w:spacing w:after="0" w:line="240" w:lineRule="auto"/>
        <w:ind w:firstLine="0"/>
        <w:jc w:val="left"/>
        <w:rPr>
          <w:ins w:id="2407" w:author="Gergo" w:date="2017-11-25T19:08:00Z"/>
        </w:rPr>
      </w:pPr>
      <w:ins w:id="2408" w:author="Gergo" w:date="2017-11-25T19:06:00Z">
        <w:r>
          <w:lastRenderedPageBreak/>
          <w:tab/>
          <w:t>A harcot a</w:t>
        </w:r>
      </w:ins>
      <w:ins w:id="2409" w:author="Gergo" w:date="2017-11-25T19:08:00Z">
        <w:r>
          <w:t>z</w:t>
        </w:r>
      </w:ins>
      <w:ins w:id="2410" w:author="Gergo" w:date="2017-11-25T19:06:00Z">
        <w:r>
          <w:t xml:space="preserve"> ÁBRA </w:t>
        </w:r>
        <w:proofErr w:type="gramStart"/>
        <w:r>
          <w:t>illusztrálja</w:t>
        </w:r>
        <w:proofErr w:type="gramEnd"/>
        <w:r>
          <w:t>:</w:t>
        </w:r>
      </w:ins>
    </w:p>
    <w:p w14:paraId="2057FF5D" w14:textId="77777777" w:rsidR="00024E6D" w:rsidRDefault="00024E6D" w:rsidP="004F5B39">
      <w:pPr>
        <w:autoSpaceDE w:val="0"/>
        <w:autoSpaceDN w:val="0"/>
        <w:adjustRightInd w:val="0"/>
        <w:spacing w:after="0" w:line="240" w:lineRule="auto"/>
        <w:ind w:firstLine="0"/>
        <w:jc w:val="left"/>
        <w:rPr>
          <w:ins w:id="2411"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412" w:author="Gergo" w:date="2017-11-25T19:08:00Z"/>
        </w:rPr>
        <w:pPrChange w:id="2413" w:author="Gergo" w:date="2017-11-25T19:08:00Z">
          <w:pPr>
            <w:autoSpaceDE w:val="0"/>
            <w:autoSpaceDN w:val="0"/>
            <w:adjustRightInd w:val="0"/>
            <w:spacing w:after="0" w:line="240" w:lineRule="auto"/>
            <w:ind w:firstLine="0"/>
            <w:jc w:val="left"/>
          </w:pPr>
        </w:pPrChange>
      </w:pPr>
      <w:ins w:id="2414"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581DA682" w:rsidR="00024E6D" w:rsidRDefault="00024E6D">
      <w:pPr>
        <w:pStyle w:val="Kpalrs"/>
        <w:ind w:left="2160" w:firstLine="720"/>
        <w:jc w:val="left"/>
        <w:rPr>
          <w:ins w:id="2415" w:author="Gergo" w:date="2017-11-25T19:08:00Z"/>
        </w:rPr>
        <w:pPrChange w:id="2416" w:author="Gergo" w:date="2017-11-25T19:08:00Z">
          <w:pPr>
            <w:autoSpaceDE w:val="0"/>
            <w:autoSpaceDN w:val="0"/>
            <w:adjustRightInd w:val="0"/>
            <w:spacing w:after="0" w:line="240" w:lineRule="auto"/>
            <w:ind w:firstLine="0"/>
            <w:jc w:val="left"/>
          </w:pPr>
        </w:pPrChange>
      </w:pPr>
      <w:ins w:id="2417" w:author="Gergo" w:date="2017-11-25T19:08:00Z">
        <w:r>
          <w:t xml:space="preserve">Ábra </w:t>
        </w:r>
      </w:ins>
      <w:ins w:id="2418" w:author="Gergo" w:date="2017-11-29T14:33:00Z">
        <w:r w:rsidR="00EB1182">
          <w:fldChar w:fldCharType="begin"/>
        </w:r>
        <w:r w:rsidR="00EB1182">
          <w:instrText xml:space="preserve"> STYLEREF 1 \s </w:instrText>
        </w:r>
      </w:ins>
      <w:r w:rsidR="00EB1182">
        <w:fldChar w:fldCharType="separate"/>
      </w:r>
      <w:r w:rsidR="00EB1182">
        <w:rPr>
          <w:noProof/>
        </w:rPr>
        <w:t>4</w:t>
      </w:r>
      <w:ins w:id="2419"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420" w:author="Gergo" w:date="2017-11-29T14:33:00Z">
        <w:r w:rsidR="00EB1182">
          <w:rPr>
            <w:noProof/>
          </w:rPr>
          <w:t>5</w:t>
        </w:r>
        <w:r w:rsidR="00EB1182">
          <w:fldChar w:fldCharType="end"/>
        </w:r>
      </w:ins>
      <w:ins w:id="2421" w:author="Gergo" w:date="2017-11-25T19:08:00Z">
        <w:r>
          <w:t xml:space="preserve"> Pillanatkép a harcból</w:t>
        </w:r>
      </w:ins>
    </w:p>
    <w:p w14:paraId="0A3580C2" w14:textId="77777777" w:rsidR="00024E6D" w:rsidRPr="00024E6D" w:rsidRDefault="00024E6D">
      <w:pPr>
        <w:rPr>
          <w:ins w:id="2422" w:author="Gergo" w:date="2017-11-24T11:04:00Z"/>
          <w:rPrChange w:id="2423" w:author="Gergo" w:date="2017-11-25T19:08:00Z">
            <w:rPr>
              <w:ins w:id="2424" w:author="Gergo" w:date="2017-11-24T11:04:00Z"/>
              <w:rFonts w:ascii="Consolas" w:hAnsi="Consolas" w:cs="Consolas"/>
              <w:color w:val="000000"/>
              <w:sz w:val="19"/>
              <w:szCs w:val="19"/>
              <w:lang w:val="en-US" w:eastAsia="hu-HU"/>
            </w:rPr>
          </w:rPrChange>
        </w:rPr>
        <w:pPrChange w:id="2425" w:author="Gergo" w:date="2017-11-25T19:08:00Z">
          <w:pPr>
            <w:autoSpaceDE w:val="0"/>
            <w:autoSpaceDN w:val="0"/>
            <w:adjustRightInd w:val="0"/>
            <w:spacing w:after="0" w:line="240" w:lineRule="auto"/>
            <w:ind w:firstLine="0"/>
            <w:jc w:val="left"/>
          </w:pPr>
        </w:pPrChange>
      </w:pPr>
    </w:p>
    <w:p w14:paraId="0E3C9F98" w14:textId="39966B53" w:rsidR="008331A5" w:rsidRPr="003355B9" w:rsidRDefault="008331A5">
      <w:pPr>
        <w:pStyle w:val="Cmsor3"/>
        <w:rPr>
          <w:ins w:id="2426" w:author="Gergo" w:date="2017-11-24T11:06:00Z"/>
          <w:rPrChange w:id="2427" w:author="Gergo" w:date="2017-11-25T13:10:00Z">
            <w:rPr>
              <w:ins w:id="2428" w:author="Gergo" w:date="2017-11-24T11:06:00Z"/>
            </w:rPr>
          </w:rPrChange>
        </w:rPr>
        <w:pPrChange w:id="2429" w:author="Gergo" w:date="2017-11-18T22:17:00Z">
          <w:pPr>
            <w:pStyle w:val="Cmsor2"/>
          </w:pPr>
        </w:pPrChange>
      </w:pPr>
      <w:bookmarkStart w:id="2430" w:name="_Toc499416842"/>
      <w:ins w:id="2431" w:author="Gergo" w:date="2017-11-18T22:17:00Z">
        <w:r w:rsidRPr="003355B9">
          <w:rPr>
            <w:rPrChange w:id="2432" w:author="Gergo" w:date="2017-11-25T13:10:00Z">
              <w:rPr>
                <w:iCs w:val="0"/>
              </w:rPr>
            </w:rPrChange>
          </w:rPr>
          <w:t>Az elugrás</w:t>
        </w:r>
      </w:ins>
      <w:bookmarkEnd w:id="2430"/>
    </w:p>
    <w:p w14:paraId="5AA01150" w14:textId="361452DA" w:rsidR="00113527" w:rsidRPr="003355B9" w:rsidRDefault="00113527">
      <w:pPr>
        <w:rPr>
          <w:ins w:id="2433" w:author="Gergo" w:date="2017-11-24T11:31:00Z"/>
          <w:rPrChange w:id="2434" w:author="Gergo" w:date="2017-11-25T13:10:00Z">
            <w:rPr>
              <w:ins w:id="2435" w:author="Gergo" w:date="2017-11-24T11:31:00Z"/>
            </w:rPr>
          </w:rPrChange>
        </w:rPr>
        <w:pPrChange w:id="2436" w:author="Gergo" w:date="2017-11-24T11:06:00Z">
          <w:pPr>
            <w:pStyle w:val="Cmsor2"/>
          </w:pPr>
        </w:pPrChange>
      </w:pPr>
      <w:ins w:id="2437" w:author="Gergo" w:date="2017-11-24T11:06:00Z">
        <w:r w:rsidRPr="003355B9">
          <w:rPr>
            <w:rPrChange w:id="2438" w:author="Gergo" w:date="2017-11-25T13:10:00Z">
              <w:rPr>
                <w:b w:val="0"/>
                <w:bCs w:val="0"/>
                <w:iCs w:val="0"/>
              </w:rPr>
            </w:rPrChange>
          </w:rPr>
          <w:t>A játékos felé</w:t>
        </w:r>
      </w:ins>
      <w:ins w:id="2439" w:author="Gergo" w:date="2017-11-24T11:09:00Z">
        <w:r w:rsidRPr="003355B9">
          <w:rPr>
            <w:rPrChange w:id="2440" w:author="Gergo" w:date="2017-11-25T13:10:00Z">
              <w:rPr>
                <w:b w:val="0"/>
                <w:bCs w:val="0"/>
                <w:iCs w:val="0"/>
              </w:rPr>
            </w:rPrChange>
          </w:rPr>
          <w:t xml:space="preserve"> dobott hordók sebzést okoznak, és ha túl sok találja el, akkor </w:t>
        </w:r>
        <w:proofErr w:type="gramStart"/>
        <w:r w:rsidRPr="003355B9">
          <w:rPr>
            <w:rPrChange w:id="2441" w:author="Gergo" w:date="2017-11-25T13:10:00Z">
              <w:rPr>
                <w:b w:val="0"/>
                <w:bCs w:val="0"/>
                <w:iCs w:val="0"/>
              </w:rPr>
            </w:rPrChange>
          </w:rPr>
          <w:t>meghal</w:t>
        </w:r>
        <w:proofErr w:type="gramEnd"/>
        <w:r w:rsidRPr="003355B9">
          <w:rPr>
            <w:rPrChange w:id="2442" w:author="Gergo" w:date="2017-11-25T13:10:00Z">
              <w:rPr>
                <w:b w:val="0"/>
                <w:bCs w:val="0"/>
                <w:iCs w:val="0"/>
              </w:rPr>
            </w:rPrChange>
          </w:rPr>
          <w:t xml:space="preserve"> és újra kell kezdeni a harcot. Ennek elkerülése érdekében el lehet ugrani előle az érintőfelület segítségévével. </w:t>
        </w:r>
      </w:ins>
      <w:ins w:id="2443" w:author="Gergo" w:date="2017-11-24T11:10:00Z">
        <w:r w:rsidRPr="003355B9">
          <w:rPr>
            <w:rPrChange w:id="2444" w:author="Gergo" w:date="2017-11-25T13:10:00Z">
              <w:rPr>
                <w:b w:val="0"/>
                <w:bCs w:val="0"/>
                <w:iCs w:val="0"/>
              </w:rPr>
            </w:rPrChange>
          </w:rPr>
          <w:t xml:space="preserve"> </w:t>
        </w:r>
      </w:ins>
      <w:ins w:id="2445" w:author="Gergo" w:date="2017-11-24T11:14:00Z">
        <w:r w:rsidRPr="003355B9">
          <w:rPr>
            <w:rPrChange w:id="2446" w:author="Gergo" w:date="2017-11-25T13:10:00Z">
              <w:rPr>
                <w:b w:val="0"/>
                <w:bCs w:val="0"/>
                <w:iCs w:val="0"/>
              </w:rPr>
            </w:rPrChange>
          </w:rPr>
          <w:t>Mivel alapvetően az API nem tartalmaz „</w:t>
        </w:r>
        <w:proofErr w:type="spellStart"/>
        <w:r w:rsidRPr="003355B9">
          <w:rPr>
            <w:rPrChange w:id="2447" w:author="Gergo" w:date="2017-11-25T13:10:00Z">
              <w:rPr>
                <w:b w:val="0"/>
                <w:bCs w:val="0"/>
                <w:iCs w:val="0"/>
              </w:rPr>
            </w:rPrChange>
          </w:rPr>
          <w:t>swipe</w:t>
        </w:r>
        <w:proofErr w:type="spellEnd"/>
        <w:r w:rsidRPr="003355B9">
          <w:rPr>
            <w:rPrChange w:id="2448" w:author="Gergo" w:date="2017-11-25T13:10:00Z">
              <w:rPr>
                <w:b w:val="0"/>
                <w:bCs w:val="0"/>
                <w:iCs w:val="0"/>
              </w:rPr>
            </w:rPrChange>
          </w:rPr>
          <w:t xml:space="preserve">” esemény, ezt nekem kellett implementálni, méghozzá olyan módon, </w:t>
        </w:r>
      </w:ins>
      <w:ins w:id="2449" w:author="Gergo" w:date="2017-11-24T11:23:00Z">
        <w:r w:rsidR="00355204" w:rsidRPr="003355B9">
          <w:rPr>
            <w:rPrChange w:id="2450" w:author="Gergo" w:date="2017-11-25T13:10:00Z">
              <w:rPr>
                <w:b w:val="0"/>
                <w:bCs w:val="0"/>
                <w:iCs w:val="0"/>
              </w:rPr>
            </w:rPrChange>
          </w:rPr>
          <w:t xml:space="preserve">hogy érintéskor eltárolom az érintés </w:t>
        </w:r>
        <w:proofErr w:type="gramStart"/>
        <w:r w:rsidR="00355204" w:rsidRPr="003355B9">
          <w:rPr>
            <w:rPrChange w:id="2451" w:author="Gergo" w:date="2017-11-25T13:10:00Z">
              <w:rPr>
                <w:b w:val="0"/>
                <w:bCs w:val="0"/>
                <w:iCs w:val="0"/>
              </w:rPr>
            </w:rPrChange>
          </w:rPr>
          <w:t>pozícióját</w:t>
        </w:r>
        <w:proofErr w:type="gramEnd"/>
        <w:r w:rsidR="00355204" w:rsidRPr="003355B9">
          <w:rPr>
            <w:rPrChange w:id="2452" w:author="Gergo" w:date="2017-11-25T13:10:00Z">
              <w:rPr>
                <w:b w:val="0"/>
                <w:bCs w:val="0"/>
                <w:iCs w:val="0"/>
              </w:rPr>
            </w:rPrChange>
          </w:rPr>
          <w:t xml:space="preserve">, és az elengedés pillanatában összevetem ezt az aktuális koordinátákkal és </w:t>
        </w:r>
      </w:ins>
      <w:ins w:id="2453" w:author="Gergo" w:date="2017-11-24T11:25:00Z">
        <w:r w:rsidR="00355204" w:rsidRPr="003355B9">
          <w:rPr>
            <w:rPrChange w:id="2454" w:author="Gergo" w:date="2017-11-25T13:10:00Z">
              <w:rPr>
                <w:b w:val="0"/>
                <w:bCs w:val="0"/>
                <w:iCs w:val="0"/>
              </w:rPr>
            </w:rPrChange>
          </w:rPr>
          <w:t xml:space="preserve">ebből számítom ki, hogy történt-e </w:t>
        </w:r>
      </w:ins>
      <w:proofErr w:type="spellStart"/>
      <w:ins w:id="2455" w:author="Gergo" w:date="2017-11-24T11:29:00Z">
        <w:r w:rsidR="00355204" w:rsidRPr="003355B9">
          <w:rPr>
            <w:rPrChange w:id="2456" w:author="Gergo" w:date="2017-11-25T13:10:00Z">
              <w:rPr>
                <w:b w:val="0"/>
                <w:bCs w:val="0"/>
                <w:iCs w:val="0"/>
              </w:rPr>
            </w:rPrChange>
          </w:rPr>
          <w:t>swipe-olás</w:t>
        </w:r>
        <w:proofErr w:type="spellEnd"/>
        <w:r w:rsidR="00355204" w:rsidRPr="003355B9">
          <w:rPr>
            <w:rPrChange w:id="2457" w:author="Gergo" w:date="2017-11-25T13:10:00Z">
              <w:rPr>
                <w:b w:val="0"/>
                <w:bCs w:val="0"/>
                <w:iCs w:val="0"/>
              </w:rPr>
            </w:rPrChange>
          </w:rPr>
          <w:t xml:space="preserve">, illetve, ha igen, akkor </w:t>
        </w:r>
        <w:proofErr w:type="spellStart"/>
        <w:r w:rsidR="00355204" w:rsidRPr="003355B9">
          <w:rPr>
            <w:rPrChange w:id="2458" w:author="Gergo" w:date="2017-11-25T13:10:00Z">
              <w:rPr>
                <w:b w:val="0"/>
                <w:bCs w:val="0"/>
                <w:iCs w:val="0"/>
              </w:rPr>
            </w:rPrChange>
          </w:rPr>
          <w:t>emlyik</w:t>
        </w:r>
        <w:proofErr w:type="spellEnd"/>
        <w:r w:rsidR="00355204" w:rsidRPr="003355B9">
          <w:rPr>
            <w:rPrChange w:id="2459" w:author="Gergo" w:date="2017-11-25T13:10:00Z">
              <w:rPr>
                <w:b w:val="0"/>
                <w:bCs w:val="0"/>
                <w:iCs w:val="0"/>
              </w:rPr>
            </w:rPrChange>
          </w:rPr>
          <w:t xml:space="preserve"> irányba. Ezeket a számításokat a </w:t>
        </w:r>
        <w:proofErr w:type="spellStart"/>
        <w:r w:rsidR="00355204" w:rsidRPr="003355B9">
          <w:rPr>
            <w:rFonts w:ascii="Consolas" w:hAnsi="Consolas"/>
            <w:rPrChange w:id="2460" w:author="Gergo" w:date="2017-11-25T13:10:00Z">
              <w:rPr/>
            </w:rPrChange>
          </w:rPr>
          <w:t>VR</w:t>
        </w:r>
      </w:ins>
      <w:ins w:id="2461" w:author="Gergo" w:date="2017-11-24T11:30:00Z">
        <w:r w:rsidR="00355204" w:rsidRPr="003355B9">
          <w:rPr>
            <w:rFonts w:ascii="Consolas" w:hAnsi="Consolas"/>
            <w:rPrChange w:id="2462" w:author="Gergo" w:date="2017-11-25T13:10:00Z">
              <w:rPr/>
            </w:rPrChange>
          </w:rPr>
          <w:t>PlayerDash</w:t>
        </w:r>
        <w:proofErr w:type="spellEnd"/>
        <w:r w:rsidR="00355204" w:rsidRPr="003355B9">
          <w:rPr>
            <w:rPrChange w:id="2463" w:author="Gergo" w:date="2017-11-25T13:10:00Z">
              <w:rPr>
                <w:b w:val="0"/>
                <w:bCs w:val="0"/>
                <w:iCs w:val="0"/>
              </w:rPr>
            </w:rPrChange>
          </w:rPr>
          <w:t xml:space="preserve"> osztály alábbi </w:t>
        </w:r>
        <w:proofErr w:type="gramStart"/>
        <w:r w:rsidR="00355204" w:rsidRPr="003355B9">
          <w:rPr>
            <w:rPrChange w:id="2464" w:author="Gergo" w:date="2017-11-25T13:10:00Z">
              <w:rPr>
                <w:b w:val="0"/>
                <w:bCs w:val="0"/>
                <w:iCs w:val="0"/>
              </w:rPr>
            </w:rPrChange>
          </w:rPr>
          <w:t>metódusa</w:t>
        </w:r>
        <w:proofErr w:type="gramEnd"/>
        <w:r w:rsidR="00355204" w:rsidRPr="003355B9">
          <w:rPr>
            <w:rPrChange w:id="2465" w:author="Gergo" w:date="2017-11-25T13:10:00Z">
              <w:rPr>
                <w:b w:val="0"/>
                <w:bCs w:val="0"/>
                <w:iCs w:val="0"/>
              </w:rPr>
            </w:rPrChange>
          </w:rPr>
          <w:t xml:space="preserve"> végzi.</w:t>
        </w:r>
      </w:ins>
    </w:p>
    <w:p w14:paraId="62FDA331" w14:textId="28A9919D" w:rsidR="002D342E" w:rsidRPr="003355B9" w:rsidRDefault="002D342E">
      <w:pPr>
        <w:autoSpaceDE w:val="0"/>
        <w:autoSpaceDN w:val="0"/>
        <w:adjustRightInd w:val="0"/>
        <w:spacing w:after="0" w:line="240" w:lineRule="auto"/>
        <w:ind w:firstLine="0"/>
        <w:jc w:val="left"/>
        <w:rPr>
          <w:ins w:id="2466" w:author="Gergo" w:date="2017-11-24T11:40:00Z"/>
          <w:rFonts w:ascii="Consolas" w:hAnsi="Consolas" w:cs="Consolas"/>
          <w:color w:val="000000"/>
          <w:sz w:val="22"/>
          <w:szCs w:val="22"/>
          <w:lang w:eastAsia="hu-HU"/>
          <w:rPrChange w:id="2467" w:author="Gergo" w:date="2017-11-25T13:10:00Z">
            <w:rPr>
              <w:ins w:id="2468" w:author="Gergo" w:date="2017-11-24T11:40:00Z"/>
              <w:rFonts w:ascii="Consolas" w:hAnsi="Consolas" w:cs="Consolas"/>
              <w:color w:val="000000"/>
              <w:sz w:val="19"/>
              <w:szCs w:val="19"/>
              <w:lang w:val="en-US" w:eastAsia="hu-HU"/>
            </w:rPr>
          </w:rPrChange>
        </w:rPr>
      </w:pPr>
      <w:proofErr w:type="spellStart"/>
      <w:ins w:id="2469" w:author="Gergo" w:date="2017-11-24T11:40:00Z">
        <w:r w:rsidRPr="003355B9">
          <w:rPr>
            <w:rFonts w:ascii="Consolas" w:hAnsi="Consolas" w:cs="Consolas"/>
            <w:color w:val="0000FF"/>
            <w:sz w:val="22"/>
            <w:szCs w:val="22"/>
            <w:lang w:eastAsia="hu-HU"/>
            <w:rPrChange w:id="2470"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47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72"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473"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00"/>
            <w:sz w:val="22"/>
            <w:szCs w:val="22"/>
            <w:lang w:eastAsia="hu-HU"/>
            <w:rPrChange w:id="2474" w:author="Gergo" w:date="2017-11-25T13:10:00Z">
              <w:rPr>
                <w:rFonts w:ascii="Consolas" w:hAnsi="Consolas" w:cs="Consolas"/>
                <w:color w:val="000000"/>
                <w:sz w:val="19"/>
                <w:szCs w:val="19"/>
                <w:lang w:val="en-US" w:eastAsia="hu-HU"/>
              </w:rPr>
            </w:rPrChange>
          </w:rPr>
          <w:t>{</w:t>
        </w:r>
        <w:proofErr w:type="gramEnd"/>
      </w:ins>
    </w:p>
    <w:p w14:paraId="376A8710" w14:textId="77777777" w:rsidR="002D342E" w:rsidRPr="003355B9" w:rsidRDefault="002D342E">
      <w:pPr>
        <w:autoSpaceDE w:val="0"/>
        <w:autoSpaceDN w:val="0"/>
        <w:adjustRightInd w:val="0"/>
        <w:spacing w:after="0" w:line="240" w:lineRule="auto"/>
        <w:ind w:firstLine="0"/>
        <w:jc w:val="left"/>
        <w:rPr>
          <w:ins w:id="2475" w:author="Gergo" w:date="2017-11-24T11:40:00Z"/>
          <w:rFonts w:ascii="Consolas" w:hAnsi="Consolas" w:cs="Consolas"/>
          <w:color w:val="000000"/>
          <w:sz w:val="22"/>
          <w:szCs w:val="22"/>
          <w:lang w:eastAsia="hu-HU"/>
          <w:rPrChange w:id="2476" w:author="Gergo" w:date="2017-11-25T13:10:00Z">
            <w:rPr>
              <w:ins w:id="2477" w:author="Gergo" w:date="2017-11-24T11:40:00Z"/>
              <w:rFonts w:ascii="Consolas" w:hAnsi="Consolas" w:cs="Consolas"/>
              <w:color w:val="000000"/>
              <w:sz w:val="19"/>
              <w:szCs w:val="19"/>
              <w:lang w:val="en-US" w:eastAsia="hu-HU"/>
            </w:rPr>
          </w:rPrChange>
        </w:rPr>
      </w:pPr>
      <w:ins w:id="2478" w:author="Gergo" w:date="2017-11-24T11:40:00Z">
        <w:r w:rsidRPr="003355B9">
          <w:rPr>
            <w:rFonts w:ascii="Consolas" w:hAnsi="Consolas" w:cs="Consolas"/>
            <w:color w:val="000000"/>
            <w:sz w:val="22"/>
            <w:szCs w:val="22"/>
            <w:lang w:eastAsia="hu-HU"/>
            <w:rPrChange w:id="247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480"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48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482"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483" w:author="Gergo" w:date="2017-11-25T13:10:00Z">
              <w:rPr>
                <w:rFonts w:ascii="Consolas" w:hAnsi="Consolas" w:cs="Consolas"/>
                <w:color w:val="000000"/>
                <w:sz w:val="19"/>
                <w:szCs w:val="19"/>
                <w:lang w:val="en-US" w:eastAsia="hu-HU"/>
              </w:rPr>
            </w:rPrChange>
          </w:rPr>
          <w:t>.TouchDown</w:t>
        </w:r>
        <w:proofErr w:type="spellEnd"/>
        <w:proofErr w:type="gramEnd"/>
        <w:r w:rsidRPr="003355B9">
          <w:rPr>
            <w:rFonts w:ascii="Consolas" w:hAnsi="Consolas" w:cs="Consolas"/>
            <w:color w:val="000000"/>
            <w:sz w:val="22"/>
            <w:szCs w:val="22"/>
            <w:lang w:eastAsia="hu-HU"/>
            <w:rPrChange w:id="2484" w:author="Gergo" w:date="2017-11-25T13:10:00Z">
              <w:rPr>
                <w:rFonts w:ascii="Consolas" w:hAnsi="Consolas" w:cs="Consolas"/>
                <w:color w:val="000000"/>
                <w:sz w:val="19"/>
                <w:szCs w:val="19"/>
                <w:lang w:val="en-US" w:eastAsia="hu-HU"/>
              </w:rPr>
            </w:rPrChange>
          </w:rPr>
          <w:t>)</w:t>
        </w:r>
      </w:ins>
    </w:p>
    <w:p w14:paraId="0CCC38BF" w14:textId="77777777" w:rsidR="002D342E" w:rsidRPr="003355B9" w:rsidRDefault="002D342E">
      <w:pPr>
        <w:autoSpaceDE w:val="0"/>
        <w:autoSpaceDN w:val="0"/>
        <w:adjustRightInd w:val="0"/>
        <w:spacing w:after="0" w:line="240" w:lineRule="auto"/>
        <w:ind w:firstLine="0"/>
        <w:jc w:val="left"/>
        <w:rPr>
          <w:ins w:id="2485" w:author="Gergo" w:date="2017-11-24T11:40:00Z"/>
          <w:rFonts w:ascii="Consolas" w:hAnsi="Consolas" w:cs="Consolas"/>
          <w:color w:val="000000"/>
          <w:sz w:val="22"/>
          <w:szCs w:val="22"/>
          <w:lang w:eastAsia="hu-HU"/>
          <w:rPrChange w:id="2486" w:author="Gergo" w:date="2017-11-25T13:10:00Z">
            <w:rPr>
              <w:ins w:id="2487" w:author="Gergo" w:date="2017-11-24T11:40:00Z"/>
              <w:rFonts w:ascii="Consolas" w:hAnsi="Consolas" w:cs="Consolas"/>
              <w:color w:val="000000"/>
              <w:sz w:val="19"/>
              <w:szCs w:val="19"/>
              <w:lang w:val="en-US" w:eastAsia="hu-HU"/>
            </w:rPr>
          </w:rPrChange>
        </w:rPr>
      </w:pPr>
      <w:ins w:id="2488" w:author="Gergo" w:date="2017-11-24T11:40:00Z">
        <w:r w:rsidRPr="003355B9">
          <w:rPr>
            <w:rFonts w:ascii="Consolas" w:hAnsi="Consolas" w:cs="Consolas"/>
            <w:color w:val="000000"/>
            <w:sz w:val="22"/>
            <w:szCs w:val="22"/>
            <w:lang w:eastAsia="hu-HU"/>
            <w:rPrChange w:id="2489"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490" w:author="Gergo" w:date="2017-11-24T11:40:00Z"/>
          <w:rFonts w:ascii="Consolas" w:hAnsi="Consolas" w:cs="Consolas"/>
          <w:color w:val="000000"/>
          <w:sz w:val="22"/>
          <w:szCs w:val="22"/>
          <w:lang w:eastAsia="hu-HU"/>
          <w:rPrChange w:id="2491" w:author="Gergo" w:date="2017-11-25T13:10:00Z">
            <w:rPr>
              <w:ins w:id="2492" w:author="Gergo" w:date="2017-11-24T11:40:00Z"/>
              <w:rFonts w:ascii="Consolas" w:hAnsi="Consolas" w:cs="Consolas"/>
              <w:color w:val="000000"/>
              <w:sz w:val="19"/>
              <w:szCs w:val="19"/>
              <w:lang w:val="en-US" w:eastAsia="hu-HU"/>
            </w:rPr>
          </w:rPrChange>
        </w:rPr>
      </w:pPr>
      <w:ins w:id="2493" w:author="Gergo" w:date="2017-11-24T11:40:00Z">
        <w:r w:rsidRPr="003355B9">
          <w:rPr>
            <w:rFonts w:ascii="Consolas" w:hAnsi="Consolas" w:cs="Consolas"/>
            <w:color w:val="000000"/>
            <w:sz w:val="22"/>
            <w:szCs w:val="22"/>
            <w:lang w:eastAsia="hu-HU"/>
            <w:rPrChange w:id="249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495" w:author="Gergo" w:date="2017-11-25T13:10:00Z">
              <w:rPr>
                <w:rFonts w:ascii="Consolas" w:hAnsi="Consolas" w:cs="Consolas"/>
                <w:color w:val="000000"/>
                <w:sz w:val="19"/>
                <w:szCs w:val="19"/>
                <w:lang w:val="en-US" w:eastAsia="hu-HU"/>
              </w:rPr>
            </w:rPrChange>
          </w:rPr>
          <w:t>initialTouchPos</w:t>
        </w:r>
        <w:proofErr w:type="spellEnd"/>
        <w:r w:rsidRPr="003355B9">
          <w:rPr>
            <w:rFonts w:ascii="Consolas" w:hAnsi="Consolas" w:cs="Consolas"/>
            <w:color w:val="000000"/>
            <w:sz w:val="22"/>
            <w:szCs w:val="22"/>
            <w:lang w:eastAsia="hu-HU"/>
            <w:rPrChange w:id="2496"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497"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498" w:author="Gergo" w:date="2017-11-25T13:10:00Z">
              <w:rPr>
                <w:rFonts w:ascii="Consolas" w:hAnsi="Consolas" w:cs="Consolas"/>
                <w:color w:val="000000"/>
                <w:sz w:val="19"/>
                <w:szCs w:val="19"/>
                <w:lang w:val="en-US" w:eastAsia="hu-HU"/>
              </w:rPr>
            </w:rPrChange>
          </w:rPr>
          <w:t>.TouchPos</w:t>
        </w:r>
        <w:proofErr w:type="spellEnd"/>
        <w:proofErr w:type="gramEnd"/>
      </w:ins>
    </w:p>
    <w:p w14:paraId="37349921" w14:textId="77777777" w:rsidR="002D342E" w:rsidRPr="003355B9" w:rsidRDefault="002D342E">
      <w:pPr>
        <w:autoSpaceDE w:val="0"/>
        <w:autoSpaceDN w:val="0"/>
        <w:adjustRightInd w:val="0"/>
        <w:spacing w:after="0" w:line="240" w:lineRule="auto"/>
        <w:ind w:firstLine="0"/>
        <w:jc w:val="left"/>
        <w:rPr>
          <w:ins w:id="2499" w:author="Gergo" w:date="2017-11-24T11:40:00Z"/>
          <w:rFonts w:ascii="Consolas" w:hAnsi="Consolas" w:cs="Consolas"/>
          <w:color w:val="000000"/>
          <w:sz w:val="22"/>
          <w:szCs w:val="22"/>
          <w:lang w:eastAsia="hu-HU"/>
          <w:rPrChange w:id="2500" w:author="Gergo" w:date="2017-11-25T13:10:00Z">
            <w:rPr>
              <w:ins w:id="2501" w:author="Gergo" w:date="2017-11-24T11:40:00Z"/>
              <w:rFonts w:ascii="Consolas" w:hAnsi="Consolas" w:cs="Consolas"/>
              <w:color w:val="000000"/>
              <w:sz w:val="19"/>
              <w:szCs w:val="19"/>
              <w:lang w:val="en-US" w:eastAsia="hu-HU"/>
            </w:rPr>
          </w:rPrChange>
        </w:rPr>
      </w:pPr>
      <w:ins w:id="2502" w:author="Gergo" w:date="2017-11-24T11:40:00Z">
        <w:r w:rsidRPr="003355B9">
          <w:rPr>
            <w:rFonts w:ascii="Consolas" w:hAnsi="Consolas" w:cs="Consolas"/>
            <w:color w:val="000000"/>
            <w:sz w:val="22"/>
            <w:szCs w:val="22"/>
            <w:lang w:eastAsia="hu-HU"/>
            <w:rPrChange w:id="2503"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504" w:author="Gergo" w:date="2017-11-24T11:40:00Z"/>
          <w:rFonts w:ascii="Consolas" w:hAnsi="Consolas" w:cs="Consolas"/>
          <w:color w:val="000000"/>
          <w:sz w:val="22"/>
          <w:szCs w:val="22"/>
          <w:lang w:eastAsia="hu-HU"/>
          <w:rPrChange w:id="2505" w:author="Gergo" w:date="2017-11-25T13:10:00Z">
            <w:rPr>
              <w:ins w:id="2506" w:author="Gergo" w:date="2017-11-24T11:40:00Z"/>
              <w:rFonts w:ascii="Consolas" w:hAnsi="Consolas" w:cs="Consolas"/>
              <w:color w:val="000000"/>
              <w:sz w:val="19"/>
              <w:szCs w:val="19"/>
              <w:lang w:val="en-US" w:eastAsia="hu-HU"/>
            </w:rPr>
          </w:rPrChange>
        </w:rPr>
      </w:pPr>
      <w:ins w:id="2507" w:author="Gergo" w:date="2017-11-24T11:40:00Z">
        <w:r w:rsidRPr="003355B9">
          <w:rPr>
            <w:rFonts w:ascii="Consolas" w:hAnsi="Consolas" w:cs="Consolas"/>
            <w:color w:val="000000"/>
            <w:sz w:val="22"/>
            <w:szCs w:val="22"/>
            <w:lang w:eastAsia="hu-HU"/>
            <w:rPrChange w:id="250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509"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51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511"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512" w:author="Gergo" w:date="2017-11-25T13:10:00Z">
              <w:rPr>
                <w:rFonts w:ascii="Consolas" w:hAnsi="Consolas" w:cs="Consolas"/>
                <w:color w:val="000000"/>
                <w:sz w:val="19"/>
                <w:szCs w:val="19"/>
                <w:lang w:val="en-US" w:eastAsia="hu-HU"/>
              </w:rPr>
            </w:rPrChange>
          </w:rPr>
          <w:t>.TouchUp</w:t>
        </w:r>
        <w:proofErr w:type="spellEnd"/>
        <w:proofErr w:type="gramEnd"/>
        <w:r w:rsidRPr="003355B9">
          <w:rPr>
            <w:rFonts w:ascii="Consolas" w:hAnsi="Consolas" w:cs="Consolas"/>
            <w:color w:val="000000"/>
            <w:sz w:val="22"/>
            <w:szCs w:val="22"/>
            <w:lang w:eastAsia="hu-HU"/>
            <w:rPrChange w:id="2513" w:author="Gergo" w:date="2017-11-25T13:10:00Z">
              <w:rPr>
                <w:rFonts w:ascii="Consolas" w:hAnsi="Consolas" w:cs="Consolas"/>
                <w:color w:val="000000"/>
                <w:sz w:val="19"/>
                <w:szCs w:val="19"/>
                <w:lang w:val="en-US" w:eastAsia="hu-HU"/>
              </w:rPr>
            </w:rPrChange>
          </w:rPr>
          <w:t>)</w:t>
        </w:r>
      </w:ins>
    </w:p>
    <w:p w14:paraId="655D60D9" w14:textId="77777777" w:rsidR="002D342E" w:rsidRPr="003355B9" w:rsidRDefault="002D342E">
      <w:pPr>
        <w:autoSpaceDE w:val="0"/>
        <w:autoSpaceDN w:val="0"/>
        <w:adjustRightInd w:val="0"/>
        <w:spacing w:after="0" w:line="240" w:lineRule="auto"/>
        <w:ind w:firstLine="0"/>
        <w:jc w:val="left"/>
        <w:rPr>
          <w:ins w:id="2514" w:author="Gergo" w:date="2017-11-24T11:40:00Z"/>
          <w:rFonts w:ascii="Consolas" w:hAnsi="Consolas" w:cs="Consolas"/>
          <w:color w:val="000000"/>
          <w:sz w:val="22"/>
          <w:szCs w:val="22"/>
          <w:lang w:eastAsia="hu-HU"/>
          <w:rPrChange w:id="2515" w:author="Gergo" w:date="2017-11-25T13:10:00Z">
            <w:rPr>
              <w:ins w:id="2516" w:author="Gergo" w:date="2017-11-24T11:40:00Z"/>
              <w:rFonts w:ascii="Consolas" w:hAnsi="Consolas" w:cs="Consolas"/>
              <w:color w:val="000000"/>
              <w:sz w:val="19"/>
              <w:szCs w:val="19"/>
              <w:lang w:val="en-US" w:eastAsia="hu-HU"/>
            </w:rPr>
          </w:rPrChange>
        </w:rPr>
      </w:pPr>
      <w:ins w:id="2517" w:author="Gergo" w:date="2017-11-24T11:40:00Z">
        <w:r w:rsidRPr="003355B9">
          <w:rPr>
            <w:rFonts w:ascii="Consolas" w:hAnsi="Consolas" w:cs="Consolas"/>
            <w:color w:val="000000"/>
            <w:sz w:val="22"/>
            <w:szCs w:val="22"/>
            <w:lang w:eastAsia="hu-HU"/>
            <w:rPrChange w:id="2518"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519" w:author="Gergo" w:date="2017-11-24T11:40:00Z"/>
          <w:rFonts w:ascii="Consolas" w:hAnsi="Consolas" w:cs="Consolas"/>
          <w:color w:val="000000"/>
          <w:sz w:val="22"/>
          <w:szCs w:val="22"/>
          <w:lang w:eastAsia="hu-HU"/>
          <w:rPrChange w:id="2520" w:author="Gergo" w:date="2017-11-25T13:10:00Z">
            <w:rPr>
              <w:ins w:id="2521" w:author="Gergo" w:date="2017-11-24T11:40:00Z"/>
              <w:rFonts w:ascii="Consolas" w:hAnsi="Consolas" w:cs="Consolas"/>
              <w:color w:val="000000"/>
              <w:sz w:val="19"/>
              <w:szCs w:val="19"/>
              <w:lang w:val="en-US" w:eastAsia="hu-HU"/>
            </w:rPr>
          </w:rPrChange>
        </w:rPr>
      </w:pPr>
      <w:ins w:id="2522" w:author="Gergo" w:date="2017-11-24T11:40:00Z">
        <w:r w:rsidRPr="003355B9">
          <w:rPr>
            <w:rFonts w:ascii="Consolas" w:hAnsi="Consolas" w:cs="Consolas"/>
            <w:color w:val="000000"/>
            <w:sz w:val="22"/>
            <w:szCs w:val="22"/>
            <w:lang w:eastAsia="hu-HU"/>
            <w:rPrChange w:id="252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524" w:author="Gergo" w:date="2017-11-25T13:10:00Z">
              <w:rPr>
                <w:rFonts w:ascii="Consolas" w:hAnsi="Consolas" w:cs="Consolas"/>
                <w:color w:val="0000FF"/>
                <w:sz w:val="19"/>
                <w:szCs w:val="19"/>
                <w:lang w:val="en-US" w:eastAsia="hu-HU"/>
              </w:rPr>
            </w:rPrChange>
          </w:rPr>
          <w:t>float</w:t>
        </w:r>
        <w:proofErr w:type="spellEnd"/>
        <w:r w:rsidRPr="003355B9">
          <w:rPr>
            <w:rFonts w:ascii="Consolas" w:hAnsi="Consolas" w:cs="Consolas"/>
            <w:color w:val="000000"/>
            <w:sz w:val="22"/>
            <w:szCs w:val="22"/>
            <w:lang w:eastAsia="hu-HU"/>
            <w:rPrChange w:id="252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526" w:author="Gergo" w:date="2017-11-25T13:10:00Z">
              <w:rPr>
                <w:rFonts w:ascii="Consolas" w:hAnsi="Consolas" w:cs="Consolas"/>
                <w:color w:val="000000"/>
                <w:sz w:val="19"/>
                <w:szCs w:val="19"/>
                <w:lang w:val="en-US" w:eastAsia="hu-HU"/>
              </w:rPr>
            </w:rPrChange>
          </w:rPr>
          <w:t>deltaPos</w:t>
        </w:r>
        <w:proofErr w:type="spellEnd"/>
        <w:r w:rsidRPr="003355B9">
          <w:rPr>
            <w:rFonts w:ascii="Consolas" w:hAnsi="Consolas" w:cs="Consolas"/>
            <w:color w:val="000000"/>
            <w:sz w:val="22"/>
            <w:szCs w:val="22"/>
            <w:lang w:eastAsia="hu-HU"/>
            <w:rPrChange w:id="2527"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528" w:author="Gergo" w:date="2017-11-25T13:10:00Z">
              <w:rPr>
                <w:rFonts w:ascii="Consolas" w:hAnsi="Consolas" w:cs="Consolas"/>
                <w:color w:val="000000"/>
                <w:sz w:val="19"/>
                <w:szCs w:val="19"/>
                <w:lang w:val="en-US" w:eastAsia="hu-HU"/>
              </w:rPr>
            </w:rPrChange>
          </w:rPr>
          <w:t>initialTouchPos.x</w:t>
        </w:r>
        <w:proofErr w:type="spellEnd"/>
        <w:r w:rsidRPr="003355B9">
          <w:rPr>
            <w:rFonts w:ascii="Consolas" w:hAnsi="Consolas" w:cs="Consolas"/>
            <w:color w:val="000000"/>
            <w:sz w:val="22"/>
            <w:szCs w:val="22"/>
            <w:lang w:eastAsia="hu-HU"/>
            <w:rPrChange w:id="2529" w:author="Gergo" w:date="2017-11-25T13:10:00Z">
              <w:rPr>
                <w:rFonts w:ascii="Consolas" w:hAnsi="Consolas" w:cs="Consolas"/>
                <w:color w:val="000000"/>
                <w:sz w:val="19"/>
                <w:szCs w:val="19"/>
                <w:lang w:val="en-US" w:eastAsia="hu-HU"/>
              </w:rPr>
            </w:rPrChange>
          </w:rPr>
          <w:t xml:space="preserve"> - </w:t>
        </w:r>
      </w:ins>
    </w:p>
    <w:p w14:paraId="5CD19DA3" w14:textId="77777777" w:rsidR="002D342E" w:rsidRPr="003355B9" w:rsidRDefault="002D342E">
      <w:pPr>
        <w:autoSpaceDE w:val="0"/>
        <w:autoSpaceDN w:val="0"/>
        <w:adjustRightInd w:val="0"/>
        <w:spacing w:after="0" w:line="240" w:lineRule="auto"/>
        <w:ind w:firstLine="0"/>
        <w:jc w:val="left"/>
        <w:rPr>
          <w:ins w:id="2530" w:author="Gergo" w:date="2017-11-24T11:40:00Z"/>
          <w:rFonts w:ascii="Consolas" w:hAnsi="Consolas" w:cs="Consolas"/>
          <w:color w:val="000000"/>
          <w:sz w:val="22"/>
          <w:szCs w:val="22"/>
          <w:lang w:eastAsia="hu-HU"/>
          <w:rPrChange w:id="2531" w:author="Gergo" w:date="2017-11-25T13:10:00Z">
            <w:rPr>
              <w:ins w:id="2532" w:author="Gergo" w:date="2017-11-24T11:40:00Z"/>
              <w:rFonts w:ascii="Consolas" w:hAnsi="Consolas" w:cs="Consolas"/>
              <w:color w:val="000000"/>
              <w:sz w:val="19"/>
              <w:szCs w:val="19"/>
              <w:lang w:val="en-US" w:eastAsia="hu-HU"/>
            </w:rPr>
          </w:rPrChange>
        </w:rPr>
      </w:pPr>
      <w:ins w:id="2533" w:author="Gergo" w:date="2017-11-24T11:40:00Z">
        <w:r w:rsidRPr="003355B9">
          <w:rPr>
            <w:rFonts w:ascii="Consolas" w:hAnsi="Consolas" w:cs="Consolas"/>
            <w:color w:val="000000"/>
            <w:sz w:val="22"/>
            <w:szCs w:val="22"/>
            <w:lang w:eastAsia="hu-HU"/>
            <w:rPrChange w:id="253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535" w:author="Gergo" w:date="2017-11-25T13:10:00Z">
              <w:rPr>
                <w:rFonts w:ascii="Consolas" w:hAnsi="Consolas" w:cs="Consolas"/>
                <w:color w:val="2B91AF"/>
                <w:sz w:val="19"/>
                <w:szCs w:val="19"/>
                <w:lang w:val="en-US" w:eastAsia="hu-HU"/>
              </w:rPr>
            </w:rPrChange>
          </w:rPr>
          <w:t>GvrControllerInput</w:t>
        </w:r>
        <w:proofErr w:type="gramStart"/>
        <w:r w:rsidRPr="003355B9">
          <w:rPr>
            <w:rFonts w:ascii="Consolas" w:hAnsi="Consolas" w:cs="Consolas"/>
            <w:color w:val="000000"/>
            <w:sz w:val="22"/>
            <w:szCs w:val="22"/>
            <w:lang w:eastAsia="hu-HU"/>
            <w:rPrChange w:id="2536" w:author="Gergo" w:date="2017-11-25T13:10:00Z">
              <w:rPr>
                <w:rFonts w:ascii="Consolas" w:hAnsi="Consolas" w:cs="Consolas"/>
                <w:color w:val="000000"/>
                <w:sz w:val="19"/>
                <w:szCs w:val="19"/>
                <w:lang w:val="en-US" w:eastAsia="hu-HU"/>
              </w:rPr>
            </w:rPrChange>
          </w:rPr>
          <w:t>.TouchPos.x</w:t>
        </w:r>
        <w:proofErr w:type="spellEnd"/>
        <w:proofErr w:type="gramEnd"/>
        <w:r w:rsidRPr="003355B9">
          <w:rPr>
            <w:rFonts w:ascii="Consolas" w:hAnsi="Consolas" w:cs="Consolas"/>
            <w:color w:val="000000"/>
            <w:sz w:val="22"/>
            <w:szCs w:val="22"/>
            <w:lang w:eastAsia="hu-HU"/>
            <w:rPrChange w:id="2537" w:author="Gergo" w:date="2017-11-25T13:10:00Z">
              <w:rPr>
                <w:rFonts w:ascii="Consolas" w:hAnsi="Consolas" w:cs="Consolas"/>
                <w:color w:val="000000"/>
                <w:sz w:val="19"/>
                <w:szCs w:val="19"/>
                <w:lang w:val="en-US" w:eastAsia="hu-HU"/>
              </w:rPr>
            </w:rPrChange>
          </w:rPr>
          <w:t>;</w:t>
        </w:r>
      </w:ins>
    </w:p>
    <w:p w14:paraId="7099657B" w14:textId="77777777" w:rsidR="002D342E" w:rsidRPr="003355B9" w:rsidRDefault="002D342E">
      <w:pPr>
        <w:autoSpaceDE w:val="0"/>
        <w:autoSpaceDN w:val="0"/>
        <w:adjustRightInd w:val="0"/>
        <w:spacing w:after="0" w:line="240" w:lineRule="auto"/>
        <w:ind w:firstLine="0"/>
        <w:jc w:val="left"/>
        <w:rPr>
          <w:ins w:id="2538" w:author="Gergo" w:date="2017-11-24T11:40:00Z"/>
          <w:rFonts w:ascii="Consolas" w:hAnsi="Consolas" w:cs="Consolas"/>
          <w:color w:val="000000"/>
          <w:sz w:val="22"/>
          <w:szCs w:val="22"/>
          <w:lang w:eastAsia="hu-HU"/>
          <w:rPrChange w:id="2539" w:author="Gergo" w:date="2017-11-25T13:10:00Z">
            <w:rPr>
              <w:ins w:id="2540" w:author="Gergo" w:date="2017-11-24T11:40:00Z"/>
              <w:rFonts w:ascii="Consolas" w:hAnsi="Consolas" w:cs="Consolas"/>
              <w:color w:val="000000"/>
              <w:sz w:val="19"/>
              <w:szCs w:val="19"/>
              <w:lang w:val="en-US" w:eastAsia="hu-HU"/>
            </w:rPr>
          </w:rPrChange>
        </w:rPr>
      </w:pPr>
      <w:ins w:id="2541" w:author="Gergo" w:date="2017-11-24T11:40:00Z">
        <w:r w:rsidRPr="003355B9">
          <w:rPr>
            <w:rFonts w:ascii="Consolas" w:hAnsi="Consolas" w:cs="Consolas"/>
            <w:color w:val="000000"/>
            <w:sz w:val="22"/>
            <w:szCs w:val="22"/>
            <w:lang w:eastAsia="hu-HU"/>
            <w:rPrChange w:id="254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543"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544"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545" w:author="Gergo" w:date="2017-11-25T13:10:00Z">
              <w:rPr>
                <w:rFonts w:ascii="Consolas" w:hAnsi="Consolas" w:cs="Consolas"/>
                <w:color w:val="000000"/>
                <w:sz w:val="19"/>
                <w:szCs w:val="19"/>
                <w:lang w:val="en-US" w:eastAsia="hu-HU"/>
              </w:rPr>
            </w:rPrChange>
          </w:rPr>
          <w:t>deltaPos</w:t>
        </w:r>
        <w:proofErr w:type="spellEnd"/>
        <w:r w:rsidRPr="003355B9">
          <w:rPr>
            <w:rFonts w:ascii="Consolas" w:hAnsi="Consolas" w:cs="Consolas"/>
            <w:color w:val="000000"/>
            <w:sz w:val="22"/>
            <w:szCs w:val="22"/>
            <w:lang w:eastAsia="hu-HU"/>
            <w:rPrChange w:id="2546" w:author="Gergo" w:date="2017-11-25T13:10:00Z">
              <w:rPr>
                <w:rFonts w:ascii="Consolas" w:hAnsi="Consolas" w:cs="Consolas"/>
                <w:color w:val="000000"/>
                <w:sz w:val="19"/>
                <w:szCs w:val="19"/>
                <w:lang w:val="en-US" w:eastAsia="hu-HU"/>
              </w:rPr>
            </w:rPrChange>
          </w:rPr>
          <w:t xml:space="preserve"> &gt;</w:t>
        </w:r>
        <w:proofErr w:type="gramEnd"/>
        <w:r w:rsidRPr="003355B9">
          <w:rPr>
            <w:rFonts w:ascii="Consolas" w:hAnsi="Consolas" w:cs="Consolas"/>
            <w:color w:val="000000"/>
            <w:sz w:val="22"/>
            <w:szCs w:val="22"/>
            <w:lang w:eastAsia="hu-HU"/>
            <w:rPrChange w:id="2547" w:author="Gergo" w:date="2017-11-25T13:10:00Z">
              <w:rPr>
                <w:rFonts w:ascii="Consolas" w:hAnsi="Consolas" w:cs="Consolas"/>
                <w:color w:val="000000"/>
                <w:sz w:val="19"/>
                <w:szCs w:val="19"/>
                <w:lang w:val="en-US" w:eastAsia="hu-HU"/>
              </w:rPr>
            </w:rPrChange>
          </w:rPr>
          <w:t xml:space="preserve"> 0.3)</w:t>
        </w:r>
      </w:ins>
    </w:p>
    <w:p w14:paraId="47D715C5" w14:textId="77777777" w:rsidR="002D342E" w:rsidRPr="003355B9" w:rsidRDefault="002D342E">
      <w:pPr>
        <w:autoSpaceDE w:val="0"/>
        <w:autoSpaceDN w:val="0"/>
        <w:adjustRightInd w:val="0"/>
        <w:spacing w:after="0" w:line="240" w:lineRule="auto"/>
        <w:ind w:firstLine="0"/>
        <w:jc w:val="left"/>
        <w:rPr>
          <w:ins w:id="2548" w:author="Gergo" w:date="2017-11-24T11:40:00Z"/>
          <w:rFonts w:ascii="Consolas" w:hAnsi="Consolas" w:cs="Consolas"/>
          <w:color w:val="000000"/>
          <w:sz w:val="22"/>
          <w:szCs w:val="22"/>
          <w:lang w:eastAsia="hu-HU"/>
          <w:rPrChange w:id="2549" w:author="Gergo" w:date="2017-11-25T13:10:00Z">
            <w:rPr>
              <w:ins w:id="2550" w:author="Gergo" w:date="2017-11-24T11:40:00Z"/>
              <w:rFonts w:ascii="Consolas" w:hAnsi="Consolas" w:cs="Consolas"/>
              <w:color w:val="000000"/>
              <w:sz w:val="19"/>
              <w:szCs w:val="19"/>
              <w:lang w:val="en-US" w:eastAsia="hu-HU"/>
            </w:rPr>
          </w:rPrChange>
        </w:rPr>
      </w:pPr>
      <w:ins w:id="2551" w:author="Gergo" w:date="2017-11-24T11:40:00Z">
        <w:r w:rsidRPr="003355B9">
          <w:rPr>
            <w:rFonts w:ascii="Consolas" w:hAnsi="Consolas" w:cs="Consolas"/>
            <w:color w:val="000000"/>
            <w:sz w:val="22"/>
            <w:szCs w:val="22"/>
            <w:lang w:eastAsia="hu-HU"/>
            <w:rPrChange w:id="2552"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553" w:author="Gergo" w:date="2017-11-24T11:40:00Z"/>
          <w:rFonts w:ascii="Consolas" w:hAnsi="Consolas" w:cs="Consolas"/>
          <w:color w:val="000000"/>
          <w:sz w:val="22"/>
          <w:szCs w:val="22"/>
          <w:lang w:eastAsia="hu-HU"/>
          <w:rPrChange w:id="2554" w:author="Gergo" w:date="2017-11-25T13:10:00Z">
            <w:rPr>
              <w:ins w:id="2555" w:author="Gergo" w:date="2017-11-24T11:40:00Z"/>
              <w:rFonts w:ascii="Consolas" w:hAnsi="Consolas" w:cs="Consolas"/>
              <w:color w:val="000000"/>
              <w:sz w:val="19"/>
              <w:szCs w:val="19"/>
              <w:lang w:val="en-US" w:eastAsia="hu-HU"/>
            </w:rPr>
          </w:rPrChange>
        </w:rPr>
      </w:pPr>
      <w:ins w:id="2556" w:author="Gergo" w:date="2017-11-24T11:40:00Z">
        <w:r w:rsidRPr="003355B9">
          <w:rPr>
            <w:rFonts w:ascii="Consolas" w:hAnsi="Consolas" w:cs="Consolas"/>
            <w:color w:val="000000"/>
            <w:sz w:val="22"/>
            <w:szCs w:val="22"/>
            <w:lang w:eastAsia="hu-HU"/>
            <w:rPrChange w:id="2557"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558"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55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560"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561"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562" w:author="Gergo" w:date="2017-11-25T13:10:00Z">
              <w:rPr>
                <w:rFonts w:ascii="Consolas" w:hAnsi="Consolas" w:cs="Consolas"/>
                <w:color w:val="2B91AF"/>
                <w:sz w:val="19"/>
                <w:szCs w:val="19"/>
                <w:lang w:val="en-US" w:eastAsia="hu-HU"/>
              </w:rPr>
            </w:rPrChange>
          </w:rPr>
          <w:t>DashPos</w:t>
        </w:r>
        <w:proofErr w:type="gramStart"/>
        <w:r w:rsidRPr="003355B9">
          <w:rPr>
            <w:rFonts w:ascii="Consolas" w:hAnsi="Consolas" w:cs="Consolas"/>
            <w:color w:val="000000"/>
            <w:sz w:val="22"/>
            <w:szCs w:val="22"/>
            <w:lang w:eastAsia="hu-HU"/>
            <w:rPrChange w:id="2563" w:author="Gergo" w:date="2017-11-25T13:10:00Z">
              <w:rPr>
                <w:rFonts w:ascii="Consolas" w:hAnsi="Consolas" w:cs="Consolas"/>
                <w:color w:val="000000"/>
                <w:sz w:val="19"/>
                <w:szCs w:val="19"/>
                <w:lang w:val="en-US" w:eastAsia="hu-HU"/>
              </w:rPr>
            </w:rPrChange>
          </w:rPr>
          <w:t>.Mid</w:t>
        </w:r>
        <w:proofErr w:type="spellEnd"/>
        <w:proofErr w:type="gramEnd"/>
        <w:r w:rsidRPr="003355B9">
          <w:rPr>
            <w:rFonts w:ascii="Consolas" w:hAnsi="Consolas" w:cs="Consolas"/>
            <w:color w:val="000000"/>
            <w:sz w:val="22"/>
            <w:szCs w:val="22"/>
            <w:lang w:eastAsia="hu-HU"/>
            <w:rPrChange w:id="2564" w:author="Gergo" w:date="2017-11-25T13:10:00Z">
              <w:rPr>
                <w:rFonts w:ascii="Consolas" w:hAnsi="Consolas" w:cs="Consolas"/>
                <w:color w:val="000000"/>
                <w:sz w:val="19"/>
                <w:szCs w:val="19"/>
                <w:lang w:val="en-US" w:eastAsia="hu-HU"/>
              </w:rPr>
            </w:rPrChange>
          </w:rPr>
          <w:t>)</w:t>
        </w:r>
      </w:ins>
    </w:p>
    <w:p w14:paraId="228255DE" w14:textId="77777777" w:rsidR="002D342E" w:rsidRPr="003355B9" w:rsidRDefault="002D342E">
      <w:pPr>
        <w:autoSpaceDE w:val="0"/>
        <w:autoSpaceDN w:val="0"/>
        <w:adjustRightInd w:val="0"/>
        <w:spacing w:after="0" w:line="240" w:lineRule="auto"/>
        <w:ind w:firstLine="0"/>
        <w:jc w:val="left"/>
        <w:rPr>
          <w:ins w:id="2565" w:author="Gergo" w:date="2017-11-24T11:40:00Z"/>
          <w:rFonts w:ascii="Consolas" w:hAnsi="Consolas" w:cs="Consolas"/>
          <w:color w:val="000000"/>
          <w:sz w:val="22"/>
          <w:szCs w:val="22"/>
          <w:lang w:eastAsia="hu-HU"/>
          <w:rPrChange w:id="2566" w:author="Gergo" w:date="2017-11-25T13:10:00Z">
            <w:rPr>
              <w:ins w:id="2567" w:author="Gergo" w:date="2017-11-24T11:40:00Z"/>
              <w:rFonts w:ascii="Consolas" w:hAnsi="Consolas" w:cs="Consolas"/>
              <w:color w:val="000000"/>
              <w:sz w:val="19"/>
              <w:szCs w:val="19"/>
              <w:lang w:val="en-US" w:eastAsia="hu-HU"/>
            </w:rPr>
          </w:rPrChange>
        </w:rPr>
      </w:pPr>
      <w:ins w:id="2568" w:author="Gergo" w:date="2017-11-24T11:40:00Z">
        <w:r w:rsidRPr="003355B9">
          <w:rPr>
            <w:rFonts w:ascii="Consolas" w:hAnsi="Consolas" w:cs="Consolas"/>
            <w:color w:val="000000"/>
            <w:sz w:val="22"/>
            <w:szCs w:val="22"/>
            <w:lang w:eastAsia="hu-HU"/>
            <w:rPrChange w:id="2569"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570" w:author="Gergo" w:date="2017-11-24T11:40:00Z"/>
          <w:rFonts w:ascii="Consolas" w:hAnsi="Consolas" w:cs="Consolas"/>
          <w:color w:val="000000"/>
          <w:sz w:val="22"/>
          <w:szCs w:val="22"/>
          <w:lang w:eastAsia="hu-HU"/>
          <w:rPrChange w:id="2571" w:author="Gergo" w:date="2017-11-25T13:10:00Z">
            <w:rPr>
              <w:ins w:id="2572" w:author="Gergo" w:date="2017-11-24T11:40:00Z"/>
              <w:rFonts w:ascii="Consolas" w:hAnsi="Consolas" w:cs="Consolas"/>
              <w:color w:val="000000"/>
              <w:sz w:val="19"/>
              <w:szCs w:val="19"/>
              <w:lang w:val="en-US" w:eastAsia="hu-HU"/>
            </w:rPr>
          </w:rPrChange>
        </w:rPr>
      </w:pPr>
      <w:ins w:id="2573" w:author="Gergo" w:date="2017-11-24T11:40:00Z">
        <w:r w:rsidRPr="003355B9">
          <w:rPr>
            <w:rFonts w:ascii="Consolas" w:hAnsi="Consolas" w:cs="Consolas"/>
            <w:color w:val="000000"/>
            <w:sz w:val="22"/>
            <w:szCs w:val="22"/>
            <w:lang w:eastAsia="hu-HU"/>
            <w:rPrChange w:id="257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575" w:author="Gergo" w:date="2017-11-25T13:10:00Z">
              <w:rPr>
                <w:rFonts w:ascii="Consolas" w:hAnsi="Consolas" w:cs="Consolas"/>
                <w:color w:val="000000"/>
                <w:sz w:val="19"/>
                <w:szCs w:val="19"/>
                <w:lang w:val="en-US" w:eastAsia="hu-HU"/>
              </w:rPr>
            </w:rPrChange>
          </w:rPr>
          <w:t>fightStandPos</w:t>
        </w:r>
        <w:proofErr w:type="spellEnd"/>
        <w:r w:rsidRPr="003355B9">
          <w:rPr>
            <w:rFonts w:ascii="Consolas" w:hAnsi="Consolas" w:cs="Consolas"/>
            <w:color w:val="000000"/>
            <w:sz w:val="22"/>
            <w:szCs w:val="22"/>
            <w:lang w:eastAsia="hu-HU"/>
            <w:rPrChange w:id="2576"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577" w:author="Gergo" w:date="2017-11-25T13:10:00Z">
              <w:rPr>
                <w:rFonts w:ascii="Consolas" w:hAnsi="Consolas" w:cs="Consolas"/>
                <w:color w:val="000000"/>
                <w:sz w:val="19"/>
                <w:szCs w:val="19"/>
                <w:lang w:val="en-US" w:eastAsia="hu-HU"/>
              </w:rPr>
            </w:rPrChange>
          </w:rPr>
          <w:t>transform.position</w:t>
        </w:r>
        <w:proofErr w:type="spellEnd"/>
        <w:r w:rsidRPr="003355B9">
          <w:rPr>
            <w:rFonts w:ascii="Consolas" w:hAnsi="Consolas" w:cs="Consolas"/>
            <w:color w:val="000000"/>
            <w:sz w:val="22"/>
            <w:szCs w:val="22"/>
            <w:lang w:eastAsia="hu-HU"/>
            <w:rPrChange w:id="2578" w:author="Gergo" w:date="2017-11-25T13:10:00Z">
              <w:rPr>
                <w:rFonts w:ascii="Consolas" w:hAnsi="Consolas" w:cs="Consolas"/>
                <w:color w:val="000000"/>
                <w:sz w:val="19"/>
                <w:szCs w:val="19"/>
                <w:lang w:val="en-US" w:eastAsia="hu-HU"/>
              </w:rPr>
            </w:rPrChange>
          </w:rPr>
          <w:t xml:space="preserve"> - </w:t>
        </w:r>
      </w:ins>
    </w:p>
    <w:p w14:paraId="0BD81936" w14:textId="77777777" w:rsidR="002D342E" w:rsidRPr="003355B9" w:rsidRDefault="002D342E">
      <w:pPr>
        <w:autoSpaceDE w:val="0"/>
        <w:autoSpaceDN w:val="0"/>
        <w:adjustRightInd w:val="0"/>
        <w:spacing w:after="0" w:line="240" w:lineRule="auto"/>
        <w:ind w:firstLine="0"/>
        <w:jc w:val="left"/>
        <w:rPr>
          <w:ins w:id="2579" w:author="Gergo" w:date="2017-11-24T11:40:00Z"/>
          <w:rFonts w:ascii="Consolas" w:hAnsi="Consolas" w:cs="Consolas"/>
          <w:color w:val="000000"/>
          <w:sz w:val="22"/>
          <w:szCs w:val="22"/>
          <w:lang w:eastAsia="hu-HU"/>
          <w:rPrChange w:id="2580" w:author="Gergo" w:date="2017-11-25T13:10:00Z">
            <w:rPr>
              <w:ins w:id="2581" w:author="Gergo" w:date="2017-11-24T11:40:00Z"/>
              <w:rFonts w:ascii="Consolas" w:hAnsi="Consolas" w:cs="Consolas"/>
              <w:color w:val="000000"/>
              <w:sz w:val="19"/>
              <w:szCs w:val="19"/>
              <w:lang w:val="en-US" w:eastAsia="hu-HU"/>
            </w:rPr>
          </w:rPrChange>
        </w:rPr>
      </w:pPr>
      <w:ins w:id="2582" w:author="Gergo" w:date="2017-11-24T11:40:00Z">
        <w:r w:rsidRPr="003355B9">
          <w:rPr>
            <w:rFonts w:ascii="Consolas" w:hAnsi="Consolas" w:cs="Consolas"/>
            <w:color w:val="000000"/>
            <w:sz w:val="22"/>
            <w:szCs w:val="22"/>
            <w:lang w:eastAsia="hu-HU"/>
            <w:rPrChange w:id="2583"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584" w:author="Gergo" w:date="2017-11-25T13:10:00Z">
              <w:rPr>
                <w:rFonts w:ascii="Consolas" w:hAnsi="Consolas" w:cs="Consolas"/>
                <w:color w:val="000000"/>
                <w:sz w:val="19"/>
                <w:szCs w:val="19"/>
                <w:lang w:val="en-US" w:eastAsia="hu-HU"/>
              </w:rPr>
            </w:rPrChange>
          </w:rPr>
          <w:t>vrCamera.transform.right</w:t>
        </w:r>
        <w:proofErr w:type="spellEnd"/>
        <w:proofErr w:type="gramEnd"/>
        <w:r w:rsidRPr="003355B9">
          <w:rPr>
            <w:rFonts w:ascii="Consolas" w:hAnsi="Consolas" w:cs="Consolas"/>
            <w:color w:val="000000"/>
            <w:sz w:val="22"/>
            <w:szCs w:val="22"/>
            <w:lang w:eastAsia="hu-HU"/>
            <w:rPrChange w:id="2585" w:author="Gergo" w:date="2017-11-25T13:10:00Z">
              <w:rPr>
                <w:rFonts w:ascii="Consolas" w:hAnsi="Consolas" w:cs="Consolas"/>
                <w:color w:val="000000"/>
                <w:sz w:val="19"/>
                <w:szCs w:val="19"/>
                <w:lang w:val="en-US" w:eastAsia="hu-HU"/>
              </w:rPr>
            </w:rPrChange>
          </w:rPr>
          <w:t>*3;</w:t>
        </w:r>
      </w:ins>
    </w:p>
    <w:p w14:paraId="7C4BE5C9" w14:textId="77777777" w:rsidR="002D342E" w:rsidRPr="003355B9" w:rsidRDefault="002D342E">
      <w:pPr>
        <w:autoSpaceDE w:val="0"/>
        <w:autoSpaceDN w:val="0"/>
        <w:adjustRightInd w:val="0"/>
        <w:spacing w:after="0" w:line="240" w:lineRule="auto"/>
        <w:ind w:firstLine="0"/>
        <w:jc w:val="left"/>
        <w:rPr>
          <w:ins w:id="2586" w:author="Gergo" w:date="2017-11-24T11:40:00Z"/>
          <w:rFonts w:ascii="Consolas" w:hAnsi="Consolas" w:cs="Consolas"/>
          <w:color w:val="000000"/>
          <w:sz w:val="22"/>
          <w:szCs w:val="22"/>
          <w:lang w:eastAsia="hu-HU"/>
          <w:rPrChange w:id="2587" w:author="Gergo" w:date="2017-11-25T13:10:00Z">
            <w:rPr>
              <w:ins w:id="2588" w:author="Gergo" w:date="2017-11-24T11:40:00Z"/>
              <w:rFonts w:ascii="Consolas" w:hAnsi="Consolas" w:cs="Consolas"/>
              <w:color w:val="000000"/>
              <w:sz w:val="19"/>
              <w:szCs w:val="19"/>
              <w:lang w:val="en-US" w:eastAsia="hu-HU"/>
            </w:rPr>
          </w:rPrChange>
        </w:rPr>
      </w:pPr>
      <w:ins w:id="2589" w:author="Gergo" w:date="2017-11-24T11:40:00Z">
        <w:r w:rsidRPr="003355B9">
          <w:rPr>
            <w:rFonts w:ascii="Consolas" w:hAnsi="Consolas" w:cs="Consolas"/>
            <w:color w:val="000000"/>
            <w:sz w:val="22"/>
            <w:szCs w:val="22"/>
            <w:lang w:eastAsia="hu-HU"/>
            <w:rPrChange w:id="259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591"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592" w:author="Gergo" w:date="2017-11-25T13:10:00Z">
              <w:rPr>
                <w:rFonts w:ascii="Consolas" w:hAnsi="Consolas" w:cs="Consolas"/>
                <w:color w:val="000000"/>
                <w:sz w:val="19"/>
                <w:szCs w:val="19"/>
                <w:lang w:val="en-US" w:eastAsia="hu-HU"/>
              </w:rPr>
            </w:rPrChange>
          </w:rPr>
          <w:t>--;</w:t>
        </w:r>
      </w:ins>
    </w:p>
    <w:p w14:paraId="06BB4091" w14:textId="77777777" w:rsidR="002D342E" w:rsidRPr="003355B9" w:rsidRDefault="002D342E">
      <w:pPr>
        <w:autoSpaceDE w:val="0"/>
        <w:autoSpaceDN w:val="0"/>
        <w:adjustRightInd w:val="0"/>
        <w:spacing w:after="0" w:line="240" w:lineRule="auto"/>
        <w:ind w:firstLine="0"/>
        <w:jc w:val="left"/>
        <w:rPr>
          <w:ins w:id="2593" w:author="Gergo" w:date="2017-11-24T11:40:00Z"/>
          <w:rFonts w:ascii="Consolas" w:hAnsi="Consolas" w:cs="Consolas"/>
          <w:color w:val="000000"/>
          <w:sz w:val="22"/>
          <w:szCs w:val="22"/>
          <w:lang w:eastAsia="hu-HU"/>
          <w:rPrChange w:id="2594" w:author="Gergo" w:date="2017-11-25T13:10:00Z">
            <w:rPr>
              <w:ins w:id="2595" w:author="Gergo" w:date="2017-11-24T11:40:00Z"/>
              <w:rFonts w:ascii="Consolas" w:hAnsi="Consolas" w:cs="Consolas"/>
              <w:color w:val="000000"/>
              <w:sz w:val="19"/>
              <w:szCs w:val="19"/>
              <w:lang w:val="en-US" w:eastAsia="hu-HU"/>
            </w:rPr>
          </w:rPrChange>
        </w:rPr>
      </w:pPr>
      <w:ins w:id="2596" w:author="Gergo" w:date="2017-11-24T11:40:00Z">
        <w:r w:rsidRPr="003355B9">
          <w:rPr>
            <w:rFonts w:ascii="Consolas" w:hAnsi="Consolas" w:cs="Consolas"/>
            <w:color w:val="000000"/>
            <w:sz w:val="22"/>
            <w:szCs w:val="22"/>
            <w:lang w:eastAsia="hu-HU"/>
            <w:rPrChange w:id="2597"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598" w:author="Gergo" w:date="2017-11-24T11:40:00Z"/>
          <w:rFonts w:ascii="Consolas" w:hAnsi="Consolas" w:cs="Consolas"/>
          <w:color w:val="000000"/>
          <w:sz w:val="22"/>
          <w:szCs w:val="22"/>
          <w:lang w:eastAsia="hu-HU"/>
          <w:rPrChange w:id="2599" w:author="Gergo" w:date="2017-11-25T13:10:00Z">
            <w:rPr>
              <w:ins w:id="2600" w:author="Gergo" w:date="2017-11-24T11:40:00Z"/>
              <w:rFonts w:ascii="Consolas" w:hAnsi="Consolas" w:cs="Consolas"/>
              <w:color w:val="000000"/>
              <w:sz w:val="19"/>
              <w:szCs w:val="19"/>
              <w:lang w:val="en-US" w:eastAsia="hu-HU"/>
            </w:rPr>
          </w:rPrChange>
        </w:rPr>
      </w:pPr>
      <w:ins w:id="2601" w:author="Gergo" w:date="2017-11-24T11:40:00Z">
        <w:r w:rsidRPr="003355B9">
          <w:rPr>
            <w:rFonts w:ascii="Consolas" w:hAnsi="Consolas" w:cs="Consolas"/>
            <w:color w:val="000000"/>
            <w:sz w:val="22"/>
            <w:szCs w:val="22"/>
            <w:lang w:eastAsia="hu-HU"/>
            <w:rPrChange w:id="260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603" w:author="Gergo" w:date="2017-11-25T13:10:00Z">
              <w:rPr>
                <w:rFonts w:ascii="Consolas" w:hAnsi="Consolas" w:cs="Consolas"/>
                <w:color w:val="0000FF"/>
                <w:sz w:val="19"/>
                <w:szCs w:val="19"/>
                <w:lang w:val="en-US" w:eastAsia="hu-HU"/>
              </w:rPr>
            </w:rPrChange>
          </w:rPr>
          <w:t>else</w:t>
        </w:r>
        <w:proofErr w:type="spellEnd"/>
        <w:r w:rsidRPr="003355B9">
          <w:rPr>
            <w:rFonts w:ascii="Consolas" w:hAnsi="Consolas" w:cs="Consolas"/>
            <w:color w:val="000000"/>
            <w:sz w:val="22"/>
            <w:szCs w:val="22"/>
            <w:lang w:eastAsia="hu-HU"/>
            <w:rPrChange w:id="2604"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FF"/>
            <w:sz w:val="22"/>
            <w:szCs w:val="22"/>
            <w:lang w:eastAsia="hu-HU"/>
            <w:rPrChange w:id="2605"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606"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00"/>
            <w:sz w:val="22"/>
            <w:szCs w:val="22"/>
            <w:lang w:eastAsia="hu-HU"/>
            <w:rPrChange w:id="2607"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608"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609"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610" w:author="Gergo" w:date="2017-11-25T13:10:00Z">
              <w:rPr>
                <w:rFonts w:ascii="Consolas" w:hAnsi="Consolas" w:cs="Consolas"/>
                <w:color w:val="000000"/>
                <w:sz w:val="19"/>
                <w:szCs w:val="19"/>
                <w:lang w:val="en-US" w:eastAsia="hu-HU"/>
              </w:rPr>
            </w:rPrChange>
          </w:rPr>
          <w:t>.Right</w:t>
        </w:r>
        <w:proofErr w:type="spellEnd"/>
        <w:r w:rsidRPr="003355B9">
          <w:rPr>
            <w:rFonts w:ascii="Consolas" w:hAnsi="Consolas" w:cs="Consolas"/>
            <w:color w:val="000000"/>
            <w:sz w:val="22"/>
            <w:szCs w:val="22"/>
            <w:lang w:eastAsia="hu-HU"/>
            <w:rPrChange w:id="2611" w:author="Gergo" w:date="2017-11-25T13:10:00Z">
              <w:rPr>
                <w:rFonts w:ascii="Consolas" w:hAnsi="Consolas" w:cs="Consolas"/>
                <w:color w:val="000000"/>
                <w:sz w:val="19"/>
                <w:szCs w:val="19"/>
                <w:lang w:val="en-US" w:eastAsia="hu-HU"/>
              </w:rPr>
            </w:rPrChange>
          </w:rPr>
          <w:t>)</w:t>
        </w:r>
      </w:ins>
    </w:p>
    <w:p w14:paraId="5930EB38" w14:textId="77777777" w:rsidR="002D342E" w:rsidRPr="003355B9" w:rsidRDefault="002D342E">
      <w:pPr>
        <w:autoSpaceDE w:val="0"/>
        <w:autoSpaceDN w:val="0"/>
        <w:adjustRightInd w:val="0"/>
        <w:spacing w:after="0" w:line="240" w:lineRule="auto"/>
        <w:ind w:firstLine="0"/>
        <w:jc w:val="left"/>
        <w:rPr>
          <w:ins w:id="2612" w:author="Gergo" w:date="2017-11-24T11:40:00Z"/>
          <w:rFonts w:ascii="Consolas" w:hAnsi="Consolas" w:cs="Consolas"/>
          <w:color w:val="000000"/>
          <w:sz w:val="22"/>
          <w:szCs w:val="22"/>
          <w:lang w:eastAsia="hu-HU"/>
          <w:rPrChange w:id="2613" w:author="Gergo" w:date="2017-11-25T13:10:00Z">
            <w:rPr>
              <w:ins w:id="2614" w:author="Gergo" w:date="2017-11-24T11:40:00Z"/>
              <w:rFonts w:ascii="Consolas" w:hAnsi="Consolas" w:cs="Consolas"/>
              <w:color w:val="000000"/>
              <w:sz w:val="19"/>
              <w:szCs w:val="19"/>
              <w:lang w:val="en-US" w:eastAsia="hu-HU"/>
            </w:rPr>
          </w:rPrChange>
        </w:rPr>
      </w:pPr>
      <w:ins w:id="2615" w:author="Gergo" w:date="2017-11-24T11:40:00Z">
        <w:r w:rsidRPr="003355B9">
          <w:rPr>
            <w:rFonts w:ascii="Consolas" w:hAnsi="Consolas" w:cs="Consolas"/>
            <w:color w:val="000000"/>
            <w:sz w:val="22"/>
            <w:szCs w:val="22"/>
            <w:lang w:eastAsia="hu-HU"/>
            <w:rPrChange w:id="2616"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617" w:author="Gergo" w:date="2017-11-24T11:40:00Z"/>
          <w:rFonts w:ascii="Consolas" w:hAnsi="Consolas" w:cs="Consolas"/>
          <w:color w:val="000000"/>
          <w:sz w:val="22"/>
          <w:szCs w:val="22"/>
          <w:lang w:eastAsia="hu-HU"/>
          <w:rPrChange w:id="2618" w:author="Gergo" w:date="2017-11-25T13:10:00Z">
            <w:rPr>
              <w:ins w:id="2619" w:author="Gergo" w:date="2017-11-24T11:40:00Z"/>
              <w:rFonts w:ascii="Consolas" w:hAnsi="Consolas" w:cs="Consolas"/>
              <w:color w:val="000000"/>
              <w:sz w:val="19"/>
              <w:szCs w:val="19"/>
              <w:lang w:val="en-US" w:eastAsia="hu-HU"/>
            </w:rPr>
          </w:rPrChange>
        </w:rPr>
      </w:pPr>
      <w:ins w:id="2620" w:author="Gergo" w:date="2017-11-24T11:40:00Z">
        <w:r w:rsidRPr="003355B9">
          <w:rPr>
            <w:rFonts w:ascii="Consolas" w:hAnsi="Consolas" w:cs="Consolas"/>
            <w:color w:val="000000"/>
            <w:sz w:val="22"/>
            <w:szCs w:val="22"/>
            <w:lang w:eastAsia="hu-HU"/>
            <w:rPrChange w:id="262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622" w:author="Gergo" w:date="2017-11-25T13:10:00Z">
              <w:rPr>
                <w:rFonts w:ascii="Consolas" w:hAnsi="Consolas" w:cs="Consolas"/>
                <w:color w:val="000000"/>
                <w:sz w:val="19"/>
                <w:szCs w:val="19"/>
                <w:lang w:val="en-US" w:eastAsia="hu-HU"/>
              </w:rPr>
            </w:rPrChange>
          </w:rPr>
          <w:t>fightStandPos</w:t>
        </w:r>
        <w:proofErr w:type="spellEnd"/>
        <w:r w:rsidRPr="003355B9">
          <w:rPr>
            <w:rFonts w:ascii="Consolas" w:hAnsi="Consolas" w:cs="Consolas"/>
            <w:color w:val="000000"/>
            <w:sz w:val="22"/>
            <w:szCs w:val="22"/>
            <w:lang w:eastAsia="hu-HU"/>
            <w:rPrChange w:id="2623"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624" w:author="Gergo" w:date="2017-11-25T13:10:00Z">
              <w:rPr>
                <w:rFonts w:ascii="Consolas" w:hAnsi="Consolas" w:cs="Consolas"/>
                <w:color w:val="000000"/>
                <w:sz w:val="19"/>
                <w:szCs w:val="19"/>
                <w:lang w:val="en-US" w:eastAsia="hu-HU"/>
              </w:rPr>
            </w:rPrChange>
          </w:rPr>
          <w:t>initialFightPos</w:t>
        </w:r>
        <w:proofErr w:type="spellEnd"/>
        <w:r w:rsidRPr="003355B9">
          <w:rPr>
            <w:rFonts w:ascii="Consolas" w:hAnsi="Consolas" w:cs="Consolas"/>
            <w:color w:val="000000"/>
            <w:sz w:val="22"/>
            <w:szCs w:val="22"/>
            <w:lang w:eastAsia="hu-HU"/>
            <w:rPrChange w:id="2625" w:author="Gergo" w:date="2017-11-25T13:10:00Z">
              <w:rPr>
                <w:rFonts w:ascii="Consolas" w:hAnsi="Consolas" w:cs="Consolas"/>
                <w:color w:val="000000"/>
                <w:sz w:val="19"/>
                <w:szCs w:val="19"/>
                <w:lang w:val="en-US" w:eastAsia="hu-HU"/>
              </w:rPr>
            </w:rPrChange>
          </w:rPr>
          <w:t>;</w:t>
        </w:r>
      </w:ins>
    </w:p>
    <w:p w14:paraId="15708885" w14:textId="77777777" w:rsidR="002D342E" w:rsidRPr="003355B9" w:rsidRDefault="002D342E">
      <w:pPr>
        <w:autoSpaceDE w:val="0"/>
        <w:autoSpaceDN w:val="0"/>
        <w:adjustRightInd w:val="0"/>
        <w:spacing w:after="0" w:line="240" w:lineRule="auto"/>
        <w:ind w:firstLine="0"/>
        <w:jc w:val="left"/>
        <w:rPr>
          <w:ins w:id="2626" w:author="Gergo" w:date="2017-11-24T11:40:00Z"/>
          <w:rFonts w:ascii="Consolas" w:hAnsi="Consolas" w:cs="Consolas"/>
          <w:color w:val="000000"/>
          <w:sz w:val="22"/>
          <w:szCs w:val="22"/>
          <w:lang w:eastAsia="hu-HU"/>
          <w:rPrChange w:id="2627" w:author="Gergo" w:date="2017-11-25T13:10:00Z">
            <w:rPr>
              <w:ins w:id="2628" w:author="Gergo" w:date="2017-11-24T11:40:00Z"/>
              <w:rFonts w:ascii="Consolas" w:hAnsi="Consolas" w:cs="Consolas"/>
              <w:color w:val="000000"/>
              <w:sz w:val="19"/>
              <w:szCs w:val="19"/>
              <w:lang w:val="en-US" w:eastAsia="hu-HU"/>
            </w:rPr>
          </w:rPrChange>
        </w:rPr>
      </w:pPr>
      <w:ins w:id="2629" w:author="Gergo" w:date="2017-11-24T11:40:00Z">
        <w:r w:rsidRPr="003355B9">
          <w:rPr>
            <w:rFonts w:ascii="Consolas" w:hAnsi="Consolas" w:cs="Consolas"/>
            <w:color w:val="000000"/>
            <w:sz w:val="22"/>
            <w:szCs w:val="22"/>
            <w:lang w:eastAsia="hu-HU"/>
            <w:rPrChange w:id="263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631" w:author="Gergo" w:date="2017-11-25T13:10:00Z">
              <w:rPr>
                <w:rFonts w:ascii="Consolas" w:hAnsi="Consolas" w:cs="Consolas"/>
                <w:color w:val="000000"/>
                <w:sz w:val="19"/>
                <w:szCs w:val="19"/>
                <w:lang w:val="en-US" w:eastAsia="hu-HU"/>
              </w:rPr>
            </w:rPrChange>
          </w:rPr>
          <w:t>dashPos</w:t>
        </w:r>
        <w:proofErr w:type="spellEnd"/>
        <w:r w:rsidRPr="003355B9">
          <w:rPr>
            <w:rFonts w:ascii="Consolas" w:hAnsi="Consolas" w:cs="Consolas"/>
            <w:color w:val="000000"/>
            <w:sz w:val="22"/>
            <w:szCs w:val="22"/>
            <w:lang w:eastAsia="hu-HU"/>
            <w:rPrChange w:id="2632" w:author="Gergo" w:date="2017-11-25T13:10:00Z">
              <w:rPr>
                <w:rFonts w:ascii="Consolas" w:hAnsi="Consolas" w:cs="Consolas"/>
                <w:color w:val="000000"/>
                <w:sz w:val="19"/>
                <w:szCs w:val="19"/>
                <w:lang w:val="en-US" w:eastAsia="hu-HU"/>
              </w:rPr>
            </w:rPrChange>
          </w:rPr>
          <w:t>--;</w:t>
        </w:r>
      </w:ins>
    </w:p>
    <w:p w14:paraId="19322512" w14:textId="77777777" w:rsidR="002D342E" w:rsidRPr="003355B9" w:rsidRDefault="002D342E">
      <w:pPr>
        <w:autoSpaceDE w:val="0"/>
        <w:autoSpaceDN w:val="0"/>
        <w:adjustRightInd w:val="0"/>
        <w:spacing w:after="0" w:line="240" w:lineRule="auto"/>
        <w:ind w:firstLine="0"/>
        <w:jc w:val="left"/>
        <w:rPr>
          <w:ins w:id="2633" w:author="Gergo" w:date="2017-11-24T11:40:00Z"/>
          <w:rFonts w:ascii="Consolas" w:hAnsi="Consolas" w:cs="Consolas"/>
          <w:color w:val="000000"/>
          <w:sz w:val="22"/>
          <w:szCs w:val="22"/>
          <w:lang w:eastAsia="hu-HU"/>
          <w:rPrChange w:id="2634" w:author="Gergo" w:date="2017-11-25T13:10:00Z">
            <w:rPr>
              <w:ins w:id="2635" w:author="Gergo" w:date="2017-11-24T11:40:00Z"/>
              <w:rFonts w:ascii="Consolas" w:hAnsi="Consolas" w:cs="Consolas"/>
              <w:color w:val="000000"/>
              <w:sz w:val="19"/>
              <w:szCs w:val="19"/>
              <w:lang w:val="en-US" w:eastAsia="hu-HU"/>
            </w:rPr>
          </w:rPrChange>
        </w:rPr>
      </w:pPr>
      <w:ins w:id="2636" w:author="Gergo" w:date="2017-11-24T11:40:00Z">
        <w:r w:rsidRPr="003355B9">
          <w:rPr>
            <w:rFonts w:ascii="Consolas" w:hAnsi="Consolas" w:cs="Consolas"/>
            <w:color w:val="000000"/>
            <w:sz w:val="22"/>
            <w:szCs w:val="22"/>
            <w:lang w:eastAsia="hu-HU"/>
            <w:rPrChange w:id="2637"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638" w:author="Gergo" w:date="2017-11-24T11:40:00Z"/>
          <w:rFonts w:ascii="Consolas" w:hAnsi="Consolas" w:cs="Consolas"/>
          <w:color w:val="000000"/>
          <w:sz w:val="22"/>
          <w:szCs w:val="22"/>
          <w:lang w:eastAsia="hu-HU"/>
          <w:rPrChange w:id="2639" w:author="Gergo" w:date="2017-11-25T13:10:00Z">
            <w:rPr>
              <w:ins w:id="2640" w:author="Gergo" w:date="2017-11-24T11:40:00Z"/>
              <w:rFonts w:ascii="Consolas" w:hAnsi="Consolas" w:cs="Consolas"/>
              <w:color w:val="000000"/>
              <w:sz w:val="19"/>
              <w:szCs w:val="19"/>
              <w:lang w:val="en-US" w:eastAsia="hu-HU"/>
            </w:rPr>
          </w:rPrChange>
        </w:rPr>
      </w:pPr>
      <w:ins w:id="2641" w:author="Gergo" w:date="2017-11-24T11:40:00Z">
        <w:r w:rsidRPr="003355B9">
          <w:rPr>
            <w:rFonts w:ascii="Consolas" w:hAnsi="Consolas" w:cs="Consolas"/>
            <w:color w:val="000000"/>
            <w:sz w:val="22"/>
            <w:szCs w:val="22"/>
            <w:lang w:eastAsia="hu-HU"/>
            <w:rPrChange w:id="2642"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643" w:author="Gergo" w:date="2017-11-24T11:40:00Z"/>
          <w:rFonts w:ascii="Consolas" w:hAnsi="Consolas" w:cs="Consolas"/>
          <w:color w:val="000000"/>
          <w:sz w:val="22"/>
          <w:szCs w:val="22"/>
          <w:lang w:eastAsia="hu-HU"/>
          <w:rPrChange w:id="2644" w:author="Gergo" w:date="2017-11-25T13:10:00Z">
            <w:rPr>
              <w:ins w:id="2645" w:author="Gergo" w:date="2017-11-24T11:40:00Z"/>
              <w:rFonts w:ascii="Consolas" w:hAnsi="Consolas" w:cs="Consolas"/>
              <w:color w:val="000000"/>
              <w:sz w:val="22"/>
              <w:szCs w:val="22"/>
              <w:lang w:val="en-US" w:eastAsia="hu-HU"/>
            </w:rPr>
          </w:rPrChange>
        </w:rPr>
        <w:pPrChange w:id="2646" w:author="Gergo" w:date="2017-11-24T11:44:00Z">
          <w:pPr>
            <w:pStyle w:val="Cmsor2"/>
          </w:pPr>
        </w:pPrChange>
      </w:pPr>
      <w:ins w:id="2647" w:author="Gergo" w:date="2017-11-24T11:40:00Z">
        <w:r w:rsidRPr="003355B9">
          <w:rPr>
            <w:rFonts w:ascii="Consolas" w:hAnsi="Consolas" w:cs="Consolas"/>
            <w:color w:val="000000"/>
            <w:sz w:val="22"/>
            <w:szCs w:val="22"/>
            <w:lang w:eastAsia="hu-HU"/>
            <w:rPrChange w:id="2648" w:author="Gergo" w:date="2017-11-25T13:10:00Z">
              <w:rPr>
                <w:rFonts w:ascii="Consolas" w:hAnsi="Consolas" w:cs="Consolas"/>
                <w:color w:val="000000"/>
                <w:sz w:val="22"/>
                <w:szCs w:val="22"/>
                <w:lang w:val="en-US" w:eastAsia="hu-HU"/>
              </w:rPr>
            </w:rPrChange>
          </w:rPr>
          <w:t xml:space="preserve">  </w:t>
        </w:r>
        <w:proofErr w:type="spellStart"/>
        <w:r w:rsidR="002D342E" w:rsidRPr="003355B9">
          <w:rPr>
            <w:rFonts w:ascii="Consolas" w:hAnsi="Consolas" w:cs="Consolas"/>
            <w:color w:val="0000FF"/>
            <w:sz w:val="22"/>
            <w:szCs w:val="22"/>
            <w:lang w:eastAsia="hu-HU"/>
            <w:rPrChange w:id="2649" w:author="Gergo" w:date="2017-11-25T13:10:00Z">
              <w:rPr>
                <w:rFonts w:ascii="Consolas" w:hAnsi="Consolas" w:cs="Consolas"/>
                <w:color w:val="0000FF"/>
                <w:sz w:val="19"/>
                <w:szCs w:val="19"/>
                <w:lang w:val="en-US" w:eastAsia="hu-HU"/>
              </w:rPr>
            </w:rPrChange>
          </w:rPr>
          <w:t>else</w:t>
        </w:r>
        <w:proofErr w:type="spellEnd"/>
        <w:r w:rsidR="002D342E" w:rsidRPr="003355B9">
          <w:rPr>
            <w:rFonts w:ascii="Consolas" w:hAnsi="Consolas" w:cs="Consolas"/>
            <w:color w:val="000000"/>
            <w:sz w:val="22"/>
            <w:szCs w:val="22"/>
            <w:lang w:eastAsia="hu-HU"/>
            <w:rPrChange w:id="2650" w:author="Gergo" w:date="2017-11-25T13:10:00Z">
              <w:rPr>
                <w:rFonts w:ascii="Consolas" w:hAnsi="Consolas" w:cs="Consolas"/>
                <w:color w:val="000000"/>
                <w:sz w:val="19"/>
                <w:szCs w:val="19"/>
                <w:lang w:val="en-US" w:eastAsia="hu-HU"/>
              </w:rPr>
            </w:rPrChange>
          </w:rPr>
          <w:t xml:space="preserve"> </w:t>
        </w:r>
        <w:proofErr w:type="spellStart"/>
        <w:r w:rsidR="002D342E" w:rsidRPr="003355B9">
          <w:rPr>
            <w:rFonts w:ascii="Consolas" w:hAnsi="Consolas" w:cs="Consolas"/>
            <w:color w:val="0000FF"/>
            <w:sz w:val="22"/>
            <w:szCs w:val="22"/>
            <w:lang w:eastAsia="hu-HU"/>
            <w:rPrChange w:id="2651" w:author="Gergo" w:date="2017-11-25T13:10:00Z">
              <w:rPr>
                <w:rFonts w:ascii="Consolas" w:hAnsi="Consolas" w:cs="Consolas"/>
                <w:color w:val="0000FF"/>
                <w:sz w:val="19"/>
                <w:szCs w:val="19"/>
                <w:lang w:val="en-US" w:eastAsia="hu-HU"/>
              </w:rPr>
            </w:rPrChange>
          </w:rPr>
          <w:t>if</w:t>
        </w:r>
        <w:proofErr w:type="spellEnd"/>
        <w:r w:rsidR="002D342E" w:rsidRPr="003355B9">
          <w:rPr>
            <w:rFonts w:ascii="Consolas" w:hAnsi="Consolas" w:cs="Consolas"/>
            <w:color w:val="000000"/>
            <w:sz w:val="22"/>
            <w:szCs w:val="22"/>
            <w:lang w:eastAsia="hu-HU"/>
            <w:rPrChange w:id="2652" w:author="Gergo" w:date="2017-11-25T13:10:00Z">
              <w:rPr>
                <w:rFonts w:ascii="Consolas" w:hAnsi="Consolas" w:cs="Consolas"/>
                <w:color w:val="000000"/>
                <w:sz w:val="19"/>
                <w:szCs w:val="19"/>
                <w:lang w:val="en-US" w:eastAsia="hu-HU"/>
              </w:rPr>
            </w:rPrChange>
          </w:rPr>
          <w:t xml:space="preserve"> (</w:t>
        </w:r>
        <w:proofErr w:type="spellStart"/>
        <w:r w:rsidR="002D342E" w:rsidRPr="003355B9">
          <w:rPr>
            <w:rFonts w:ascii="Consolas" w:hAnsi="Consolas" w:cs="Consolas"/>
            <w:color w:val="000000"/>
            <w:sz w:val="22"/>
            <w:szCs w:val="22"/>
            <w:lang w:eastAsia="hu-HU"/>
            <w:rPrChange w:id="2653" w:author="Gergo" w:date="2017-11-25T13:10:00Z">
              <w:rPr>
                <w:rFonts w:ascii="Consolas" w:hAnsi="Consolas" w:cs="Consolas"/>
                <w:color w:val="000000"/>
                <w:sz w:val="19"/>
                <w:szCs w:val="19"/>
                <w:lang w:val="en-US" w:eastAsia="hu-HU"/>
              </w:rPr>
            </w:rPrChange>
          </w:rPr>
          <w:t>deltaPos</w:t>
        </w:r>
        <w:proofErr w:type="spellEnd"/>
        <w:r w:rsidR="002D342E" w:rsidRPr="003355B9">
          <w:rPr>
            <w:rFonts w:ascii="Consolas" w:hAnsi="Consolas" w:cs="Consolas"/>
            <w:color w:val="000000"/>
            <w:sz w:val="22"/>
            <w:szCs w:val="22"/>
            <w:lang w:eastAsia="hu-HU"/>
            <w:rPrChange w:id="2654" w:author="Gergo" w:date="2017-11-25T13:10:00Z">
              <w:rPr>
                <w:rFonts w:ascii="Consolas" w:hAnsi="Consolas" w:cs="Consolas"/>
                <w:color w:val="000000"/>
                <w:sz w:val="19"/>
                <w:szCs w:val="19"/>
                <w:lang w:val="en-US" w:eastAsia="hu-HU"/>
              </w:rPr>
            </w:rPrChange>
          </w:rPr>
          <w:t xml:space="preserve"> </w:t>
        </w:r>
        <w:proofErr w:type="gramStart"/>
        <w:r w:rsidR="002D342E" w:rsidRPr="003355B9">
          <w:rPr>
            <w:rFonts w:ascii="Consolas" w:hAnsi="Consolas" w:cs="Consolas"/>
            <w:color w:val="000000"/>
            <w:sz w:val="22"/>
            <w:szCs w:val="22"/>
            <w:lang w:eastAsia="hu-HU"/>
            <w:rPrChange w:id="2655" w:author="Gergo" w:date="2017-11-25T13:10:00Z">
              <w:rPr>
                <w:rFonts w:ascii="Consolas" w:hAnsi="Consolas" w:cs="Consolas"/>
                <w:color w:val="000000"/>
                <w:sz w:val="19"/>
                <w:szCs w:val="19"/>
                <w:lang w:val="en-US" w:eastAsia="hu-HU"/>
              </w:rPr>
            </w:rPrChange>
          </w:rPr>
          <w:t>&lt; -</w:t>
        </w:r>
        <w:proofErr w:type="gramEnd"/>
        <w:r w:rsidR="002D342E" w:rsidRPr="003355B9">
          <w:rPr>
            <w:rFonts w:ascii="Consolas" w:hAnsi="Consolas" w:cs="Consolas"/>
            <w:color w:val="000000"/>
            <w:sz w:val="22"/>
            <w:szCs w:val="22"/>
            <w:lang w:eastAsia="hu-HU"/>
            <w:rPrChange w:id="2656" w:author="Gergo" w:date="2017-11-25T13:10:00Z">
              <w:rPr>
                <w:rFonts w:ascii="Consolas" w:hAnsi="Consolas" w:cs="Consolas"/>
                <w:color w:val="000000"/>
                <w:sz w:val="19"/>
                <w:szCs w:val="19"/>
                <w:lang w:val="en-US" w:eastAsia="hu-HU"/>
              </w:rPr>
            </w:rPrChange>
          </w:rPr>
          <w:t>0.3)</w:t>
        </w:r>
      </w:ins>
      <w:ins w:id="2657" w:author="Gergo" w:date="2017-11-24T11:41:00Z">
        <w:r w:rsidRPr="003355B9">
          <w:rPr>
            <w:rFonts w:ascii="Consolas" w:hAnsi="Consolas" w:cs="Consolas"/>
            <w:color w:val="000000"/>
            <w:sz w:val="22"/>
            <w:szCs w:val="22"/>
            <w:lang w:eastAsia="hu-HU"/>
            <w:rPrChange w:id="2658"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659" w:author="Gergo" w:date="2017-11-24T11:40:00Z"/>
          <w:rFonts w:ascii="Consolas" w:hAnsi="Consolas" w:cs="Consolas"/>
          <w:color w:val="000000"/>
          <w:sz w:val="22"/>
          <w:szCs w:val="22"/>
          <w:lang w:eastAsia="hu-HU"/>
          <w:rPrChange w:id="2660" w:author="Gergo" w:date="2017-11-25T13:10:00Z">
            <w:rPr>
              <w:ins w:id="2661" w:author="Gergo" w:date="2017-11-24T11:40:00Z"/>
              <w:rFonts w:ascii="Consolas" w:hAnsi="Consolas" w:cs="Consolas"/>
              <w:color w:val="000000"/>
              <w:sz w:val="22"/>
              <w:szCs w:val="22"/>
              <w:lang w:val="en-US" w:eastAsia="hu-HU"/>
            </w:rPr>
          </w:rPrChange>
        </w:rPr>
        <w:pPrChange w:id="2662" w:author="Gergo" w:date="2017-11-24T11:44:00Z">
          <w:pPr>
            <w:pStyle w:val="Cmsor2"/>
          </w:pPr>
        </w:pPrChange>
      </w:pPr>
      <w:ins w:id="2663" w:author="Gergo" w:date="2017-11-24T11:40:00Z">
        <w:r w:rsidRPr="003355B9">
          <w:rPr>
            <w:rFonts w:ascii="Consolas" w:hAnsi="Consolas" w:cs="Consolas"/>
            <w:color w:val="000000"/>
            <w:sz w:val="22"/>
            <w:szCs w:val="22"/>
            <w:lang w:eastAsia="hu-HU"/>
            <w:rPrChange w:id="2664"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665"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666" w:author="Gergo" w:date="2017-11-24T11:41:00Z"/>
          <w:rFonts w:ascii="Consolas" w:hAnsi="Consolas" w:cs="Consolas"/>
          <w:color w:val="000000"/>
          <w:sz w:val="22"/>
          <w:szCs w:val="22"/>
          <w:lang w:eastAsia="hu-HU"/>
          <w:rPrChange w:id="2667" w:author="Gergo" w:date="2017-11-25T13:10:00Z">
            <w:rPr>
              <w:ins w:id="2668" w:author="Gergo" w:date="2017-11-24T11:41:00Z"/>
              <w:rFonts w:ascii="Consolas" w:hAnsi="Consolas" w:cs="Consolas"/>
              <w:color w:val="000000"/>
              <w:sz w:val="22"/>
              <w:szCs w:val="22"/>
              <w:lang w:val="en-US" w:eastAsia="hu-HU"/>
            </w:rPr>
          </w:rPrChange>
        </w:rPr>
        <w:pPrChange w:id="2669" w:author="Gergo" w:date="2017-11-24T11:44:00Z">
          <w:pPr>
            <w:pStyle w:val="Cmsor2"/>
          </w:pPr>
        </w:pPrChange>
      </w:pPr>
      <w:ins w:id="2670" w:author="Gergo" w:date="2017-11-24T11:41:00Z">
        <w:r w:rsidRPr="003355B9">
          <w:rPr>
            <w:rFonts w:ascii="Consolas" w:hAnsi="Consolas" w:cs="Consolas"/>
            <w:color w:val="000000"/>
            <w:sz w:val="22"/>
            <w:szCs w:val="22"/>
            <w:lang w:eastAsia="hu-HU"/>
            <w:rPrChange w:id="2671"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672" w:author="Gergo" w:date="2017-11-24T11:42:00Z"/>
          <w:rFonts w:ascii="Consolas" w:hAnsi="Consolas" w:cs="Consolas"/>
          <w:color w:val="000000"/>
          <w:sz w:val="22"/>
          <w:szCs w:val="22"/>
          <w:lang w:eastAsia="hu-HU"/>
          <w:rPrChange w:id="2673" w:author="Gergo" w:date="2017-11-25T13:10:00Z">
            <w:rPr>
              <w:ins w:id="2674" w:author="Gergo" w:date="2017-11-24T11:42:00Z"/>
              <w:rFonts w:ascii="Consolas" w:hAnsi="Consolas" w:cs="Consolas"/>
              <w:color w:val="000000"/>
              <w:sz w:val="22"/>
              <w:szCs w:val="22"/>
              <w:lang w:val="en-US" w:eastAsia="hu-HU"/>
            </w:rPr>
          </w:rPrChange>
        </w:rPr>
        <w:pPrChange w:id="2675" w:author="Gergo" w:date="2017-11-24T11:44:00Z">
          <w:pPr>
            <w:pStyle w:val="Cmsor2"/>
          </w:pPr>
        </w:pPrChange>
      </w:pPr>
      <w:ins w:id="2676" w:author="Gergo" w:date="2017-11-24T11:41:00Z">
        <w:r w:rsidRPr="003355B9">
          <w:rPr>
            <w:rFonts w:ascii="Consolas" w:hAnsi="Consolas" w:cs="Consolas"/>
            <w:color w:val="000000"/>
            <w:sz w:val="22"/>
            <w:szCs w:val="22"/>
            <w:lang w:eastAsia="hu-HU"/>
            <w:rPrChange w:id="2677"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678" w:author="Gergo" w:date="2017-11-24T11:42:00Z"/>
          <w:rFonts w:ascii="Consolas" w:hAnsi="Consolas" w:cs="Consolas"/>
          <w:color w:val="000000"/>
          <w:sz w:val="22"/>
          <w:szCs w:val="22"/>
          <w:lang w:eastAsia="hu-HU"/>
          <w:rPrChange w:id="2679" w:author="Gergo" w:date="2017-11-25T13:10:00Z">
            <w:rPr>
              <w:ins w:id="2680" w:author="Gergo" w:date="2017-11-24T11:42:00Z"/>
              <w:rFonts w:ascii="Consolas" w:hAnsi="Consolas" w:cs="Consolas"/>
              <w:color w:val="000000"/>
              <w:sz w:val="19"/>
              <w:szCs w:val="19"/>
              <w:lang w:val="en-US" w:eastAsia="hu-HU"/>
            </w:rPr>
          </w:rPrChange>
        </w:rPr>
      </w:pPr>
      <w:proofErr w:type="spellStart"/>
      <w:ins w:id="2681" w:author="Gergo" w:date="2017-11-24T11:42:00Z">
        <w:r w:rsidRPr="003355B9">
          <w:rPr>
            <w:rFonts w:ascii="Consolas" w:hAnsi="Consolas" w:cs="Consolas"/>
            <w:color w:val="0000FF"/>
            <w:sz w:val="22"/>
            <w:szCs w:val="22"/>
            <w:lang w:eastAsia="hu-HU"/>
            <w:rPrChange w:id="2682"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683" w:author="Gergo" w:date="2017-11-25T13:10:00Z">
              <w:rPr>
                <w:rFonts w:ascii="Consolas" w:hAnsi="Consolas" w:cs="Consolas"/>
                <w:color w:val="000000"/>
                <w:sz w:val="19"/>
                <w:szCs w:val="19"/>
                <w:lang w:val="en-US" w:eastAsia="hu-HU"/>
              </w:rPr>
            </w:rPrChange>
          </w:rPr>
          <w:t xml:space="preserve"> (gameManager</w:t>
        </w:r>
        <w:proofErr w:type="gramStart"/>
        <w:r w:rsidRPr="003355B9">
          <w:rPr>
            <w:rFonts w:ascii="Consolas" w:hAnsi="Consolas" w:cs="Consolas"/>
            <w:color w:val="000000"/>
            <w:sz w:val="22"/>
            <w:szCs w:val="22"/>
            <w:lang w:eastAsia="hu-HU"/>
            <w:rPrChange w:id="2684" w:author="Gergo" w:date="2017-11-25T13:10:00Z">
              <w:rPr>
                <w:rFonts w:ascii="Consolas" w:hAnsi="Consolas" w:cs="Consolas"/>
                <w:color w:val="000000"/>
                <w:sz w:val="19"/>
                <w:szCs w:val="19"/>
                <w:lang w:val="en-US" w:eastAsia="hu-HU"/>
              </w:rPr>
            </w:rPrChange>
          </w:rPr>
          <w:t>.Phase1</w:t>
        </w:r>
        <w:proofErr w:type="gramEnd"/>
        <w:r w:rsidRPr="003355B9">
          <w:rPr>
            <w:rFonts w:ascii="Consolas" w:hAnsi="Consolas" w:cs="Consolas"/>
            <w:color w:val="000000"/>
            <w:sz w:val="22"/>
            <w:szCs w:val="22"/>
            <w:lang w:eastAsia="hu-HU"/>
            <w:rPrChange w:id="2685" w:author="Gergo" w:date="2017-11-25T13:10:00Z">
              <w:rPr>
                <w:rFonts w:ascii="Consolas" w:hAnsi="Consolas" w:cs="Consolas"/>
                <w:color w:val="000000"/>
                <w:sz w:val="19"/>
                <w:szCs w:val="19"/>
                <w:lang w:val="en-US" w:eastAsia="hu-HU"/>
              </w:rPr>
            </w:rPrChange>
          </w:rPr>
          <w:t xml:space="preserve"> || gameManager.Phase2)</w:t>
        </w:r>
      </w:ins>
    </w:p>
    <w:p w14:paraId="0BCBFCD2" w14:textId="77777777" w:rsidR="00FE3ED4" w:rsidRPr="003355B9" w:rsidRDefault="00FE3ED4">
      <w:pPr>
        <w:autoSpaceDE w:val="0"/>
        <w:autoSpaceDN w:val="0"/>
        <w:adjustRightInd w:val="0"/>
        <w:spacing w:after="0" w:line="240" w:lineRule="auto"/>
        <w:ind w:firstLine="0"/>
        <w:jc w:val="left"/>
        <w:rPr>
          <w:ins w:id="2686" w:author="Gergo" w:date="2017-11-24T11:42:00Z"/>
          <w:rFonts w:ascii="Consolas" w:hAnsi="Consolas" w:cs="Consolas"/>
          <w:color w:val="000000"/>
          <w:sz w:val="22"/>
          <w:szCs w:val="22"/>
          <w:lang w:eastAsia="hu-HU"/>
          <w:rPrChange w:id="2687" w:author="Gergo" w:date="2017-11-25T13:10:00Z">
            <w:rPr>
              <w:ins w:id="2688" w:author="Gergo" w:date="2017-11-24T11:42:00Z"/>
              <w:rFonts w:ascii="Consolas" w:hAnsi="Consolas" w:cs="Consolas"/>
              <w:color w:val="000000"/>
              <w:sz w:val="19"/>
              <w:szCs w:val="19"/>
              <w:lang w:val="en-US" w:eastAsia="hu-HU"/>
            </w:rPr>
          </w:rPrChange>
        </w:rPr>
      </w:pPr>
      <w:ins w:id="2689" w:author="Gergo" w:date="2017-11-24T11:42:00Z">
        <w:r w:rsidRPr="003355B9">
          <w:rPr>
            <w:rFonts w:ascii="Consolas" w:hAnsi="Consolas" w:cs="Consolas"/>
            <w:color w:val="000000"/>
            <w:sz w:val="22"/>
            <w:szCs w:val="22"/>
            <w:lang w:eastAsia="hu-HU"/>
            <w:rPrChange w:id="2690"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691" w:author="Gergo" w:date="2017-11-24T11:42:00Z"/>
          <w:rFonts w:ascii="Consolas" w:hAnsi="Consolas" w:cs="Consolas"/>
          <w:color w:val="000000"/>
          <w:sz w:val="22"/>
          <w:szCs w:val="22"/>
          <w:lang w:eastAsia="hu-HU"/>
          <w:rPrChange w:id="2692" w:author="Gergo" w:date="2017-11-25T13:10:00Z">
            <w:rPr>
              <w:ins w:id="2693" w:author="Gergo" w:date="2017-11-24T11:42:00Z"/>
              <w:rFonts w:ascii="Consolas" w:hAnsi="Consolas" w:cs="Consolas"/>
              <w:color w:val="000000"/>
              <w:sz w:val="19"/>
              <w:szCs w:val="19"/>
              <w:lang w:val="en-US" w:eastAsia="hu-HU"/>
            </w:rPr>
          </w:rPrChange>
        </w:rPr>
      </w:pPr>
      <w:ins w:id="2694" w:author="Gergo" w:date="2017-11-24T11:42:00Z">
        <w:r w:rsidRPr="003355B9">
          <w:rPr>
            <w:rFonts w:ascii="Consolas" w:hAnsi="Consolas" w:cs="Consolas"/>
            <w:color w:val="000000"/>
            <w:sz w:val="22"/>
            <w:szCs w:val="22"/>
            <w:lang w:eastAsia="hu-HU"/>
            <w:rPrChange w:id="2695"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696" w:author="Gergo" w:date="2017-11-25T13:10:00Z">
              <w:rPr>
                <w:rFonts w:ascii="Consolas" w:hAnsi="Consolas" w:cs="Consolas"/>
                <w:color w:val="000000"/>
                <w:sz w:val="19"/>
                <w:szCs w:val="19"/>
                <w:lang w:val="en-US" w:eastAsia="hu-HU"/>
              </w:rPr>
            </w:rPrChange>
          </w:rPr>
          <w:t>transform.position</w:t>
        </w:r>
        <w:proofErr w:type="spellEnd"/>
        <w:proofErr w:type="gramEnd"/>
        <w:r w:rsidRPr="003355B9">
          <w:rPr>
            <w:rFonts w:ascii="Consolas" w:hAnsi="Consolas" w:cs="Consolas"/>
            <w:color w:val="000000"/>
            <w:sz w:val="22"/>
            <w:szCs w:val="22"/>
            <w:lang w:eastAsia="hu-HU"/>
            <w:rPrChange w:id="2697" w:author="Gergo" w:date="2017-11-25T13:10:00Z">
              <w:rPr>
                <w:rFonts w:ascii="Consolas" w:hAnsi="Consolas" w:cs="Consolas"/>
                <w:color w:val="000000"/>
                <w:sz w:val="19"/>
                <w:szCs w:val="19"/>
                <w:lang w:val="en-US" w:eastAsia="hu-HU"/>
              </w:rPr>
            </w:rPrChange>
          </w:rPr>
          <w:t xml:space="preserve"> = </w:t>
        </w:r>
        <w:r w:rsidRPr="003355B9">
          <w:rPr>
            <w:rFonts w:ascii="Consolas" w:hAnsi="Consolas" w:cs="Consolas"/>
            <w:color w:val="2B91AF"/>
            <w:sz w:val="22"/>
            <w:szCs w:val="22"/>
            <w:lang w:eastAsia="hu-HU"/>
            <w:rPrChange w:id="2698"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699"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700" w:author="Gergo" w:date="2017-11-24T11:42:00Z"/>
          <w:rFonts w:ascii="Consolas" w:hAnsi="Consolas" w:cs="Consolas"/>
          <w:color w:val="000000"/>
          <w:sz w:val="22"/>
          <w:szCs w:val="22"/>
          <w:lang w:eastAsia="hu-HU"/>
          <w:rPrChange w:id="2701" w:author="Gergo" w:date="2017-11-25T13:10:00Z">
            <w:rPr>
              <w:ins w:id="2702" w:author="Gergo" w:date="2017-11-24T11:42:00Z"/>
              <w:rFonts w:ascii="Consolas" w:hAnsi="Consolas" w:cs="Consolas"/>
              <w:color w:val="000000"/>
              <w:sz w:val="19"/>
              <w:szCs w:val="19"/>
              <w:lang w:val="en-US" w:eastAsia="hu-HU"/>
            </w:rPr>
          </w:rPrChange>
        </w:rPr>
      </w:pPr>
      <w:ins w:id="2703" w:author="Gergo" w:date="2017-11-24T11:42:00Z">
        <w:r w:rsidRPr="003355B9">
          <w:rPr>
            <w:rFonts w:ascii="Consolas" w:hAnsi="Consolas" w:cs="Consolas"/>
            <w:color w:val="000000"/>
            <w:sz w:val="22"/>
            <w:szCs w:val="22"/>
            <w:lang w:eastAsia="hu-HU"/>
            <w:rPrChange w:id="2704"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705" w:author="Gergo" w:date="2017-11-25T13:10:00Z">
              <w:rPr>
                <w:rFonts w:ascii="Consolas" w:hAnsi="Consolas" w:cs="Consolas"/>
                <w:color w:val="000000"/>
                <w:sz w:val="19"/>
                <w:szCs w:val="19"/>
                <w:lang w:val="en-US" w:eastAsia="hu-HU"/>
              </w:rPr>
            </w:rPrChange>
          </w:rPr>
          <w:t>transform.position</w:t>
        </w:r>
        <w:proofErr w:type="spellEnd"/>
        <w:proofErr w:type="gramEnd"/>
        <w:r w:rsidRPr="003355B9">
          <w:rPr>
            <w:rFonts w:ascii="Consolas" w:hAnsi="Consolas" w:cs="Consolas"/>
            <w:color w:val="000000"/>
            <w:sz w:val="22"/>
            <w:szCs w:val="22"/>
            <w:lang w:eastAsia="hu-HU"/>
            <w:rPrChange w:id="270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707" w:author="Gergo" w:date="2017-11-25T13:10:00Z">
              <w:rPr>
                <w:rFonts w:ascii="Consolas" w:hAnsi="Consolas" w:cs="Consolas"/>
                <w:color w:val="000000"/>
                <w:sz w:val="19"/>
                <w:szCs w:val="19"/>
                <w:lang w:val="en-US" w:eastAsia="hu-HU"/>
              </w:rPr>
            </w:rPrChange>
          </w:rPr>
          <w:t>fightStandPos</w:t>
        </w:r>
        <w:proofErr w:type="spellEnd"/>
        <w:r w:rsidRPr="003355B9">
          <w:rPr>
            <w:rFonts w:ascii="Consolas" w:hAnsi="Consolas" w:cs="Consolas"/>
            <w:color w:val="000000"/>
            <w:sz w:val="22"/>
            <w:szCs w:val="22"/>
            <w:lang w:eastAsia="hu-HU"/>
            <w:rPrChange w:id="2708" w:author="Gergo" w:date="2017-11-25T13:10:00Z">
              <w:rPr>
                <w:rFonts w:ascii="Consolas" w:hAnsi="Consolas" w:cs="Consolas"/>
                <w:color w:val="000000"/>
                <w:sz w:val="19"/>
                <w:szCs w:val="19"/>
                <w:lang w:val="en-US" w:eastAsia="hu-HU"/>
              </w:rPr>
            </w:rPrChange>
          </w:rPr>
          <w:t>, 0.15f);</w:t>
        </w:r>
      </w:ins>
    </w:p>
    <w:p w14:paraId="2FE0BDC1" w14:textId="6D00EA49" w:rsidR="00FE3ED4" w:rsidRPr="003355B9" w:rsidRDefault="00FE3ED4">
      <w:pPr>
        <w:spacing w:line="240" w:lineRule="auto"/>
        <w:ind w:firstLine="0"/>
        <w:rPr>
          <w:ins w:id="2709" w:author="Gergo" w:date="2017-11-24T11:42:00Z"/>
          <w:rFonts w:ascii="Consolas" w:hAnsi="Consolas" w:cs="Consolas"/>
          <w:color w:val="000000"/>
          <w:sz w:val="22"/>
          <w:szCs w:val="22"/>
          <w:lang w:eastAsia="hu-HU"/>
          <w:rPrChange w:id="2710" w:author="Gergo" w:date="2017-11-25T13:10:00Z">
            <w:rPr>
              <w:ins w:id="2711" w:author="Gergo" w:date="2017-11-24T11:42:00Z"/>
              <w:rFonts w:ascii="Consolas" w:hAnsi="Consolas" w:cs="Consolas"/>
              <w:color w:val="000000"/>
              <w:sz w:val="22"/>
              <w:szCs w:val="22"/>
              <w:lang w:val="en-US" w:eastAsia="hu-HU"/>
            </w:rPr>
          </w:rPrChange>
        </w:rPr>
        <w:pPrChange w:id="2712" w:author="Gergo" w:date="2017-11-24T11:44:00Z">
          <w:pPr>
            <w:pStyle w:val="Cmsor2"/>
          </w:pPr>
        </w:pPrChange>
      </w:pPr>
      <w:ins w:id="2713" w:author="Gergo" w:date="2017-11-24T11:42:00Z">
        <w:r w:rsidRPr="003355B9">
          <w:rPr>
            <w:rFonts w:ascii="Consolas" w:hAnsi="Consolas" w:cs="Consolas"/>
            <w:color w:val="000000"/>
            <w:sz w:val="22"/>
            <w:szCs w:val="22"/>
            <w:lang w:eastAsia="hu-HU"/>
            <w:rPrChange w:id="2714" w:author="Gergo" w:date="2017-11-25T13:10:00Z">
              <w:rPr>
                <w:rFonts w:ascii="Consolas" w:hAnsi="Consolas" w:cs="Consolas"/>
                <w:color w:val="000000"/>
                <w:sz w:val="19"/>
                <w:szCs w:val="19"/>
                <w:lang w:val="en-US" w:eastAsia="hu-HU"/>
              </w:rPr>
            </w:rPrChange>
          </w:rPr>
          <w:t>}</w:t>
        </w:r>
      </w:ins>
    </w:p>
    <w:p w14:paraId="77956E21" w14:textId="40B79E0C" w:rsidR="00355204" w:rsidRPr="003355B9" w:rsidRDefault="00355204">
      <w:pPr>
        <w:ind w:firstLine="0"/>
        <w:rPr>
          <w:ins w:id="2715" w:author="Gergo" w:date="2017-11-17T13:48:00Z"/>
          <w:rPrChange w:id="2716" w:author="Gergo" w:date="2017-11-25T13:10:00Z">
            <w:rPr>
              <w:ins w:id="2717" w:author="Gergo" w:date="2017-11-17T13:48:00Z"/>
            </w:rPr>
          </w:rPrChange>
        </w:rPr>
        <w:pPrChange w:id="2718" w:author="Gergo" w:date="2017-11-24T11:45:00Z">
          <w:pPr>
            <w:pStyle w:val="Cmsor2"/>
          </w:pPr>
        </w:pPrChange>
      </w:pPr>
    </w:p>
    <w:p w14:paraId="0B57BAAC" w14:textId="12E692F6" w:rsidR="004B7504" w:rsidRPr="003355B9" w:rsidRDefault="009654DF">
      <w:pPr>
        <w:pStyle w:val="Cmsor2"/>
        <w:rPr>
          <w:ins w:id="2719" w:author="Gergo" w:date="2017-11-24T12:00:00Z"/>
        </w:rPr>
      </w:pPr>
      <w:bookmarkStart w:id="2720" w:name="_Toc499416843"/>
      <w:ins w:id="2721" w:author="Gergo" w:date="2017-11-17T13:48:00Z">
        <w:r w:rsidRPr="003355B9">
          <w:t xml:space="preserve">Általános </w:t>
        </w:r>
        <w:proofErr w:type="gramStart"/>
        <w:r w:rsidRPr="003355B9">
          <w:t>funkciók</w:t>
        </w:r>
      </w:ins>
      <w:bookmarkEnd w:id="2720"/>
      <w:proofErr w:type="gramEnd"/>
    </w:p>
    <w:p w14:paraId="32A0ACAD" w14:textId="1075A7BD" w:rsidR="00384F14" w:rsidRPr="003355B9" w:rsidRDefault="00384F14">
      <w:pPr>
        <w:pStyle w:val="Cmsor3"/>
        <w:rPr>
          <w:ins w:id="2722" w:author="Gergo" w:date="2017-11-25T11:20:00Z"/>
          <w:rPrChange w:id="2723" w:author="Gergo" w:date="2017-11-25T13:10:00Z">
            <w:rPr>
              <w:ins w:id="2724" w:author="Gergo" w:date="2017-11-25T11:20:00Z"/>
            </w:rPr>
          </w:rPrChange>
        </w:rPr>
        <w:pPrChange w:id="2725" w:author="Gergo" w:date="2017-11-24T12:00:00Z">
          <w:pPr>
            <w:pStyle w:val="Cmsor2"/>
          </w:pPr>
        </w:pPrChange>
      </w:pPr>
      <w:bookmarkStart w:id="2726" w:name="_Toc499416844"/>
      <w:ins w:id="2727" w:author="Gergo" w:date="2017-11-24T12:01:00Z">
        <w:r w:rsidRPr="003355B9">
          <w:rPr>
            <w:rPrChange w:id="2728" w:author="Gergo" w:date="2017-11-25T13:10:00Z">
              <w:rPr>
                <w:iCs w:val="0"/>
              </w:rPr>
            </w:rPrChange>
          </w:rPr>
          <w:t xml:space="preserve">Kapcsolat az </w:t>
        </w:r>
        <w:proofErr w:type="spellStart"/>
        <w:r w:rsidRPr="003355B9">
          <w:rPr>
            <w:rPrChange w:id="2729" w:author="Gergo" w:date="2017-11-25T13:10:00Z">
              <w:rPr>
                <w:iCs w:val="0"/>
              </w:rPr>
            </w:rPrChange>
          </w:rPr>
          <w:t>AdaptED</w:t>
        </w:r>
        <w:proofErr w:type="spellEnd"/>
        <w:r w:rsidRPr="003355B9">
          <w:rPr>
            <w:rPrChange w:id="2730" w:author="Gergo" w:date="2017-11-25T13:10:00Z">
              <w:rPr>
                <w:iCs w:val="0"/>
              </w:rPr>
            </w:rPrChange>
          </w:rPr>
          <w:t xml:space="preserve"> keretrendszerrel</w:t>
        </w:r>
      </w:ins>
      <w:bookmarkEnd w:id="2726"/>
    </w:p>
    <w:p w14:paraId="0CB0C1EC" w14:textId="3F0026E6" w:rsidR="007E3BC0" w:rsidRPr="003355B9" w:rsidRDefault="007E3BC0">
      <w:pPr>
        <w:rPr>
          <w:ins w:id="2731" w:author="Gergo" w:date="2017-11-25T11:30:00Z"/>
          <w:rPrChange w:id="2732" w:author="Gergo" w:date="2017-11-25T13:10:00Z">
            <w:rPr>
              <w:ins w:id="2733" w:author="Gergo" w:date="2017-11-25T11:30:00Z"/>
            </w:rPr>
          </w:rPrChange>
        </w:rPr>
        <w:pPrChange w:id="2734" w:author="Gergo" w:date="2017-11-25T11:20:00Z">
          <w:pPr>
            <w:pStyle w:val="Cmsor2"/>
          </w:pPr>
        </w:pPrChange>
      </w:pPr>
      <w:ins w:id="2735" w:author="Gergo" w:date="2017-11-25T11:23:00Z">
        <w:r w:rsidRPr="003355B9">
          <w:rPr>
            <w:rPrChange w:id="2736" w:author="Gergo" w:date="2017-11-25T13:10:00Z">
              <w:rPr>
                <w:b w:val="0"/>
                <w:bCs w:val="0"/>
                <w:iCs w:val="0"/>
              </w:rPr>
            </w:rPrChange>
          </w:rPr>
          <w:t xml:space="preserve">A </w:t>
        </w:r>
      </w:ins>
      <w:ins w:id="2737" w:author="Gergo" w:date="2017-11-25T11:25:00Z">
        <w:r w:rsidRPr="003355B9">
          <w:rPr>
            <w:rPrChange w:id="2738" w:author="Gergo" w:date="2017-11-25T13:10:00Z">
              <w:rPr>
                <w:b w:val="0"/>
                <w:bCs w:val="0"/>
                <w:iCs w:val="0"/>
              </w:rPr>
            </w:rPrChange>
          </w:rPr>
          <w:t>játék során bekövetkezett eseményeket,</w:t>
        </w:r>
      </w:ins>
      <w:ins w:id="2739" w:author="Gergo" w:date="2017-11-25T11:30:00Z">
        <w:r w:rsidR="007E5CFD" w:rsidRPr="003355B9">
          <w:rPr>
            <w:rPrChange w:id="2740" w:author="Gergo" w:date="2017-11-25T13:10:00Z">
              <w:rPr>
                <w:b w:val="0"/>
                <w:bCs w:val="0"/>
                <w:iCs w:val="0"/>
              </w:rPr>
            </w:rPrChange>
          </w:rPr>
          <w:t xml:space="preserve"> - </w:t>
        </w:r>
      </w:ins>
      <w:ins w:id="2741" w:author="Gergo" w:date="2017-11-25T11:25:00Z">
        <w:r w:rsidRPr="003355B9">
          <w:rPr>
            <w:rPrChange w:id="2742" w:author="Gergo" w:date="2017-11-25T13:10:00Z">
              <w:rPr>
                <w:b w:val="0"/>
                <w:bCs w:val="0"/>
                <w:iCs w:val="0"/>
              </w:rPr>
            </w:rPrChange>
          </w:rPr>
          <w:t>melyek a szenzorok által mért értékeket is kezelik</w:t>
        </w:r>
      </w:ins>
      <w:ins w:id="2743" w:author="Gergo" w:date="2017-11-25T11:30:00Z">
        <w:r w:rsidR="007E5CFD" w:rsidRPr="003355B9">
          <w:rPr>
            <w:rPrChange w:id="2744" w:author="Gergo" w:date="2017-11-25T13:10:00Z">
              <w:rPr>
                <w:b w:val="0"/>
                <w:bCs w:val="0"/>
                <w:iCs w:val="0"/>
              </w:rPr>
            </w:rPrChange>
          </w:rPr>
          <w:t xml:space="preserve"> -</w:t>
        </w:r>
      </w:ins>
      <w:ins w:id="2745" w:author="Gergo" w:date="2017-11-25T11:25:00Z">
        <w:r w:rsidRPr="003355B9">
          <w:rPr>
            <w:rPrChange w:id="2746" w:author="Gergo" w:date="2017-11-25T13:10:00Z">
              <w:rPr>
                <w:b w:val="0"/>
                <w:bCs w:val="0"/>
                <w:iCs w:val="0"/>
              </w:rPr>
            </w:rPrChange>
          </w:rPr>
          <w:t xml:space="preserve"> </w:t>
        </w:r>
        <w:proofErr w:type="spellStart"/>
        <w:r w:rsidRPr="003355B9">
          <w:rPr>
            <w:rPrChange w:id="2747" w:author="Gergo" w:date="2017-11-25T13:10:00Z">
              <w:rPr>
                <w:b w:val="0"/>
                <w:bCs w:val="0"/>
                <w:iCs w:val="0"/>
              </w:rPr>
            </w:rPrChange>
          </w:rPr>
          <w:t>továbbküldjük</w:t>
        </w:r>
        <w:proofErr w:type="spellEnd"/>
        <w:r w:rsidRPr="003355B9">
          <w:rPr>
            <w:rPrChange w:id="2748" w:author="Gergo" w:date="2017-11-25T13:10:00Z">
              <w:rPr>
                <w:b w:val="0"/>
                <w:bCs w:val="0"/>
                <w:iCs w:val="0"/>
              </w:rPr>
            </w:rPrChange>
          </w:rPr>
          <w:t xml:space="preserve"> </w:t>
        </w:r>
      </w:ins>
      <w:ins w:id="2749" w:author="Gergo" w:date="2017-11-25T11:30:00Z">
        <w:r w:rsidR="007E5CFD" w:rsidRPr="003355B9">
          <w:rPr>
            <w:rPrChange w:id="2750" w:author="Gergo" w:date="2017-11-25T13:10:00Z">
              <w:rPr>
                <w:b w:val="0"/>
                <w:bCs w:val="0"/>
                <w:iCs w:val="0"/>
              </w:rPr>
            </w:rPrChange>
          </w:rPr>
          <w:t xml:space="preserve">a keretrendszer felé, hogy a webes felületen kirajzolt grafikonon megjelenjenek. </w:t>
        </w:r>
      </w:ins>
    </w:p>
    <w:p w14:paraId="03E10EEA" w14:textId="0C174E5E" w:rsidR="007E5CFD" w:rsidRPr="003355B9" w:rsidRDefault="007E5CFD">
      <w:pPr>
        <w:rPr>
          <w:ins w:id="2751" w:author="Gergo" w:date="2017-11-25T11:33:00Z"/>
          <w:rPrChange w:id="2752" w:author="Gergo" w:date="2017-11-25T13:10:00Z">
            <w:rPr>
              <w:ins w:id="2753" w:author="Gergo" w:date="2017-11-25T11:33:00Z"/>
            </w:rPr>
          </w:rPrChange>
        </w:rPr>
        <w:pPrChange w:id="2754" w:author="Gergo" w:date="2017-11-25T11:20:00Z">
          <w:pPr>
            <w:pStyle w:val="Cmsor2"/>
          </w:pPr>
        </w:pPrChange>
      </w:pPr>
      <w:proofErr w:type="gramStart"/>
      <w:ins w:id="2755" w:author="Gergo" w:date="2017-11-25T11:31:00Z">
        <w:r w:rsidRPr="003355B9">
          <w:rPr>
            <w:rPrChange w:id="2756" w:author="Gergo" w:date="2017-11-25T13:10:00Z">
              <w:rPr>
                <w:b w:val="0"/>
                <w:bCs w:val="0"/>
                <w:iCs w:val="0"/>
              </w:rPr>
            </w:rPrChange>
          </w:rPr>
          <w:t>A</w:t>
        </w:r>
        <w:proofErr w:type="gramEnd"/>
        <w:r w:rsidRPr="003355B9">
          <w:rPr>
            <w:rPrChange w:id="2757" w:author="Gergo" w:date="2017-11-25T13:10:00Z">
              <w:rPr>
                <w:b w:val="0"/>
                <w:bCs w:val="0"/>
                <w:iCs w:val="0"/>
              </w:rPr>
            </w:rPrChange>
          </w:rPr>
          <w:t xml:space="preserve"> egyes szenzoreseményekről pl.: a nyugalom vagy a koncentráció értéke megváltozásáról, vagy a fejpánttal való kapcsolat nem megfe</w:t>
        </w:r>
      </w:ins>
      <w:ins w:id="2758" w:author="Gergo" w:date="2017-11-25T11:33:00Z">
        <w:r w:rsidRPr="003355B9">
          <w:rPr>
            <w:rPrChange w:id="2759" w:author="Gergo" w:date="2017-11-25T13:10:00Z">
              <w:rPr>
                <w:b w:val="0"/>
                <w:bCs w:val="0"/>
                <w:iCs w:val="0"/>
              </w:rPr>
            </w:rPrChange>
          </w:rPr>
          <w:t>l</w:t>
        </w:r>
      </w:ins>
      <w:ins w:id="2760" w:author="Gergo" w:date="2017-11-25T11:31:00Z">
        <w:r w:rsidRPr="003355B9">
          <w:rPr>
            <w:rPrChange w:id="2761" w:author="Gergo" w:date="2017-11-25T13:10:00Z">
              <w:rPr>
                <w:b w:val="0"/>
                <w:bCs w:val="0"/>
                <w:iCs w:val="0"/>
              </w:rPr>
            </w:rPrChange>
          </w:rPr>
          <w:t>elő állapotáról</w:t>
        </w:r>
      </w:ins>
      <w:ins w:id="2762" w:author="Gergo" w:date="2017-11-25T11:33:00Z">
        <w:r w:rsidRPr="003355B9">
          <w:rPr>
            <w:rPrChange w:id="2763" w:author="Gergo" w:date="2017-11-25T13:10:00Z">
              <w:rPr>
                <w:b w:val="0"/>
                <w:bCs w:val="0"/>
                <w:iCs w:val="0"/>
              </w:rPr>
            </w:rPrChange>
          </w:rPr>
          <w:t xml:space="preserve"> értesíteni szeretném magát a játékot is, így a keretrendszeren keresztül a </w:t>
        </w:r>
        <w:proofErr w:type="spellStart"/>
        <w:r w:rsidRPr="003355B9">
          <w:rPr>
            <w:rPrChange w:id="2764" w:author="Gergo" w:date="2017-11-25T13:10:00Z">
              <w:rPr>
                <w:b w:val="0"/>
                <w:bCs w:val="0"/>
                <w:iCs w:val="0"/>
              </w:rPr>
            </w:rPrChange>
          </w:rPr>
          <w:t>Unitys</w:t>
        </w:r>
        <w:proofErr w:type="spellEnd"/>
        <w:r w:rsidRPr="003355B9">
          <w:rPr>
            <w:rPrChange w:id="2765" w:author="Gergo" w:date="2017-11-25T13:10:00Z">
              <w:rPr>
                <w:b w:val="0"/>
                <w:bCs w:val="0"/>
                <w:iCs w:val="0"/>
              </w:rPr>
            </w:rPrChange>
          </w:rPr>
          <w:t xml:space="preserve"> alkalmazásnak el kell küldeni ezeket.</w:t>
        </w:r>
      </w:ins>
    </w:p>
    <w:p w14:paraId="7526361A" w14:textId="383C9AA1" w:rsidR="007E5CFD" w:rsidRPr="003355B9" w:rsidRDefault="007E5CFD">
      <w:pPr>
        <w:rPr>
          <w:ins w:id="2766" w:author="Gergo" w:date="2017-11-25T12:59:00Z"/>
          <w:rPrChange w:id="2767" w:author="Gergo" w:date="2017-11-25T13:10:00Z">
            <w:rPr>
              <w:ins w:id="2768" w:author="Gergo" w:date="2017-11-25T12:59:00Z"/>
            </w:rPr>
          </w:rPrChange>
        </w:rPr>
        <w:pPrChange w:id="2769" w:author="Gergo" w:date="2017-11-25T11:20:00Z">
          <w:pPr>
            <w:pStyle w:val="Cmsor2"/>
          </w:pPr>
        </w:pPrChange>
      </w:pPr>
      <w:ins w:id="2770" w:author="Gergo" w:date="2017-11-25T11:34:00Z">
        <w:r w:rsidRPr="003355B9">
          <w:rPr>
            <w:rPrChange w:id="2771" w:author="Gergo" w:date="2017-11-25T13:10:00Z">
              <w:rPr>
                <w:b w:val="0"/>
                <w:bCs w:val="0"/>
                <w:iCs w:val="0"/>
              </w:rPr>
            </w:rPrChange>
          </w:rPr>
          <w:lastRenderedPageBreak/>
          <w:t xml:space="preserve">A fenti két pont kétirányú kommunikációt igényel a java nyelven íródott </w:t>
        </w:r>
        <w:proofErr w:type="spellStart"/>
        <w:r w:rsidRPr="003355B9">
          <w:rPr>
            <w:rPrChange w:id="2772" w:author="Gergo" w:date="2017-11-25T13:10:00Z">
              <w:rPr>
                <w:b w:val="0"/>
                <w:bCs w:val="0"/>
                <w:iCs w:val="0"/>
              </w:rPr>
            </w:rPrChange>
          </w:rPr>
          <w:t>androidos</w:t>
        </w:r>
        <w:proofErr w:type="spellEnd"/>
        <w:r w:rsidRPr="003355B9">
          <w:rPr>
            <w:rPrChange w:id="2773" w:author="Gergo" w:date="2017-11-25T13:10:00Z">
              <w:rPr>
                <w:b w:val="0"/>
                <w:bCs w:val="0"/>
                <w:iCs w:val="0"/>
              </w:rPr>
            </w:rPrChange>
          </w:rPr>
          <w:t xml:space="preserve"> alkalmazás, és</w:t>
        </w:r>
      </w:ins>
      <w:ins w:id="2774" w:author="Gergo" w:date="2017-11-25T11:35:00Z">
        <w:r w:rsidRPr="003355B9">
          <w:rPr>
            <w:rPrChange w:id="2775" w:author="Gergo" w:date="2017-11-25T13:10:00Z">
              <w:rPr>
                <w:b w:val="0"/>
                <w:bCs w:val="0"/>
                <w:iCs w:val="0"/>
              </w:rPr>
            </w:rPrChange>
          </w:rPr>
          <w:t xml:space="preserve"> a C# nyelven íródott </w:t>
        </w:r>
        <w:proofErr w:type="spellStart"/>
        <w:r w:rsidRPr="003355B9">
          <w:rPr>
            <w:rPrChange w:id="2776" w:author="Gergo" w:date="2017-11-25T13:10:00Z">
              <w:rPr>
                <w:b w:val="0"/>
                <w:bCs w:val="0"/>
                <w:iCs w:val="0"/>
              </w:rPr>
            </w:rPrChange>
          </w:rPr>
          <w:t>Unitys</w:t>
        </w:r>
        <w:proofErr w:type="spellEnd"/>
        <w:r w:rsidRPr="003355B9">
          <w:rPr>
            <w:rPrChange w:id="2777" w:author="Gergo" w:date="2017-11-25T13:10:00Z">
              <w:rPr>
                <w:b w:val="0"/>
                <w:bCs w:val="0"/>
                <w:iCs w:val="0"/>
              </w:rPr>
            </w:rPrChange>
          </w:rPr>
          <w:t xml:space="preserve"> játék között.</w:t>
        </w:r>
      </w:ins>
      <w:ins w:id="2778" w:author="Gergo" w:date="2017-11-25T11:41:00Z">
        <w:r w:rsidR="00677D06" w:rsidRPr="003355B9">
          <w:rPr>
            <w:rPrChange w:id="2779" w:author="Gergo" w:date="2017-11-25T13:10:00Z">
              <w:rPr>
                <w:b w:val="0"/>
                <w:bCs w:val="0"/>
                <w:iCs w:val="0"/>
              </w:rPr>
            </w:rPrChange>
          </w:rPr>
          <w:t xml:space="preserve"> A C# alkalmazásból az </w:t>
        </w:r>
        <w:proofErr w:type="spellStart"/>
        <w:r w:rsidR="00677D06" w:rsidRPr="003355B9">
          <w:rPr>
            <w:rPrChange w:id="2780" w:author="Gergo" w:date="2017-11-25T13:10:00Z">
              <w:rPr>
                <w:b w:val="0"/>
                <w:bCs w:val="0"/>
                <w:iCs w:val="0"/>
              </w:rPr>
            </w:rPrChange>
          </w:rPr>
          <w:t>androidos</w:t>
        </w:r>
        <w:proofErr w:type="spellEnd"/>
        <w:r w:rsidR="00677D06" w:rsidRPr="003355B9">
          <w:rPr>
            <w:rPrChange w:id="2781" w:author="Gergo" w:date="2017-11-25T13:10:00Z">
              <w:rPr>
                <w:b w:val="0"/>
                <w:bCs w:val="0"/>
                <w:iCs w:val="0"/>
              </w:rPr>
            </w:rPrChange>
          </w:rPr>
          <w:t xml:space="preserve"> keretrendszer elérése az exportáláskor </w:t>
        </w:r>
        <w:proofErr w:type="gramStart"/>
        <w:r w:rsidR="00677D06" w:rsidRPr="003355B9">
          <w:rPr>
            <w:rPrChange w:id="2782" w:author="Gergo" w:date="2017-11-25T13:10:00Z">
              <w:rPr>
                <w:b w:val="0"/>
                <w:bCs w:val="0"/>
                <w:iCs w:val="0"/>
              </w:rPr>
            </w:rPrChange>
          </w:rPr>
          <w:t>a</w:t>
        </w:r>
        <w:proofErr w:type="gramEnd"/>
        <w:r w:rsidR="00677D06" w:rsidRPr="003355B9">
          <w:rPr>
            <w:rPrChange w:id="2783" w:author="Gergo" w:date="2017-11-25T13:10:00Z">
              <w:rPr>
                <w:b w:val="0"/>
                <w:bCs w:val="0"/>
                <w:iCs w:val="0"/>
              </w:rPr>
            </w:rPrChange>
          </w:rPr>
          <w:t xml:space="preserve"> </w:t>
        </w:r>
        <w:proofErr w:type="spellStart"/>
        <w:r w:rsidR="00677D06" w:rsidRPr="003355B9">
          <w:rPr>
            <w:rPrChange w:id="2784" w:author="Gergo" w:date="2017-11-25T13:10:00Z">
              <w:rPr>
                <w:b w:val="0"/>
                <w:bCs w:val="0"/>
                <w:iCs w:val="0"/>
              </w:rPr>
            </w:rPrChange>
          </w:rPr>
          <w:t>Unity</w:t>
        </w:r>
        <w:proofErr w:type="spellEnd"/>
        <w:r w:rsidR="00677D06" w:rsidRPr="003355B9">
          <w:rPr>
            <w:rPrChange w:id="2785" w:author="Gergo" w:date="2017-11-25T13:10:00Z">
              <w:rPr>
                <w:b w:val="0"/>
                <w:bCs w:val="0"/>
                <w:iCs w:val="0"/>
              </w:rPr>
            </w:rPrChange>
          </w:rPr>
          <w:t xml:space="preserve"> által generált </w:t>
        </w:r>
        <w:proofErr w:type="spellStart"/>
        <w:r w:rsidR="00677D06" w:rsidRPr="003355B9">
          <w:rPr>
            <w:rPrChange w:id="2786" w:author="Gergo" w:date="2017-11-25T13:10:00Z">
              <w:rPr>
                <w:b w:val="0"/>
                <w:bCs w:val="0"/>
                <w:iCs w:val="0"/>
              </w:rPr>
            </w:rPrChange>
          </w:rPr>
          <w:t>UnityPlayer</w:t>
        </w:r>
        <w:proofErr w:type="spellEnd"/>
        <w:r w:rsidR="00677D06" w:rsidRPr="003355B9">
          <w:rPr>
            <w:rPrChange w:id="2787" w:author="Gergo" w:date="2017-11-25T13:10:00Z">
              <w:rPr>
                <w:b w:val="0"/>
                <w:bCs w:val="0"/>
                <w:iCs w:val="0"/>
              </w:rPr>
            </w:rPrChange>
          </w:rPr>
          <w:t xml:space="preserve"> osztályon keresztül történik</w:t>
        </w:r>
      </w:ins>
      <w:ins w:id="2788" w:author="Gergo" w:date="2017-11-25T11:43:00Z">
        <w:r w:rsidR="00677D06" w:rsidRPr="003355B9">
          <w:rPr>
            <w:rPrChange w:id="2789" w:author="Gergo" w:date="2017-11-25T13:10:00Z">
              <w:rPr>
                <w:b w:val="0"/>
                <w:bCs w:val="0"/>
                <w:iCs w:val="0"/>
              </w:rPr>
            </w:rPrChange>
          </w:rPr>
          <w:t>.</w:t>
        </w:r>
      </w:ins>
      <w:ins w:id="2790" w:author="Gergo" w:date="2017-11-25T12:34:00Z">
        <w:r w:rsidR="003814E4" w:rsidRPr="003355B9">
          <w:rPr>
            <w:rPrChange w:id="2791" w:author="Gergo" w:date="2017-11-25T13:10:00Z">
              <w:rPr>
                <w:b w:val="0"/>
                <w:bCs w:val="0"/>
                <w:iCs w:val="0"/>
              </w:rPr>
            </w:rPrChange>
          </w:rPr>
          <w:t xml:space="preserve"> A játék oldaláról a kommunikációt az </w:t>
        </w:r>
        <w:proofErr w:type="spellStart"/>
        <w:r w:rsidR="003814E4" w:rsidRPr="003355B9">
          <w:rPr>
            <w:rFonts w:ascii="Consolas" w:hAnsi="Consolas"/>
            <w:rPrChange w:id="2792" w:author="Gergo" w:date="2017-11-25T13:10:00Z">
              <w:rPr>
                <w:b w:val="0"/>
                <w:bCs w:val="0"/>
                <w:iCs w:val="0"/>
              </w:rPr>
            </w:rPrChange>
          </w:rPr>
          <w:t>AdaptEDConnector</w:t>
        </w:r>
        <w:proofErr w:type="spellEnd"/>
        <w:r w:rsidR="003814E4" w:rsidRPr="003355B9">
          <w:rPr>
            <w:rPrChange w:id="2793" w:author="Gergo" w:date="2017-11-25T13:10:00Z">
              <w:rPr>
                <w:b w:val="0"/>
                <w:bCs w:val="0"/>
                <w:iCs w:val="0"/>
              </w:rPr>
            </w:rPrChange>
          </w:rPr>
          <w:t xml:space="preserve"> osztályom kezeli.</w:t>
        </w:r>
      </w:ins>
      <w:ins w:id="2794" w:author="Gergo" w:date="2017-11-25T11:43:00Z">
        <w:r w:rsidR="00677D06" w:rsidRPr="003355B9">
          <w:rPr>
            <w:rPrChange w:id="2795" w:author="Gergo" w:date="2017-11-25T13:10:00Z">
              <w:rPr>
                <w:b w:val="0"/>
                <w:bCs w:val="0"/>
                <w:iCs w:val="0"/>
              </w:rPr>
            </w:rPrChange>
          </w:rPr>
          <w:t xml:space="preserve"> </w:t>
        </w:r>
      </w:ins>
      <w:proofErr w:type="gramStart"/>
      <w:ins w:id="2796" w:author="Gergo" w:date="2017-11-25T11:44:00Z">
        <w:r w:rsidR="00677D06" w:rsidRPr="003355B9">
          <w:rPr>
            <w:rPrChange w:id="2797" w:author="Gergo" w:date="2017-11-25T13:10:00Z">
              <w:rPr>
                <w:b w:val="0"/>
                <w:bCs w:val="0"/>
                <w:iCs w:val="0"/>
              </w:rPr>
            </w:rPrChange>
          </w:rPr>
          <w:t>A</w:t>
        </w:r>
        <w:proofErr w:type="gramEnd"/>
        <w:r w:rsidR="00677D06" w:rsidRPr="003355B9">
          <w:rPr>
            <w:rPrChange w:id="2798" w:author="Gergo" w:date="2017-11-25T13:10:00Z">
              <w:rPr>
                <w:b w:val="0"/>
                <w:bCs w:val="0"/>
                <w:iCs w:val="0"/>
              </w:rPr>
            </w:rPrChange>
          </w:rPr>
          <w:t xml:space="preserve"> </w:t>
        </w:r>
        <w:proofErr w:type="spellStart"/>
        <w:r w:rsidR="00677D06" w:rsidRPr="003355B9">
          <w:rPr>
            <w:rFonts w:ascii="Consolas" w:hAnsi="Consolas"/>
            <w:rPrChange w:id="2799" w:author="Gergo" w:date="2017-11-25T13:10:00Z">
              <w:rPr>
                <w:b w:val="0"/>
                <w:bCs w:val="0"/>
                <w:iCs w:val="0"/>
              </w:rPr>
            </w:rPrChange>
          </w:rPr>
          <w:t>UnityPlay</w:t>
        </w:r>
      </w:ins>
      <w:ins w:id="2800" w:author="Gergo" w:date="2017-11-25T12:33:00Z">
        <w:r w:rsidR="003814E4" w:rsidRPr="003355B9">
          <w:rPr>
            <w:rFonts w:ascii="Consolas" w:hAnsi="Consolas"/>
            <w:rPrChange w:id="2801" w:author="Gergo" w:date="2017-11-25T13:10:00Z">
              <w:rPr>
                <w:b w:val="0"/>
                <w:bCs w:val="0"/>
                <w:iCs w:val="0"/>
              </w:rPr>
            </w:rPrChange>
          </w:rPr>
          <w:t>e</w:t>
        </w:r>
      </w:ins>
      <w:ins w:id="2802" w:author="Gergo" w:date="2017-11-25T11:44:00Z">
        <w:r w:rsidR="00677D06" w:rsidRPr="003355B9">
          <w:rPr>
            <w:rFonts w:ascii="Consolas" w:hAnsi="Consolas"/>
            <w:rPrChange w:id="2803" w:author="Gergo" w:date="2017-11-25T13:10:00Z">
              <w:rPr>
                <w:b w:val="0"/>
                <w:bCs w:val="0"/>
                <w:iCs w:val="0"/>
              </w:rPr>
            </w:rPrChange>
          </w:rPr>
          <w:t>r</w:t>
        </w:r>
        <w:proofErr w:type="spellEnd"/>
        <w:r w:rsidR="00677D06" w:rsidRPr="003355B9">
          <w:rPr>
            <w:rPrChange w:id="2804" w:author="Gergo" w:date="2017-11-25T13:10:00Z">
              <w:rPr>
                <w:b w:val="0"/>
                <w:bCs w:val="0"/>
                <w:iCs w:val="0"/>
              </w:rPr>
            </w:rPrChange>
          </w:rPr>
          <w:t xml:space="preserve"> reprezentálja a futó játékot az </w:t>
        </w:r>
        <w:proofErr w:type="spellStart"/>
        <w:r w:rsidR="00677D06" w:rsidRPr="003355B9">
          <w:rPr>
            <w:rPrChange w:id="2805" w:author="Gergo" w:date="2017-11-25T13:10:00Z">
              <w:rPr>
                <w:b w:val="0"/>
                <w:bCs w:val="0"/>
                <w:iCs w:val="0"/>
              </w:rPr>
            </w:rPrChange>
          </w:rPr>
          <w:t>android</w:t>
        </w:r>
        <w:proofErr w:type="spellEnd"/>
        <w:r w:rsidR="00677D06" w:rsidRPr="003355B9">
          <w:rPr>
            <w:rPrChange w:id="2806" w:author="Gergo" w:date="2017-11-25T13:10:00Z">
              <w:rPr>
                <w:b w:val="0"/>
                <w:bCs w:val="0"/>
                <w:iCs w:val="0"/>
              </w:rPr>
            </w:rPrChange>
          </w:rPr>
          <w:t xml:space="preserve"> alkalmazáson belül</w:t>
        </w:r>
      </w:ins>
      <w:ins w:id="2807" w:author="Gergo" w:date="2017-11-25T12:32:00Z">
        <w:r w:rsidR="003814E4" w:rsidRPr="003355B9">
          <w:rPr>
            <w:rPrChange w:id="2808" w:author="Gergo" w:date="2017-11-25T13:10:00Z">
              <w:rPr>
                <w:b w:val="0"/>
                <w:bCs w:val="0"/>
                <w:iCs w:val="0"/>
              </w:rPr>
            </w:rPrChange>
          </w:rPr>
          <w:t xml:space="preserve">. Előszőr egy ilyen osztályt képviselő </w:t>
        </w:r>
      </w:ins>
      <w:proofErr w:type="gramStart"/>
      <w:ins w:id="2809" w:author="Gergo" w:date="2017-11-25T12:37:00Z">
        <w:r w:rsidR="003814E4" w:rsidRPr="003355B9">
          <w:rPr>
            <w:rPrChange w:id="2810" w:author="Gergo" w:date="2017-11-25T13:10:00Z">
              <w:rPr>
                <w:b w:val="0"/>
                <w:bCs w:val="0"/>
                <w:iCs w:val="0"/>
              </w:rPr>
            </w:rPrChange>
          </w:rPr>
          <w:t>objektumot</w:t>
        </w:r>
        <w:proofErr w:type="gramEnd"/>
        <w:r w:rsidR="003814E4" w:rsidRPr="003355B9">
          <w:rPr>
            <w:rPrChange w:id="2811" w:author="Gergo" w:date="2017-11-25T13:10:00Z">
              <w:rPr>
                <w:b w:val="0"/>
                <w:bCs w:val="0"/>
                <w:iCs w:val="0"/>
              </w:rPr>
            </w:rPrChange>
          </w:rPr>
          <w:t xml:space="preserve"> kell létrehozni, majd elkérni tőle, hogy melyik jelenleg futó </w:t>
        </w:r>
      </w:ins>
      <w:proofErr w:type="spellStart"/>
      <w:ins w:id="2812" w:author="Gergo" w:date="2017-11-25T12:38:00Z">
        <w:r w:rsidR="003814E4" w:rsidRPr="003355B9">
          <w:rPr>
            <w:rPrChange w:id="2813" w:author="Gergo" w:date="2017-11-25T13:10:00Z">
              <w:rPr>
                <w:b w:val="0"/>
                <w:bCs w:val="0"/>
                <w:iCs w:val="0"/>
              </w:rPr>
            </w:rPrChange>
          </w:rPr>
          <w:t>androidos</w:t>
        </w:r>
        <w:proofErr w:type="spellEnd"/>
        <w:r w:rsidR="003814E4" w:rsidRPr="003355B9">
          <w:rPr>
            <w:rPrChange w:id="2814" w:author="Gergo" w:date="2017-11-25T13:10:00Z">
              <w:rPr>
                <w:b w:val="0"/>
                <w:bCs w:val="0"/>
                <w:iCs w:val="0"/>
              </w:rPr>
            </w:rPrChange>
          </w:rPr>
          <w:t xml:space="preserve"> </w:t>
        </w:r>
      </w:ins>
      <w:proofErr w:type="spellStart"/>
      <w:ins w:id="2815" w:author="Gergo" w:date="2017-11-25T12:37:00Z">
        <w:r w:rsidR="003814E4" w:rsidRPr="003355B9">
          <w:rPr>
            <w:rPrChange w:id="2816" w:author="Gergo" w:date="2017-11-25T13:10:00Z">
              <w:rPr>
                <w:b w:val="0"/>
                <w:bCs w:val="0"/>
                <w:iCs w:val="0"/>
              </w:rPr>
            </w:rPrChange>
          </w:rPr>
          <w:t>activity</w:t>
        </w:r>
        <w:proofErr w:type="spellEnd"/>
        <w:r w:rsidR="003814E4" w:rsidRPr="003355B9">
          <w:rPr>
            <w:rPrChange w:id="2817" w:author="Gergo" w:date="2017-11-25T13:10:00Z">
              <w:rPr>
                <w:b w:val="0"/>
                <w:bCs w:val="0"/>
                <w:iCs w:val="0"/>
              </w:rPr>
            </w:rPrChange>
          </w:rPr>
          <w:t xml:space="preserve"> használja. Egy alkalmazásban, csak egy </w:t>
        </w:r>
        <w:proofErr w:type="gramStart"/>
        <w:r w:rsidR="003814E4" w:rsidRPr="003355B9">
          <w:rPr>
            <w:rPrChange w:id="2818" w:author="Gergo" w:date="2017-11-25T13:10:00Z">
              <w:rPr>
                <w:b w:val="0"/>
                <w:bCs w:val="0"/>
                <w:iCs w:val="0"/>
              </w:rPr>
            </w:rPrChange>
          </w:rPr>
          <w:t>aktív</w:t>
        </w:r>
        <w:proofErr w:type="gramEnd"/>
        <w:r w:rsidR="003814E4" w:rsidRPr="003355B9">
          <w:rPr>
            <w:rPrChange w:id="2819" w:author="Gergo" w:date="2017-11-25T13:10:00Z">
              <w:rPr>
                <w:b w:val="0"/>
                <w:bCs w:val="0"/>
                <w:iCs w:val="0"/>
              </w:rPr>
            </w:rPrChange>
          </w:rPr>
          <w:t xml:space="preserve"> </w:t>
        </w:r>
        <w:proofErr w:type="spellStart"/>
        <w:r w:rsidR="003814E4" w:rsidRPr="003355B9">
          <w:rPr>
            <w:rFonts w:ascii="Consolas" w:hAnsi="Consolas"/>
            <w:rPrChange w:id="2820" w:author="Gergo" w:date="2017-11-25T13:10:00Z">
              <w:rPr>
                <w:b w:val="0"/>
                <w:bCs w:val="0"/>
                <w:iCs w:val="0"/>
              </w:rPr>
            </w:rPrChange>
          </w:rPr>
          <w:t>UnityPlayer</w:t>
        </w:r>
        <w:proofErr w:type="spellEnd"/>
        <w:r w:rsidR="003814E4" w:rsidRPr="003355B9">
          <w:rPr>
            <w:rPrChange w:id="2821" w:author="Gergo" w:date="2017-11-25T13:10:00Z">
              <w:rPr>
                <w:b w:val="0"/>
                <w:bCs w:val="0"/>
                <w:iCs w:val="0"/>
              </w:rPr>
            </w:rPrChange>
          </w:rPr>
          <w:t xml:space="preserve"> példány lehet.</w:t>
        </w:r>
      </w:ins>
      <w:ins w:id="2822" w:author="Gergo" w:date="2017-11-25T12:48:00Z">
        <w:r w:rsidR="00FB3DD4" w:rsidRPr="003355B9">
          <w:rPr>
            <w:rPrChange w:id="2823" w:author="Gergo" w:date="2017-11-25T13:10:00Z">
              <w:rPr>
                <w:b w:val="0"/>
                <w:bCs w:val="0"/>
                <w:iCs w:val="0"/>
              </w:rPr>
            </w:rPrChange>
          </w:rPr>
          <w:t xml:space="preserve"> </w:t>
        </w:r>
      </w:ins>
      <w:ins w:id="2824" w:author="Gergo" w:date="2017-11-25T12:50:00Z">
        <w:r w:rsidR="00FB3DD4" w:rsidRPr="003355B9">
          <w:rPr>
            <w:rPrChange w:id="2825" w:author="Gergo" w:date="2017-11-25T13:10:00Z">
              <w:rPr>
                <w:b w:val="0"/>
                <w:bCs w:val="0"/>
                <w:iCs w:val="0"/>
              </w:rPr>
            </w:rPrChange>
          </w:rPr>
          <w:t xml:space="preserve">Az </w:t>
        </w:r>
        <w:proofErr w:type="gramStart"/>
        <w:r w:rsidR="00FB3DD4" w:rsidRPr="003355B9">
          <w:rPr>
            <w:rPrChange w:id="2826" w:author="Gergo" w:date="2017-11-25T13:10:00Z">
              <w:rPr>
                <w:b w:val="0"/>
                <w:bCs w:val="0"/>
                <w:iCs w:val="0"/>
              </w:rPr>
            </w:rPrChange>
          </w:rPr>
          <w:t>aktív</w:t>
        </w:r>
        <w:proofErr w:type="gramEnd"/>
        <w:r w:rsidR="00FB3DD4" w:rsidRPr="003355B9">
          <w:rPr>
            <w:rPrChange w:id="2827" w:author="Gergo" w:date="2017-11-25T13:10:00Z">
              <w:rPr>
                <w:b w:val="0"/>
                <w:bCs w:val="0"/>
                <w:iCs w:val="0"/>
              </w:rPr>
            </w:rPrChange>
          </w:rPr>
          <w:t xml:space="preserve"> </w:t>
        </w:r>
        <w:proofErr w:type="spellStart"/>
        <w:r w:rsidR="00FB3DD4" w:rsidRPr="003355B9">
          <w:rPr>
            <w:rPrChange w:id="2828" w:author="Gergo" w:date="2017-11-25T13:10:00Z">
              <w:rPr>
                <w:b w:val="0"/>
                <w:bCs w:val="0"/>
                <w:iCs w:val="0"/>
              </w:rPr>
            </w:rPrChange>
          </w:rPr>
          <w:t>activity</w:t>
        </w:r>
        <w:proofErr w:type="spellEnd"/>
        <w:r w:rsidR="00FB3DD4" w:rsidRPr="003355B9">
          <w:rPr>
            <w:rPrChange w:id="2829" w:author="Gergo" w:date="2017-11-25T13:10:00Z">
              <w:rPr>
                <w:b w:val="0"/>
                <w:bCs w:val="0"/>
                <w:iCs w:val="0"/>
              </w:rPr>
            </w:rPrChange>
          </w:rPr>
          <w:t>-re mutató referencia birtokában, meghívhatjuk annak metódusait, és átadhatunk ne</w:t>
        </w:r>
        <w:r w:rsidR="001F0C1D" w:rsidRPr="003355B9">
          <w:rPr>
            <w:rPrChange w:id="2830" w:author="Gergo" w:date="2017-11-25T13:10:00Z">
              <w:rPr>
                <w:b w:val="0"/>
                <w:bCs w:val="0"/>
                <w:iCs w:val="0"/>
              </w:rPr>
            </w:rPrChange>
          </w:rPr>
          <w:t>ki paramétereket. A rúnarajzolás közben vétett hiba felküldését</w:t>
        </w:r>
        <w:r w:rsidR="002F6C7A" w:rsidRPr="003355B9">
          <w:rPr>
            <w:rPrChange w:id="2831" w:author="Gergo" w:date="2017-11-25T13:10:00Z">
              <w:rPr>
                <w:b w:val="0"/>
                <w:bCs w:val="0"/>
                <w:iCs w:val="0"/>
              </w:rPr>
            </w:rPrChange>
          </w:rPr>
          <w:t xml:space="preserve"> az alábbi kódr</w:t>
        </w:r>
        <w:r w:rsidR="002C05D4" w:rsidRPr="003355B9">
          <w:rPr>
            <w:rPrChange w:id="2832" w:author="Gergo" w:date="2017-11-25T13:10:00Z">
              <w:rPr>
                <w:b w:val="0"/>
                <w:bCs w:val="0"/>
                <w:iCs w:val="0"/>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833" w:author="Gergo" w:date="2017-11-25T13:00:00Z"/>
          <w:rFonts w:ascii="Consolas" w:hAnsi="Consolas" w:cs="Consolas"/>
          <w:color w:val="000000"/>
          <w:sz w:val="22"/>
          <w:szCs w:val="22"/>
          <w:lang w:eastAsia="hu-HU"/>
          <w:rPrChange w:id="2834" w:author="Gergo" w:date="2017-11-25T13:10:00Z">
            <w:rPr>
              <w:ins w:id="2835" w:author="Gergo" w:date="2017-11-25T13:00:00Z"/>
              <w:rFonts w:ascii="Consolas" w:hAnsi="Consolas" w:cs="Consolas"/>
              <w:color w:val="000000"/>
              <w:sz w:val="19"/>
              <w:szCs w:val="19"/>
              <w:lang w:val="en-US" w:eastAsia="hu-HU"/>
            </w:rPr>
          </w:rPrChange>
        </w:rPr>
      </w:pPr>
      <w:proofErr w:type="spellStart"/>
      <w:ins w:id="2836" w:author="Gergo" w:date="2017-11-25T13:00:00Z">
        <w:r w:rsidRPr="003355B9">
          <w:rPr>
            <w:rFonts w:ascii="Consolas" w:hAnsi="Consolas" w:cs="Consolas"/>
            <w:color w:val="0000FF"/>
            <w:sz w:val="22"/>
            <w:szCs w:val="22"/>
            <w:lang w:eastAsia="hu-HU"/>
            <w:rPrChange w:id="2837" w:author="Gergo" w:date="2017-11-25T13:10:00Z">
              <w:rPr>
                <w:rFonts w:ascii="Consolas" w:hAnsi="Consolas" w:cs="Consolas"/>
                <w:color w:val="0000FF"/>
                <w:sz w:val="19"/>
                <w:szCs w:val="19"/>
                <w:lang w:val="en-US" w:eastAsia="hu-HU"/>
              </w:rPr>
            </w:rPrChange>
          </w:rPr>
          <w:t>public</w:t>
        </w:r>
        <w:proofErr w:type="spellEnd"/>
        <w:r w:rsidRPr="003355B9">
          <w:rPr>
            <w:rFonts w:ascii="Consolas" w:hAnsi="Consolas" w:cs="Consolas"/>
            <w:color w:val="000000"/>
            <w:sz w:val="22"/>
            <w:szCs w:val="22"/>
            <w:lang w:eastAsia="hu-HU"/>
            <w:rPrChange w:id="283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839" w:author="Gergo" w:date="2017-11-25T13:10:00Z">
              <w:rPr>
                <w:rFonts w:ascii="Consolas" w:hAnsi="Consolas" w:cs="Consolas"/>
                <w:color w:val="0000FF"/>
                <w:sz w:val="19"/>
                <w:szCs w:val="19"/>
                <w:lang w:val="en-US" w:eastAsia="hu-HU"/>
              </w:rPr>
            </w:rPrChange>
          </w:rPr>
          <w:t>static</w:t>
        </w:r>
        <w:proofErr w:type="spellEnd"/>
        <w:r w:rsidRPr="003355B9">
          <w:rPr>
            <w:rFonts w:ascii="Consolas" w:hAnsi="Consolas" w:cs="Consolas"/>
            <w:color w:val="000000"/>
            <w:sz w:val="22"/>
            <w:szCs w:val="22"/>
            <w:lang w:eastAsia="hu-HU"/>
            <w:rPrChange w:id="284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841"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2842"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2843" w:author="Gergo" w:date="2017-11-25T13:10:00Z">
              <w:rPr>
                <w:rFonts w:ascii="Consolas" w:hAnsi="Consolas" w:cs="Consolas"/>
                <w:color w:val="000000"/>
                <w:sz w:val="19"/>
                <w:szCs w:val="19"/>
                <w:lang w:val="en-US" w:eastAsia="hu-HU"/>
              </w:rPr>
            </w:rPrChange>
          </w:rPr>
          <w:t>sendRuneFaultEvent</w:t>
        </w:r>
        <w:proofErr w:type="spellEnd"/>
        <w:r w:rsidRPr="003355B9">
          <w:rPr>
            <w:rFonts w:ascii="Consolas" w:hAnsi="Consolas" w:cs="Consolas"/>
            <w:color w:val="000000"/>
            <w:sz w:val="22"/>
            <w:szCs w:val="22"/>
            <w:lang w:eastAsia="hu-HU"/>
            <w:rPrChange w:id="2844"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FF"/>
            <w:sz w:val="22"/>
            <w:szCs w:val="22"/>
            <w:lang w:eastAsia="hu-HU"/>
            <w:rPrChange w:id="2845"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846"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847" w:author="Gergo" w:date="2017-11-25T13:10:00Z">
              <w:rPr>
                <w:rFonts w:ascii="Consolas" w:hAnsi="Consolas" w:cs="Consolas"/>
                <w:color w:val="000000"/>
                <w:sz w:val="19"/>
                <w:szCs w:val="19"/>
                <w:lang w:val="en-US" w:eastAsia="hu-HU"/>
              </w:rPr>
            </w:rPrChange>
          </w:rPr>
          <w:t>faultCount</w:t>
        </w:r>
        <w:proofErr w:type="spellEnd"/>
        <w:r w:rsidRPr="003355B9">
          <w:rPr>
            <w:rFonts w:ascii="Consolas" w:hAnsi="Consolas" w:cs="Consolas"/>
            <w:color w:val="000000"/>
            <w:sz w:val="22"/>
            <w:szCs w:val="22"/>
            <w:lang w:eastAsia="hu-HU"/>
            <w:rPrChange w:id="284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849" w:author="Gergo" w:date="2017-11-25T13:10:00Z">
              <w:rPr>
                <w:rFonts w:ascii="Consolas" w:hAnsi="Consolas" w:cs="Consolas"/>
                <w:color w:val="0000FF"/>
                <w:sz w:val="19"/>
                <w:szCs w:val="19"/>
                <w:lang w:val="en-US" w:eastAsia="hu-HU"/>
              </w:rPr>
            </w:rPrChange>
          </w:rPr>
          <w:t>string</w:t>
        </w:r>
        <w:proofErr w:type="spellEnd"/>
        <w:r w:rsidRPr="003355B9">
          <w:rPr>
            <w:rFonts w:ascii="Consolas" w:hAnsi="Consolas" w:cs="Consolas"/>
            <w:color w:val="000000"/>
            <w:sz w:val="22"/>
            <w:szCs w:val="22"/>
            <w:lang w:eastAsia="hu-HU"/>
            <w:rPrChange w:id="285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851" w:author="Gergo" w:date="2017-11-25T13:10:00Z">
              <w:rPr>
                <w:rFonts w:ascii="Consolas" w:hAnsi="Consolas" w:cs="Consolas"/>
                <w:color w:val="000000"/>
                <w:sz w:val="19"/>
                <w:szCs w:val="19"/>
                <w:lang w:val="en-US" w:eastAsia="hu-HU"/>
              </w:rPr>
            </w:rPrChange>
          </w:rPr>
          <w:t>runeType</w:t>
        </w:r>
        <w:proofErr w:type="spellEnd"/>
        <w:r w:rsidRPr="003355B9">
          <w:rPr>
            <w:rFonts w:ascii="Consolas" w:hAnsi="Consolas" w:cs="Consolas"/>
            <w:color w:val="000000"/>
            <w:sz w:val="22"/>
            <w:szCs w:val="22"/>
            <w:lang w:eastAsia="hu-HU"/>
            <w:rPrChange w:id="2852" w:author="Gergo" w:date="2017-11-25T13:10:00Z">
              <w:rPr>
                <w:rFonts w:ascii="Consolas" w:hAnsi="Consolas" w:cs="Consolas"/>
                <w:color w:val="000000"/>
                <w:sz w:val="19"/>
                <w:szCs w:val="19"/>
                <w:lang w:val="en-US" w:eastAsia="hu-HU"/>
              </w:rPr>
            </w:rPrChange>
          </w:rPr>
          <w:t>)</w:t>
        </w:r>
      </w:ins>
    </w:p>
    <w:p w14:paraId="2B31CFF1" w14:textId="77777777" w:rsidR="001F0C1D" w:rsidRPr="003355B9" w:rsidRDefault="001F0C1D" w:rsidP="001F0C1D">
      <w:pPr>
        <w:autoSpaceDE w:val="0"/>
        <w:autoSpaceDN w:val="0"/>
        <w:adjustRightInd w:val="0"/>
        <w:spacing w:after="0" w:line="240" w:lineRule="auto"/>
        <w:ind w:firstLine="0"/>
        <w:jc w:val="left"/>
        <w:rPr>
          <w:ins w:id="2853" w:author="Gergo" w:date="2017-11-25T13:00:00Z"/>
          <w:rFonts w:ascii="Consolas" w:hAnsi="Consolas" w:cs="Consolas"/>
          <w:color w:val="000000"/>
          <w:sz w:val="22"/>
          <w:szCs w:val="22"/>
          <w:lang w:eastAsia="hu-HU"/>
          <w:rPrChange w:id="2854" w:author="Gergo" w:date="2017-11-25T13:10:00Z">
            <w:rPr>
              <w:ins w:id="2855" w:author="Gergo" w:date="2017-11-25T13:00:00Z"/>
              <w:rFonts w:ascii="Consolas" w:hAnsi="Consolas" w:cs="Consolas"/>
              <w:color w:val="000000"/>
              <w:sz w:val="19"/>
              <w:szCs w:val="19"/>
              <w:lang w:val="en-US" w:eastAsia="hu-HU"/>
            </w:rPr>
          </w:rPrChange>
        </w:rPr>
      </w:pPr>
      <w:ins w:id="2856" w:author="Gergo" w:date="2017-11-25T13:00:00Z">
        <w:r w:rsidRPr="003355B9">
          <w:rPr>
            <w:rFonts w:ascii="Consolas" w:hAnsi="Consolas" w:cs="Consolas"/>
            <w:color w:val="000000"/>
            <w:sz w:val="22"/>
            <w:szCs w:val="22"/>
            <w:lang w:eastAsia="hu-HU"/>
            <w:rPrChange w:id="2857"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858" w:author="Gergo" w:date="2017-11-25T13:00:00Z"/>
          <w:rFonts w:ascii="Consolas" w:hAnsi="Consolas" w:cs="Consolas"/>
          <w:color w:val="000000"/>
          <w:sz w:val="22"/>
          <w:szCs w:val="22"/>
          <w:lang w:eastAsia="hu-HU"/>
          <w:rPrChange w:id="2859" w:author="Gergo" w:date="2017-11-25T13:10:00Z">
            <w:rPr>
              <w:ins w:id="2860" w:author="Gergo" w:date="2017-11-25T13:00:00Z"/>
              <w:rFonts w:ascii="Consolas" w:hAnsi="Consolas" w:cs="Consolas"/>
              <w:color w:val="000000"/>
              <w:sz w:val="19"/>
              <w:szCs w:val="19"/>
              <w:lang w:val="en-US" w:eastAsia="hu-HU"/>
            </w:rPr>
          </w:rPrChange>
        </w:rPr>
      </w:pPr>
      <w:ins w:id="2861" w:author="Gergo" w:date="2017-11-25T13:00:00Z">
        <w:r w:rsidRPr="003355B9">
          <w:rPr>
            <w:rFonts w:ascii="Consolas" w:hAnsi="Consolas" w:cs="Consolas"/>
            <w:color w:val="000000"/>
            <w:sz w:val="22"/>
            <w:szCs w:val="22"/>
            <w:lang w:eastAsia="hu-HU"/>
            <w:rPrChange w:id="286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863"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86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2865"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866" w:author="Gergo" w:date="2017-11-25T13:10:00Z">
              <w:rPr>
                <w:rFonts w:ascii="Consolas" w:hAnsi="Consolas" w:cs="Consolas"/>
                <w:color w:val="000000"/>
                <w:sz w:val="19"/>
                <w:szCs w:val="19"/>
                <w:lang w:val="en-US" w:eastAsia="hu-HU"/>
              </w:rPr>
            </w:rPrChange>
          </w:rPr>
          <w:t>.platform</w:t>
        </w:r>
        <w:proofErr w:type="spellEnd"/>
        <w:r w:rsidRPr="003355B9">
          <w:rPr>
            <w:rFonts w:ascii="Consolas" w:hAnsi="Consolas" w:cs="Consolas"/>
            <w:color w:val="000000"/>
            <w:sz w:val="22"/>
            <w:szCs w:val="22"/>
            <w:lang w:eastAsia="hu-HU"/>
            <w:rPrChange w:id="2867"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2868" w:author="Gergo" w:date="2017-11-25T13:10:00Z">
              <w:rPr>
                <w:rFonts w:ascii="Consolas" w:hAnsi="Consolas" w:cs="Consolas"/>
                <w:color w:val="2B91AF"/>
                <w:sz w:val="19"/>
                <w:szCs w:val="19"/>
                <w:lang w:val="en-US" w:eastAsia="hu-HU"/>
              </w:rPr>
            </w:rPrChange>
          </w:rPr>
          <w:t>RuntimePlatform</w:t>
        </w:r>
        <w:proofErr w:type="gramStart"/>
        <w:r w:rsidRPr="003355B9">
          <w:rPr>
            <w:rFonts w:ascii="Consolas" w:hAnsi="Consolas" w:cs="Consolas"/>
            <w:color w:val="000000"/>
            <w:sz w:val="22"/>
            <w:szCs w:val="22"/>
            <w:lang w:eastAsia="hu-HU"/>
            <w:rPrChange w:id="2869" w:author="Gergo" w:date="2017-11-25T13:10:00Z">
              <w:rPr>
                <w:rFonts w:ascii="Consolas" w:hAnsi="Consolas" w:cs="Consolas"/>
                <w:color w:val="000000"/>
                <w:sz w:val="19"/>
                <w:szCs w:val="19"/>
                <w:lang w:val="en-US" w:eastAsia="hu-HU"/>
              </w:rPr>
            </w:rPrChange>
          </w:rPr>
          <w:t>.Android</w:t>
        </w:r>
        <w:proofErr w:type="spellEnd"/>
        <w:proofErr w:type="gramEnd"/>
        <w:r w:rsidRPr="003355B9">
          <w:rPr>
            <w:rFonts w:ascii="Consolas" w:hAnsi="Consolas" w:cs="Consolas"/>
            <w:color w:val="000000"/>
            <w:sz w:val="22"/>
            <w:szCs w:val="22"/>
            <w:lang w:eastAsia="hu-HU"/>
            <w:rPrChange w:id="2870" w:author="Gergo" w:date="2017-11-25T13:10:00Z">
              <w:rPr>
                <w:rFonts w:ascii="Consolas" w:hAnsi="Consolas" w:cs="Consolas"/>
                <w:color w:val="000000"/>
                <w:sz w:val="19"/>
                <w:szCs w:val="19"/>
                <w:lang w:val="en-US" w:eastAsia="hu-HU"/>
              </w:rPr>
            </w:rPrChange>
          </w:rPr>
          <w:t>)</w:t>
        </w:r>
      </w:ins>
    </w:p>
    <w:p w14:paraId="5CE38506" w14:textId="77777777" w:rsidR="001F0C1D" w:rsidRPr="003355B9" w:rsidRDefault="001F0C1D" w:rsidP="001F0C1D">
      <w:pPr>
        <w:autoSpaceDE w:val="0"/>
        <w:autoSpaceDN w:val="0"/>
        <w:adjustRightInd w:val="0"/>
        <w:spacing w:after="0" w:line="240" w:lineRule="auto"/>
        <w:ind w:firstLine="0"/>
        <w:jc w:val="left"/>
        <w:rPr>
          <w:ins w:id="2871" w:author="Gergo" w:date="2017-11-25T13:00:00Z"/>
          <w:rFonts w:ascii="Consolas" w:hAnsi="Consolas" w:cs="Consolas"/>
          <w:color w:val="000000"/>
          <w:sz w:val="22"/>
          <w:szCs w:val="22"/>
          <w:lang w:eastAsia="hu-HU"/>
          <w:rPrChange w:id="2872" w:author="Gergo" w:date="2017-11-25T13:10:00Z">
            <w:rPr>
              <w:ins w:id="2873" w:author="Gergo" w:date="2017-11-25T13:00:00Z"/>
              <w:rFonts w:ascii="Consolas" w:hAnsi="Consolas" w:cs="Consolas"/>
              <w:color w:val="000000"/>
              <w:sz w:val="19"/>
              <w:szCs w:val="19"/>
              <w:lang w:val="en-US" w:eastAsia="hu-HU"/>
            </w:rPr>
          </w:rPrChange>
        </w:rPr>
      </w:pPr>
      <w:ins w:id="2874" w:author="Gergo" w:date="2017-11-25T13:00:00Z">
        <w:r w:rsidRPr="003355B9">
          <w:rPr>
            <w:rFonts w:ascii="Consolas" w:hAnsi="Consolas" w:cs="Consolas"/>
            <w:color w:val="000000"/>
            <w:sz w:val="22"/>
            <w:szCs w:val="22"/>
            <w:lang w:eastAsia="hu-HU"/>
            <w:rPrChange w:id="2875"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876" w:author="Gergo" w:date="2017-11-25T13:00:00Z"/>
          <w:rFonts w:ascii="Consolas" w:hAnsi="Consolas" w:cs="Consolas"/>
          <w:color w:val="000000"/>
          <w:sz w:val="22"/>
          <w:szCs w:val="22"/>
          <w:lang w:eastAsia="hu-HU"/>
          <w:rPrChange w:id="2877" w:author="Gergo" w:date="2017-11-25T13:10:00Z">
            <w:rPr>
              <w:ins w:id="2878" w:author="Gergo" w:date="2017-11-25T13:00:00Z"/>
              <w:rFonts w:ascii="Consolas" w:hAnsi="Consolas" w:cs="Consolas"/>
              <w:color w:val="000000"/>
              <w:sz w:val="19"/>
              <w:szCs w:val="19"/>
              <w:lang w:val="en-US" w:eastAsia="hu-HU"/>
            </w:rPr>
          </w:rPrChange>
        </w:rPr>
      </w:pPr>
      <w:ins w:id="2879" w:author="Gergo" w:date="2017-11-25T13:00:00Z">
        <w:r w:rsidRPr="003355B9">
          <w:rPr>
            <w:rFonts w:ascii="Consolas" w:hAnsi="Consolas" w:cs="Consolas"/>
            <w:color w:val="000000"/>
            <w:sz w:val="22"/>
            <w:szCs w:val="22"/>
            <w:lang w:eastAsia="hu-HU"/>
            <w:rPrChange w:id="288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881" w:author="Gergo" w:date="2017-11-25T13:10:00Z">
              <w:rPr>
                <w:rFonts w:ascii="Consolas" w:hAnsi="Consolas" w:cs="Consolas"/>
                <w:color w:val="000000"/>
                <w:sz w:val="19"/>
                <w:szCs w:val="19"/>
                <w:lang w:val="en-US" w:eastAsia="hu-HU"/>
              </w:rPr>
            </w:rPrChange>
          </w:rPr>
          <w:t>jc</w:t>
        </w:r>
        <w:proofErr w:type="spellEnd"/>
        <w:r w:rsidRPr="003355B9">
          <w:rPr>
            <w:rFonts w:ascii="Consolas" w:hAnsi="Consolas" w:cs="Consolas"/>
            <w:color w:val="000000"/>
            <w:sz w:val="22"/>
            <w:szCs w:val="22"/>
            <w:lang w:eastAsia="hu-HU"/>
            <w:rPrChange w:id="2882"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FF"/>
            <w:sz w:val="22"/>
            <w:szCs w:val="22"/>
            <w:lang w:eastAsia="hu-HU"/>
            <w:rPrChange w:id="2883"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884"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2B91AF"/>
            <w:sz w:val="22"/>
            <w:szCs w:val="22"/>
            <w:lang w:eastAsia="hu-HU"/>
            <w:rPrChange w:id="2885" w:author="Gergo" w:date="2017-11-25T13:10:00Z">
              <w:rPr>
                <w:rFonts w:ascii="Consolas" w:hAnsi="Consolas" w:cs="Consolas"/>
                <w:color w:val="2B91AF"/>
                <w:sz w:val="19"/>
                <w:szCs w:val="19"/>
                <w:lang w:val="en-US" w:eastAsia="hu-HU"/>
              </w:rPr>
            </w:rPrChange>
          </w:rPr>
          <w:t>AndroidJavaClass</w:t>
        </w:r>
        <w:proofErr w:type="spellEnd"/>
        <w:r w:rsidRPr="003355B9">
          <w:rPr>
            <w:rFonts w:ascii="Consolas" w:hAnsi="Consolas" w:cs="Consolas"/>
            <w:color w:val="000000"/>
            <w:sz w:val="22"/>
            <w:szCs w:val="22"/>
            <w:lang w:eastAsia="hu-HU"/>
            <w:rPrChange w:id="2886"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A31515"/>
            <w:sz w:val="22"/>
            <w:szCs w:val="22"/>
            <w:lang w:eastAsia="hu-HU"/>
            <w:rPrChange w:id="2887"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888"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889" w:author="Gergo" w:date="2017-11-25T13:00:00Z"/>
          <w:rFonts w:ascii="Consolas" w:hAnsi="Consolas" w:cs="Consolas"/>
          <w:color w:val="000000"/>
          <w:sz w:val="22"/>
          <w:szCs w:val="22"/>
          <w:lang w:eastAsia="hu-HU"/>
          <w:rPrChange w:id="2890" w:author="Gergo" w:date="2017-11-25T13:10:00Z">
            <w:rPr>
              <w:ins w:id="2891" w:author="Gergo" w:date="2017-11-25T13:00:00Z"/>
              <w:rFonts w:ascii="Consolas" w:hAnsi="Consolas" w:cs="Consolas"/>
              <w:color w:val="000000"/>
              <w:sz w:val="19"/>
              <w:szCs w:val="19"/>
              <w:lang w:val="en-US" w:eastAsia="hu-HU"/>
            </w:rPr>
          </w:rPrChange>
        </w:rPr>
      </w:pPr>
      <w:ins w:id="2892" w:author="Gergo" w:date="2017-11-25T13:00:00Z">
        <w:r w:rsidRPr="003355B9">
          <w:rPr>
            <w:rFonts w:ascii="Consolas" w:hAnsi="Consolas" w:cs="Consolas"/>
            <w:color w:val="000000"/>
            <w:sz w:val="22"/>
            <w:szCs w:val="22"/>
            <w:lang w:eastAsia="hu-HU"/>
            <w:rPrChange w:id="289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894" w:author="Gergo" w:date="2017-11-25T13:10:00Z">
              <w:rPr>
                <w:rFonts w:ascii="Consolas" w:hAnsi="Consolas" w:cs="Consolas"/>
                <w:color w:val="000000"/>
                <w:sz w:val="19"/>
                <w:szCs w:val="19"/>
                <w:lang w:val="en-US" w:eastAsia="hu-HU"/>
              </w:rPr>
            </w:rPrChange>
          </w:rPr>
          <w:t>currentActivity</w:t>
        </w:r>
        <w:proofErr w:type="spellEnd"/>
        <w:r w:rsidRPr="003355B9">
          <w:rPr>
            <w:rFonts w:ascii="Consolas" w:hAnsi="Consolas" w:cs="Consolas"/>
            <w:color w:val="000000"/>
            <w:sz w:val="22"/>
            <w:szCs w:val="22"/>
            <w:lang w:eastAsia="hu-HU"/>
            <w:rPrChange w:id="2895" w:author="Gergo" w:date="2017-11-25T13:10:00Z">
              <w:rPr>
                <w:rFonts w:ascii="Consolas" w:hAnsi="Consolas" w:cs="Consolas"/>
                <w:color w:val="000000"/>
                <w:sz w:val="19"/>
                <w:szCs w:val="19"/>
                <w:lang w:val="en-US" w:eastAsia="hu-HU"/>
              </w:rPr>
            </w:rPrChange>
          </w:rPr>
          <w:t xml:space="preserve"> = </w:t>
        </w:r>
      </w:ins>
    </w:p>
    <w:p w14:paraId="2ADF390D" w14:textId="77777777" w:rsidR="001F0C1D" w:rsidRPr="003355B9" w:rsidRDefault="001F0C1D" w:rsidP="001F0C1D">
      <w:pPr>
        <w:autoSpaceDE w:val="0"/>
        <w:autoSpaceDN w:val="0"/>
        <w:adjustRightInd w:val="0"/>
        <w:spacing w:after="0" w:line="240" w:lineRule="auto"/>
        <w:ind w:firstLine="0"/>
        <w:jc w:val="left"/>
        <w:rPr>
          <w:ins w:id="2896" w:author="Gergo" w:date="2017-11-25T13:00:00Z"/>
          <w:rFonts w:ascii="Consolas" w:hAnsi="Consolas" w:cs="Consolas"/>
          <w:color w:val="000000"/>
          <w:sz w:val="22"/>
          <w:szCs w:val="22"/>
          <w:lang w:eastAsia="hu-HU"/>
          <w:rPrChange w:id="2897" w:author="Gergo" w:date="2017-11-25T13:10:00Z">
            <w:rPr>
              <w:ins w:id="2898" w:author="Gergo" w:date="2017-11-25T13:00:00Z"/>
              <w:rFonts w:ascii="Consolas" w:hAnsi="Consolas" w:cs="Consolas"/>
              <w:color w:val="000000"/>
              <w:sz w:val="19"/>
              <w:szCs w:val="19"/>
              <w:lang w:val="en-US" w:eastAsia="hu-HU"/>
            </w:rPr>
          </w:rPrChange>
        </w:rPr>
      </w:pPr>
      <w:ins w:id="2899" w:author="Gergo" w:date="2017-11-25T13:00:00Z">
        <w:r w:rsidRPr="003355B9">
          <w:rPr>
            <w:rFonts w:ascii="Consolas" w:hAnsi="Consolas" w:cs="Consolas"/>
            <w:color w:val="000000"/>
            <w:sz w:val="22"/>
            <w:szCs w:val="22"/>
            <w:lang w:eastAsia="hu-HU"/>
            <w:rPrChange w:id="290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901" w:author="Gergo" w:date="2017-11-25T13:10:00Z">
              <w:rPr>
                <w:rFonts w:ascii="Consolas" w:hAnsi="Consolas" w:cs="Consolas"/>
                <w:color w:val="000000"/>
                <w:sz w:val="19"/>
                <w:szCs w:val="19"/>
                <w:lang w:val="en-US" w:eastAsia="hu-HU"/>
              </w:rPr>
            </w:rPrChange>
          </w:rPr>
          <w:t>jc</w:t>
        </w:r>
        <w:proofErr w:type="gramStart"/>
        <w:r w:rsidRPr="003355B9">
          <w:rPr>
            <w:rFonts w:ascii="Consolas" w:hAnsi="Consolas" w:cs="Consolas"/>
            <w:color w:val="000000"/>
            <w:sz w:val="22"/>
            <w:szCs w:val="22"/>
            <w:lang w:eastAsia="hu-HU"/>
            <w:rPrChange w:id="2902" w:author="Gergo" w:date="2017-11-25T13:10:00Z">
              <w:rPr>
                <w:rFonts w:ascii="Consolas" w:hAnsi="Consolas" w:cs="Consolas"/>
                <w:color w:val="000000"/>
                <w:sz w:val="19"/>
                <w:szCs w:val="19"/>
                <w:lang w:val="en-US" w:eastAsia="hu-HU"/>
              </w:rPr>
            </w:rPrChange>
          </w:rPr>
          <w:t>.GetStatic</w:t>
        </w:r>
        <w:proofErr w:type="spellEnd"/>
        <w:proofErr w:type="gramEnd"/>
        <w:r w:rsidRPr="003355B9">
          <w:rPr>
            <w:rFonts w:ascii="Consolas" w:hAnsi="Consolas" w:cs="Consolas"/>
            <w:color w:val="000000"/>
            <w:sz w:val="22"/>
            <w:szCs w:val="22"/>
            <w:lang w:eastAsia="hu-HU"/>
            <w:rPrChange w:id="2903" w:author="Gergo" w:date="2017-11-25T13:10:00Z">
              <w:rPr>
                <w:rFonts w:ascii="Consolas" w:hAnsi="Consolas" w:cs="Consolas"/>
                <w:color w:val="000000"/>
                <w:sz w:val="19"/>
                <w:szCs w:val="19"/>
                <w:lang w:val="en-US" w:eastAsia="hu-HU"/>
              </w:rPr>
            </w:rPrChange>
          </w:rPr>
          <w:t>&lt;</w:t>
        </w:r>
        <w:proofErr w:type="spellStart"/>
        <w:r w:rsidRPr="003355B9">
          <w:rPr>
            <w:rFonts w:ascii="Consolas" w:hAnsi="Consolas" w:cs="Consolas"/>
            <w:color w:val="2B91AF"/>
            <w:sz w:val="22"/>
            <w:szCs w:val="22"/>
            <w:lang w:eastAsia="hu-HU"/>
            <w:rPrChange w:id="2904" w:author="Gergo" w:date="2017-11-25T13:10:00Z">
              <w:rPr>
                <w:rFonts w:ascii="Consolas" w:hAnsi="Consolas" w:cs="Consolas"/>
                <w:color w:val="2B91AF"/>
                <w:sz w:val="19"/>
                <w:szCs w:val="19"/>
                <w:lang w:val="en-US" w:eastAsia="hu-HU"/>
              </w:rPr>
            </w:rPrChange>
          </w:rPr>
          <w:t>AndroidJavaObject</w:t>
        </w:r>
        <w:proofErr w:type="spellEnd"/>
        <w:r w:rsidRPr="003355B9">
          <w:rPr>
            <w:rFonts w:ascii="Consolas" w:hAnsi="Consolas" w:cs="Consolas"/>
            <w:color w:val="000000"/>
            <w:sz w:val="22"/>
            <w:szCs w:val="22"/>
            <w:lang w:eastAsia="hu-HU"/>
            <w:rPrChange w:id="2905"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906" w:author="Gergo" w:date="2017-11-25T13:10:00Z">
              <w:rPr>
                <w:rFonts w:ascii="Consolas" w:hAnsi="Consolas" w:cs="Consolas"/>
                <w:color w:val="A31515"/>
                <w:sz w:val="19"/>
                <w:szCs w:val="19"/>
                <w:lang w:val="en-US" w:eastAsia="hu-HU"/>
              </w:rPr>
            </w:rPrChange>
          </w:rPr>
          <w:t>"</w:t>
        </w:r>
        <w:proofErr w:type="spellStart"/>
        <w:r w:rsidRPr="003355B9">
          <w:rPr>
            <w:rFonts w:ascii="Consolas" w:hAnsi="Consolas" w:cs="Consolas"/>
            <w:color w:val="A31515"/>
            <w:sz w:val="22"/>
            <w:szCs w:val="22"/>
            <w:lang w:eastAsia="hu-HU"/>
            <w:rPrChange w:id="2907" w:author="Gergo" w:date="2017-11-25T13:10:00Z">
              <w:rPr>
                <w:rFonts w:ascii="Consolas" w:hAnsi="Consolas" w:cs="Consolas"/>
                <w:color w:val="A31515"/>
                <w:sz w:val="19"/>
                <w:szCs w:val="19"/>
                <w:lang w:val="en-US" w:eastAsia="hu-HU"/>
              </w:rPr>
            </w:rPrChange>
          </w:rPr>
          <w:t>currentActivity</w:t>
        </w:r>
        <w:proofErr w:type="spellEnd"/>
        <w:r w:rsidRPr="003355B9">
          <w:rPr>
            <w:rFonts w:ascii="Consolas" w:hAnsi="Consolas" w:cs="Consolas"/>
            <w:color w:val="A31515"/>
            <w:sz w:val="22"/>
            <w:szCs w:val="22"/>
            <w:lang w:eastAsia="hu-HU"/>
            <w:rPrChange w:id="2908" w:author="Gergo" w:date="2017-11-25T13:10:00Z">
              <w:rPr>
                <w:rFonts w:ascii="Consolas" w:hAnsi="Consolas" w:cs="Consolas"/>
                <w:color w:val="A31515"/>
                <w:sz w:val="19"/>
                <w:szCs w:val="19"/>
                <w:lang w:val="en-US" w:eastAsia="hu-HU"/>
              </w:rPr>
            </w:rPrChange>
          </w:rPr>
          <w:t>"</w:t>
        </w:r>
        <w:r w:rsidRPr="003355B9">
          <w:rPr>
            <w:rFonts w:ascii="Consolas" w:hAnsi="Consolas" w:cs="Consolas"/>
            <w:color w:val="000000"/>
            <w:sz w:val="22"/>
            <w:szCs w:val="22"/>
            <w:lang w:eastAsia="hu-HU"/>
            <w:rPrChange w:id="2909"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910" w:author="Gergo" w:date="2017-11-25T13:00:00Z"/>
          <w:rFonts w:ascii="Consolas" w:hAnsi="Consolas" w:cs="Consolas"/>
          <w:color w:val="000000"/>
          <w:sz w:val="22"/>
          <w:szCs w:val="22"/>
          <w:lang w:eastAsia="hu-HU"/>
          <w:rPrChange w:id="2911" w:author="Gergo" w:date="2017-11-25T13:10:00Z">
            <w:rPr>
              <w:ins w:id="2912" w:author="Gergo" w:date="2017-11-25T13:00:00Z"/>
              <w:rFonts w:ascii="Consolas" w:hAnsi="Consolas" w:cs="Consolas"/>
              <w:color w:val="000000"/>
              <w:sz w:val="19"/>
              <w:szCs w:val="19"/>
              <w:lang w:val="en-US" w:eastAsia="hu-HU"/>
            </w:rPr>
          </w:rPrChange>
        </w:rPr>
      </w:pPr>
      <w:ins w:id="2913" w:author="Gergo" w:date="2017-11-25T13:00:00Z">
        <w:r w:rsidRPr="003355B9">
          <w:rPr>
            <w:rFonts w:ascii="Consolas" w:hAnsi="Consolas" w:cs="Consolas"/>
            <w:color w:val="000000"/>
            <w:sz w:val="22"/>
            <w:szCs w:val="22"/>
            <w:lang w:eastAsia="hu-HU"/>
            <w:rPrChange w:id="2914"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915" w:author="Gergo" w:date="2017-11-25T13:00:00Z"/>
          <w:rFonts w:ascii="Consolas" w:hAnsi="Consolas" w:cs="Consolas"/>
          <w:color w:val="000000"/>
          <w:sz w:val="22"/>
          <w:szCs w:val="22"/>
          <w:lang w:eastAsia="hu-HU"/>
          <w:rPrChange w:id="2916" w:author="Gergo" w:date="2017-11-25T13:10:00Z">
            <w:rPr>
              <w:ins w:id="2917"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918" w:author="Gergo" w:date="2017-11-25T13:00:00Z"/>
          <w:rFonts w:ascii="Consolas" w:hAnsi="Consolas" w:cs="Consolas"/>
          <w:color w:val="000000"/>
          <w:sz w:val="22"/>
          <w:szCs w:val="22"/>
          <w:lang w:eastAsia="hu-HU"/>
          <w:rPrChange w:id="2919" w:author="Gergo" w:date="2017-11-25T13:10:00Z">
            <w:rPr>
              <w:ins w:id="2920" w:author="Gergo" w:date="2017-11-25T13:00:00Z"/>
              <w:rFonts w:ascii="Consolas" w:hAnsi="Consolas" w:cs="Consolas"/>
              <w:color w:val="000000"/>
              <w:sz w:val="19"/>
              <w:szCs w:val="19"/>
              <w:lang w:val="en-US" w:eastAsia="hu-HU"/>
            </w:rPr>
          </w:rPrChange>
        </w:rPr>
      </w:pPr>
      <w:ins w:id="2921" w:author="Gergo" w:date="2017-11-25T13:00:00Z">
        <w:r w:rsidRPr="003355B9">
          <w:rPr>
            <w:rFonts w:ascii="Consolas" w:hAnsi="Consolas" w:cs="Consolas"/>
            <w:color w:val="000000"/>
            <w:sz w:val="22"/>
            <w:szCs w:val="22"/>
            <w:lang w:eastAsia="hu-HU"/>
            <w:rPrChange w:id="292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923"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2924"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925" w:author="Gergo" w:date="2017-11-25T13:10:00Z">
              <w:rPr>
                <w:rFonts w:ascii="Consolas" w:hAnsi="Consolas" w:cs="Consolas"/>
                <w:color w:val="000000"/>
                <w:sz w:val="19"/>
                <w:szCs w:val="19"/>
                <w:lang w:val="en-US" w:eastAsia="hu-HU"/>
              </w:rPr>
            </w:rPrChange>
          </w:rPr>
          <w:t>currentActivity</w:t>
        </w:r>
        <w:proofErr w:type="spellEnd"/>
        <w:r w:rsidRPr="003355B9">
          <w:rPr>
            <w:rFonts w:ascii="Consolas" w:hAnsi="Consolas" w:cs="Consolas"/>
            <w:color w:val="000000"/>
            <w:sz w:val="22"/>
            <w:szCs w:val="22"/>
            <w:lang w:eastAsia="hu-HU"/>
            <w:rPrChange w:id="2926"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FF"/>
            <w:sz w:val="22"/>
            <w:szCs w:val="22"/>
            <w:lang w:eastAsia="hu-HU"/>
            <w:rPrChange w:id="2927" w:author="Gergo" w:date="2017-11-25T13:10:00Z">
              <w:rPr>
                <w:rFonts w:ascii="Consolas" w:hAnsi="Consolas" w:cs="Consolas"/>
                <w:color w:val="0000FF"/>
                <w:sz w:val="19"/>
                <w:szCs w:val="19"/>
                <w:lang w:val="en-US" w:eastAsia="hu-HU"/>
              </w:rPr>
            </w:rPrChange>
          </w:rPr>
          <w:t>null</w:t>
        </w:r>
        <w:proofErr w:type="gramEnd"/>
        <w:r w:rsidRPr="003355B9">
          <w:rPr>
            <w:rFonts w:ascii="Consolas" w:hAnsi="Consolas" w:cs="Consolas"/>
            <w:color w:val="000000"/>
            <w:sz w:val="22"/>
            <w:szCs w:val="22"/>
            <w:lang w:eastAsia="hu-HU"/>
            <w:rPrChange w:id="2928"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929" w:author="Gergo" w:date="2017-11-25T13:00:00Z"/>
          <w:rFonts w:ascii="Consolas" w:hAnsi="Consolas" w:cs="Consolas"/>
          <w:color w:val="000000"/>
          <w:sz w:val="22"/>
          <w:szCs w:val="22"/>
          <w:lang w:eastAsia="hu-HU"/>
          <w:rPrChange w:id="2930" w:author="Gergo" w:date="2017-11-25T13:10:00Z">
            <w:rPr>
              <w:ins w:id="2931" w:author="Gergo" w:date="2017-11-25T13:00:00Z"/>
              <w:rFonts w:ascii="Consolas" w:hAnsi="Consolas" w:cs="Consolas"/>
              <w:color w:val="000000"/>
              <w:sz w:val="19"/>
              <w:szCs w:val="19"/>
              <w:lang w:val="en-US" w:eastAsia="hu-HU"/>
            </w:rPr>
          </w:rPrChange>
        </w:rPr>
      </w:pPr>
      <w:ins w:id="2932" w:author="Gergo" w:date="2017-11-25T13:00:00Z">
        <w:r w:rsidRPr="003355B9">
          <w:rPr>
            <w:rFonts w:ascii="Consolas" w:hAnsi="Consolas" w:cs="Consolas"/>
            <w:color w:val="000000"/>
            <w:sz w:val="22"/>
            <w:szCs w:val="22"/>
            <w:lang w:eastAsia="hu-HU"/>
            <w:rPrChange w:id="293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934" w:author="Gergo" w:date="2017-11-25T13:10:00Z">
              <w:rPr>
                <w:rFonts w:ascii="Consolas" w:hAnsi="Consolas" w:cs="Consolas"/>
                <w:color w:val="000000"/>
                <w:sz w:val="19"/>
                <w:szCs w:val="19"/>
                <w:lang w:val="en-US" w:eastAsia="hu-HU"/>
              </w:rPr>
            </w:rPrChange>
          </w:rPr>
          <w:t>currentActivity</w:t>
        </w:r>
        <w:proofErr w:type="gramStart"/>
        <w:r w:rsidRPr="003355B9">
          <w:rPr>
            <w:rFonts w:ascii="Consolas" w:hAnsi="Consolas" w:cs="Consolas"/>
            <w:color w:val="000000"/>
            <w:sz w:val="22"/>
            <w:szCs w:val="22"/>
            <w:lang w:eastAsia="hu-HU"/>
            <w:rPrChange w:id="2935" w:author="Gergo" w:date="2017-11-25T13:10:00Z">
              <w:rPr>
                <w:rFonts w:ascii="Consolas" w:hAnsi="Consolas" w:cs="Consolas"/>
                <w:color w:val="000000"/>
                <w:sz w:val="19"/>
                <w:szCs w:val="19"/>
                <w:lang w:val="en-US" w:eastAsia="hu-HU"/>
              </w:rPr>
            </w:rPrChange>
          </w:rPr>
          <w:t>.Call</w:t>
        </w:r>
        <w:proofErr w:type="spellEnd"/>
        <w:proofErr w:type="gramEnd"/>
        <w:r w:rsidRPr="003355B9">
          <w:rPr>
            <w:rFonts w:ascii="Consolas" w:hAnsi="Consolas" w:cs="Consolas"/>
            <w:color w:val="000000"/>
            <w:sz w:val="22"/>
            <w:szCs w:val="22"/>
            <w:lang w:eastAsia="hu-HU"/>
            <w:rPrChange w:id="2936"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937" w:author="Gergo" w:date="2017-11-25T13:10:00Z">
              <w:rPr>
                <w:rFonts w:ascii="Consolas" w:hAnsi="Consolas" w:cs="Consolas"/>
                <w:color w:val="A31515"/>
                <w:sz w:val="19"/>
                <w:szCs w:val="19"/>
                <w:lang w:val="en-US" w:eastAsia="hu-HU"/>
              </w:rPr>
            </w:rPrChange>
          </w:rPr>
          <w:t>"</w:t>
        </w:r>
        <w:proofErr w:type="spellStart"/>
        <w:r w:rsidRPr="003355B9">
          <w:rPr>
            <w:rFonts w:ascii="Consolas" w:hAnsi="Consolas" w:cs="Consolas"/>
            <w:color w:val="A31515"/>
            <w:sz w:val="22"/>
            <w:szCs w:val="22"/>
            <w:lang w:eastAsia="hu-HU"/>
            <w:rPrChange w:id="2938" w:author="Gergo" w:date="2017-11-25T13:10:00Z">
              <w:rPr>
                <w:rFonts w:ascii="Consolas" w:hAnsi="Consolas" w:cs="Consolas"/>
                <w:color w:val="A31515"/>
                <w:sz w:val="19"/>
                <w:szCs w:val="19"/>
                <w:lang w:val="en-US" w:eastAsia="hu-HU"/>
              </w:rPr>
            </w:rPrChange>
          </w:rPr>
          <w:t>exitedRuneWhileDrawing</w:t>
        </w:r>
        <w:proofErr w:type="spellEnd"/>
        <w:r w:rsidRPr="003355B9">
          <w:rPr>
            <w:rFonts w:ascii="Consolas" w:hAnsi="Consolas" w:cs="Consolas"/>
            <w:color w:val="A31515"/>
            <w:sz w:val="22"/>
            <w:szCs w:val="22"/>
            <w:lang w:eastAsia="hu-HU"/>
            <w:rPrChange w:id="2939" w:author="Gergo" w:date="2017-11-25T13:10:00Z">
              <w:rPr>
                <w:rFonts w:ascii="Consolas" w:hAnsi="Consolas" w:cs="Consolas"/>
                <w:color w:val="A31515"/>
                <w:sz w:val="19"/>
                <w:szCs w:val="19"/>
                <w:lang w:val="en-US" w:eastAsia="hu-HU"/>
              </w:rPr>
            </w:rPrChange>
          </w:rPr>
          <w:t>"</w:t>
        </w:r>
        <w:r w:rsidRPr="003355B9">
          <w:rPr>
            <w:rFonts w:ascii="Consolas" w:hAnsi="Consolas" w:cs="Consolas"/>
            <w:color w:val="000000"/>
            <w:sz w:val="22"/>
            <w:szCs w:val="22"/>
            <w:lang w:eastAsia="hu-HU"/>
            <w:rPrChange w:id="2940"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941" w:author="Gergo" w:date="2017-11-25T13:00:00Z"/>
          <w:rFonts w:ascii="Consolas" w:hAnsi="Consolas" w:cs="Consolas"/>
          <w:color w:val="000000"/>
          <w:sz w:val="22"/>
          <w:szCs w:val="22"/>
          <w:lang w:eastAsia="hu-HU"/>
          <w:rPrChange w:id="2942" w:author="Gergo" w:date="2017-11-25T13:10:00Z">
            <w:rPr>
              <w:ins w:id="2943" w:author="Gergo" w:date="2017-11-25T13:00:00Z"/>
              <w:rFonts w:ascii="Consolas" w:hAnsi="Consolas" w:cs="Consolas"/>
              <w:color w:val="000000"/>
              <w:sz w:val="19"/>
              <w:szCs w:val="19"/>
              <w:lang w:val="en-US" w:eastAsia="hu-HU"/>
            </w:rPr>
          </w:rPrChange>
        </w:rPr>
      </w:pPr>
      <w:ins w:id="2944" w:author="Gergo" w:date="2017-11-25T13:00:00Z">
        <w:r w:rsidRPr="003355B9">
          <w:rPr>
            <w:rFonts w:ascii="Consolas" w:hAnsi="Consolas" w:cs="Consolas"/>
            <w:color w:val="000000"/>
            <w:sz w:val="22"/>
            <w:szCs w:val="22"/>
            <w:lang w:eastAsia="hu-HU"/>
            <w:rPrChange w:id="294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2946" w:author="Gergo" w:date="2017-11-25T13:10:00Z">
              <w:rPr>
                <w:rFonts w:ascii="Consolas" w:hAnsi="Consolas" w:cs="Consolas"/>
                <w:color w:val="0000FF"/>
                <w:sz w:val="19"/>
                <w:szCs w:val="19"/>
                <w:lang w:val="en-US" w:eastAsia="hu-HU"/>
              </w:rPr>
            </w:rPrChange>
          </w:rPr>
          <w:t>new</w:t>
        </w:r>
        <w:proofErr w:type="spellEnd"/>
        <w:r w:rsidRPr="003355B9">
          <w:rPr>
            <w:rFonts w:ascii="Consolas" w:hAnsi="Consolas" w:cs="Consolas"/>
            <w:color w:val="000000"/>
            <w:sz w:val="22"/>
            <w:szCs w:val="22"/>
            <w:lang w:eastAsia="hu-HU"/>
            <w:rPrChange w:id="2947"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FF"/>
            <w:sz w:val="22"/>
            <w:szCs w:val="22"/>
            <w:lang w:eastAsia="hu-HU"/>
            <w:rPrChange w:id="2948" w:author="Gergo" w:date="2017-11-25T13:10:00Z">
              <w:rPr>
                <w:rFonts w:ascii="Consolas" w:hAnsi="Consolas" w:cs="Consolas"/>
                <w:color w:val="0000FF"/>
                <w:sz w:val="19"/>
                <w:szCs w:val="19"/>
                <w:lang w:val="en-US" w:eastAsia="hu-HU"/>
              </w:rPr>
            </w:rPrChange>
          </w:rPr>
          <w:t>object</w:t>
        </w:r>
        <w:proofErr w:type="spellEnd"/>
        <w:r w:rsidRPr="003355B9">
          <w:rPr>
            <w:rFonts w:ascii="Consolas" w:hAnsi="Consolas" w:cs="Consolas"/>
            <w:color w:val="000000"/>
            <w:sz w:val="22"/>
            <w:szCs w:val="22"/>
            <w:lang w:eastAsia="hu-HU"/>
            <w:rPrChange w:id="2949" w:author="Gergo" w:date="2017-11-25T13:10:00Z">
              <w:rPr>
                <w:rFonts w:ascii="Consolas" w:hAnsi="Consolas" w:cs="Consolas"/>
                <w:color w:val="000000"/>
                <w:sz w:val="19"/>
                <w:szCs w:val="19"/>
                <w:lang w:val="en-US" w:eastAsia="hu-HU"/>
              </w:rPr>
            </w:rPrChange>
          </w:rPr>
          <w:t>[</w:t>
        </w:r>
        <w:proofErr w:type="gramEnd"/>
        <w:r w:rsidRPr="003355B9">
          <w:rPr>
            <w:rFonts w:ascii="Consolas" w:hAnsi="Consolas" w:cs="Consolas"/>
            <w:color w:val="000000"/>
            <w:sz w:val="22"/>
            <w:szCs w:val="22"/>
            <w:lang w:eastAsia="hu-HU"/>
            <w:rPrChange w:id="2950"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00"/>
            <w:sz w:val="22"/>
            <w:szCs w:val="22"/>
            <w:lang w:eastAsia="hu-HU"/>
            <w:rPrChange w:id="2951" w:author="Gergo" w:date="2017-11-25T13:10:00Z">
              <w:rPr>
                <w:rFonts w:ascii="Consolas" w:hAnsi="Consolas" w:cs="Consolas"/>
                <w:color w:val="000000"/>
                <w:sz w:val="19"/>
                <w:szCs w:val="19"/>
                <w:lang w:val="en-US" w:eastAsia="hu-HU"/>
              </w:rPr>
            </w:rPrChange>
          </w:rPr>
          <w:t>faultCount</w:t>
        </w:r>
        <w:proofErr w:type="spellEnd"/>
        <w:r w:rsidRPr="003355B9">
          <w:rPr>
            <w:rFonts w:ascii="Consolas" w:hAnsi="Consolas" w:cs="Consolas"/>
            <w:color w:val="000000"/>
            <w:sz w:val="22"/>
            <w:szCs w:val="22"/>
            <w:lang w:eastAsia="hu-HU"/>
            <w:rPrChange w:id="295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2953" w:author="Gergo" w:date="2017-11-25T13:10:00Z">
              <w:rPr>
                <w:rFonts w:ascii="Consolas" w:hAnsi="Consolas" w:cs="Consolas"/>
                <w:color w:val="000000"/>
                <w:sz w:val="19"/>
                <w:szCs w:val="19"/>
                <w:lang w:val="en-US" w:eastAsia="hu-HU"/>
              </w:rPr>
            </w:rPrChange>
          </w:rPr>
          <w:t>runeType</w:t>
        </w:r>
        <w:proofErr w:type="spellEnd"/>
        <w:r w:rsidRPr="003355B9">
          <w:rPr>
            <w:rFonts w:ascii="Consolas" w:hAnsi="Consolas" w:cs="Consolas"/>
            <w:color w:val="000000"/>
            <w:sz w:val="22"/>
            <w:szCs w:val="22"/>
            <w:lang w:eastAsia="hu-HU"/>
            <w:rPrChange w:id="2954" w:author="Gergo" w:date="2017-11-25T13:10:00Z">
              <w:rPr>
                <w:rFonts w:ascii="Consolas" w:hAnsi="Consolas" w:cs="Consolas"/>
                <w:color w:val="000000"/>
                <w:sz w:val="19"/>
                <w:szCs w:val="19"/>
                <w:lang w:val="en-US" w:eastAsia="hu-HU"/>
              </w:rPr>
            </w:rPrChange>
          </w:rPr>
          <w:t xml:space="preserve"> });</w:t>
        </w:r>
      </w:ins>
    </w:p>
    <w:p w14:paraId="57500D55" w14:textId="77777777" w:rsidR="001F0C1D" w:rsidRPr="003355B9" w:rsidRDefault="001F0C1D" w:rsidP="001F0C1D">
      <w:pPr>
        <w:autoSpaceDE w:val="0"/>
        <w:autoSpaceDN w:val="0"/>
        <w:adjustRightInd w:val="0"/>
        <w:spacing w:after="0" w:line="240" w:lineRule="auto"/>
        <w:ind w:firstLine="0"/>
        <w:jc w:val="left"/>
        <w:rPr>
          <w:ins w:id="2955" w:author="Gergo" w:date="2017-11-25T13:00:00Z"/>
          <w:rFonts w:ascii="Consolas" w:hAnsi="Consolas" w:cs="Consolas"/>
          <w:color w:val="000000"/>
          <w:sz w:val="22"/>
          <w:szCs w:val="22"/>
          <w:lang w:eastAsia="hu-HU"/>
          <w:rPrChange w:id="2956" w:author="Gergo" w:date="2017-11-25T13:10:00Z">
            <w:rPr>
              <w:ins w:id="2957" w:author="Gergo" w:date="2017-11-25T13:00:00Z"/>
              <w:rFonts w:ascii="Consolas" w:hAnsi="Consolas" w:cs="Consolas"/>
              <w:color w:val="000000"/>
              <w:sz w:val="19"/>
              <w:szCs w:val="19"/>
              <w:lang w:val="en-US" w:eastAsia="hu-HU"/>
            </w:rPr>
          </w:rPrChange>
        </w:rPr>
      </w:pPr>
      <w:ins w:id="2958" w:author="Gergo" w:date="2017-11-25T13:00:00Z">
        <w:r w:rsidRPr="003355B9">
          <w:rPr>
            <w:rFonts w:ascii="Consolas" w:hAnsi="Consolas" w:cs="Consolas"/>
            <w:color w:val="000000"/>
            <w:sz w:val="22"/>
            <w:szCs w:val="22"/>
            <w:lang w:eastAsia="hu-HU"/>
            <w:rPrChange w:id="2959"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960" w:author="Gergo" w:date="2017-11-25T13:02:00Z"/>
          <w:rFonts w:ascii="Consolas" w:hAnsi="Consolas" w:cs="Consolas"/>
          <w:color w:val="000000"/>
          <w:sz w:val="22"/>
          <w:szCs w:val="22"/>
          <w:lang w:eastAsia="hu-HU"/>
          <w:rPrChange w:id="2961" w:author="Gergo" w:date="2017-11-25T13:10:00Z">
            <w:rPr>
              <w:ins w:id="2962" w:author="Gergo" w:date="2017-11-25T13:02:00Z"/>
              <w:rFonts w:ascii="Consolas" w:hAnsi="Consolas" w:cs="Consolas"/>
              <w:color w:val="000000"/>
              <w:sz w:val="22"/>
              <w:szCs w:val="22"/>
              <w:lang w:val="en-US" w:eastAsia="hu-HU"/>
            </w:rPr>
          </w:rPrChange>
        </w:rPr>
        <w:pPrChange w:id="2963" w:author="Gergo" w:date="2017-11-25T13:00:00Z">
          <w:pPr>
            <w:pStyle w:val="Cmsor2"/>
          </w:pPr>
        </w:pPrChange>
      </w:pPr>
      <w:ins w:id="2964" w:author="Gergo" w:date="2017-11-25T13:00:00Z">
        <w:r w:rsidRPr="003355B9">
          <w:rPr>
            <w:rFonts w:ascii="Consolas" w:hAnsi="Consolas" w:cs="Consolas"/>
            <w:color w:val="000000"/>
            <w:sz w:val="22"/>
            <w:szCs w:val="22"/>
            <w:lang w:eastAsia="hu-HU"/>
            <w:rPrChange w:id="2965"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966" w:author="Gergo" w:date="2017-11-25T18:27:00Z"/>
        </w:rPr>
        <w:pPrChange w:id="2967" w:author="Gergo" w:date="2017-11-25T13:02:00Z">
          <w:pPr>
            <w:pStyle w:val="Cmsor2"/>
          </w:pPr>
        </w:pPrChange>
      </w:pPr>
    </w:p>
    <w:p w14:paraId="6CD7F37D" w14:textId="3CFE612B" w:rsidR="005E2355" w:rsidRDefault="005E2355">
      <w:pPr>
        <w:rPr>
          <w:ins w:id="2968" w:author="Gergo" w:date="2017-11-25T18:30:00Z"/>
        </w:rPr>
        <w:pPrChange w:id="2969" w:author="Gergo" w:date="2017-11-25T13:02:00Z">
          <w:pPr>
            <w:pStyle w:val="Cmsor2"/>
          </w:pPr>
        </w:pPrChange>
      </w:pPr>
      <w:ins w:id="2970" w:author="Gergo" w:date="2017-11-25T18:27:00Z">
        <w:r>
          <w:t xml:space="preserve">A beérkezett eseményeket az alkalmazás </w:t>
        </w:r>
        <w:proofErr w:type="spellStart"/>
        <w:r>
          <w:t>továbbküldi</w:t>
        </w:r>
        <w:proofErr w:type="spellEnd"/>
        <w:r>
          <w:t xml:space="preserve"> a keretrendszer felé, aminek a webes felületén ezeket meg </w:t>
        </w:r>
      </w:ins>
      <w:ins w:id="2971" w:author="Gergo" w:date="2017-11-25T18:30:00Z">
        <w:r>
          <w:t xml:space="preserve">is </w:t>
        </w:r>
      </w:ins>
      <w:ins w:id="2972" w:author="Gergo" w:date="2017-11-25T18:27:00Z">
        <w:r>
          <w:t>lehet tekinteni</w:t>
        </w:r>
      </w:ins>
      <w:ins w:id="2973" w:author="Gergo" w:date="2017-11-25T18:30:00Z">
        <w:r>
          <w:t xml:space="preserve">. A felület </w:t>
        </w:r>
        <w:proofErr w:type="gramStart"/>
        <w:r>
          <w:t>a</w:t>
        </w:r>
        <w:proofErr w:type="gramEnd"/>
        <w:r>
          <w:t xml:space="preserve"> </w:t>
        </w:r>
      </w:ins>
    </w:p>
    <w:p w14:paraId="05E28910" w14:textId="77777777" w:rsidR="005E2355" w:rsidRDefault="005E2355">
      <w:pPr>
        <w:rPr>
          <w:ins w:id="2974" w:author="Gergo" w:date="2017-11-25T18:27:00Z"/>
        </w:rPr>
        <w:pPrChange w:id="2975" w:author="Gergo" w:date="2017-11-25T13:02:00Z">
          <w:pPr>
            <w:pStyle w:val="Cmsor2"/>
          </w:pPr>
        </w:pPrChange>
      </w:pPr>
    </w:p>
    <w:p w14:paraId="1C50799C" w14:textId="719DC286" w:rsidR="002C05D4" w:rsidRPr="003355B9" w:rsidRDefault="002C05D4">
      <w:pPr>
        <w:rPr>
          <w:ins w:id="2976" w:author="Gergo" w:date="2017-11-25T13:04:00Z"/>
          <w:rPrChange w:id="2977" w:author="Gergo" w:date="2017-11-25T13:10:00Z">
            <w:rPr>
              <w:ins w:id="2978" w:author="Gergo" w:date="2017-11-25T13:04:00Z"/>
            </w:rPr>
          </w:rPrChange>
        </w:rPr>
        <w:pPrChange w:id="2979" w:author="Gergo" w:date="2017-11-25T13:02:00Z">
          <w:pPr>
            <w:pStyle w:val="Cmsor2"/>
          </w:pPr>
        </w:pPrChange>
      </w:pPr>
      <w:ins w:id="2980" w:author="Gergo" w:date="2017-11-25T13:02:00Z">
        <w:r w:rsidRPr="003355B9">
          <w:rPr>
            <w:rPrChange w:id="2981" w:author="Gergo" w:date="2017-11-25T13:10:00Z">
              <w:rPr>
                <w:b w:val="0"/>
                <w:bCs w:val="0"/>
                <w:iCs w:val="0"/>
              </w:rPr>
            </w:rPrChange>
          </w:rPr>
          <w:t>A másik irányú kommunikáció – tehát a Java-</w:t>
        </w:r>
        <w:proofErr w:type="spellStart"/>
        <w:r w:rsidRPr="003355B9">
          <w:rPr>
            <w:rPrChange w:id="2982" w:author="Gergo" w:date="2017-11-25T13:10:00Z">
              <w:rPr>
                <w:b w:val="0"/>
                <w:bCs w:val="0"/>
                <w:iCs w:val="0"/>
              </w:rPr>
            </w:rPrChange>
          </w:rPr>
          <w:t>ban</w:t>
        </w:r>
        <w:proofErr w:type="spellEnd"/>
        <w:r w:rsidRPr="003355B9">
          <w:rPr>
            <w:rPrChange w:id="2983" w:author="Gergo" w:date="2017-11-25T13:10:00Z">
              <w:rPr>
                <w:b w:val="0"/>
                <w:bCs w:val="0"/>
                <w:iCs w:val="0"/>
              </w:rPr>
            </w:rPrChange>
          </w:rPr>
          <w:t xml:space="preserve"> írt </w:t>
        </w:r>
        <w:proofErr w:type="spellStart"/>
        <w:r w:rsidRPr="003355B9">
          <w:rPr>
            <w:rPrChange w:id="2984" w:author="Gergo" w:date="2017-11-25T13:10:00Z">
              <w:rPr>
                <w:b w:val="0"/>
                <w:bCs w:val="0"/>
                <w:iCs w:val="0"/>
              </w:rPr>
            </w:rPrChange>
          </w:rPr>
          <w:t>android</w:t>
        </w:r>
        <w:proofErr w:type="spellEnd"/>
        <w:r w:rsidRPr="003355B9">
          <w:rPr>
            <w:rPrChange w:id="2985" w:author="Gergo" w:date="2017-11-25T13:10:00Z">
              <w:rPr>
                <w:b w:val="0"/>
                <w:bCs w:val="0"/>
                <w:iCs w:val="0"/>
              </w:rPr>
            </w:rPrChange>
          </w:rPr>
          <w:t xml:space="preserve"> alkalmazás </w:t>
        </w:r>
        <w:proofErr w:type="spellStart"/>
        <w:r w:rsidRPr="003355B9">
          <w:rPr>
            <w:rPrChange w:id="2986" w:author="Gergo" w:date="2017-11-25T13:10:00Z">
              <w:rPr>
                <w:b w:val="0"/>
                <w:bCs w:val="0"/>
                <w:iCs w:val="0"/>
              </w:rPr>
            </w:rPrChange>
          </w:rPr>
          <w:t>ból</w:t>
        </w:r>
        <w:proofErr w:type="spellEnd"/>
        <w:r w:rsidRPr="003355B9">
          <w:rPr>
            <w:rPrChange w:id="2987" w:author="Gergo" w:date="2017-11-25T13:10:00Z">
              <w:rPr>
                <w:b w:val="0"/>
                <w:bCs w:val="0"/>
                <w:iCs w:val="0"/>
              </w:rPr>
            </w:rPrChange>
          </w:rPr>
          <w:t xml:space="preserve"> </w:t>
        </w:r>
        <w:proofErr w:type="gramStart"/>
        <w:r w:rsidRPr="003355B9">
          <w:rPr>
            <w:rPrChange w:id="2988" w:author="Gergo" w:date="2017-11-25T13:10:00Z">
              <w:rPr>
                <w:b w:val="0"/>
                <w:bCs w:val="0"/>
                <w:iCs w:val="0"/>
              </w:rPr>
            </w:rPrChange>
          </w:rPr>
          <w:t>a</w:t>
        </w:r>
        <w:proofErr w:type="gramEnd"/>
        <w:r w:rsidRPr="003355B9">
          <w:rPr>
            <w:rPrChange w:id="2989" w:author="Gergo" w:date="2017-11-25T13:10:00Z">
              <w:rPr>
                <w:b w:val="0"/>
                <w:bCs w:val="0"/>
                <w:iCs w:val="0"/>
              </w:rPr>
            </w:rPrChange>
          </w:rPr>
          <w:t xml:space="preserve"> </w:t>
        </w:r>
        <w:proofErr w:type="spellStart"/>
        <w:r w:rsidRPr="003355B9">
          <w:rPr>
            <w:rPrChange w:id="2990" w:author="Gergo" w:date="2017-11-25T13:10:00Z">
              <w:rPr>
                <w:b w:val="0"/>
                <w:bCs w:val="0"/>
                <w:iCs w:val="0"/>
              </w:rPr>
            </w:rPrChange>
          </w:rPr>
          <w:t>Unitys</w:t>
        </w:r>
        <w:proofErr w:type="spellEnd"/>
        <w:r w:rsidRPr="003355B9">
          <w:rPr>
            <w:rPrChange w:id="2991" w:author="Gergo" w:date="2017-11-25T13:10:00Z">
              <w:rPr>
                <w:b w:val="0"/>
                <w:bCs w:val="0"/>
                <w:iCs w:val="0"/>
              </w:rPr>
            </w:rPrChange>
          </w:rPr>
          <w:t xml:space="preserve"> játék felé indított</w:t>
        </w:r>
      </w:ins>
      <w:ins w:id="2992" w:author="Gergo" w:date="2017-11-25T13:03:00Z">
        <w:r w:rsidRPr="003355B9">
          <w:rPr>
            <w:rPrChange w:id="2993" w:author="Gergo" w:date="2017-11-25T13:10:00Z">
              <w:rPr>
                <w:b w:val="0"/>
                <w:bCs w:val="0"/>
                <w:iCs w:val="0"/>
              </w:rPr>
            </w:rPrChange>
          </w:rPr>
          <w:t xml:space="preserve"> – szintén a </w:t>
        </w:r>
        <w:proofErr w:type="spellStart"/>
        <w:r w:rsidRPr="00143E34">
          <w:rPr>
            <w:rFonts w:ascii="Consolas" w:hAnsi="Consolas"/>
            <w:rPrChange w:id="2994" w:author="Gergo" w:date="2017-11-25T13:26:00Z">
              <w:rPr>
                <w:b w:val="0"/>
                <w:bCs w:val="0"/>
                <w:iCs w:val="0"/>
              </w:rPr>
            </w:rPrChange>
          </w:rPr>
          <w:t>UnityPlayer</w:t>
        </w:r>
      </w:ins>
      <w:proofErr w:type="spellEnd"/>
      <w:ins w:id="2995" w:author="Gergo" w:date="2017-11-25T13:04:00Z">
        <w:r w:rsidRPr="003355B9">
          <w:rPr>
            <w:rPrChange w:id="2996" w:author="Gergo" w:date="2017-11-25T13:10:00Z">
              <w:rPr>
                <w:b w:val="0"/>
                <w:bCs w:val="0"/>
                <w:iCs w:val="0"/>
              </w:rPr>
            </w:rPrChange>
          </w:rPr>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997" w:author="Gergo" w:date="2017-11-25T13:08:00Z"/>
          <w:rFonts w:ascii="Consolas" w:hAnsi="Consolas" w:cs="Courier New"/>
          <w:color w:val="000000"/>
          <w:sz w:val="22"/>
          <w:szCs w:val="22"/>
          <w:rPrChange w:id="2998" w:author="Gergo" w:date="2017-11-25T13:10:00Z">
            <w:rPr>
              <w:ins w:id="2999" w:author="Gergo" w:date="2017-11-25T13:08:00Z"/>
              <w:rFonts w:ascii="Consolas" w:hAnsi="Consolas" w:cs="Courier New"/>
              <w:color w:val="000000"/>
              <w:lang w:val="en-US"/>
            </w:rPr>
          </w:rPrChange>
        </w:rPr>
      </w:pPr>
      <w:ins w:id="3000" w:author="Gergo" w:date="2017-11-25T13:07:00Z">
        <w:r w:rsidRPr="003355B9">
          <w:rPr>
            <w:rFonts w:ascii="Consolas" w:hAnsi="Consolas" w:cs="Courier New"/>
            <w:color w:val="808000"/>
            <w:sz w:val="22"/>
            <w:szCs w:val="22"/>
            <w:rPrChange w:id="3001" w:author="Gergo" w:date="2017-11-25T13:10:00Z">
              <w:rPr>
                <w:rFonts w:ascii="Courier New" w:hAnsi="Courier New" w:cs="Courier New"/>
                <w:color w:val="808000"/>
                <w:sz w:val="18"/>
                <w:szCs w:val="18"/>
                <w:lang w:val="en-US"/>
              </w:rPr>
            </w:rPrChange>
          </w:rPr>
          <w:t>@</w:t>
        </w:r>
        <w:proofErr w:type="spellStart"/>
        <w:r w:rsidRPr="003355B9">
          <w:rPr>
            <w:rFonts w:ascii="Consolas" w:hAnsi="Consolas" w:cs="Courier New"/>
            <w:color w:val="808000"/>
            <w:sz w:val="22"/>
            <w:szCs w:val="22"/>
            <w:rPrChange w:id="3002" w:author="Gergo" w:date="2017-11-25T13:10:00Z">
              <w:rPr>
                <w:rFonts w:ascii="Courier New" w:hAnsi="Courier New" w:cs="Courier New"/>
                <w:color w:val="808000"/>
                <w:sz w:val="18"/>
                <w:szCs w:val="18"/>
                <w:lang w:val="en-US"/>
              </w:rPr>
            </w:rPrChange>
          </w:rPr>
          <w:t>Override</w:t>
        </w:r>
        <w:proofErr w:type="spellEnd"/>
        <w:r w:rsidRPr="003355B9">
          <w:rPr>
            <w:rFonts w:ascii="Consolas" w:hAnsi="Consolas" w:cs="Courier New"/>
            <w:color w:val="808000"/>
            <w:sz w:val="22"/>
            <w:szCs w:val="22"/>
            <w:rPrChange w:id="3003" w:author="Gergo" w:date="2017-11-25T13:10:00Z">
              <w:rPr>
                <w:rFonts w:ascii="Courier New" w:hAnsi="Courier New" w:cs="Courier New"/>
                <w:color w:val="808000"/>
                <w:sz w:val="18"/>
                <w:szCs w:val="18"/>
                <w:lang w:val="en-US"/>
              </w:rPr>
            </w:rPrChange>
          </w:rPr>
          <w:br/>
        </w:r>
        <w:proofErr w:type="spellStart"/>
        <w:r w:rsidRPr="003355B9">
          <w:rPr>
            <w:rFonts w:ascii="Consolas" w:hAnsi="Consolas" w:cs="Courier New"/>
            <w:b/>
            <w:bCs/>
            <w:color w:val="000080"/>
            <w:sz w:val="22"/>
            <w:szCs w:val="22"/>
            <w:rPrChange w:id="3004" w:author="Gergo" w:date="2017-11-25T13:10:00Z">
              <w:rPr>
                <w:rFonts w:ascii="Courier New" w:hAnsi="Courier New" w:cs="Courier New"/>
                <w:b/>
                <w:bCs/>
                <w:color w:val="000080"/>
                <w:sz w:val="18"/>
                <w:szCs w:val="18"/>
                <w:lang w:val="en-US"/>
              </w:rPr>
            </w:rPrChange>
          </w:rPr>
          <w:t>public</w:t>
        </w:r>
        <w:proofErr w:type="spellEnd"/>
        <w:r w:rsidRPr="003355B9">
          <w:rPr>
            <w:rFonts w:ascii="Consolas" w:hAnsi="Consolas" w:cs="Courier New"/>
            <w:b/>
            <w:bCs/>
            <w:color w:val="000080"/>
            <w:sz w:val="22"/>
            <w:szCs w:val="22"/>
            <w:rPrChange w:id="3005" w:author="Gergo" w:date="2017-11-25T13:10:00Z">
              <w:rPr>
                <w:rFonts w:ascii="Courier New" w:hAnsi="Courier New" w:cs="Courier New"/>
                <w:b/>
                <w:bCs/>
                <w:color w:val="000080"/>
                <w:sz w:val="18"/>
                <w:szCs w:val="18"/>
                <w:lang w:val="en-US"/>
              </w:rPr>
            </w:rPrChange>
          </w:rPr>
          <w:t xml:space="preserve"> </w:t>
        </w:r>
        <w:proofErr w:type="spellStart"/>
        <w:r w:rsidRPr="003355B9">
          <w:rPr>
            <w:rFonts w:ascii="Consolas" w:hAnsi="Consolas" w:cs="Courier New"/>
            <w:b/>
            <w:bCs/>
            <w:color w:val="000080"/>
            <w:sz w:val="22"/>
            <w:szCs w:val="22"/>
            <w:rPrChange w:id="3006" w:author="Gergo" w:date="2017-11-25T13:10:00Z">
              <w:rPr>
                <w:rFonts w:ascii="Courier New" w:hAnsi="Courier New" w:cs="Courier New"/>
                <w:b/>
                <w:bCs/>
                <w:color w:val="000080"/>
                <w:sz w:val="18"/>
                <w:szCs w:val="18"/>
                <w:lang w:val="en-US"/>
              </w:rPr>
            </w:rPrChange>
          </w:rPr>
          <w:t>void</w:t>
        </w:r>
        <w:proofErr w:type="spellEnd"/>
        <w:r w:rsidRPr="003355B9">
          <w:rPr>
            <w:rFonts w:ascii="Consolas" w:hAnsi="Consolas" w:cs="Courier New"/>
            <w:b/>
            <w:bCs/>
            <w:color w:val="000080"/>
            <w:sz w:val="22"/>
            <w:szCs w:val="22"/>
            <w:rPrChange w:id="3007" w:author="Gergo" w:date="2017-11-25T13:10:00Z">
              <w:rPr>
                <w:rFonts w:ascii="Courier New" w:hAnsi="Courier New" w:cs="Courier New"/>
                <w:b/>
                <w:bCs/>
                <w:color w:val="000080"/>
                <w:sz w:val="18"/>
                <w:szCs w:val="18"/>
                <w:lang w:val="en-US"/>
              </w:rPr>
            </w:rPrChange>
          </w:rPr>
          <w:t xml:space="preserve"> </w:t>
        </w:r>
        <w:proofErr w:type="spellStart"/>
        <w:proofErr w:type="gramStart"/>
        <w:r w:rsidRPr="003355B9">
          <w:rPr>
            <w:rFonts w:ascii="Consolas" w:hAnsi="Consolas" w:cs="Courier New"/>
            <w:color w:val="000000"/>
            <w:sz w:val="22"/>
            <w:szCs w:val="22"/>
            <w:rPrChange w:id="3008" w:author="Gergo" w:date="2017-11-25T13:10:00Z">
              <w:rPr>
                <w:rFonts w:ascii="Courier New" w:hAnsi="Courier New" w:cs="Courier New"/>
                <w:color w:val="000000"/>
                <w:sz w:val="18"/>
                <w:szCs w:val="18"/>
                <w:lang w:val="en-US"/>
              </w:rPr>
            </w:rPrChange>
          </w:rPr>
          <w:t>attentionChanged</w:t>
        </w:r>
        <w:proofErr w:type="spellEnd"/>
        <w:r w:rsidRPr="003355B9">
          <w:rPr>
            <w:rFonts w:ascii="Consolas" w:hAnsi="Consolas" w:cs="Courier New"/>
            <w:color w:val="000000"/>
            <w:sz w:val="22"/>
            <w:szCs w:val="22"/>
            <w:rPrChange w:id="3009" w:author="Gergo" w:date="2017-11-25T13:10:00Z">
              <w:rPr>
                <w:rFonts w:ascii="Courier New" w:hAnsi="Courier New" w:cs="Courier New"/>
                <w:color w:val="000000"/>
                <w:sz w:val="18"/>
                <w:szCs w:val="18"/>
                <w:lang w:val="en-US"/>
              </w:rPr>
            </w:rPrChange>
          </w:rPr>
          <w:t>(</w:t>
        </w:r>
        <w:proofErr w:type="gramEnd"/>
        <w:r w:rsidRPr="003355B9">
          <w:rPr>
            <w:rFonts w:ascii="Consolas" w:hAnsi="Consolas" w:cs="Courier New"/>
            <w:b/>
            <w:bCs/>
            <w:color w:val="000080"/>
            <w:sz w:val="22"/>
            <w:szCs w:val="22"/>
            <w:rPrChange w:id="3010" w:author="Gergo" w:date="2017-11-25T13:10:00Z">
              <w:rPr>
                <w:rFonts w:ascii="Courier New" w:hAnsi="Courier New" w:cs="Courier New"/>
                <w:b/>
                <w:bCs/>
                <w:color w:val="000080"/>
                <w:sz w:val="18"/>
                <w:szCs w:val="18"/>
                <w:lang w:val="en-US"/>
              </w:rPr>
            </w:rPrChange>
          </w:rPr>
          <w:t xml:space="preserve">int </w:t>
        </w:r>
        <w:proofErr w:type="spellStart"/>
        <w:r w:rsidRPr="003355B9">
          <w:rPr>
            <w:rFonts w:ascii="Consolas" w:hAnsi="Consolas" w:cs="Courier New"/>
            <w:color w:val="000000"/>
            <w:sz w:val="22"/>
            <w:szCs w:val="22"/>
            <w:rPrChange w:id="3011" w:author="Gergo" w:date="2017-11-25T13:10:00Z">
              <w:rPr>
                <w:rFonts w:ascii="Courier New" w:hAnsi="Courier New" w:cs="Courier New"/>
                <w:color w:val="000000"/>
                <w:sz w:val="18"/>
                <w:szCs w:val="18"/>
                <w:lang w:val="en-US"/>
              </w:rPr>
            </w:rPrChange>
          </w:rPr>
          <w:t>value</w:t>
        </w:r>
        <w:proofErr w:type="spellEnd"/>
        <w:r w:rsidRPr="003355B9">
          <w:rPr>
            <w:rFonts w:ascii="Consolas" w:hAnsi="Consolas" w:cs="Courier New"/>
            <w:color w:val="000000"/>
            <w:sz w:val="22"/>
            <w:szCs w:val="22"/>
            <w:rPrChange w:id="3012" w:author="Gergo" w:date="2017-11-25T13:10:00Z">
              <w:rPr>
                <w:rFonts w:ascii="Courier New" w:hAnsi="Courier New" w:cs="Courier New"/>
                <w:color w:val="000000"/>
                <w:sz w:val="18"/>
                <w:szCs w:val="18"/>
                <w:lang w:val="en-US"/>
              </w:rPr>
            </w:rPrChange>
          </w:rPr>
          <w:t>) {</w:t>
        </w:r>
        <w:r w:rsidRPr="003355B9">
          <w:rPr>
            <w:rFonts w:ascii="Consolas" w:hAnsi="Consolas" w:cs="Courier New"/>
            <w:color w:val="000000"/>
            <w:sz w:val="22"/>
            <w:szCs w:val="22"/>
            <w:rPrChange w:id="3013" w:author="Gergo" w:date="2017-11-25T13:10:00Z">
              <w:rPr>
                <w:rFonts w:ascii="Courier New" w:hAnsi="Courier New" w:cs="Courier New"/>
                <w:color w:val="000000"/>
                <w:sz w:val="18"/>
                <w:szCs w:val="18"/>
                <w:lang w:val="en-US"/>
              </w:rPr>
            </w:rPrChange>
          </w:rPr>
          <w:br/>
          <w:t xml:space="preserve">    </w:t>
        </w:r>
        <w:proofErr w:type="spellStart"/>
        <w:r w:rsidRPr="003355B9">
          <w:rPr>
            <w:rFonts w:ascii="Consolas" w:hAnsi="Consolas" w:cs="Courier New"/>
            <w:color w:val="000000"/>
            <w:sz w:val="22"/>
            <w:szCs w:val="22"/>
            <w:rPrChange w:id="3014" w:author="Gergo" w:date="2017-11-25T13:10:00Z">
              <w:rPr>
                <w:rFonts w:ascii="Courier New" w:hAnsi="Courier New" w:cs="Courier New"/>
                <w:color w:val="000000"/>
                <w:sz w:val="18"/>
                <w:szCs w:val="18"/>
                <w:lang w:val="en-US"/>
              </w:rPr>
            </w:rPrChange>
          </w:rPr>
          <w:t>UnityPlayer.</w:t>
        </w:r>
        <w:r w:rsidRPr="003355B9">
          <w:rPr>
            <w:rFonts w:ascii="Consolas" w:hAnsi="Consolas" w:cs="Courier New"/>
            <w:i/>
            <w:iCs/>
            <w:color w:val="000000"/>
            <w:sz w:val="22"/>
            <w:szCs w:val="22"/>
            <w:rPrChange w:id="3015" w:author="Gergo" w:date="2017-11-25T13:10:00Z">
              <w:rPr>
                <w:rFonts w:ascii="Courier New" w:hAnsi="Courier New" w:cs="Courier New"/>
                <w:i/>
                <w:iCs/>
                <w:color w:val="000000"/>
                <w:sz w:val="18"/>
                <w:szCs w:val="18"/>
                <w:lang w:val="en-US"/>
              </w:rPr>
            </w:rPrChange>
          </w:rPr>
          <w:t>UnitySendMessage</w:t>
        </w:r>
        <w:proofErr w:type="spellEnd"/>
        <w:r w:rsidRPr="003355B9">
          <w:rPr>
            <w:rFonts w:ascii="Consolas" w:hAnsi="Consolas" w:cs="Courier New"/>
            <w:color w:val="000000"/>
            <w:sz w:val="22"/>
            <w:szCs w:val="22"/>
            <w:rPrChange w:id="3016"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3017"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3018"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3019"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3020" w:author="Gergo" w:date="2017-11-25T13:10:00Z">
              <w:rPr>
                <w:rFonts w:ascii="Courier New" w:hAnsi="Courier New" w:cs="Courier New"/>
                <w:b/>
                <w:bCs/>
                <w:color w:val="008000"/>
                <w:sz w:val="18"/>
                <w:szCs w:val="18"/>
                <w:lang w:val="en-US"/>
              </w:rPr>
            </w:rPrChange>
          </w:rPr>
          <w:t>"</w:t>
        </w:r>
        <w:proofErr w:type="spellStart"/>
        <w:r w:rsidRPr="003355B9">
          <w:rPr>
            <w:rFonts w:ascii="Consolas" w:hAnsi="Consolas" w:cs="Courier New"/>
            <w:b/>
            <w:bCs/>
            <w:color w:val="008000"/>
            <w:sz w:val="22"/>
            <w:szCs w:val="22"/>
            <w:rPrChange w:id="3021" w:author="Gergo" w:date="2017-11-25T13:10:00Z">
              <w:rPr>
                <w:rFonts w:ascii="Courier New" w:hAnsi="Courier New" w:cs="Courier New"/>
                <w:b/>
                <w:bCs/>
                <w:color w:val="008000"/>
                <w:sz w:val="18"/>
                <w:szCs w:val="18"/>
                <w:lang w:val="en-US"/>
              </w:rPr>
            </w:rPrChange>
          </w:rPr>
          <w:t>recieveAttention</w:t>
        </w:r>
        <w:proofErr w:type="spellEnd"/>
        <w:r w:rsidRPr="003355B9">
          <w:rPr>
            <w:rFonts w:ascii="Consolas" w:hAnsi="Consolas" w:cs="Courier New"/>
            <w:b/>
            <w:bCs/>
            <w:color w:val="008000"/>
            <w:sz w:val="22"/>
            <w:szCs w:val="22"/>
            <w:rPrChange w:id="3022" w:author="Gergo" w:date="2017-11-25T13:10:00Z">
              <w:rPr>
                <w:rFonts w:ascii="Courier New" w:hAnsi="Courier New" w:cs="Courier New"/>
                <w:b/>
                <w:bCs/>
                <w:color w:val="008000"/>
                <w:sz w:val="18"/>
                <w:szCs w:val="18"/>
                <w:lang w:val="en-US"/>
              </w:rPr>
            </w:rPrChange>
          </w:rPr>
          <w:t>"</w:t>
        </w:r>
        <w:r w:rsidRPr="003355B9">
          <w:rPr>
            <w:rFonts w:ascii="Consolas" w:hAnsi="Consolas" w:cs="Courier New"/>
            <w:color w:val="000000"/>
            <w:sz w:val="22"/>
            <w:szCs w:val="22"/>
            <w:rPrChange w:id="3023"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3024" w:author="Gergo" w:date="2017-11-25T13:10:00Z">
              <w:rPr>
                <w:rFonts w:ascii="Courier New" w:hAnsi="Courier New" w:cs="Courier New"/>
                <w:color w:val="000000"/>
                <w:sz w:val="18"/>
                <w:szCs w:val="18"/>
                <w:lang w:val="en-US"/>
              </w:rPr>
            </w:rPrChange>
          </w:rPr>
          <w:br/>
          <w:t xml:space="preserve">                            </w:t>
        </w:r>
        <w:proofErr w:type="spellStart"/>
        <w:r w:rsidRPr="003355B9">
          <w:rPr>
            <w:rFonts w:ascii="Consolas" w:hAnsi="Consolas" w:cs="Courier New"/>
            <w:color w:val="000000"/>
            <w:sz w:val="22"/>
            <w:szCs w:val="22"/>
            <w:rPrChange w:id="3025" w:author="Gergo" w:date="2017-11-25T13:10:00Z">
              <w:rPr>
                <w:rFonts w:ascii="Courier New" w:hAnsi="Courier New" w:cs="Courier New"/>
                <w:color w:val="000000"/>
                <w:sz w:val="18"/>
                <w:szCs w:val="18"/>
                <w:lang w:val="en-US"/>
              </w:rPr>
            </w:rPrChange>
          </w:rPr>
          <w:t>String.</w:t>
        </w:r>
        <w:r w:rsidRPr="003355B9">
          <w:rPr>
            <w:rFonts w:ascii="Consolas" w:hAnsi="Consolas" w:cs="Courier New"/>
            <w:i/>
            <w:iCs/>
            <w:color w:val="000000"/>
            <w:sz w:val="22"/>
            <w:szCs w:val="22"/>
            <w:rPrChange w:id="3026" w:author="Gergo" w:date="2017-11-25T13:10:00Z">
              <w:rPr>
                <w:rFonts w:ascii="Courier New" w:hAnsi="Courier New" w:cs="Courier New"/>
                <w:i/>
                <w:iCs/>
                <w:color w:val="000000"/>
                <w:sz w:val="18"/>
                <w:szCs w:val="18"/>
                <w:lang w:val="en-US"/>
              </w:rPr>
            </w:rPrChange>
          </w:rPr>
          <w:t>valueOf</w:t>
        </w:r>
        <w:proofErr w:type="spellEnd"/>
        <w:r w:rsidRPr="003355B9">
          <w:rPr>
            <w:rFonts w:ascii="Consolas" w:hAnsi="Consolas" w:cs="Courier New"/>
            <w:color w:val="000000"/>
            <w:sz w:val="22"/>
            <w:szCs w:val="22"/>
            <w:rPrChange w:id="3027" w:author="Gergo" w:date="2017-11-25T13:10:00Z">
              <w:rPr>
                <w:rFonts w:ascii="Courier New" w:hAnsi="Courier New" w:cs="Courier New"/>
                <w:color w:val="000000"/>
                <w:sz w:val="18"/>
                <w:szCs w:val="18"/>
                <w:lang w:val="en-US"/>
              </w:rPr>
            </w:rPrChange>
          </w:rPr>
          <w:t>(</w:t>
        </w:r>
        <w:proofErr w:type="spellStart"/>
        <w:r w:rsidRPr="003355B9">
          <w:rPr>
            <w:rFonts w:ascii="Consolas" w:hAnsi="Consolas" w:cs="Courier New"/>
            <w:color w:val="000000"/>
            <w:sz w:val="22"/>
            <w:szCs w:val="22"/>
            <w:rPrChange w:id="3028" w:author="Gergo" w:date="2017-11-25T13:10:00Z">
              <w:rPr>
                <w:rFonts w:ascii="Courier New" w:hAnsi="Courier New" w:cs="Courier New"/>
                <w:color w:val="000000"/>
                <w:sz w:val="18"/>
                <w:szCs w:val="18"/>
                <w:lang w:val="en-US"/>
              </w:rPr>
            </w:rPrChange>
          </w:rPr>
          <w:t>value</w:t>
        </w:r>
        <w:proofErr w:type="spellEnd"/>
        <w:r w:rsidRPr="003355B9">
          <w:rPr>
            <w:rFonts w:ascii="Consolas" w:hAnsi="Consolas" w:cs="Courier New"/>
            <w:color w:val="000000"/>
            <w:sz w:val="22"/>
            <w:szCs w:val="22"/>
            <w:rPrChange w:id="3029"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3030"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3031" w:author="Gergo" w:date="2017-11-25T13:08:00Z"/>
          <w:rFonts w:ascii="Consolas" w:hAnsi="Consolas" w:cs="Courier New"/>
          <w:color w:val="000000"/>
          <w:rPrChange w:id="3032" w:author="Gergo" w:date="2017-11-25T13:10:00Z">
            <w:rPr>
              <w:ins w:id="3033" w:author="Gergo" w:date="2017-11-25T13:08:00Z"/>
              <w:rFonts w:ascii="Consolas" w:hAnsi="Consolas" w:cs="Courier New"/>
              <w:color w:val="000000"/>
              <w:lang w:val="en-US"/>
            </w:rPr>
          </w:rPrChange>
        </w:rPr>
      </w:pPr>
    </w:p>
    <w:p w14:paraId="70F805B6" w14:textId="439C28FE" w:rsidR="002C05D4" w:rsidRPr="003355B9" w:rsidRDefault="003355B9">
      <w:pPr>
        <w:rPr>
          <w:ins w:id="3034" w:author="Gergo" w:date="2017-11-25T13:07:00Z"/>
          <w:rPrChange w:id="3035" w:author="Gergo" w:date="2017-11-25T13:10:00Z">
            <w:rPr>
              <w:ins w:id="3036" w:author="Gergo" w:date="2017-11-25T13:07:00Z"/>
              <w:rFonts w:ascii="Courier New" w:hAnsi="Courier New" w:cs="Courier New"/>
              <w:color w:val="000000"/>
              <w:sz w:val="18"/>
              <w:szCs w:val="18"/>
              <w:lang w:val="en-US"/>
            </w:rPr>
          </w:rPrChange>
        </w:rPr>
        <w:pPrChange w:id="3037"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3038" w:author="Gergo" w:date="2017-11-25T13:08:00Z">
        <w:r w:rsidRPr="003355B9">
          <w:rPr>
            <w:rPrChange w:id="3039" w:author="Gergo" w:date="2017-11-25T13:10:00Z">
              <w:rPr>
                <w:lang w:val="en-US"/>
              </w:rPr>
            </w:rPrChange>
          </w:rPr>
          <w:t xml:space="preserve">Az ilyen típusú eseményeket </w:t>
        </w:r>
        <w:proofErr w:type="spellStart"/>
        <w:r w:rsidRPr="003355B9">
          <w:rPr>
            <w:rPrChange w:id="3040" w:author="Gergo" w:date="2017-11-25T13:10:00Z">
              <w:rPr>
                <w:lang w:val="en-US"/>
              </w:rPr>
            </w:rPrChange>
          </w:rPr>
          <w:t>Unity</w:t>
        </w:r>
        <w:proofErr w:type="spellEnd"/>
        <w:r w:rsidRPr="003355B9">
          <w:rPr>
            <w:rPrChange w:id="3041" w:author="Gergo" w:date="2017-11-25T13:10:00Z">
              <w:rPr>
                <w:lang w:val="en-US"/>
              </w:rPr>
            </w:rPrChange>
          </w:rPr>
          <w:t xml:space="preserve"> </w:t>
        </w:r>
        <w:r>
          <w:t xml:space="preserve">oldalon az </w:t>
        </w:r>
        <w:proofErr w:type="spellStart"/>
        <w:r w:rsidRPr="00143E34">
          <w:rPr>
            <w:rFonts w:ascii="Consolas" w:hAnsi="Consolas"/>
            <w:rPrChange w:id="3042" w:author="Gergo" w:date="2017-11-25T13:26:00Z">
              <w:rPr/>
            </w:rPrChange>
          </w:rPr>
          <w:t>AdaptEDConnector</w:t>
        </w:r>
        <w:proofErr w:type="spellEnd"/>
        <w:r>
          <w:t xml:space="preserve"> </w:t>
        </w:r>
        <w:proofErr w:type="gramStart"/>
        <w:r>
          <w:t>script  kezeli</w:t>
        </w:r>
        <w:proofErr w:type="gramEnd"/>
        <w:r>
          <w:t xml:space="preserve">. A függvény első paramétere azért mégis a </w:t>
        </w:r>
        <w:r w:rsidRPr="00143E34">
          <w:rPr>
            <w:rFonts w:ascii="Consolas" w:hAnsi="Consolas"/>
            <w:rPrChange w:id="3043" w:author="Gergo" w:date="2017-11-25T13:26:00Z">
              <w:rPr/>
            </w:rPrChange>
          </w:rPr>
          <w:t>GameManager</w:t>
        </w:r>
        <w:r>
          <w:t xml:space="preserve">, mert ez a </w:t>
        </w:r>
        <w:r w:rsidRPr="00143E34">
          <w:rPr>
            <w:rFonts w:ascii="Consolas" w:hAnsi="Consolas"/>
            <w:rPrChange w:id="3044" w:author="Gergo" w:date="2017-11-25T13:26:00Z">
              <w:rPr/>
            </w:rPrChange>
          </w:rPr>
          <w:t>GameManager</w:t>
        </w:r>
        <w:r>
          <w:t xml:space="preserve"> </w:t>
        </w:r>
        <w:proofErr w:type="spellStart"/>
        <w:r>
          <w:t>Unity</w:t>
        </w:r>
        <w:proofErr w:type="spellEnd"/>
        <w:r>
          <w:t xml:space="preserve"> </w:t>
        </w:r>
        <w:proofErr w:type="gramStart"/>
        <w:r>
          <w:t>objektumra</w:t>
        </w:r>
        <w:proofErr w:type="gramEnd"/>
        <w:r>
          <w:t xml:space="preserve"> utal, mert az </w:t>
        </w:r>
        <w:proofErr w:type="spellStart"/>
        <w:r w:rsidRPr="00143E34">
          <w:rPr>
            <w:rFonts w:ascii="Consolas" w:hAnsi="Consolas"/>
            <w:rPrChange w:id="3045" w:author="Gergo" w:date="2017-11-25T13:26:00Z">
              <w:rPr/>
            </w:rPrChange>
          </w:rPr>
          <w:t>AdaptEDConnector</w:t>
        </w:r>
        <w:proofErr w:type="spellEnd"/>
        <w:r>
          <w:t xml:space="preserve"> script ehhez van csatolva.</w:t>
        </w:r>
      </w:ins>
    </w:p>
    <w:p w14:paraId="7B948EB5" w14:textId="77777777" w:rsidR="002C05D4" w:rsidRPr="003355B9" w:rsidRDefault="002C05D4">
      <w:pPr>
        <w:rPr>
          <w:ins w:id="3046" w:author="Gergo" w:date="2017-11-17T13:48:00Z"/>
          <w:rPrChange w:id="3047" w:author="Gergo" w:date="2017-11-25T13:10:00Z">
            <w:rPr>
              <w:ins w:id="3048" w:author="Gergo" w:date="2017-11-17T13:48:00Z"/>
            </w:rPr>
          </w:rPrChange>
        </w:rPr>
        <w:pPrChange w:id="3049" w:author="Gergo" w:date="2017-11-25T13:02:00Z">
          <w:pPr>
            <w:pStyle w:val="Cmsor2"/>
          </w:pPr>
        </w:pPrChange>
      </w:pPr>
    </w:p>
    <w:p w14:paraId="2F654640" w14:textId="589BBFDE" w:rsidR="009654DF" w:rsidRPr="003355B9" w:rsidRDefault="009654DF" w:rsidP="009654DF">
      <w:pPr>
        <w:pStyle w:val="Cmsor3"/>
        <w:rPr>
          <w:ins w:id="3050" w:author="Gergo" w:date="2017-11-24T11:46:00Z"/>
        </w:rPr>
      </w:pPr>
      <w:bookmarkStart w:id="3051" w:name="_Toc499416845"/>
      <w:proofErr w:type="spellStart"/>
      <w:ins w:id="3052" w:author="Gergo" w:date="2017-11-17T13:48:00Z">
        <w:r w:rsidRPr="003355B9">
          <w:t>Audió</w:t>
        </w:r>
      </w:ins>
      <w:bookmarkEnd w:id="3051"/>
      <w:proofErr w:type="spellEnd"/>
    </w:p>
    <w:p w14:paraId="6BAE624D" w14:textId="77777777" w:rsidR="005562E2" w:rsidRPr="003355B9" w:rsidRDefault="004B7504">
      <w:pPr>
        <w:rPr>
          <w:ins w:id="3053" w:author="Gergo" w:date="2017-11-24T11:59:00Z"/>
          <w:rPrChange w:id="3054" w:author="Gergo" w:date="2017-11-25T13:10:00Z">
            <w:rPr>
              <w:ins w:id="3055" w:author="Gergo" w:date="2017-11-24T11:59:00Z"/>
            </w:rPr>
          </w:rPrChange>
        </w:rPr>
        <w:pPrChange w:id="3056" w:author="Gergo" w:date="2017-11-24T11:46:00Z">
          <w:pPr>
            <w:pStyle w:val="Cmsor3"/>
          </w:pPr>
        </w:pPrChange>
      </w:pPr>
      <w:ins w:id="3057" w:author="Gergo" w:date="2017-11-24T11:47:00Z">
        <w:r w:rsidRPr="003355B9">
          <w:rPr>
            <w:rPrChange w:id="3058" w:author="Gergo" w:date="2017-11-25T13:10:00Z">
              <w:rPr>
                <w:b w:val="0"/>
                <w:bCs w:val="0"/>
              </w:rPr>
            </w:rPrChange>
          </w:rPr>
          <w:t xml:space="preserve">A megfelelő hangeffektek lejátszását rendkívül fontosnak találtam, mert ezek nagyban növelhetik a környezet és az élmény valóságosságát. </w:t>
        </w:r>
      </w:ins>
      <w:ins w:id="3059" w:author="Gergo" w:date="2017-11-24T11:46:00Z">
        <w:r w:rsidRPr="003355B9">
          <w:rPr>
            <w:rPrChange w:id="3060" w:author="Gergo" w:date="2017-11-25T13:10:00Z">
              <w:rPr>
                <w:b w:val="0"/>
                <w:bCs w:val="0"/>
              </w:rPr>
            </w:rPrChange>
          </w:rPr>
          <w:t xml:space="preserve">A hangok lejátszását az </w:t>
        </w:r>
        <w:proofErr w:type="spellStart"/>
        <w:r w:rsidRPr="003355B9">
          <w:rPr>
            <w:rFonts w:ascii="Consolas" w:hAnsi="Consolas"/>
            <w:rPrChange w:id="3061" w:author="Gergo" w:date="2017-11-25T13:10:00Z">
              <w:rPr/>
            </w:rPrChange>
          </w:rPr>
          <w:t>AudioManager</w:t>
        </w:r>
        <w:proofErr w:type="spellEnd"/>
        <w:r w:rsidRPr="003355B9">
          <w:rPr>
            <w:rPrChange w:id="3062" w:author="Gergo" w:date="2017-11-25T13:10:00Z">
              <w:rPr>
                <w:b w:val="0"/>
                <w:bCs w:val="0"/>
              </w:rPr>
            </w:rPrChange>
          </w:rPr>
          <w:t xml:space="preserve"> osztály végzi.</w:t>
        </w:r>
      </w:ins>
      <w:ins w:id="3063" w:author="Gergo" w:date="2017-11-24T11:48:00Z">
        <w:r w:rsidRPr="003355B9">
          <w:rPr>
            <w:rPrChange w:id="3064" w:author="Gergo" w:date="2017-11-25T13:10:00Z">
              <w:rPr>
                <w:b w:val="0"/>
                <w:bCs w:val="0"/>
              </w:rPr>
            </w:rPrChange>
          </w:rPr>
          <w:t xml:space="preserve"> </w:t>
        </w:r>
      </w:ins>
    </w:p>
    <w:p w14:paraId="6A1C9F02" w14:textId="4240C6ED" w:rsidR="004B7504" w:rsidRPr="003355B9" w:rsidRDefault="004B7504">
      <w:pPr>
        <w:rPr>
          <w:ins w:id="3065" w:author="Gergo" w:date="2017-11-24T11:55:00Z"/>
          <w:rPrChange w:id="3066" w:author="Gergo" w:date="2017-11-25T13:10:00Z">
            <w:rPr>
              <w:ins w:id="3067" w:author="Gergo" w:date="2017-11-24T11:55:00Z"/>
            </w:rPr>
          </w:rPrChange>
        </w:rPr>
        <w:pPrChange w:id="3068" w:author="Gergo" w:date="2017-11-24T11:46:00Z">
          <w:pPr>
            <w:pStyle w:val="Cmsor3"/>
          </w:pPr>
        </w:pPrChange>
      </w:pPr>
      <w:ins w:id="3069" w:author="Gergo" w:date="2017-11-24T11:48:00Z">
        <w:r w:rsidRPr="003355B9">
          <w:rPr>
            <w:rPrChange w:id="3070" w:author="Gergo" w:date="2017-11-25T13:10:00Z">
              <w:rPr>
                <w:b w:val="0"/>
                <w:bCs w:val="0"/>
              </w:rPr>
            </w:rPrChange>
          </w:rPr>
          <w:t xml:space="preserve">Ez úgy épül fel, </w:t>
        </w:r>
      </w:ins>
      <w:ins w:id="3071" w:author="Gergo" w:date="2017-11-24T11:49:00Z">
        <w:r w:rsidRPr="003355B9">
          <w:rPr>
            <w:rPrChange w:id="3072" w:author="Gergo" w:date="2017-11-25T13:10:00Z">
              <w:rPr>
                <w:b w:val="0"/>
                <w:bCs w:val="0"/>
              </w:rPr>
            </w:rPrChange>
          </w:rPr>
          <w:t xml:space="preserve">hogy tartalmaz egy </w:t>
        </w:r>
        <w:proofErr w:type="spellStart"/>
        <w:r w:rsidRPr="003355B9">
          <w:rPr>
            <w:rFonts w:ascii="Consolas" w:hAnsi="Consolas"/>
            <w:rPrChange w:id="3073" w:author="Gergo" w:date="2017-11-25T13:10:00Z">
              <w:rPr/>
            </w:rPrChange>
          </w:rPr>
          <w:t>Sound</w:t>
        </w:r>
        <w:proofErr w:type="spellEnd"/>
        <w:r w:rsidRPr="003355B9">
          <w:rPr>
            <w:rPrChange w:id="3074" w:author="Gergo" w:date="2017-11-25T13:10:00Z">
              <w:rPr>
                <w:b w:val="0"/>
                <w:bCs w:val="0"/>
              </w:rPr>
            </w:rPrChange>
          </w:rPr>
          <w:t xml:space="preserve"> tömböt. A </w:t>
        </w:r>
        <w:proofErr w:type="spellStart"/>
        <w:r w:rsidRPr="003355B9">
          <w:rPr>
            <w:rFonts w:ascii="Consolas" w:hAnsi="Consolas"/>
            <w:rPrChange w:id="3075" w:author="Gergo" w:date="2017-11-25T13:10:00Z">
              <w:rPr/>
            </w:rPrChange>
          </w:rPr>
          <w:t>Sound</w:t>
        </w:r>
        <w:proofErr w:type="spellEnd"/>
        <w:r w:rsidRPr="003355B9">
          <w:rPr>
            <w:rPrChange w:id="3076" w:author="Gergo" w:date="2017-11-25T13:10:00Z">
              <w:rPr>
                <w:b w:val="0"/>
                <w:bCs w:val="0"/>
              </w:rPr>
            </w:rPrChange>
          </w:rPr>
          <w:t xml:space="preserve"> osztály tárolja egy hangeffektnek, minden olyan tulajdonságát, amit állítani szeretnék. Pl.</w:t>
        </w:r>
      </w:ins>
      <w:ins w:id="3077" w:author="Gergo" w:date="2017-11-24T11:50:00Z">
        <w:r w:rsidRPr="003355B9">
          <w:rPr>
            <w:rPrChange w:id="3078" w:author="Gergo" w:date="2017-11-25T13:10:00Z">
              <w:rPr>
                <w:b w:val="0"/>
                <w:bCs w:val="0"/>
              </w:rPr>
            </w:rPrChange>
          </w:rPr>
          <w:t xml:space="preserve">: </w:t>
        </w:r>
      </w:ins>
      <w:ins w:id="3079" w:author="Gergo" w:date="2017-11-24T11:55:00Z">
        <w:r w:rsidRPr="003355B9">
          <w:rPr>
            <w:rPrChange w:id="3080" w:author="Gergo" w:date="2017-11-25T13:10:00Z">
              <w:rPr>
                <w:b w:val="0"/>
                <w:bCs w:val="0"/>
              </w:rPr>
            </w:rPrChange>
          </w:rPr>
          <w:t xml:space="preserve">egy azonosító név, </w:t>
        </w:r>
      </w:ins>
      <w:ins w:id="3081" w:author="Gergo" w:date="2017-11-24T11:51:00Z">
        <w:r w:rsidRPr="003355B9">
          <w:rPr>
            <w:rPrChange w:id="3082" w:author="Gergo" w:date="2017-11-25T13:10:00Z">
              <w:rPr>
                <w:b w:val="0"/>
                <w:bCs w:val="0"/>
              </w:rPr>
            </w:rPrChange>
          </w:rPr>
          <w:t xml:space="preserve">maga a hang, magassága, </w:t>
        </w:r>
      </w:ins>
      <w:ins w:id="3083" w:author="Gergo" w:date="2017-11-24T11:52:00Z">
        <w:r w:rsidRPr="003355B9">
          <w:rPr>
            <w:rPrChange w:id="3084" w:author="Gergo" w:date="2017-11-25T13:10:00Z">
              <w:rPr>
                <w:b w:val="0"/>
                <w:bCs w:val="0"/>
              </w:rPr>
            </w:rPrChange>
          </w:rPr>
          <w:t xml:space="preserve">hangerő vagy, hogy ha vége </w:t>
        </w:r>
        <w:proofErr w:type="spellStart"/>
        <w:r w:rsidRPr="003355B9">
          <w:rPr>
            <w:rPrChange w:id="3085" w:author="Gergo" w:date="2017-11-25T13:10:00Z">
              <w:rPr>
                <w:b w:val="0"/>
                <w:bCs w:val="0"/>
              </w:rPr>
            </w:rPrChange>
          </w:rPr>
          <w:t>újrakezdődjön</w:t>
        </w:r>
        <w:proofErr w:type="spellEnd"/>
        <w:r w:rsidRPr="003355B9">
          <w:rPr>
            <w:rPrChange w:id="3086" w:author="Gergo" w:date="2017-11-25T13:10:00Z">
              <w:rPr>
                <w:b w:val="0"/>
                <w:bCs w:val="0"/>
              </w:rPr>
            </w:rPrChange>
          </w:rPr>
          <w:t xml:space="preserve">-e. Az </w:t>
        </w:r>
        <w:proofErr w:type="spellStart"/>
        <w:r w:rsidRPr="003355B9">
          <w:rPr>
            <w:rFonts w:ascii="Consolas" w:hAnsi="Consolas"/>
            <w:rPrChange w:id="3087" w:author="Gergo" w:date="2017-11-25T13:10:00Z">
              <w:rPr/>
            </w:rPrChange>
          </w:rPr>
          <w:t>AudioManager</w:t>
        </w:r>
        <w:proofErr w:type="spellEnd"/>
        <w:r w:rsidRPr="003355B9">
          <w:rPr>
            <w:rPrChange w:id="3088" w:author="Gergo" w:date="2017-11-25T13:10:00Z">
              <w:rPr>
                <w:b w:val="0"/>
                <w:bCs w:val="0"/>
              </w:rPr>
            </w:rPrChange>
          </w:rPr>
          <w:t xml:space="preserve"> osztály biztosít </w:t>
        </w:r>
      </w:ins>
      <w:ins w:id="3089" w:author="Gergo" w:date="2017-11-24T11:53:00Z">
        <w:r w:rsidRPr="003355B9">
          <w:rPr>
            <w:rPrChange w:id="3090" w:author="Gergo" w:date="2017-11-25T13:10:00Z">
              <w:rPr>
                <w:b w:val="0"/>
                <w:bCs w:val="0"/>
              </w:rPr>
            </w:rPrChange>
          </w:rPr>
          <w:t xml:space="preserve">különböző </w:t>
        </w:r>
        <w:proofErr w:type="gramStart"/>
        <w:r w:rsidRPr="003355B9">
          <w:rPr>
            <w:rPrChange w:id="3091" w:author="Gergo" w:date="2017-11-25T13:10:00Z">
              <w:rPr>
                <w:b w:val="0"/>
                <w:bCs w:val="0"/>
              </w:rPr>
            </w:rPrChange>
          </w:rPr>
          <w:t>metódusokat</w:t>
        </w:r>
        <w:proofErr w:type="gramEnd"/>
        <w:r w:rsidRPr="003355B9">
          <w:rPr>
            <w:rPrChange w:id="3092" w:author="Gergo" w:date="2017-11-25T13:10:00Z">
              <w:rPr>
                <w:b w:val="0"/>
                <w:bCs w:val="0"/>
              </w:rPr>
            </w:rPrChange>
          </w:rPr>
          <w:t>, szolgáltatásokat a hangok globális, vagy lokális, adott objektumhoz csatolt</w:t>
        </w:r>
      </w:ins>
      <w:ins w:id="3093" w:author="Gergo" w:date="2017-11-24T11:54:00Z">
        <w:r w:rsidRPr="003355B9">
          <w:rPr>
            <w:rPrChange w:id="3094" w:author="Gergo" w:date="2017-11-25T13:10:00Z">
              <w:rPr>
                <w:b w:val="0"/>
                <w:bCs w:val="0"/>
              </w:rPr>
            </w:rPrChange>
          </w:rPr>
          <w:t xml:space="preserve"> lejátszásához, illetve a lejátszás állapotának lekérdezéséhez. Ezek a </w:t>
        </w:r>
        <w:proofErr w:type="gramStart"/>
        <w:r w:rsidRPr="003355B9">
          <w:rPr>
            <w:rPrChange w:id="3095" w:author="Gergo" w:date="2017-11-25T13:10:00Z">
              <w:rPr>
                <w:b w:val="0"/>
                <w:bCs w:val="0"/>
              </w:rPr>
            </w:rPrChange>
          </w:rPr>
          <w:t>metódusok</w:t>
        </w:r>
        <w:proofErr w:type="gramEnd"/>
        <w:r w:rsidRPr="003355B9">
          <w:rPr>
            <w:rPrChange w:id="3096" w:author="Gergo" w:date="2017-11-25T13:10:00Z">
              <w:rPr>
                <w:b w:val="0"/>
                <w:bCs w:val="0"/>
              </w:rPr>
            </w:rPrChange>
          </w:rPr>
          <w:t xml:space="preserve"> csak a </w:t>
        </w:r>
        <w:proofErr w:type="spellStart"/>
        <w:r w:rsidRPr="003355B9">
          <w:rPr>
            <w:rPrChange w:id="3097" w:author="Gergo" w:date="2017-11-25T13:10:00Z">
              <w:rPr>
                <w:b w:val="0"/>
                <w:bCs w:val="0"/>
              </w:rPr>
            </w:rPrChange>
          </w:rPr>
          <w:t>Sound</w:t>
        </w:r>
        <w:proofErr w:type="spellEnd"/>
        <w:r w:rsidRPr="003355B9">
          <w:rPr>
            <w:rPrChange w:id="3098" w:author="Gergo" w:date="2017-11-25T13:10:00Z">
              <w:rPr>
                <w:b w:val="0"/>
                <w:bCs w:val="0"/>
              </w:rPr>
            </w:rPrChange>
          </w:rPr>
          <w:t xml:space="preserve"> objektum nevét várják, és utána kikeresik azt a tárolt tömbben.</w:t>
        </w:r>
      </w:ins>
      <w:ins w:id="3099" w:author="Gergo" w:date="2017-11-24T11:55:00Z">
        <w:r w:rsidR="00AE621E" w:rsidRPr="003355B9">
          <w:rPr>
            <w:rPrChange w:id="3100" w:author="Gergo" w:date="2017-11-25T13:10:00Z">
              <w:rPr>
                <w:b w:val="0"/>
                <w:bCs w:val="0"/>
              </w:rPr>
            </w:rPrChange>
          </w:rPr>
          <w:t xml:space="preserve"> Példának a</w:t>
        </w:r>
      </w:ins>
      <w:ins w:id="3101" w:author="Gergo" w:date="2017-11-24T11:57:00Z">
        <w:r w:rsidR="005562E2" w:rsidRPr="003355B9">
          <w:rPr>
            <w:rPrChange w:id="3102" w:author="Gergo" w:date="2017-11-25T13:10:00Z">
              <w:rPr>
                <w:b w:val="0"/>
                <w:bCs w:val="0"/>
              </w:rPr>
            </w:rPrChange>
          </w:rPr>
          <w:t xml:space="preserve"> késleltetett</w:t>
        </w:r>
      </w:ins>
      <w:ins w:id="3103" w:author="Gergo" w:date="2017-11-24T11:55:00Z">
        <w:r w:rsidR="00AE621E" w:rsidRPr="003355B9">
          <w:rPr>
            <w:rPrChange w:id="3104" w:author="Gergo" w:date="2017-11-25T13:10:00Z">
              <w:rPr>
                <w:b w:val="0"/>
                <w:bCs w:val="0"/>
              </w:rPr>
            </w:rPrChange>
          </w:rPr>
          <w:t xml:space="preserve"> lejátszás </w:t>
        </w:r>
        <w:proofErr w:type="gramStart"/>
        <w:r w:rsidR="00AE621E" w:rsidRPr="003355B9">
          <w:rPr>
            <w:rPrChange w:id="3105" w:author="Gergo" w:date="2017-11-25T13:10:00Z">
              <w:rPr>
                <w:b w:val="0"/>
                <w:bCs w:val="0"/>
              </w:rPr>
            </w:rPrChange>
          </w:rPr>
          <w:t>metódus</w:t>
        </w:r>
        <w:proofErr w:type="gramEnd"/>
        <w:r w:rsidR="00AE621E" w:rsidRPr="003355B9">
          <w:rPr>
            <w:rPrChange w:id="3106" w:author="Gergo" w:date="2017-11-25T13:10:00Z">
              <w:rPr>
                <w:b w:val="0"/>
                <w:bCs w:val="0"/>
              </w:rPr>
            </w:rPrChange>
          </w:rPr>
          <w:t xml:space="preserve"> az alábbi módon működik</w:t>
        </w:r>
      </w:ins>
      <w:ins w:id="3107" w:author="Gergo" w:date="2017-11-24T11:58:00Z">
        <w:r w:rsidR="005562E2" w:rsidRPr="003355B9">
          <w:rPr>
            <w:rPrChange w:id="3108" w:author="Gergo" w:date="2017-11-25T13:10:00Z">
              <w:rPr>
                <w:b w:val="0"/>
                <w:bCs w:val="0"/>
              </w:rPr>
            </w:rPrChange>
          </w:rPr>
          <w:t xml:space="preserve"> (A  késleltetés mértékét nem másodpercben, hanem a mintavételezési frekvenciában kell megadni. A dokumentáció alapján, így egy másodperc 44100 Hz</w:t>
        </w:r>
        <w:proofErr w:type="gramStart"/>
        <w:r w:rsidR="005562E2" w:rsidRPr="003355B9">
          <w:rPr>
            <w:rPrChange w:id="3109" w:author="Gergo" w:date="2017-11-25T13:10:00Z">
              <w:rPr>
                <w:b w:val="0"/>
                <w:bCs w:val="0"/>
              </w:rPr>
            </w:rPrChange>
          </w:rPr>
          <w:t xml:space="preserve">) </w:t>
        </w:r>
      </w:ins>
      <w:ins w:id="3110" w:author="Gergo" w:date="2017-11-24T11:55:00Z">
        <w:r w:rsidR="00AE621E" w:rsidRPr="003355B9">
          <w:rPr>
            <w:rPrChange w:id="3111" w:author="Gergo" w:date="2017-11-25T13:10:00Z">
              <w:rPr>
                <w:b w:val="0"/>
                <w:bCs w:val="0"/>
              </w:rPr>
            </w:rPrChange>
          </w:rPr>
          <w:t>:</w:t>
        </w:r>
      </w:ins>
      <w:proofErr w:type="gramEnd"/>
      <w:ins w:id="3112" w:author="Gergo" w:date="2017-11-24T12:03:00Z">
        <w:r w:rsidR="0027240E" w:rsidRPr="003355B9">
          <w:rPr>
            <w:rPrChange w:id="3113"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3114" w:author="Gergo" w:date="2017-11-24T11:57:00Z"/>
          <w:rFonts w:ascii="Consolas" w:hAnsi="Consolas" w:cs="Consolas"/>
          <w:color w:val="000000"/>
          <w:sz w:val="22"/>
          <w:szCs w:val="22"/>
          <w:lang w:eastAsia="hu-HU"/>
          <w:rPrChange w:id="3115" w:author="Gergo" w:date="2017-11-25T13:10:00Z">
            <w:rPr>
              <w:ins w:id="3116" w:author="Gergo" w:date="2017-11-24T11:57:00Z"/>
              <w:rFonts w:ascii="Consolas" w:hAnsi="Consolas" w:cs="Consolas"/>
              <w:color w:val="000000"/>
              <w:sz w:val="19"/>
              <w:szCs w:val="19"/>
              <w:lang w:val="en-US" w:eastAsia="hu-HU"/>
            </w:rPr>
          </w:rPrChange>
        </w:rPr>
      </w:pPr>
      <w:proofErr w:type="spellStart"/>
      <w:ins w:id="3117" w:author="Gergo" w:date="2017-11-24T11:57:00Z">
        <w:r w:rsidRPr="003355B9">
          <w:rPr>
            <w:rFonts w:ascii="Consolas" w:hAnsi="Consolas" w:cs="Consolas"/>
            <w:color w:val="0000FF"/>
            <w:sz w:val="22"/>
            <w:szCs w:val="22"/>
            <w:lang w:eastAsia="hu-HU"/>
            <w:rPrChange w:id="3118" w:author="Gergo" w:date="2017-11-25T13:10:00Z">
              <w:rPr>
                <w:rFonts w:ascii="Consolas" w:hAnsi="Consolas" w:cs="Consolas"/>
                <w:color w:val="0000FF"/>
                <w:sz w:val="19"/>
                <w:szCs w:val="19"/>
                <w:lang w:val="en-US" w:eastAsia="hu-HU"/>
              </w:rPr>
            </w:rPrChange>
          </w:rPr>
          <w:t>public</w:t>
        </w:r>
        <w:proofErr w:type="spellEnd"/>
        <w:r w:rsidRPr="003355B9">
          <w:rPr>
            <w:rFonts w:ascii="Consolas" w:hAnsi="Consolas" w:cs="Consolas"/>
            <w:color w:val="000000"/>
            <w:sz w:val="22"/>
            <w:szCs w:val="22"/>
            <w:lang w:eastAsia="hu-HU"/>
            <w:rPrChange w:id="311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3120" w:author="Gergo" w:date="2017-11-25T13:10:00Z">
              <w:rPr>
                <w:rFonts w:ascii="Consolas" w:hAnsi="Consolas" w:cs="Consolas"/>
                <w:color w:val="0000FF"/>
                <w:sz w:val="19"/>
                <w:szCs w:val="19"/>
                <w:lang w:val="en-US" w:eastAsia="hu-HU"/>
              </w:rPr>
            </w:rPrChange>
          </w:rPr>
          <w:t>void</w:t>
        </w:r>
        <w:proofErr w:type="spellEnd"/>
        <w:r w:rsidRPr="003355B9">
          <w:rPr>
            <w:rFonts w:ascii="Consolas" w:hAnsi="Consolas" w:cs="Consolas"/>
            <w:color w:val="000000"/>
            <w:sz w:val="22"/>
            <w:szCs w:val="22"/>
            <w:lang w:eastAsia="hu-HU"/>
            <w:rPrChange w:id="3121"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3122" w:author="Gergo" w:date="2017-11-25T13:10:00Z">
              <w:rPr>
                <w:rFonts w:ascii="Consolas" w:hAnsi="Consolas" w:cs="Consolas"/>
                <w:color w:val="000000"/>
                <w:sz w:val="19"/>
                <w:szCs w:val="19"/>
                <w:lang w:val="en-US" w:eastAsia="hu-HU"/>
              </w:rPr>
            </w:rPrChange>
          </w:rPr>
          <w:t>playSoundWithDelay</w:t>
        </w:r>
        <w:proofErr w:type="spellEnd"/>
        <w:r w:rsidRPr="003355B9">
          <w:rPr>
            <w:rFonts w:ascii="Consolas" w:hAnsi="Consolas" w:cs="Consolas"/>
            <w:color w:val="000000"/>
            <w:sz w:val="22"/>
            <w:szCs w:val="22"/>
            <w:lang w:eastAsia="hu-HU"/>
            <w:rPrChange w:id="3123" w:author="Gergo" w:date="2017-11-25T13:10:00Z">
              <w:rPr>
                <w:rFonts w:ascii="Consolas" w:hAnsi="Consolas" w:cs="Consolas"/>
                <w:color w:val="000000"/>
                <w:sz w:val="19"/>
                <w:szCs w:val="19"/>
                <w:lang w:val="en-US" w:eastAsia="hu-HU"/>
              </w:rPr>
            </w:rPrChange>
          </w:rPr>
          <w:t>(</w:t>
        </w:r>
        <w:proofErr w:type="spellStart"/>
        <w:proofErr w:type="gramEnd"/>
        <w:r w:rsidRPr="003355B9">
          <w:rPr>
            <w:rFonts w:ascii="Consolas" w:hAnsi="Consolas" w:cs="Consolas"/>
            <w:color w:val="0000FF"/>
            <w:sz w:val="22"/>
            <w:szCs w:val="22"/>
            <w:lang w:eastAsia="hu-HU"/>
            <w:rPrChange w:id="3124" w:author="Gergo" w:date="2017-11-25T13:10:00Z">
              <w:rPr>
                <w:rFonts w:ascii="Consolas" w:hAnsi="Consolas" w:cs="Consolas"/>
                <w:color w:val="0000FF"/>
                <w:sz w:val="19"/>
                <w:szCs w:val="19"/>
                <w:lang w:val="en-US" w:eastAsia="hu-HU"/>
              </w:rPr>
            </w:rPrChange>
          </w:rPr>
          <w:t>string</w:t>
        </w:r>
        <w:proofErr w:type="spellEnd"/>
        <w:r w:rsidRPr="003355B9">
          <w:rPr>
            <w:rFonts w:ascii="Consolas" w:hAnsi="Consolas" w:cs="Consolas"/>
            <w:color w:val="000000"/>
            <w:sz w:val="22"/>
            <w:szCs w:val="22"/>
            <w:lang w:eastAsia="hu-HU"/>
            <w:rPrChange w:id="312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126" w:author="Gergo" w:date="2017-11-25T13:10:00Z">
              <w:rPr>
                <w:rFonts w:ascii="Consolas" w:hAnsi="Consolas" w:cs="Consolas"/>
                <w:color w:val="000000"/>
                <w:sz w:val="19"/>
                <w:szCs w:val="19"/>
                <w:lang w:val="en-US" w:eastAsia="hu-HU"/>
              </w:rPr>
            </w:rPrChange>
          </w:rPr>
          <w:t>name,</w:t>
        </w:r>
        <w:r w:rsidRPr="003355B9">
          <w:rPr>
            <w:rFonts w:ascii="Consolas" w:hAnsi="Consolas" w:cs="Consolas"/>
            <w:color w:val="0000FF"/>
            <w:sz w:val="22"/>
            <w:szCs w:val="22"/>
            <w:lang w:eastAsia="hu-HU"/>
            <w:rPrChange w:id="3127" w:author="Gergo" w:date="2017-11-25T13:10:00Z">
              <w:rPr>
                <w:rFonts w:ascii="Consolas" w:hAnsi="Consolas" w:cs="Consolas"/>
                <w:color w:val="0000FF"/>
                <w:sz w:val="19"/>
                <w:szCs w:val="19"/>
                <w:lang w:val="en-US" w:eastAsia="hu-HU"/>
              </w:rPr>
            </w:rPrChange>
          </w:rPr>
          <w:t>float</w:t>
        </w:r>
        <w:proofErr w:type="spellEnd"/>
        <w:r w:rsidRPr="003355B9">
          <w:rPr>
            <w:rFonts w:ascii="Consolas" w:hAnsi="Consolas" w:cs="Consolas"/>
            <w:color w:val="000000"/>
            <w:sz w:val="22"/>
            <w:szCs w:val="22"/>
            <w:lang w:eastAsia="hu-HU"/>
            <w:rPrChange w:id="3128"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3129" w:author="Gergo" w:date="2017-11-24T11:57:00Z"/>
          <w:rFonts w:ascii="Consolas" w:hAnsi="Consolas" w:cs="Consolas"/>
          <w:color w:val="000000"/>
          <w:sz w:val="22"/>
          <w:szCs w:val="22"/>
          <w:lang w:eastAsia="hu-HU"/>
          <w:rPrChange w:id="3130" w:author="Gergo" w:date="2017-11-25T13:10:00Z">
            <w:rPr>
              <w:ins w:id="3131" w:author="Gergo" w:date="2017-11-24T11:57:00Z"/>
              <w:rFonts w:ascii="Consolas" w:hAnsi="Consolas" w:cs="Consolas"/>
              <w:color w:val="000000"/>
              <w:sz w:val="19"/>
              <w:szCs w:val="19"/>
              <w:lang w:val="en-US" w:eastAsia="hu-HU"/>
            </w:rPr>
          </w:rPrChange>
        </w:rPr>
      </w:pPr>
      <w:ins w:id="3132" w:author="Gergo" w:date="2017-11-24T11:57:00Z">
        <w:r w:rsidRPr="003355B9">
          <w:rPr>
            <w:rFonts w:ascii="Consolas" w:hAnsi="Consolas" w:cs="Consolas"/>
            <w:color w:val="000000"/>
            <w:sz w:val="22"/>
            <w:szCs w:val="22"/>
            <w:lang w:eastAsia="hu-HU"/>
            <w:rPrChange w:id="3133"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3134" w:author="Gergo" w:date="2017-11-24T11:57:00Z"/>
          <w:rFonts w:ascii="Consolas" w:hAnsi="Consolas" w:cs="Consolas"/>
          <w:color w:val="000000"/>
          <w:sz w:val="22"/>
          <w:szCs w:val="22"/>
          <w:lang w:eastAsia="hu-HU"/>
          <w:rPrChange w:id="3135" w:author="Gergo" w:date="2017-11-25T13:10:00Z">
            <w:rPr>
              <w:ins w:id="3136" w:author="Gergo" w:date="2017-11-24T11:57:00Z"/>
              <w:rFonts w:ascii="Consolas" w:hAnsi="Consolas" w:cs="Consolas"/>
              <w:color w:val="000000"/>
              <w:sz w:val="19"/>
              <w:szCs w:val="19"/>
              <w:lang w:val="en-US" w:eastAsia="hu-HU"/>
            </w:rPr>
          </w:rPrChange>
        </w:rPr>
      </w:pPr>
      <w:ins w:id="3137" w:author="Gergo" w:date="2017-11-24T11:57:00Z">
        <w:r w:rsidRPr="003355B9">
          <w:rPr>
            <w:rFonts w:ascii="Consolas" w:hAnsi="Consolas" w:cs="Consolas"/>
            <w:color w:val="000000"/>
            <w:sz w:val="22"/>
            <w:szCs w:val="22"/>
            <w:lang w:eastAsia="hu-HU"/>
            <w:rPrChange w:id="3138"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2B91AF"/>
            <w:sz w:val="22"/>
            <w:szCs w:val="22"/>
            <w:lang w:eastAsia="hu-HU"/>
            <w:rPrChange w:id="3139" w:author="Gergo" w:date="2017-11-25T13:10:00Z">
              <w:rPr>
                <w:rFonts w:ascii="Consolas" w:hAnsi="Consolas" w:cs="Consolas"/>
                <w:color w:val="2B91AF"/>
                <w:sz w:val="19"/>
                <w:szCs w:val="19"/>
                <w:lang w:val="en-US" w:eastAsia="hu-HU"/>
              </w:rPr>
            </w:rPrChange>
          </w:rPr>
          <w:t>Sound</w:t>
        </w:r>
        <w:proofErr w:type="spellEnd"/>
        <w:r w:rsidRPr="003355B9">
          <w:rPr>
            <w:rFonts w:ascii="Consolas" w:hAnsi="Consolas" w:cs="Consolas"/>
            <w:color w:val="000000"/>
            <w:sz w:val="22"/>
            <w:szCs w:val="22"/>
            <w:lang w:eastAsia="hu-HU"/>
            <w:rPrChange w:id="3140"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141" w:author="Gergo" w:date="2017-11-25T13:10:00Z">
              <w:rPr>
                <w:rFonts w:ascii="Consolas" w:hAnsi="Consolas" w:cs="Consolas"/>
                <w:color w:val="000000"/>
                <w:sz w:val="19"/>
                <w:szCs w:val="19"/>
                <w:lang w:val="en-US" w:eastAsia="hu-HU"/>
              </w:rPr>
            </w:rPrChange>
          </w:rPr>
          <w:t>sound</w:t>
        </w:r>
        <w:proofErr w:type="spellEnd"/>
        <w:r w:rsidRPr="003355B9">
          <w:rPr>
            <w:rFonts w:ascii="Consolas" w:hAnsi="Consolas" w:cs="Consolas"/>
            <w:color w:val="000000"/>
            <w:sz w:val="22"/>
            <w:szCs w:val="22"/>
            <w:lang w:eastAsia="hu-HU"/>
            <w:rPrChange w:id="3142"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2B91AF"/>
            <w:sz w:val="22"/>
            <w:szCs w:val="22"/>
            <w:lang w:eastAsia="hu-HU"/>
            <w:rPrChange w:id="3143" w:author="Gergo" w:date="2017-11-25T13:10:00Z">
              <w:rPr>
                <w:rFonts w:ascii="Consolas" w:hAnsi="Consolas" w:cs="Consolas"/>
                <w:color w:val="2B91AF"/>
                <w:sz w:val="19"/>
                <w:szCs w:val="19"/>
                <w:lang w:val="en-US" w:eastAsia="hu-HU"/>
              </w:rPr>
            </w:rPrChange>
          </w:rPr>
          <w:t>Array</w:t>
        </w:r>
        <w:proofErr w:type="gramStart"/>
        <w:r w:rsidRPr="003355B9">
          <w:rPr>
            <w:rFonts w:ascii="Consolas" w:hAnsi="Consolas" w:cs="Consolas"/>
            <w:color w:val="000000"/>
            <w:sz w:val="22"/>
            <w:szCs w:val="22"/>
            <w:lang w:eastAsia="hu-HU"/>
            <w:rPrChange w:id="3144" w:author="Gergo" w:date="2017-11-25T13:10:00Z">
              <w:rPr>
                <w:rFonts w:ascii="Consolas" w:hAnsi="Consolas" w:cs="Consolas"/>
                <w:color w:val="000000"/>
                <w:sz w:val="19"/>
                <w:szCs w:val="19"/>
                <w:lang w:val="en-US" w:eastAsia="hu-HU"/>
              </w:rPr>
            </w:rPrChange>
          </w:rPr>
          <w:t>.Find</w:t>
        </w:r>
        <w:proofErr w:type="spellEnd"/>
        <w:proofErr w:type="gramEnd"/>
        <w:r w:rsidRPr="003355B9">
          <w:rPr>
            <w:rFonts w:ascii="Consolas" w:hAnsi="Consolas" w:cs="Consolas"/>
            <w:color w:val="000000"/>
            <w:sz w:val="22"/>
            <w:szCs w:val="22"/>
            <w:lang w:eastAsia="hu-HU"/>
            <w:rPrChange w:id="3145" w:author="Gergo" w:date="2017-11-25T13:10:00Z">
              <w:rPr>
                <w:rFonts w:ascii="Consolas" w:hAnsi="Consolas" w:cs="Consolas"/>
                <w:color w:val="000000"/>
                <w:sz w:val="19"/>
                <w:szCs w:val="19"/>
                <w:lang w:val="en-US" w:eastAsia="hu-HU"/>
              </w:rPr>
            </w:rPrChange>
          </w:rPr>
          <w:t>(</w:t>
        </w:r>
        <w:proofErr w:type="spellStart"/>
        <w:r w:rsidRPr="003355B9">
          <w:rPr>
            <w:rFonts w:ascii="Consolas" w:hAnsi="Consolas" w:cs="Consolas"/>
            <w:color w:val="000000"/>
            <w:sz w:val="22"/>
            <w:szCs w:val="22"/>
            <w:lang w:eastAsia="hu-HU"/>
            <w:rPrChange w:id="3146" w:author="Gergo" w:date="2017-11-25T13:10:00Z">
              <w:rPr>
                <w:rFonts w:ascii="Consolas" w:hAnsi="Consolas" w:cs="Consolas"/>
                <w:color w:val="000000"/>
                <w:sz w:val="19"/>
                <w:szCs w:val="19"/>
                <w:lang w:val="en-US" w:eastAsia="hu-HU"/>
              </w:rPr>
            </w:rPrChange>
          </w:rPr>
          <w:t>sounds</w:t>
        </w:r>
        <w:proofErr w:type="spellEnd"/>
        <w:r w:rsidRPr="003355B9">
          <w:rPr>
            <w:rFonts w:ascii="Consolas" w:hAnsi="Consolas" w:cs="Consolas"/>
            <w:color w:val="000000"/>
            <w:sz w:val="22"/>
            <w:szCs w:val="22"/>
            <w:lang w:eastAsia="hu-HU"/>
            <w:rPrChange w:id="3147" w:author="Gergo" w:date="2017-11-25T13:10:00Z">
              <w:rPr>
                <w:rFonts w:ascii="Consolas" w:hAnsi="Consolas" w:cs="Consolas"/>
                <w:color w:val="000000"/>
                <w:sz w:val="19"/>
                <w:szCs w:val="19"/>
                <w:lang w:val="en-US" w:eastAsia="hu-HU"/>
              </w:rPr>
            </w:rPrChange>
          </w:rPr>
          <w:t>,</w:t>
        </w:r>
      </w:ins>
    </w:p>
    <w:p w14:paraId="716B6D51" w14:textId="77777777" w:rsidR="005562E2" w:rsidRPr="003355B9" w:rsidRDefault="005562E2" w:rsidP="005562E2">
      <w:pPr>
        <w:autoSpaceDE w:val="0"/>
        <w:autoSpaceDN w:val="0"/>
        <w:adjustRightInd w:val="0"/>
        <w:spacing w:after="0" w:line="240" w:lineRule="auto"/>
        <w:ind w:firstLine="0"/>
        <w:jc w:val="left"/>
        <w:rPr>
          <w:ins w:id="3148" w:author="Gergo" w:date="2017-11-24T11:57:00Z"/>
          <w:rFonts w:ascii="Consolas" w:hAnsi="Consolas" w:cs="Consolas"/>
          <w:color w:val="000000"/>
          <w:sz w:val="22"/>
          <w:szCs w:val="22"/>
          <w:lang w:eastAsia="hu-HU"/>
          <w:rPrChange w:id="3149" w:author="Gergo" w:date="2017-11-25T13:10:00Z">
            <w:rPr>
              <w:ins w:id="3150" w:author="Gergo" w:date="2017-11-24T11:57:00Z"/>
              <w:rFonts w:ascii="Consolas" w:hAnsi="Consolas" w:cs="Consolas"/>
              <w:color w:val="000000"/>
              <w:sz w:val="19"/>
              <w:szCs w:val="19"/>
              <w:lang w:val="en-US" w:eastAsia="hu-HU"/>
            </w:rPr>
          </w:rPrChange>
        </w:rPr>
      </w:pPr>
      <w:ins w:id="3151" w:author="Gergo" w:date="2017-11-24T11:57:00Z">
        <w:r w:rsidRPr="003355B9">
          <w:rPr>
            <w:rFonts w:ascii="Consolas" w:hAnsi="Consolas" w:cs="Consolas"/>
            <w:color w:val="000000"/>
            <w:sz w:val="22"/>
            <w:szCs w:val="22"/>
            <w:lang w:eastAsia="hu-HU"/>
            <w:rPrChange w:id="3152" w:author="Gergo" w:date="2017-11-25T13:10:00Z">
              <w:rPr>
                <w:rFonts w:ascii="Consolas" w:hAnsi="Consolas" w:cs="Consolas"/>
                <w:color w:val="000000"/>
                <w:sz w:val="19"/>
                <w:szCs w:val="19"/>
                <w:lang w:val="en-US" w:eastAsia="hu-HU"/>
              </w:rPr>
            </w:rPrChange>
          </w:rPr>
          <w:t xml:space="preserve">                    </w:t>
        </w:r>
        <w:proofErr w:type="gramStart"/>
        <w:r w:rsidRPr="003355B9">
          <w:rPr>
            <w:rFonts w:ascii="Consolas" w:hAnsi="Consolas" w:cs="Consolas"/>
            <w:color w:val="000000"/>
            <w:sz w:val="22"/>
            <w:szCs w:val="22"/>
            <w:lang w:eastAsia="hu-HU"/>
            <w:rPrChange w:id="3153" w:author="Gergo" w:date="2017-11-25T13:10:00Z">
              <w:rPr>
                <w:rFonts w:ascii="Consolas" w:hAnsi="Consolas" w:cs="Consolas"/>
                <w:color w:val="000000"/>
                <w:sz w:val="19"/>
                <w:szCs w:val="19"/>
                <w:lang w:val="en-US" w:eastAsia="hu-HU"/>
              </w:rPr>
            </w:rPrChange>
          </w:rPr>
          <w:t>s</w:t>
        </w:r>
        <w:proofErr w:type="gramEnd"/>
        <w:r w:rsidRPr="003355B9">
          <w:rPr>
            <w:rFonts w:ascii="Consolas" w:hAnsi="Consolas" w:cs="Consolas"/>
            <w:color w:val="000000"/>
            <w:sz w:val="22"/>
            <w:szCs w:val="22"/>
            <w:lang w:eastAsia="hu-HU"/>
            <w:rPrChange w:id="3154" w:author="Gergo" w:date="2017-11-25T13:10:00Z">
              <w:rPr>
                <w:rFonts w:ascii="Consolas" w:hAnsi="Consolas" w:cs="Consolas"/>
                <w:color w:val="000000"/>
                <w:sz w:val="19"/>
                <w:szCs w:val="19"/>
                <w:lang w:val="en-US" w:eastAsia="hu-HU"/>
              </w:rPr>
            </w:rPrChange>
          </w:rPr>
          <w:t xml:space="preserve"> =&gt; </w:t>
        </w:r>
        <w:proofErr w:type="spellStart"/>
        <w:r w:rsidRPr="003355B9">
          <w:rPr>
            <w:rFonts w:ascii="Consolas" w:hAnsi="Consolas" w:cs="Consolas"/>
            <w:color w:val="000000"/>
            <w:sz w:val="22"/>
            <w:szCs w:val="22"/>
            <w:lang w:eastAsia="hu-HU"/>
            <w:rPrChange w:id="3155" w:author="Gergo" w:date="2017-11-25T13:10:00Z">
              <w:rPr>
                <w:rFonts w:ascii="Consolas" w:hAnsi="Consolas" w:cs="Consolas"/>
                <w:color w:val="000000"/>
                <w:sz w:val="19"/>
                <w:szCs w:val="19"/>
                <w:lang w:val="en-US" w:eastAsia="hu-HU"/>
              </w:rPr>
            </w:rPrChange>
          </w:rPr>
          <w:t>s.name.Equals</w:t>
        </w:r>
        <w:proofErr w:type="spellEnd"/>
        <w:r w:rsidRPr="003355B9">
          <w:rPr>
            <w:rFonts w:ascii="Consolas" w:hAnsi="Consolas" w:cs="Consolas"/>
            <w:color w:val="000000"/>
            <w:sz w:val="22"/>
            <w:szCs w:val="22"/>
            <w:lang w:eastAsia="hu-HU"/>
            <w:rPrChange w:id="3156" w:author="Gergo" w:date="2017-11-25T13:10:00Z">
              <w:rPr>
                <w:rFonts w:ascii="Consolas" w:hAnsi="Consolas" w:cs="Consolas"/>
                <w:color w:val="000000"/>
                <w:sz w:val="19"/>
                <w:szCs w:val="19"/>
                <w:lang w:val="en-US" w:eastAsia="hu-HU"/>
              </w:rPr>
            </w:rPrChange>
          </w:rPr>
          <w:t>(</w:t>
        </w:r>
        <w:proofErr w:type="spellStart"/>
        <w:r w:rsidRPr="003355B9">
          <w:rPr>
            <w:rFonts w:ascii="Consolas" w:hAnsi="Consolas" w:cs="Consolas"/>
            <w:color w:val="000000"/>
            <w:sz w:val="22"/>
            <w:szCs w:val="22"/>
            <w:lang w:eastAsia="hu-HU"/>
            <w:rPrChange w:id="3157" w:author="Gergo" w:date="2017-11-25T13:10:00Z">
              <w:rPr>
                <w:rFonts w:ascii="Consolas" w:hAnsi="Consolas" w:cs="Consolas"/>
                <w:color w:val="000000"/>
                <w:sz w:val="19"/>
                <w:szCs w:val="19"/>
                <w:lang w:val="en-US" w:eastAsia="hu-HU"/>
              </w:rPr>
            </w:rPrChange>
          </w:rPr>
          <w:t>name</w:t>
        </w:r>
        <w:proofErr w:type="spellEnd"/>
        <w:r w:rsidRPr="003355B9">
          <w:rPr>
            <w:rFonts w:ascii="Consolas" w:hAnsi="Consolas" w:cs="Consolas"/>
            <w:color w:val="000000"/>
            <w:sz w:val="22"/>
            <w:szCs w:val="22"/>
            <w:lang w:eastAsia="hu-HU"/>
            <w:rPrChange w:id="3158" w:author="Gergo" w:date="2017-11-25T13:10:00Z">
              <w:rPr>
                <w:rFonts w:ascii="Consolas" w:hAnsi="Consolas" w:cs="Consolas"/>
                <w:color w:val="000000"/>
                <w:sz w:val="19"/>
                <w:szCs w:val="19"/>
                <w:lang w:val="en-US" w:eastAsia="hu-HU"/>
              </w:rPr>
            </w:rPrChange>
          </w:rPr>
          <w:t>));</w:t>
        </w:r>
      </w:ins>
    </w:p>
    <w:p w14:paraId="414DB0CA" w14:textId="77777777" w:rsidR="005562E2" w:rsidRPr="003355B9" w:rsidRDefault="005562E2" w:rsidP="005562E2">
      <w:pPr>
        <w:autoSpaceDE w:val="0"/>
        <w:autoSpaceDN w:val="0"/>
        <w:adjustRightInd w:val="0"/>
        <w:spacing w:after="0" w:line="240" w:lineRule="auto"/>
        <w:ind w:firstLine="0"/>
        <w:jc w:val="left"/>
        <w:rPr>
          <w:ins w:id="3159" w:author="Gergo" w:date="2017-11-24T11:57:00Z"/>
          <w:rFonts w:ascii="Consolas" w:hAnsi="Consolas" w:cs="Consolas"/>
          <w:color w:val="000000"/>
          <w:sz w:val="22"/>
          <w:szCs w:val="22"/>
          <w:lang w:eastAsia="hu-HU"/>
          <w:rPrChange w:id="3160" w:author="Gergo" w:date="2017-11-25T13:10:00Z">
            <w:rPr>
              <w:ins w:id="3161" w:author="Gergo" w:date="2017-11-24T11:57:00Z"/>
              <w:rFonts w:ascii="Consolas" w:hAnsi="Consolas" w:cs="Consolas"/>
              <w:color w:val="000000"/>
              <w:sz w:val="19"/>
              <w:szCs w:val="19"/>
              <w:lang w:val="en-US" w:eastAsia="hu-HU"/>
            </w:rPr>
          </w:rPrChange>
        </w:rPr>
      </w:pPr>
      <w:ins w:id="3162" w:author="Gergo" w:date="2017-11-24T11:57:00Z">
        <w:r w:rsidRPr="003355B9">
          <w:rPr>
            <w:rFonts w:ascii="Consolas" w:hAnsi="Consolas" w:cs="Consolas"/>
            <w:color w:val="000000"/>
            <w:sz w:val="22"/>
            <w:szCs w:val="22"/>
            <w:lang w:eastAsia="hu-HU"/>
            <w:rPrChange w:id="3163"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3164" w:author="Gergo" w:date="2017-11-25T13:10:00Z">
              <w:rPr>
                <w:rFonts w:ascii="Consolas" w:hAnsi="Consolas" w:cs="Consolas"/>
                <w:color w:val="0000FF"/>
                <w:sz w:val="19"/>
                <w:szCs w:val="19"/>
                <w:lang w:val="en-US" w:eastAsia="hu-HU"/>
              </w:rPr>
            </w:rPrChange>
          </w:rPr>
          <w:t>if</w:t>
        </w:r>
        <w:proofErr w:type="spellEnd"/>
        <w:r w:rsidRPr="003355B9">
          <w:rPr>
            <w:rFonts w:ascii="Consolas" w:hAnsi="Consolas" w:cs="Consolas"/>
            <w:color w:val="000000"/>
            <w:sz w:val="22"/>
            <w:szCs w:val="22"/>
            <w:lang w:eastAsia="hu-HU"/>
            <w:rPrChange w:id="3165"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166" w:author="Gergo" w:date="2017-11-25T13:10:00Z">
              <w:rPr>
                <w:rFonts w:ascii="Consolas" w:hAnsi="Consolas" w:cs="Consolas"/>
                <w:color w:val="000000"/>
                <w:sz w:val="19"/>
                <w:szCs w:val="19"/>
                <w:lang w:val="en-US" w:eastAsia="hu-HU"/>
              </w:rPr>
            </w:rPrChange>
          </w:rPr>
          <w:t>sound</w:t>
        </w:r>
        <w:proofErr w:type="spellEnd"/>
        <w:r w:rsidRPr="003355B9">
          <w:rPr>
            <w:rFonts w:ascii="Consolas" w:hAnsi="Consolas" w:cs="Consolas"/>
            <w:color w:val="000000"/>
            <w:sz w:val="22"/>
            <w:szCs w:val="22"/>
            <w:lang w:eastAsia="hu-HU"/>
            <w:rPrChange w:id="3167" w:author="Gergo" w:date="2017-11-25T13:10:00Z">
              <w:rPr>
                <w:rFonts w:ascii="Consolas" w:hAnsi="Consolas" w:cs="Consolas"/>
                <w:color w:val="000000"/>
                <w:sz w:val="19"/>
                <w:szCs w:val="19"/>
                <w:lang w:val="en-US" w:eastAsia="hu-HU"/>
              </w:rPr>
            </w:rPrChange>
          </w:rPr>
          <w:t xml:space="preserve"> != </w:t>
        </w:r>
        <w:proofErr w:type="gramStart"/>
        <w:r w:rsidRPr="003355B9">
          <w:rPr>
            <w:rFonts w:ascii="Consolas" w:hAnsi="Consolas" w:cs="Consolas"/>
            <w:color w:val="0000FF"/>
            <w:sz w:val="22"/>
            <w:szCs w:val="22"/>
            <w:lang w:eastAsia="hu-HU"/>
            <w:rPrChange w:id="3168" w:author="Gergo" w:date="2017-11-25T13:10:00Z">
              <w:rPr>
                <w:rFonts w:ascii="Consolas" w:hAnsi="Consolas" w:cs="Consolas"/>
                <w:color w:val="0000FF"/>
                <w:sz w:val="19"/>
                <w:szCs w:val="19"/>
                <w:lang w:val="en-US" w:eastAsia="hu-HU"/>
              </w:rPr>
            </w:rPrChange>
          </w:rPr>
          <w:t>null</w:t>
        </w:r>
        <w:proofErr w:type="gramEnd"/>
        <w:r w:rsidRPr="003355B9">
          <w:rPr>
            <w:rFonts w:ascii="Consolas" w:hAnsi="Consolas" w:cs="Consolas"/>
            <w:color w:val="000000"/>
            <w:sz w:val="22"/>
            <w:szCs w:val="22"/>
            <w:lang w:eastAsia="hu-HU"/>
            <w:rPrChange w:id="3169"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3170" w:author="Gergo" w:date="2017-11-24T11:57:00Z"/>
          <w:rFonts w:ascii="Consolas" w:hAnsi="Consolas" w:cs="Consolas"/>
          <w:color w:val="000000"/>
          <w:sz w:val="22"/>
          <w:szCs w:val="22"/>
          <w:lang w:eastAsia="hu-HU"/>
          <w:rPrChange w:id="3171" w:author="Gergo" w:date="2017-11-25T13:10:00Z">
            <w:rPr>
              <w:ins w:id="3172" w:author="Gergo" w:date="2017-11-24T11:57:00Z"/>
              <w:rFonts w:ascii="Consolas" w:hAnsi="Consolas" w:cs="Consolas"/>
              <w:color w:val="000000"/>
              <w:sz w:val="19"/>
              <w:szCs w:val="19"/>
              <w:lang w:val="en-US" w:eastAsia="hu-HU"/>
            </w:rPr>
          </w:rPrChange>
        </w:rPr>
      </w:pPr>
      <w:ins w:id="3173" w:author="Gergo" w:date="2017-11-24T11:57:00Z">
        <w:r w:rsidRPr="003355B9">
          <w:rPr>
            <w:rFonts w:ascii="Consolas" w:hAnsi="Consolas" w:cs="Consolas"/>
            <w:color w:val="000000"/>
            <w:sz w:val="22"/>
            <w:szCs w:val="22"/>
            <w:lang w:eastAsia="hu-HU"/>
            <w:rPrChange w:id="3174"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3175" w:author="Gergo" w:date="2017-11-24T11:57:00Z"/>
          <w:rFonts w:ascii="Consolas" w:hAnsi="Consolas" w:cs="Consolas"/>
          <w:color w:val="000000"/>
          <w:sz w:val="22"/>
          <w:szCs w:val="22"/>
          <w:lang w:eastAsia="hu-HU"/>
          <w:rPrChange w:id="3176" w:author="Gergo" w:date="2017-11-25T13:10:00Z">
            <w:rPr>
              <w:ins w:id="3177" w:author="Gergo" w:date="2017-11-24T11:57:00Z"/>
              <w:rFonts w:ascii="Consolas" w:hAnsi="Consolas" w:cs="Consolas"/>
              <w:color w:val="000000"/>
              <w:sz w:val="19"/>
              <w:szCs w:val="19"/>
              <w:lang w:val="en-US" w:eastAsia="hu-HU"/>
            </w:rPr>
          </w:rPrChange>
        </w:rPr>
      </w:pPr>
      <w:ins w:id="3178" w:author="Gergo" w:date="2017-11-24T11:57:00Z">
        <w:r w:rsidRPr="003355B9">
          <w:rPr>
            <w:rFonts w:ascii="Consolas" w:hAnsi="Consolas" w:cs="Consolas"/>
            <w:color w:val="000000"/>
            <w:sz w:val="22"/>
            <w:szCs w:val="22"/>
            <w:lang w:eastAsia="hu-HU"/>
            <w:rPrChange w:id="3179"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FF"/>
            <w:sz w:val="22"/>
            <w:szCs w:val="22"/>
            <w:lang w:eastAsia="hu-HU"/>
            <w:rPrChange w:id="3180" w:author="Gergo" w:date="2017-11-25T13:10:00Z">
              <w:rPr>
                <w:rFonts w:ascii="Consolas" w:hAnsi="Consolas" w:cs="Consolas"/>
                <w:color w:val="0000FF"/>
                <w:sz w:val="19"/>
                <w:szCs w:val="19"/>
                <w:lang w:val="en-US" w:eastAsia="hu-HU"/>
              </w:rPr>
            </w:rPrChange>
          </w:rPr>
          <w:t>ulong</w:t>
        </w:r>
        <w:proofErr w:type="spellEnd"/>
        <w:r w:rsidRPr="003355B9">
          <w:rPr>
            <w:rFonts w:ascii="Consolas" w:hAnsi="Consolas" w:cs="Consolas"/>
            <w:color w:val="000000"/>
            <w:sz w:val="22"/>
            <w:szCs w:val="22"/>
            <w:lang w:eastAsia="hu-HU"/>
            <w:rPrChange w:id="3181"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182" w:author="Gergo" w:date="2017-11-25T13:10:00Z">
              <w:rPr>
                <w:rFonts w:ascii="Consolas" w:hAnsi="Consolas" w:cs="Consolas"/>
                <w:color w:val="000000"/>
                <w:sz w:val="19"/>
                <w:szCs w:val="19"/>
                <w:lang w:val="en-US" w:eastAsia="hu-HU"/>
              </w:rPr>
            </w:rPrChange>
          </w:rPr>
          <w:t>delay</w:t>
        </w:r>
        <w:proofErr w:type="spellEnd"/>
        <w:r w:rsidRPr="003355B9">
          <w:rPr>
            <w:rFonts w:ascii="Consolas" w:hAnsi="Consolas" w:cs="Consolas"/>
            <w:color w:val="000000"/>
            <w:sz w:val="22"/>
            <w:szCs w:val="22"/>
            <w:lang w:eastAsia="hu-HU"/>
            <w:rPrChange w:id="3183" w:author="Gergo" w:date="2017-11-25T13:10:00Z">
              <w:rPr>
                <w:rFonts w:ascii="Consolas" w:hAnsi="Consolas" w:cs="Consolas"/>
                <w:color w:val="000000"/>
                <w:sz w:val="19"/>
                <w:szCs w:val="19"/>
                <w:lang w:val="en-US" w:eastAsia="hu-HU"/>
              </w:rPr>
            </w:rPrChange>
          </w:rPr>
          <w:t xml:space="preserve"> = (</w:t>
        </w:r>
        <w:proofErr w:type="spellStart"/>
        <w:r w:rsidRPr="003355B9">
          <w:rPr>
            <w:rFonts w:ascii="Consolas" w:hAnsi="Consolas" w:cs="Consolas"/>
            <w:color w:val="0000FF"/>
            <w:sz w:val="22"/>
            <w:szCs w:val="22"/>
            <w:lang w:eastAsia="hu-HU"/>
            <w:rPrChange w:id="3184" w:author="Gergo" w:date="2017-11-25T13:10:00Z">
              <w:rPr>
                <w:rFonts w:ascii="Consolas" w:hAnsi="Consolas" w:cs="Consolas"/>
                <w:color w:val="0000FF"/>
                <w:sz w:val="19"/>
                <w:szCs w:val="19"/>
                <w:lang w:val="en-US" w:eastAsia="hu-HU"/>
              </w:rPr>
            </w:rPrChange>
          </w:rPr>
          <w:t>ulong</w:t>
        </w:r>
        <w:proofErr w:type="spellEnd"/>
        <w:r w:rsidRPr="003355B9">
          <w:rPr>
            <w:rFonts w:ascii="Consolas" w:hAnsi="Consolas" w:cs="Consolas"/>
            <w:color w:val="000000"/>
            <w:sz w:val="22"/>
            <w:szCs w:val="22"/>
            <w:lang w:eastAsia="hu-HU"/>
            <w:rPrChange w:id="3185"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3186" w:author="Gergo" w:date="2017-11-24T11:57:00Z"/>
          <w:rFonts w:ascii="Consolas" w:hAnsi="Consolas" w:cs="Consolas"/>
          <w:color w:val="000000"/>
          <w:sz w:val="22"/>
          <w:szCs w:val="22"/>
          <w:lang w:eastAsia="hu-HU"/>
          <w:rPrChange w:id="3187" w:author="Gergo" w:date="2017-11-25T13:10:00Z">
            <w:rPr>
              <w:ins w:id="3188" w:author="Gergo" w:date="2017-11-24T11:57:00Z"/>
              <w:rFonts w:ascii="Consolas" w:hAnsi="Consolas" w:cs="Consolas"/>
              <w:color w:val="000000"/>
              <w:sz w:val="19"/>
              <w:szCs w:val="19"/>
              <w:lang w:val="en-US" w:eastAsia="hu-HU"/>
            </w:rPr>
          </w:rPrChange>
        </w:rPr>
      </w:pPr>
      <w:ins w:id="3189" w:author="Gergo" w:date="2017-11-24T11:57:00Z">
        <w:r w:rsidRPr="003355B9">
          <w:rPr>
            <w:rFonts w:ascii="Consolas" w:hAnsi="Consolas" w:cs="Consolas"/>
            <w:color w:val="000000"/>
            <w:sz w:val="22"/>
            <w:szCs w:val="22"/>
            <w:lang w:eastAsia="hu-HU"/>
            <w:rPrChange w:id="3190" w:author="Gergo" w:date="2017-11-25T13:10:00Z">
              <w:rPr>
                <w:rFonts w:ascii="Consolas" w:hAnsi="Consolas" w:cs="Consolas"/>
                <w:color w:val="000000"/>
                <w:sz w:val="19"/>
                <w:szCs w:val="19"/>
                <w:lang w:val="en-US" w:eastAsia="hu-HU"/>
              </w:rPr>
            </w:rPrChange>
          </w:rPr>
          <w:t xml:space="preserve">        </w:t>
        </w:r>
        <w:proofErr w:type="spellStart"/>
        <w:proofErr w:type="gramStart"/>
        <w:r w:rsidRPr="003355B9">
          <w:rPr>
            <w:rFonts w:ascii="Consolas" w:hAnsi="Consolas" w:cs="Consolas"/>
            <w:color w:val="000000"/>
            <w:sz w:val="22"/>
            <w:szCs w:val="22"/>
            <w:lang w:eastAsia="hu-HU"/>
            <w:rPrChange w:id="3191" w:author="Gergo" w:date="2017-11-25T13:10:00Z">
              <w:rPr>
                <w:rFonts w:ascii="Consolas" w:hAnsi="Consolas" w:cs="Consolas"/>
                <w:color w:val="000000"/>
                <w:sz w:val="19"/>
                <w:szCs w:val="19"/>
                <w:lang w:val="en-US" w:eastAsia="hu-HU"/>
              </w:rPr>
            </w:rPrChange>
          </w:rPr>
          <w:t>sound.source.Play</w:t>
        </w:r>
        <w:proofErr w:type="spellEnd"/>
        <w:proofErr w:type="gramEnd"/>
        <w:r w:rsidRPr="003355B9">
          <w:rPr>
            <w:rFonts w:ascii="Consolas" w:hAnsi="Consolas" w:cs="Consolas"/>
            <w:color w:val="000000"/>
            <w:sz w:val="22"/>
            <w:szCs w:val="22"/>
            <w:lang w:eastAsia="hu-HU"/>
            <w:rPrChange w:id="3192" w:author="Gergo" w:date="2017-11-25T13:10:00Z">
              <w:rPr>
                <w:rFonts w:ascii="Consolas" w:hAnsi="Consolas" w:cs="Consolas"/>
                <w:color w:val="000000"/>
                <w:sz w:val="19"/>
                <w:szCs w:val="19"/>
                <w:lang w:val="en-US" w:eastAsia="hu-HU"/>
              </w:rPr>
            </w:rPrChange>
          </w:rPr>
          <w:t xml:space="preserve">( </w:t>
        </w:r>
        <w:proofErr w:type="spellStart"/>
        <w:r w:rsidRPr="003355B9">
          <w:rPr>
            <w:rFonts w:ascii="Consolas" w:hAnsi="Consolas" w:cs="Consolas"/>
            <w:color w:val="000000"/>
            <w:sz w:val="22"/>
            <w:szCs w:val="22"/>
            <w:lang w:eastAsia="hu-HU"/>
            <w:rPrChange w:id="3193" w:author="Gergo" w:date="2017-11-25T13:10:00Z">
              <w:rPr>
                <w:rFonts w:ascii="Consolas" w:hAnsi="Consolas" w:cs="Consolas"/>
                <w:color w:val="000000"/>
                <w:sz w:val="19"/>
                <w:szCs w:val="19"/>
                <w:lang w:val="en-US" w:eastAsia="hu-HU"/>
              </w:rPr>
            </w:rPrChange>
          </w:rPr>
          <w:t>delay</w:t>
        </w:r>
        <w:proofErr w:type="spellEnd"/>
        <w:r w:rsidRPr="003355B9">
          <w:rPr>
            <w:rFonts w:ascii="Consolas" w:hAnsi="Consolas" w:cs="Consolas"/>
            <w:color w:val="000000"/>
            <w:sz w:val="22"/>
            <w:szCs w:val="22"/>
            <w:lang w:eastAsia="hu-HU"/>
            <w:rPrChange w:id="3194" w:author="Gergo" w:date="2017-11-25T13:10:00Z">
              <w:rPr>
                <w:rFonts w:ascii="Consolas" w:hAnsi="Consolas" w:cs="Consolas"/>
                <w:color w:val="000000"/>
                <w:sz w:val="19"/>
                <w:szCs w:val="19"/>
                <w:lang w:val="en-US" w:eastAsia="hu-HU"/>
              </w:rPr>
            </w:rPrChange>
          </w:rPr>
          <w:t>);</w:t>
        </w:r>
      </w:ins>
    </w:p>
    <w:p w14:paraId="2057790B" w14:textId="77777777" w:rsidR="005562E2" w:rsidRPr="003355B9" w:rsidRDefault="005562E2" w:rsidP="005562E2">
      <w:pPr>
        <w:autoSpaceDE w:val="0"/>
        <w:autoSpaceDN w:val="0"/>
        <w:adjustRightInd w:val="0"/>
        <w:spacing w:after="0" w:line="240" w:lineRule="auto"/>
        <w:ind w:firstLine="0"/>
        <w:jc w:val="left"/>
        <w:rPr>
          <w:ins w:id="3195" w:author="Gergo" w:date="2017-11-24T11:57:00Z"/>
          <w:rFonts w:ascii="Consolas" w:hAnsi="Consolas" w:cs="Consolas"/>
          <w:color w:val="000000"/>
          <w:sz w:val="22"/>
          <w:szCs w:val="22"/>
          <w:lang w:eastAsia="hu-HU"/>
          <w:rPrChange w:id="3196" w:author="Gergo" w:date="2017-11-25T13:10:00Z">
            <w:rPr>
              <w:ins w:id="3197" w:author="Gergo" w:date="2017-11-24T11:57:00Z"/>
              <w:rFonts w:ascii="Consolas" w:hAnsi="Consolas" w:cs="Consolas"/>
              <w:color w:val="000000"/>
              <w:sz w:val="19"/>
              <w:szCs w:val="19"/>
              <w:lang w:val="en-US" w:eastAsia="hu-HU"/>
            </w:rPr>
          </w:rPrChange>
        </w:rPr>
      </w:pPr>
      <w:ins w:id="3198" w:author="Gergo" w:date="2017-11-24T11:57:00Z">
        <w:r w:rsidRPr="003355B9">
          <w:rPr>
            <w:rFonts w:ascii="Consolas" w:hAnsi="Consolas" w:cs="Consolas"/>
            <w:color w:val="000000"/>
            <w:sz w:val="22"/>
            <w:szCs w:val="22"/>
            <w:lang w:eastAsia="hu-HU"/>
            <w:rPrChange w:id="3199"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3200" w:author="Gergo" w:date="2017-11-17T13:48:00Z"/>
          <w:sz w:val="22"/>
          <w:szCs w:val="22"/>
          <w:rPrChange w:id="3201" w:author="Gergo" w:date="2017-11-25T13:10:00Z">
            <w:rPr>
              <w:ins w:id="3202" w:author="Gergo" w:date="2017-11-17T13:48:00Z"/>
            </w:rPr>
          </w:rPrChange>
        </w:rPr>
        <w:pPrChange w:id="3203" w:author="Gergo" w:date="2017-11-24T11:59:00Z">
          <w:pPr>
            <w:pStyle w:val="Cmsor3"/>
          </w:pPr>
        </w:pPrChange>
      </w:pPr>
      <w:ins w:id="3204" w:author="Gergo" w:date="2017-11-24T11:57:00Z">
        <w:r w:rsidRPr="003355B9">
          <w:rPr>
            <w:rFonts w:ascii="Consolas" w:hAnsi="Consolas" w:cs="Consolas"/>
            <w:color w:val="000000"/>
            <w:sz w:val="22"/>
            <w:szCs w:val="22"/>
            <w:lang w:eastAsia="hu-HU"/>
            <w:rPrChange w:id="3205"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3206" w:author="Gergo" w:date="2017-11-25T13:22:00Z"/>
        </w:rPr>
      </w:pPr>
      <w:bookmarkStart w:id="3207" w:name="_Toc499416846"/>
      <w:ins w:id="3208" w:author="Gergo" w:date="2017-11-17T13:48:00Z">
        <w:r w:rsidRPr="003355B9">
          <w:lastRenderedPageBreak/>
          <w:t>Újrakezdés</w:t>
        </w:r>
      </w:ins>
      <w:bookmarkEnd w:id="3207"/>
    </w:p>
    <w:p w14:paraId="0C6C165E" w14:textId="086DFF7F" w:rsidR="00143E34" w:rsidRDefault="00143E34">
      <w:pPr>
        <w:rPr>
          <w:ins w:id="3209" w:author="Gergo" w:date="2017-11-25T13:23:00Z"/>
        </w:rPr>
        <w:pPrChange w:id="3210" w:author="Gergo" w:date="2017-11-25T13:22:00Z">
          <w:pPr>
            <w:pStyle w:val="Cmsor3"/>
          </w:pPr>
        </w:pPrChange>
      </w:pPr>
      <w:ins w:id="3211" w:author="Gergo" w:date="2017-11-25T13:22:00Z">
        <w:r>
          <w:t xml:space="preserve">A kontrolleren a legalsó gombot </w:t>
        </w:r>
        <w:proofErr w:type="spellStart"/>
        <w:r>
          <w:t>menyomva</w:t>
        </w:r>
        <w:proofErr w:type="spellEnd"/>
        <w:r>
          <w:t xml:space="preserve"> a játék teljesen megáll, és megjelenik egy </w:t>
        </w:r>
      </w:ins>
      <w:ins w:id="3212" w:author="Gergo" w:date="2017-11-25T13:23:00Z">
        <w:r>
          <w:t xml:space="preserve">„Újrakezdés” feliratú gomb. Ezt úgy értem el, hogy a </w:t>
        </w:r>
        <w:proofErr w:type="spellStart"/>
        <w:r>
          <w:t>Time.timeScale</w:t>
        </w:r>
        <w:proofErr w:type="spellEnd"/>
        <w:r>
          <w:t xml:space="preserve"> tulajdonságot nullára állítottam. Ez azt eredményezi, hogy az idő múlása nullaszorosára gyorsul, tehát megáll. Ezt egyre visszaállítva minden folytatódik tovább. Ez történik, ha újból megnyomjuk a </w:t>
        </w:r>
        <w:proofErr w:type="spellStart"/>
        <w:r>
          <w:t>pause</w:t>
        </w:r>
        <w:proofErr w:type="spellEnd"/>
        <w:r>
          <w:t xml:space="preserve"> gombot. </w:t>
        </w:r>
      </w:ins>
    </w:p>
    <w:p w14:paraId="7EEF5219" w14:textId="4AB1568F" w:rsidR="00143E34" w:rsidRPr="00143E34" w:rsidRDefault="00143E34">
      <w:pPr>
        <w:rPr>
          <w:ins w:id="3213" w:author="Gergo" w:date="2017-11-17T13:48:00Z"/>
          <w:rPrChange w:id="3214" w:author="Gergo" w:date="2017-11-25T13:22:00Z">
            <w:rPr>
              <w:ins w:id="3215" w:author="Gergo" w:date="2017-11-17T13:48:00Z"/>
            </w:rPr>
          </w:rPrChange>
        </w:rPr>
        <w:pPrChange w:id="3216" w:author="Gergo" w:date="2017-11-25T13:27:00Z">
          <w:pPr>
            <w:pStyle w:val="Cmsor3"/>
          </w:pPr>
        </w:pPrChange>
      </w:pPr>
      <w:ins w:id="3217" w:author="Gergo" w:date="2017-11-25T13:25:00Z">
        <w:r>
          <w:t xml:space="preserve">Az újrakezdés gombra kattintva a </w:t>
        </w:r>
        <w:r w:rsidRPr="00143E34">
          <w:rPr>
            <w:rFonts w:ascii="Consolas" w:hAnsi="Consolas"/>
            <w:rPrChange w:id="3218" w:author="Gergo" w:date="2017-11-25T13:26:00Z">
              <w:rPr>
                <w:b w:val="0"/>
                <w:bCs w:val="0"/>
              </w:rPr>
            </w:rPrChange>
          </w:rPr>
          <w:t>GameManager</w:t>
        </w:r>
      </w:ins>
      <w:ins w:id="3219" w:author="Gergo" w:date="2017-11-25T13:27:00Z">
        <w:r>
          <w:rPr>
            <w:rFonts w:ascii="Consolas" w:hAnsi="Consolas"/>
          </w:rPr>
          <w:t xml:space="preserve"> </w:t>
        </w:r>
        <w:r>
          <w:t>osztály, játék állapotáért felelős ka</w:t>
        </w:r>
      </w:ins>
      <w:ins w:id="3220" w:author="Gergo" w:date="2017-11-25T13:29:00Z">
        <w:r>
          <w:t>p</w:t>
        </w:r>
      </w:ins>
      <w:ins w:id="3221" w:author="Gergo" w:date="2017-11-25T13:27:00Z">
        <w:r>
          <w:t xml:space="preserve">csolói visszaállnak a kezdeti állásba, és a játékos is visszakerül a kezdeti </w:t>
        </w:r>
        <w:proofErr w:type="gramStart"/>
        <w:r>
          <w:t>pozíciójába</w:t>
        </w:r>
        <w:proofErr w:type="gramEnd"/>
        <w:r>
          <w:t>.</w:t>
        </w:r>
      </w:ins>
    </w:p>
    <w:p w14:paraId="03F7BD1C" w14:textId="77777777" w:rsidR="009654DF" w:rsidRPr="003355B9" w:rsidRDefault="009654DF">
      <w:pPr>
        <w:rPr>
          <w:rPrChange w:id="3222" w:author="Gergo" w:date="2017-11-25T13:10:00Z">
            <w:rPr/>
          </w:rPrChange>
        </w:rPr>
        <w:pPrChange w:id="3223"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3224" w:author="Gergo" w:date="2017-11-25T18:18:00Z"/>
        </w:rPr>
      </w:pPr>
      <w:del w:id="3225" w:author="Gergo" w:date="2017-11-25T13:54:00Z">
        <w:r w:rsidRPr="003355B9" w:rsidDel="00C60397">
          <w:lastRenderedPageBreak/>
          <w:delText>Önálló munka értékelése</w:delText>
        </w:r>
      </w:del>
      <w:bookmarkStart w:id="3226" w:name="_Toc499416847"/>
      <w:ins w:id="3227" w:author="Gergo" w:date="2017-11-25T13:54:00Z">
        <w:r w:rsidR="00C60397">
          <w:t>M</w:t>
        </w:r>
      </w:ins>
      <w:del w:id="3228" w:author="Gergo" w:date="2017-11-25T13:54:00Z">
        <w:r w:rsidRPr="003355B9" w:rsidDel="00C60397">
          <w:delText>, m</w:delText>
        </w:r>
      </w:del>
      <w:r w:rsidRPr="003355B9">
        <w:t>érések, eredmények bemutatása</w:t>
      </w:r>
      <w:bookmarkEnd w:id="3226"/>
    </w:p>
    <w:p w14:paraId="7E362383" w14:textId="529C6E55" w:rsidR="00A21990" w:rsidRDefault="002A2A0A">
      <w:pPr>
        <w:rPr>
          <w:ins w:id="3229" w:author="Gergo" w:date="2017-11-25T18:55:00Z"/>
        </w:rPr>
        <w:pPrChange w:id="3230" w:author="Gergo" w:date="2017-11-25T18:55:00Z">
          <w:pPr>
            <w:pStyle w:val="Cmsor1"/>
          </w:pPr>
        </w:pPrChange>
      </w:pPr>
      <w:ins w:id="3231" w:author="Gergo" w:date="2017-11-29T14:09:00Z">
        <w:r>
          <w:rPr>
            <w:noProof/>
          </w:rPr>
          <mc:AlternateContent>
            <mc:Choice Requires="wps">
              <w:drawing>
                <wp:anchor distT="0" distB="0" distL="114300" distR="114300" simplePos="0" relativeHeight="251668480" behindDoc="0" locked="0" layoutInCell="1" allowOverlap="1" wp14:anchorId="4255E2D3" wp14:editId="67F036B1">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5A61BD31" w:rsidR="0036698D" w:rsidRPr="00B31221" w:rsidRDefault="0036698D" w:rsidP="0036698D">
                              <w:pPr>
                                <w:pStyle w:val="Kpalrs"/>
                                <w:rPr>
                                  <w:noProof/>
                                  <w:sz w:val="24"/>
                                  <w:szCs w:val="24"/>
                                </w:rPr>
                                <w:pPrChange w:id="3232" w:author="Gergo" w:date="2017-11-29T14:09:00Z">
                                  <w:pPr/>
                                </w:pPrChange>
                              </w:pPr>
                              <w:bookmarkStart w:id="3233" w:name="_Ref499729302"/>
                              <w:ins w:id="3234" w:author="Gergo" w:date="2017-11-29T14:09:00Z">
                                <w:r>
                                  <w:t xml:space="preserve">Ábra </w:t>
                                </w:r>
                              </w:ins>
                              <w:ins w:id="3235" w:author="Gergo" w:date="2017-11-29T14:33:00Z">
                                <w:r w:rsidR="00EB1182">
                                  <w:fldChar w:fldCharType="begin"/>
                                </w:r>
                                <w:r w:rsidR="00EB1182">
                                  <w:instrText xml:space="preserve"> STYLEREF 1 \s </w:instrText>
                                </w:r>
                              </w:ins>
                              <w:r w:rsidR="00EB1182">
                                <w:fldChar w:fldCharType="separate"/>
                              </w:r>
                              <w:r w:rsidR="00EB1182">
                                <w:rPr>
                                  <w:noProof/>
                                </w:rPr>
                                <w:t>5</w:t>
                              </w:r>
                              <w:ins w:id="3236"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3237" w:author="Gergo" w:date="2017-11-29T14:33:00Z">
                                <w:r w:rsidR="00EB1182">
                                  <w:rPr>
                                    <w:noProof/>
                                  </w:rPr>
                                  <w:t>1</w:t>
                                </w:r>
                                <w:r w:rsidR="00EB1182">
                                  <w:fldChar w:fldCharType="end"/>
                                </w:r>
                              </w:ins>
                              <w:bookmarkEnd w:id="3233"/>
                              <w:ins w:id="3238" w:author="Gergo" w:date="2017-11-29T14:09:00Z">
                                <w:r>
                                  <w:t xml:space="preserve"> Az </w:t>
                                </w:r>
                                <w:proofErr w:type="spellStart"/>
                                <w:r>
                                  <w:t>AdaptED</w:t>
                                </w:r>
                                <w:proofErr w:type="spellEnd"/>
                                <w:r>
                                  <w:t xml:space="preserve">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5A61BD31" w:rsidR="0036698D" w:rsidRPr="00B31221" w:rsidRDefault="0036698D" w:rsidP="0036698D">
                        <w:pPr>
                          <w:pStyle w:val="Kpalrs"/>
                          <w:rPr>
                            <w:noProof/>
                            <w:sz w:val="24"/>
                            <w:szCs w:val="24"/>
                          </w:rPr>
                          <w:pPrChange w:id="3239" w:author="Gergo" w:date="2017-11-29T14:09:00Z">
                            <w:pPr/>
                          </w:pPrChange>
                        </w:pPr>
                        <w:bookmarkStart w:id="3240" w:name="_Ref499729302"/>
                        <w:ins w:id="3241" w:author="Gergo" w:date="2017-11-29T14:09:00Z">
                          <w:r>
                            <w:t xml:space="preserve">Ábra </w:t>
                          </w:r>
                        </w:ins>
                        <w:ins w:id="3242" w:author="Gergo" w:date="2017-11-29T14:33:00Z">
                          <w:r w:rsidR="00EB1182">
                            <w:fldChar w:fldCharType="begin"/>
                          </w:r>
                          <w:r w:rsidR="00EB1182">
                            <w:instrText xml:space="preserve"> STYLEREF 1 \s </w:instrText>
                          </w:r>
                        </w:ins>
                        <w:r w:rsidR="00EB1182">
                          <w:fldChar w:fldCharType="separate"/>
                        </w:r>
                        <w:r w:rsidR="00EB1182">
                          <w:rPr>
                            <w:noProof/>
                          </w:rPr>
                          <w:t>5</w:t>
                        </w:r>
                        <w:ins w:id="3243"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3244" w:author="Gergo" w:date="2017-11-29T14:33:00Z">
                          <w:r w:rsidR="00EB1182">
                            <w:rPr>
                              <w:noProof/>
                            </w:rPr>
                            <w:t>1</w:t>
                          </w:r>
                          <w:r w:rsidR="00EB1182">
                            <w:fldChar w:fldCharType="end"/>
                          </w:r>
                        </w:ins>
                        <w:bookmarkEnd w:id="3240"/>
                        <w:ins w:id="3245" w:author="Gergo" w:date="2017-11-29T14:09:00Z">
                          <w:r>
                            <w:t xml:space="preserve"> Az </w:t>
                          </w:r>
                          <w:proofErr w:type="spellStart"/>
                          <w:r>
                            <w:t>AdaptED</w:t>
                          </w:r>
                          <w:proofErr w:type="spellEnd"/>
                          <w:r>
                            <w:t xml:space="preserve"> keretrendszer webes felületén megjelenített adatok</w:t>
                          </w:r>
                        </w:ins>
                      </w:p>
                    </w:txbxContent>
                  </v:textbox>
                  <w10:wrap type="square" anchorx="page"/>
                </v:shape>
              </w:pict>
            </mc:Fallback>
          </mc:AlternateContent>
        </w:r>
      </w:ins>
      <w:ins w:id="3246" w:author="Gergo" w:date="2017-11-29T14:08:00Z">
        <w:r w:rsidR="0036698D">
          <w:rPr>
            <w:noProof/>
            <w:lang w:val="en-US"/>
          </w:rPr>
          <w:drawing>
            <wp:anchor distT="0" distB="0" distL="114300" distR="114300" simplePos="0" relativeHeight="251666432" behindDoc="0" locked="0" layoutInCell="1" allowOverlap="1" wp14:anchorId="77EEBE3A" wp14:editId="04A6432D">
              <wp:simplePos x="0" y="0"/>
              <wp:positionH relativeFrom="page">
                <wp:posOffset>1101236</wp:posOffset>
              </wp:positionH>
              <wp:positionV relativeFrom="paragraph">
                <wp:posOffset>1773848</wp:posOffset>
              </wp:positionV>
              <wp:extent cx="5400040" cy="2372360"/>
              <wp:effectExtent l="0" t="0" r="0" b="889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2372360"/>
                      </a:xfrm>
                      <a:prstGeom prst="rect">
                        <a:avLst/>
                      </a:prstGeom>
                    </pic:spPr>
                  </pic:pic>
                </a:graphicData>
              </a:graphic>
              <wp14:sizeRelH relativeFrom="page">
                <wp14:pctWidth>0</wp14:pctWidth>
              </wp14:sizeRelH>
              <wp14:sizeRelV relativeFrom="page">
                <wp14:pctHeight>0</wp14:pctHeight>
              </wp14:sizeRelV>
            </wp:anchor>
          </w:drawing>
        </w:r>
      </w:ins>
      <w:ins w:id="3247" w:author="Gergo" w:date="2017-11-25T18:18:00Z">
        <w:r w:rsidR="00A21990">
          <w:t xml:space="preserve">A játék futása alatt folyamatosan megy az alany </w:t>
        </w:r>
        <w:proofErr w:type="gramStart"/>
        <w:r w:rsidR="00A21990">
          <w:t>mentális</w:t>
        </w:r>
        <w:proofErr w:type="gramEnd"/>
        <w:r w:rsidR="00A21990">
          <w:t xml:space="preserve"> állapotának </w:t>
        </w:r>
        <w:proofErr w:type="spellStart"/>
        <w:r w:rsidR="00A21990">
          <w:t>monitorozása</w:t>
        </w:r>
        <w:proofErr w:type="spellEnd"/>
        <w:r w:rsidR="00A21990">
          <w:t>. Ez azt jelenti, hogy</w:t>
        </w:r>
      </w:ins>
      <w:ins w:id="3248" w:author="Gergo" w:date="2017-11-25T18:25:00Z">
        <w:r w:rsidR="00A661A9">
          <w:t xml:space="preserve"> nyugalmát és a </w:t>
        </w:r>
        <w:proofErr w:type="gramStart"/>
        <w:r w:rsidR="00A661A9">
          <w:t>koncentrációját</w:t>
        </w:r>
        <w:proofErr w:type="gramEnd"/>
        <w:r w:rsidR="002F6E80">
          <w:t xml:space="preserve"> az a</w:t>
        </w:r>
        <w:r w:rsidR="00A661A9">
          <w:t xml:space="preserve">lkalmazás ideje alatt rögzítettem, és ezt az </w:t>
        </w:r>
        <w:proofErr w:type="spellStart"/>
        <w:r w:rsidR="00A661A9">
          <w:t>AdaptED</w:t>
        </w:r>
        <w:proofErr w:type="spellEnd"/>
        <w:r w:rsidR="00A661A9">
          <w:t xml:space="preserve"> keretrendszer felületén </w:t>
        </w:r>
      </w:ins>
      <w:ins w:id="3249" w:author="Gergo" w:date="2017-11-25T18:26:00Z">
        <w:r w:rsidR="00A661A9">
          <w:t>meg is lehet tekinteni.</w:t>
        </w:r>
      </w:ins>
      <w:ins w:id="3250" w:author="Gergo" w:date="2017-11-25T18:54:00Z">
        <w:r w:rsidR="004D6779">
          <w:t xml:space="preserve"> </w:t>
        </w:r>
        <w:r w:rsidR="0036698D">
          <w:t xml:space="preserve">A felület az </w:t>
        </w:r>
      </w:ins>
      <w:ins w:id="3251" w:author="Gergo" w:date="2017-11-29T14:31:00Z">
        <w:r w:rsidR="00EB1182">
          <w:t xml:space="preserve">alábbi </w:t>
        </w:r>
      </w:ins>
      <w:ins w:id="3252" w:author="Gergo" w:date="2017-11-25T18:55:00Z">
        <w:r w:rsidR="004D6779">
          <w:t>ábrán</w:t>
        </w:r>
      </w:ins>
      <w:ins w:id="3253" w:author="Gergo" w:date="2017-11-29T14:31:00Z">
        <w:r w:rsidR="00EB1182">
          <w:t xml:space="preserve"> (</w:t>
        </w:r>
      </w:ins>
      <w:ins w:id="3254" w:author="Gergo" w:date="2017-11-29T14:32:00Z">
        <w:r w:rsidR="00EB1182">
          <w:fldChar w:fldCharType="begin"/>
        </w:r>
        <w:r w:rsidR="00EB1182">
          <w:instrText xml:space="preserve"> REF _Ref499729302 \h </w:instrText>
        </w:r>
      </w:ins>
      <w:r w:rsidR="00EB1182">
        <w:fldChar w:fldCharType="separate"/>
      </w:r>
      <w:ins w:id="3255" w:author="Gergo" w:date="2017-11-29T14:32:00Z">
        <w:r w:rsidR="00EB1182">
          <w:t xml:space="preserve">Ábra </w:t>
        </w:r>
        <w:r w:rsidR="00EB1182">
          <w:rPr>
            <w:noProof/>
          </w:rPr>
          <w:t>5</w:t>
        </w:r>
        <w:r w:rsidR="00EB1182">
          <w:t>.</w:t>
        </w:r>
        <w:r w:rsidR="00EB1182">
          <w:rPr>
            <w:noProof/>
          </w:rPr>
          <w:t>1</w:t>
        </w:r>
        <w:r w:rsidR="00EB1182">
          <w:fldChar w:fldCharType="end"/>
        </w:r>
      </w:ins>
      <w:ins w:id="3256" w:author="Gergo" w:date="2017-11-29T14:31:00Z">
        <w:r w:rsidR="00EB1182">
          <w:t>)</w:t>
        </w:r>
      </w:ins>
      <w:ins w:id="3257" w:author="Gergo" w:date="2017-11-25T18:55:00Z">
        <w:r w:rsidR="004D6779">
          <w:t xml:space="preserve"> látható</w:t>
        </w:r>
      </w:ins>
      <w:ins w:id="3258" w:author="Gergo" w:date="2017-11-29T14:12:00Z">
        <w:r w:rsidR="0036698D">
          <w:t>, ahol</w:t>
        </w:r>
      </w:ins>
      <w:ins w:id="3259" w:author="Gergo" w:date="2017-11-29T14:56:00Z">
        <w:r w:rsidR="009A0561">
          <w:t xml:space="preserve"> a</w:t>
        </w:r>
      </w:ins>
      <w:bookmarkStart w:id="3260" w:name="_GoBack"/>
      <w:bookmarkEnd w:id="3260"/>
      <w:ins w:id="3261" w:author="Gergo" w:date="2017-11-29T14:12:00Z">
        <w:r w:rsidR="0036698D">
          <w:t xml:space="preserve"> kék vonal a figyel</w:t>
        </w:r>
      </w:ins>
      <w:ins w:id="3262" w:author="Gergo" w:date="2017-11-29T14:13:00Z">
        <w:r w:rsidR="0036698D">
          <w:t>e</w:t>
        </w:r>
      </w:ins>
      <w:ins w:id="3263" w:author="Gergo" w:date="2017-11-29T14:12:00Z">
        <w:r w:rsidR="0036698D">
          <w:t>m, a zöld pedig a nyugalom időbeli változását ábrázolja</w:t>
        </w:r>
      </w:ins>
      <w:ins w:id="3264" w:author="Gergo" w:date="2017-11-25T18:55:00Z">
        <w:r w:rsidR="004D6779">
          <w:t>.</w:t>
        </w:r>
      </w:ins>
      <w:ins w:id="3265" w:author="Gergo" w:date="2017-11-29T14:13:00Z">
        <w:r w:rsidR="0036698D">
          <w:t xml:space="preserve"> A vízszintes tengelyen találhatók a játék felől a keretrendszernek küldött események.</w:t>
        </w:r>
      </w:ins>
    </w:p>
    <w:p w14:paraId="21A4AC20" w14:textId="125C7A5B" w:rsidR="0036698D" w:rsidRDefault="0036698D" w:rsidP="002A2A0A">
      <w:pPr>
        <w:rPr>
          <w:ins w:id="3266" w:author="Gergo" w:date="2017-11-29T14:15:00Z"/>
          <w:color w:val="FF0000"/>
        </w:rPr>
        <w:pPrChange w:id="3267" w:author="Gergo" w:date="2017-11-29T14:18:00Z">
          <w:pPr>
            <w:pStyle w:val="Cmsor1"/>
          </w:pPr>
        </w:pPrChange>
      </w:pPr>
    </w:p>
    <w:p w14:paraId="5D54B79E" w14:textId="5250BD2B" w:rsidR="004D6779" w:rsidRDefault="0036698D">
      <w:pPr>
        <w:rPr>
          <w:ins w:id="3268" w:author="Gergo" w:date="2017-11-29T14:21:00Z"/>
        </w:rPr>
        <w:pPrChange w:id="3269" w:author="Gergo" w:date="2017-11-25T18:55:00Z">
          <w:pPr>
            <w:pStyle w:val="Cmsor1"/>
          </w:pPr>
        </w:pPrChange>
      </w:pPr>
      <w:ins w:id="3270" w:author="Gergo" w:date="2017-11-29T14:15:00Z">
        <w:r>
          <w:t>Az egyik dolog, amit vizsgáltam, hogy a négy alakzat közül</w:t>
        </w:r>
      </w:ins>
      <w:ins w:id="3271" w:author="Gergo" w:date="2017-11-29T14:30:00Z">
        <w:r w:rsidR="00EB1182">
          <w:t xml:space="preserve"> </w:t>
        </w:r>
      </w:ins>
      <w:ins w:id="3272" w:author="Gergo" w:date="2017-11-29T14:31:00Z">
        <w:r w:rsidR="00EB1182">
          <w:t>(</w:t>
        </w:r>
      </w:ins>
      <w:ins w:id="3273" w:author="Gergo" w:date="2017-11-29T14:32:00Z">
        <w:r w:rsidR="00EB1182">
          <w:fldChar w:fldCharType="begin"/>
        </w:r>
        <w:r w:rsidR="00EB1182">
          <w:instrText xml:space="preserve"> REF _Ref499729277 \h </w:instrText>
        </w:r>
      </w:ins>
      <w:r w:rsidR="00EB1182">
        <w:fldChar w:fldCharType="separate"/>
      </w:r>
      <w:ins w:id="3274" w:author="Gergo" w:date="2017-11-29T14:32:00Z">
        <w:r w:rsidR="00EB1182">
          <w:t xml:space="preserve">Ábra </w:t>
        </w:r>
        <w:r w:rsidR="00EB1182">
          <w:rPr>
            <w:noProof/>
          </w:rPr>
          <w:t>3</w:t>
        </w:r>
        <w:r w:rsidR="00EB1182">
          <w:t>.</w:t>
        </w:r>
        <w:r w:rsidR="00EB1182">
          <w:rPr>
            <w:noProof/>
          </w:rPr>
          <w:t>1</w:t>
        </w:r>
        <w:r w:rsidR="00EB1182">
          <w:fldChar w:fldCharType="end"/>
        </w:r>
        <w:proofErr w:type="gramStart"/>
        <w:r w:rsidR="00EB1182">
          <w:t>)</w:t>
        </w:r>
      </w:ins>
      <w:ins w:id="3275" w:author="Gergo" w:date="2017-11-29T14:15:00Z">
        <w:r>
          <w:t xml:space="preserve"> </w:t>
        </w:r>
      </w:ins>
      <w:ins w:id="3276" w:author="Gergo" w:date="2017-11-29T14:25:00Z">
        <w:r w:rsidR="005261E5">
          <w:t xml:space="preserve"> </w:t>
        </w:r>
      </w:ins>
      <w:ins w:id="3277" w:author="Gergo" w:date="2017-11-29T14:16:00Z">
        <w:r>
          <w:t>–</w:t>
        </w:r>
      </w:ins>
      <w:proofErr w:type="gramEnd"/>
      <w:ins w:id="3278" w:author="Gergo" w:date="2017-11-29T14:15:00Z">
        <w:r>
          <w:t xml:space="preserve"> amiket </w:t>
        </w:r>
      </w:ins>
      <w:ins w:id="3279" w:author="Gergo" w:date="2017-11-29T14:16:00Z">
        <w:r>
          <w:t xml:space="preserve">az alanynak a játék menete során többször is végig kell rajzolnia – melyik okozza a legnagyobb nehézséget, vagyis, hogy átlagosan melyiknél hibázza a legtöbbet. Az </w:t>
        </w:r>
        <w:proofErr w:type="spellStart"/>
        <w:r>
          <w:t>EndGameStats</w:t>
        </w:r>
        <w:proofErr w:type="spellEnd"/>
        <w:r>
          <w:t xml:space="preserve"> eseményben a játék során összegyűjtött adatokat, összegző statisztika érke</w:t>
        </w:r>
        <w:r w:rsidR="002A2A0A">
          <w:t xml:space="preserve">zik, ami tartalmazza az a </w:t>
        </w:r>
        <w:proofErr w:type="spellStart"/>
        <w:r w:rsidR="002A2A0A">
          <w:t>MindWave</w:t>
        </w:r>
        <w:proofErr w:type="spellEnd"/>
        <w:r w:rsidR="002A2A0A">
          <w:t xml:space="preserve"> </w:t>
        </w:r>
        <w:proofErr w:type="spellStart"/>
        <w:r w:rsidR="002A2A0A">
          <w:t>headset</w:t>
        </w:r>
        <w:proofErr w:type="spellEnd"/>
        <w:r w:rsidR="002A2A0A">
          <w:t xml:space="preserve"> által mért értékek átlagát a </w:t>
        </w:r>
      </w:ins>
      <w:proofErr w:type="spellStart"/>
      <w:ins w:id="3280" w:author="Gergo" w:date="2017-11-29T14:19:00Z">
        <w:r w:rsidR="00B76E76">
          <w:t>végigjátszás</w:t>
        </w:r>
      </w:ins>
      <w:proofErr w:type="spellEnd"/>
      <w:ins w:id="3281" w:author="Gergo" w:date="2017-11-29T14:16:00Z">
        <w:r w:rsidR="002A2A0A">
          <w:t xml:space="preserve"> alatt, illetve a hibázások átlagát összesen</w:t>
        </w:r>
      </w:ins>
      <w:ins w:id="3282" w:author="Gergo" w:date="2017-11-29T14:20:00Z">
        <w:r w:rsidR="00B76E76">
          <w:t>,</w:t>
        </w:r>
      </w:ins>
      <w:ins w:id="3283" w:author="Gergo" w:date="2017-11-29T14:16:00Z">
        <w:r w:rsidR="002A2A0A">
          <w:t xml:space="preserve"> és rúnatípusokra lebontva is.</w:t>
        </w:r>
      </w:ins>
      <w:ins w:id="3284" w:author="Gergo" w:date="2017-11-29T14:20:00Z">
        <w:r w:rsidR="00B76E76">
          <w:t xml:space="preserve"> Egy játék végi statisztika az </w:t>
        </w:r>
      </w:ins>
      <w:ins w:id="3285" w:author="Gergo" w:date="2017-11-29T14:33:00Z">
        <w:r w:rsidR="00EB1182">
          <w:t>az alábbi ábrán (</w:t>
        </w:r>
      </w:ins>
      <w:ins w:id="3286" w:author="Gergo" w:date="2017-11-29T14:34:00Z">
        <w:r w:rsidR="00EB1182">
          <w:fldChar w:fldCharType="begin"/>
        </w:r>
        <w:r w:rsidR="00EB1182">
          <w:instrText xml:space="preserve"> REF _Ref499729412 \h </w:instrText>
        </w:r>
      </w:ins>
      <w:r w:rsidR="00EB1182">
        <w:fldChar w:fldCharType="separate"/>
      </w:r>
      <w:ins w:id="3287" w:author="Gergo" w:date="2017-11-29T14:34:00Z">
        <w:r w:rsidR="00EB1182">
          <w:t>Ábr</w:t>
        </w:r>
        <w:r w:rsidR="00EB1182">
          <w:t>a</w:t>
        </w:r>
        <w:r w:rsidR="00EB1182">
          <w:t xml:space="preserve"> </w:t>
        </w:r>
        <w:r w:rsidR="00EB1182">
          <w:rPr>
            <w:noProof/>
          </w:rPr>
          <w:t>5</w:t>
        </w:r>
        <w:r w:rsidR="00EB1182">
          <w:t>.</w:t>
        </w:r>
        <w:r w:rsidR="00EB1182">
          <w:rPr>
            <w:noProof/>
          </w:rPr>
          <w:t>2</w:t>
        </w:r>
        <w:r w:rsidR="00EB1182">
          <w:fldChar w:fldCharType="end"/>
        </w:r>
      </w:ins>
      <w:ins w:id="3288" w:author="Gergo" w:date="2017-11-29T14:33:00Z">
        <w:r w:rsidR="00EB1182">
          <w:t xml:space="preserve">) </w:t>
        </w:r>
      </w:ins>
      <w:ins w:id="3289" w:author="Gergo" w:date="2017-11-29T14:20:00Z">
        <w:r w:rsidR="00B76E76">
          <w:t>látható</w:t>
        </w:r>
      </w:ins>
      <w:ins w:id="3290" w:author="Gergo" w:date="2017-11-29T14:21:00Z">
        <w:r w:rsidR="00B76E76">
          <w:t>.</w:t>
        </w:r>
      </w:ins>
      <w:ins w:id="3291" w:author="Gergo" w:date="2017-11-29T14:20:00Z">
        <w:r w:rsidR="00B76E76">
          <w:t xml:space="preserve"> Ezt felhasználva vizsgáltam meg, hogy kinek melyik típus jelentette a legnagyobb nehézséget.</w:t>
        </w:r>
      </w:ins>
    </w:p>
    <w:p w14:paraId="45AC78E2" w14:textId="6D4A59E8" w:rsidR="00EB1182" w:rsidRDefault="00A076B8" w:rsidP="00EB1182">
      <w:pPr>
        <w:pStyle w:val="Kp"/>
        <w:rPr>
          <w:ins w:id="3292" w:author="Gergo" w:date="2017-11-29T14:33:00Z"/>
        </w:rPr>
        <w:pPrChange w:id="3293" w:author="Gergo" w:date="2017-11-29T14:33:00Z">
          <w:pPr>
            <w:pStyle w:val="Kp"/>
          </w:pPr>
        </w:pPrChange>
      </w:pPr>
      <w:ins w:id="3294" w:author="Gergo" w:date="2017-11-29T14:38:00Z">
        <w:r>
          <w:rPr>
            <w:noProof/>
            <w:lang w:val="en-US"/>
          </w:rPr>
          <w:lastRenderedPageBreak/>
          <w:drawing>
            <wp:inline distT="0" distB="0" distL="0" distR="0" wp14:anchorId="524FA16A" wp14:editId="53A4F5CE">
              <wp:extent cx="5400040" cy="232727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27275"/>
                      </a:xfrm>
                      <a:prstGeom prst="rect">
                        <a:avLst/>
                      </a:prstGeom>
                    </pic:spPr>
                  </pic:pic>
                </a:graphicData>
              </a:graphic>
            </wp:inline>
          </w:drawing>
        </w:r>
      </w:ins>
    </w:p>
    <w:p w14:paraId="20E6377F" w14:textId="48C2DA22" w:rsidR="00B76E76" w:rsidRDefault="00EB1182" w:rsidP="00EB1182">
      <w:pPr>
        <w:pStyle w:val="Kpalrs"/>
        <w:rPr>
          <w:ins w:id="3295" w:author="Gergo" w:date="2017-11-29T14:22:00Z"/>
        </w:rPr>
        <w:pPrChange w:id="3296" w:author="Gergo" w:date="2017-11-29T14:33:00Z">
          <w:pPr>
            <w:pStyle w:val="Kp"/>
          </w:pPr>
        </w:pPrChange>
      </w:pPr>
      <w:bookmarkStart w:id="3297" w:name="_Ref499729412"/>
      <w:ins w:id="3298" w:author="Gergo" w:date="2017-11-29T14:33:00Z">
        <w:r>
          <w:t xml:space="preserve">Ábra </w:t>
        </w:r>
        <w:r>
          <w:fldChar w:fldCharType="begin"/>
        </w:r>
        <w:r>
          <w:instrText xml:space="preserve"> STYLEREF 1 \s </w:instrText>
        </w:r>
      </w:ins>
      <w:r>
        <w:fldChar w:fldCharType="separate"/>
      </w:r>
      <w:r>
        <w:rPr>
          <w:noProof/>
        </w:rPr>
        <w:t>5</w:t>
      </w:r>
      <w:ins w:id="3299" w:author="Gergo" w:date="2017-11-29T14:33:00Z">
        <w:r>
          <w:fldChar w:fldCharType="end"/>
        </w:r>
        <w:r>
          <w:t>.</w:t>
        </w:r>
        <w:r>
          <w:fldChar w:fldCharType="begin"/>
        </w:r>
        <w:r>
          <w:instrText xml:space="preserve"> SEQ Ábra \* ARABIC \s 1 </w:instrText>
        </w:r>
      </w:ins>
      <w:r>
        <w:fldChar w:fldCharType="separate"/>
      </w:r>
      <w:ins w:id="3300" w:author="Gergo" w:date="2017-11-29T14:33:00Z">
        <w:r>
          <w:rPr>
            <w:noProof/>
          </w:rPr>
          <w:t>2</w:t>
        </w:r>
        <w:r>
          <w:fldChar w:fldCharType="end"/>
        </w:r>
        <w:bookmarkEnd w:id="3297"/>
        <w:r>
          <w:t xml:space="preserve"> </w:t>
        </w:r>
        <w:proofErr w:type="gramStart"/>
        <w:r>
          <w:t>A</w:t>
        </w:r>
        <w:proofErr w:type="gramEnd"/>
        <w:r>
          <w:t xml:space="preserve"> játékvégi statisztika (</w:t>
        </w:r>
        <w:proofErr w:type="spellStart"/>
        <w:r>
          <w:t>EndGameStats</w:t>
        </w:r>
        <w:proofErr w:type="spellEnd"/>
        <w:r>
          <w:t>)</w:t>
        </w:r>
      </w:ins>
    </w:p>
    <w:p w14:paraId="06D28AE2" w14:textId="22FB2FFC" w:rsidR="00EB1182" w:rsidRDefault="00EB1182">
      <w:pPr>
        <w:rPr>
          <w:ins w:id="3301" w:author="Gergo" w:date="2017-11-29T14:35:00Z"/>
        </w:rPr>
        <w:pPrChange w:id="3302" w:author="Gergo" w:date="2017-11-25T18:55:00Z">
          <w:pPr>
            <w:pStyle w:val="Cmsor1"/>
          </w:pPr>
        </w:pPrChange>
      </w:pPr>
      <w:ins w:id="3303" w:author="Gergo" w:date="2017-11-29T14:35:00Z">
        <w:r>
          <w:t xml:space="preserve">A mérések előtti feltételezésem az volt, hogy a lila és a zöld alakzat lesz e legnehezebb a legtöbb embernek, mivel ezek hosszabbak és </w:t>
        </w:r>
      </w:ins>
      <w:ins w:id="3304" w:author="Gergo" w:date="2017-11-29T14:36:00Z">
        <w:r>
          <w:t>formailag</w:t>
        </w:r>
      </w:ins>
      <w:ins w:id="3305" w:author="Gergo" w:date="2017-11-29T14:35:00Z">
        <w:r>
          <w:t xml:space="preserve"> összetettebbek.</w:t>
        </w:r>
      </w:ins>
      <w:ins w:id="3306" w:author="Gergo" w:date="2017-11-29T14:36:00Z">
        <w:r>
          <w:t xml:space="preserve"> Pár mérés után viszont azt figyeltem meg, hogy több alkalommal is a vízszintes irányú vonalkövetést igénylő alakzattal gyűlt meg a játékosok</w:t>
        </w:r>
      </w:ins>
      <w:ins w:id="3307" w:author="Gergo" w:date="2017-11-29T14:37:00Z">
        <w:r>
          <w:t xml:space="preserve"> baja.</w:t>
        </w:r>
      </w:ins>
      <w:ins w:id="3308" w:author="Gergo" w:date="2017-11-29T14:36:00Z">
        <w:r>
          <w:t xml:space="preserve"> </w:t>
        </w:r>
      </w:ins>
    </w:p>
    <w:p w14:paraId="3F5CE527" w14:textId="051B6C08" w:rsidR="004D6779" w:rsidRDefault="004D6779">
      <w:pPr>
        <w:rPr>
          <w:ins w:id="3309" w:author="Gergo" w:date="2017-11-29T13:20:00Z"/>
        </w:rPr>
        <w:pPrChange w:id="3310" w:author="Gergo" w:date="2017-11-25T18:55:00Z">
          <w:pPr>
            <w:pStyle w:val="Cmsor1"/>
          </w:pPr>
        </w:pPrChange>
      </w:pPr>
      <w:ins w:id="3311" w:author="Gergo" w:date="2017-11-25T18:56:00Z">
        <w:r>
          <w:t xml:space="preserve">A mérések során </w:t>
        </w:r>
      </w:ins>
      <w:ins w:id="3312" w:author="Gergo" w:date="2017-11-29T14:14:00Z">
        <w:r w:rsidR="0036698D">
          <w:t>arra</w:t>
        </w:r>
      </w:ins>
      <w:ins w:id="3313" w:author="Gergo" w:date="2017-11-29T14:15:00Z">
        <w:r w:rsidR="0036698D">
          <w:t xml:space="preserve"> </w:t>
        </w:r>
      </w:ins>
      <w:ins w:id="3314" w:author="Gergo" w:date="2017-11-25T18:56:00Z">
        <w:r>
          <w:t>i</w:t>
        </w:r>
      </w:ins>
      <w:ins w:id="3315" w:author="Gergo" w:date="2017-11-29T14:15:00Z">
        <w:r w:rsidR="0036698D">
          <w:t>s kíváncsi voltam</w:t>
        </w:r>
      </w:ins>
      <w:ins w:id="3316" w:author="Gergo" w:date="2017-11-25T18:56:00Z">
        <w:r>
          <w:t>, hogy a Frostig teszt VR alk</w:t>
        </w:r>
      </w:ins>
      <w:ins w:id="3317" w:author="Gergo" w:date="2017-11-25T18:59:00Z">
        <w:r>
          <w:t>a</w:t>
        </w:r>
      </w:ins>
      <w:ins w:id="3318" w:author="Gergo" w:date="2017-11-25T18:56:00Z">
        <w:r>
          <w:t>lmazásba való beágyazásával a</w:t>
        </w:r>
      </w:ins>
      <w:ins w:id="3319" w:author="Gergo" w:date="2017-11-25T18:59:00Z">
        <w:r>
          <w:t>z</w:t>
        </w:r>
      </w:ins>
      <w:ins w:id="3320" w:author="Gergo" w:date="2017-11-25T18:56:00Z">
        <w:r>
          <w:t xml:space="preserve"> alany </w:t>
        </w:r>
        <w:proofErr w:type="gramStart"/>
        <w:r>
          <w:t>koncentrációja</w:t>
        </w:r>
        <w:proofErr w:type="gramEnd"/>
        <w:r>
          <w:t xml:space="preserve"> végig fenttartató-e illetve, hogy a hibázások akkor következnek-e be, ha a játékos</w:t>
        </w:r>
      </w:ins>
      <w:ins w:id="3321" w:author="Gergo" w:date="2017-11-25T19:09:00Z">
        <w:r w:rsidR="00DC08A8">
          <w:t xml:space="preserve"> </w:t>
        </w:r>
      </w:ins>
      <w:ins w:id="3322" w:author="Gergo" w:date="2017-11-29T13:20:00Z">
        <w:r w:rsidR="00B00F77">
          <w:t>figyelme</w:t>
        </w:r>
      </w:ins>
      <w:ins w:id="3323" w:author="Gergo" w:date="2017-11-25T19:09:00Z">
        <w:r w:rsidR="00DC08A8">
          <w:t xml:space="preserve"> vagy nyugalma csökken. </w:t>
        </w:r>
      </w:ins>
      <w:ins w:id="3324" w:author="Gergo" w:date="2017-11-29T14:38:00Z">
        <w:r w:rsidR="00A076B8">
          <w:t>A fenti ábrán (</w:t>
        </w:r>
      </w:ins>
      <w:ins w:id="3325" w:author="Gergo" w:date="2017-11-29T14:39:00Z">
        <w:r w:rsidR="00A076B8">
          <w:fldChar w:fldCharType="begin"/>
        </w:r>
        <w:r w:rsidR="00A076B8">
          <w:instrText xml:space="preserve"> REF _Ref499729412 \h </w:instrText>
        </w:r>
      </w:ins>
      <w:r w:rsidR="00A076B8">
        <w:fldChar w:fldCharType="separate"/>
      </w:r>
      <w:ins w:id="3326" w:author="Gergo" w:date="2017-11-29T14:39:00Z">
        <w:r w:rsidR="00A076B8">
          <w:t xml:space="preserve">Ábra </w:t>
        </w:r>
        <w:r w:rsidR="00A076B8">
          <w:rPr>
            <w:noProof/>
          </w:rPr>
          <w:t>5</w:t>
        </w:r>
        <w:r w:rsidR="00A076B8">
          <w:t>.</w:t>
        </w:r>
        <w:r w:rsidR="00A076B8">
          <w:rPr>
            <w:noProof/>
          </w:rPr>
          <w:t>2</w:t>
        </w:r>
        <w:r w:rsidR="00A076B8">
          <w:fldChar w:fldCharType="end"/>
        </w:r>
        <w:r w:rsidR="00A076B8">
          <w:t xml:space="preserve">) is látszik, hogy hibáknál </w:t>
        </w:r>
      </w:ins>
      <w:ins w:id="3327" w:author="Gergo" w:date="2017-11-29T14:55:00Z">
        <w:r w:rsidR="001049A8">
          <w:t xml:space="preserve">az alany </w:t>
        </w:r>
        <w:proofErr w:type="gramStart"/>
        <w:r w:rsidR="001049A8">
          <w:t>koncentrációja</w:t>
        </w:r>
        <w:proofErr w:type="gramEnd"/>
        <w:r w:rsidR="001049A8">
          <w:t xml:space="preserve"> a középérték alá esik.</w:t>
        </w:r>
      </w:ins>
    </w:p>
    <w:p w14:paraId="2CB861E1" w14:textId="4F3BA072" w:rsidR="00DC08A8" w:rsidRPr="004D6779" w:rsidDel="009A0561" w:rsidRDefault="00DC08A8" w:rsidP="009A0561">
      <w:pPr>
        <w:ind w:firstLine="0"/>
        <w:rPr>
          <w:del w:id="3328" w:author="Gergo" w:date="2017-11-29T14:56:00Z"/>
          <w:color w:val="FF0000"/>
          <w:rPrChange w:id="3329" w:author="Gergo" w:date="2017-11-25T18:55:00Z">
            <w:rPr>
              <w:del w:id="3330" w:author="Gergo" w:date="2017-11-29T14:56:00Z"/>
            </w:rPr>
          </w:rPrChange>
        </w:rPr>
        <w:pPrChange w:id="3331" w:author="Gergo" w:date="2017-11-29T14:56:00Z">
          <w:pPr>
            <w:pStyle w:val="Cmsor1"/>
          </w:pPr>
        </w:pPrChange>
      </w:pPr>
    </w:p>
    <w:p w14:paraId="24E95E57" w14:textId="54188C2A" w:rsidR="006A03F6" w:rsidRDefault="0082323D" w:rsidP="009A0561">
      <w:pPr>
        <w:pStyle w:val="Cmsor1"/>
        <w:numPr>
          <w:ilvl w:val="0"/>
          <w:numId w:val="0"/>
        </w:numPr>
        <w:rPr>
          <w:ins w:id="3332" w:author="Gergo" w:date="2017-11-25T13:55:00Z"/>
        </w:rPr>
        <w:pPrChange w:id="3333" w:author="Gergo" w:date="2017-11-29T14:56:00Z">
          <w:pPr>
            <w:pStyle w:val="Cmsor1"/>
          </w:pPr>
        </w:pPrChange>
      </w:pPr>
      <w:bookmarkStart w:id="3334" w:name="_Toc499416848"/>
      <w:r w:rsidRPr="003355B9">
        <w:lastRenderedPageBreak/>
        <w:t>Összefoglaló</w:t>
      </w:r>
      <w:ins w:id="3335" w:author="Gergo" w:date="2017-11-25T13:54:00Z">
        <w:r w:rsidR="00C60397">
          <w:t>, önáll</w:t>
        </w:r>
      </w:ins>
      <w:ins w:id="3336" w:author="Gergo" w:date="2017-11-25T13:55:00Z">
        <w:r w:rsidR="00C60397">
          <w:t>ó</w:t>
        </w:r>
      </w:ins>
      <w:ins w:id="3337" w:author="Gergo" w:date="2017-11-25T13:54:00Z">
        <w:r w:rsidR="00C60397">
          <w:t xml:space="preserve"> munka értékelése</w:t>
        </w:r>
      </w:ins>
      <w:bookmarkEnd w:id="3334"/>
    </w:p>
    <w:p w14:paraId="4CC5FACD" w14:textId="2843D9BD" w:rsidR="004F15D0" w:rsidRDefault="004A5D1F">
      <w:pPr>
        <w:rPr>
          <w:ins w:id="3338" w:author="Gergo" w:date="2017-11-25T14:01:00Z"/>
        </w:rPr>
        <w:pPrChange w:id="3339" w:author="Gergo" w:date="2017-11-25T13:55:00Z">
          <w:pPr>
            <w:pStyle w:val="Cmsor1"/>
          </w:pPr>
        </w:pPrChange>
      </w:pPr>
      <w:ins w:id="3340" w:author="Gergo" w:date="2017-11-25T13:59:00Z">
        <w:r>
          <w:t xml:space="preserve">A feladat egyik célja az volt, hogy a megismerjem a VR technológia nyújtotta lehetőségeket a Google </w:t>
        </w:r>
        <w:proofErr w:type="spellStart"/>
        <w:r>
          <w:t>Daydream</w:t>
        </w:r>
        <w:proofErr w:type="spellEnd"/>
        <w:r>
          <w:t xml:space="preserve"> platformján és szemüvegén keresztül, és egy erre épülő játékalkalmazást fejlesszek </w:t>
        </w:r>
        <w:proofErr w:type="gramStart"/>
        <w:r>
          <w:t>a</w:t>
        </w:r>
        <w:proofErr w:type="gramEnd"/>
        <w:r>
          <w:t xml:space="preserve"> </w:t>
        </w:r>
        <w:proofErr w:type="spellStart"/>
        <w:r>
          <w:t>Unity</w:t>
        </w:r>
        <w:proofErr w:type="spellEnd"/>
        <w:r>
          <w:t xml:space="preserve"> grafikus motor és fejlesztőkörnyezet </w:t>
        </w:r>
      </w:ins>
      <w:proofErr w:type="spellStart"/>
      <w:ins w:id="3341" w:author="Gergo" w:date="2017-11-25T14:01:00Z">
        <w:r>
          <w:t>segítégével</w:t>
        </w:r>
        <w:proofErr w:type="spellEnd"/>
        <w:r>
          <w:t xml:space="preserve">. Úgy érzem, hogy ezt a két technológiát teljes mértékben sikerült elsajátítanom arra a szintre, hogy minden ötletemet, ami a fejlesztés során </w:t>
        </w:r>
        <w:r w:rsidR="00152315">
          <w:t xml:space="preserve">támadt sikerült megvalósítanom és </w:t>
        </w:r>
      </w:ins>
      <w:ins w:id="3342" w:author="Gergo" w:date="2017-11-25T14:26:00Z">
        <w:r w:rsidR="00152315">
          <w:t xml:space="preserve">egy rendkívül </w:t>
        </w:r>
      </w:ins>
      <w:ins w:id="3343" w:author="Gergo" w:date="2017-11-25T14:27:00Z">
        <w:r w:rsidR="006F41F6">
          <w:t>szórakoztató</w:t>
        </w:r>
      </w:ins>
      <w:ins w:id="3344" w:author="Gergo" w:date="2017-11-25T14:26:00Z">
        <w:r w:rsidR="00152315">
          <w:t xml:space="preserve"> játékot készítenem.</w:t>
        </w:r>
      </w:ins>
    </w:p>
    <w:p w14:paraId="5061DA2F" w14:textId="0EB41DC1" w:rsidR="004A5D1F" w:rsidRDefault="004A5D1F">
      <w:pPr>
        <w:rPr>
          <w:ins w:id="3345" w:author="Gergo" w:date="2017-11-25T14:21:00Z"/>
        </w:rPr>
        <w:pPrChange w:id="3346" w:author="Gergo" w:date="2017-11-25T13:55:00Z">
          <w:pPr>
            <w:pStyle w:val="Cmsor1"/>
          </w:pPr>
        </w:pPrChange>
      </w:pPr>
      <w:ins w:id="3347" w:author="Gergo" w:date="2017-11-25T14:03:00Z">
        <w:r>
          <w:t>A másik nagyon fontos feladat, az volt, hogy ne csupán egy játékot fejlesszek, hanem ezt a játékot egy olyan pszic</w:t>
        </w:r>
      </w:ins>
      <w:ins w:id="3348" w:author="Gergo" w:date="2017-11-25T14:04:00Z">
        <w:r>
          <w:t>hológiai felmérő alkalmazássá tegyem, ami a VR technológia segítségével az eddig használt papír, ceruza módszernél hatékonyabb mérési módszert teremt az úgynevezett Frostig teszthez.</w:t>
        </w:r>
      </w:ins>
      <w:ins w:id="3349" w:author="Gergo" w:date="2017-11-25T14:07:00Z">
        <w:r w:rsidR="00FC6301">
          <w:t xml:space="preserve"> Ezt</w:t>
        </w:r>
        <w:r w:rsidR="00D22A57">
          <w:t xml:space="preserve"> sikerült olyan jól beillesztenem a játékmenetbe, hogy az szerves részét képezi a játéknak</w:t>
        </w:r>
      </w:ins>
      <w:ins w:id="3350" w:author="Gergo" w:date="2017-11-25T14:08:00Z">
        <w:r w:rsidR="00FC6301">
          <w:t>, anélkül, hogy bármiféle teszt hangulata lenne</w:t>
        </w:r>
      </w:ins>
      <w:ins w:id="3351" w:author="Gergo" w:date="2017-11-25T14:11:00Z">
        <w:r w:rsidR="00FC6301">
          <w:t xml:space="preserve"> vagy </w:t>
        </w:r>
        <w:proofErr w:type="spellStart"/>
        <w:r w:rsidR="00FC6301">
          <w:t>repetatívvá</w:t>
        </w:r>
        <w:proofErr w:type="spellEnd"/>
        <w:r w:rsidR="00FC6301">
          <w:t xml:space="preserve"> válna</w:t>
        </w:r>
      </w:ins>
      <w:ins w:id="3352" w:author="Gergo" w:date="2017-11-25T14:08:00Z">
        <w:r w:rsidR="00FC6301">
          <w:t>.</w:t>
        </w:r>
      </w:ins>
      <w:ins w:id="3353" w:author="Gergo" w:date="2017-11-25T14:10:00Z">
        <w:r w:rsidR="00FC6301">
          <w:t xml:space="preserve"> </w:t>
        </w:r>
      </w:ins>
      <w:ins w:id="3354" w:author="Gergo" w:date="2017-11-25T14:08:00Z">
        <w:r w:rsidR="00FC6301">
          <w:t xml:space="preserve"> A tény hogy a vizuális percepciós készséget tényleges háromdimenziós környezetben lehet mérni pontosabb </w:t>
        </w:r>
        <w:proofErr w:type="gramStart"/>
        <w:r w:rsidR="00FC6301">
          <w:t>eredményt</w:t>
        </w:r>
        <w:proofErr w:type="gramEnd"/>
        <w:r w:rsidR="00FC6301">
          <w:t xml:space="preserve"> adhat. </w:t>
        </w:r>
      </w:ins>
    </w:p>
    <w:p w14:paraId="2EE634CE" w14:textId="61BF17AD" w:rsidR="00DB7CF7" w:rsidRDefault="00DB7CF7">
      <w:pPr>
        <w:rPr>
          <w:ins w:id="3355" w:author="Gergo" w:date="2017-11-25T14:08:00Z"/>
        </w:rPr>
        <w:pPrChange w:id="3356" w:author="Gergo" w:date="2017-11-25T13:55:00Z">
          <w:pPr>
            <w:pStyle w:val="Cmsor1"/>
          </w:pPr>
        </w:pPrChange>
      </w:pPr>
      <w:ins w:id="3357" w:author="Gergo" w:date="2017-11-25T14:21:00Z">
        <w:r>
          <w:t xml:space="preserve">Megvalósítottam az </w:t>
        </w:r>
        <w:proofErr w:type="spellStart"/>
        <w:r>
          <w:t>alakalmazásom</w:t>
        </w:r>
        <w:proofErr w:type="spellEnd"/>
        <w:r>
          <w:t xml:space="preserve"> és a tanszék által fejlesztett </w:t>
        </w:r>
        <w:proofErr w:type="spellStart"/>
        <w:r>
          <w:t>AdaptED</w:t>
        </w:r>
        <w:proofErr w:type="spellEnd"/>
        <w:r>
          <w:t xml:space="preserve"> keretrendszer kapcsolatát, és kommunikációját, hogy a mért adatokat ezen keresztül lehessen tárolni és megtekinteni.</w:t>
        </w:r>
      </w:ins>
    </w:p>
    <w:p w14:paraId="431F3311" w14:textId="6BD8668F" w:rsidR="00FC6301" w:rsidRDefault="00DB7CF7">
      <w:pPr>
        <w:rPr>
          <w:ins w:id="3358" w:author="Gergo" w:date="2017-11-25T14:18:00Z"/>
        </w:rPr>
        <w:pPrChange w:id="3359" w:author="Gergo" w:date="2017-11-25T13:55:00Z">
          <w:pPr>
            <w:pStyle w:val="Cmsor1"/>
          </w:pPr>
        </w:pPrChange>
      </w:pPr>
      <w:ins w:id="3360" w:author="Gergo" w:date="2017-11-25T14:12:00Z">
        <w:r>
          <w:t xml:space="preserve">Sikerült a </w:t>
        </w:r>
        <w:proofErr w:type="spellStart"/>
        <w:r w:rsidR="00FC6301">
          <w:t>Dadyream</w:t>
        </w:r>
        <w:proofErr w:type="spellEnd"/>
        <w:r w:rsidR="00FC6301">
          <w:t xml:space="preserve"> szemüveg és kontroller nyújtotta lehetőségeket, olyan szinten jól kihasználni, hogy a tényleges gombra kattintást </w:t>
        </w:r>
      </w:ins>
      <w:ins w:id="3361" w:author="Gergo" w:date="2017-11-25T14:13:00Z">
        <w:r w:rsidR="00FC6301">
          <w:t>leszámítva</w:t>
        </w:r>
      </w:ins>
      <w:ins w:id="3362" w:author="Gergo" w:date="2017-11-25T14:12:00Z">
        <w:r w:rsidR="00FC6301">
          <w:t xml:space="preserve"> minden </w:t>
        </w:r>
      </w:ins>
      <w:ins w:id="3363" w:author="Gergo" w:date="2017-11-25T14:13:00Z">
        <w:r w:rsidR="00FC6301">
          <w:t>irányítás, valamilyen különleges csak VR környezetben, de mégis intuitívan használható</w:t>
        </w:r>
      </w:ins>
      <w:ins w:id="3364" w:author="Gergo" w:date="2017-11-25T14:16:00Z">
        <w:r w:rsidR="00FC6301">
          <w:t xml:space="preserve"> módon lett megvalósítva, az által, hogy próbáltam a mindennapi mozdulatokat irányít</w:t>
        </w:r>
      </w:ins>
      <w:ins w:id="3365" w:author="Gergo" w:date="2017-11-25T14:18:00Z">
        <w:r>
          <w:t xml:space="preserve">ási lehetőséggé formálni. Pl.: dobás. </w:t>
        </w:r>
      </w:ins>
    </w:p>
    <w:p w14:paraId="3BAD1F4B" w14:textId="188F75BA" w:rsidR="00DB7CF7" w:rsidRDefault="00DB7CF7">
      <w:pPr>
        <w:rPr>
          <w:ins w:id="3366" w:author="Gergo" w:date="2017-11-25T14:30:00Z"/>
        </w:rPr>
        <w:pPrChange w:id="3367" w:author="Gergo" w:date="2017-11-25T13:55:00Z">
          <w:pPr>
            <w:pStyle w:val="Cmsor1"/>
          </w:pPr>
        </w:pPrChange>
      </w:pPr>
      <w:ins w:id="3368" w:author="Gergo" w:date="2017-11-25T14:18:00Z">
        <w:r>
          <w:t xml:space="preserve">Az projekt annyira jól sikerült, hogy, amikor még kész sem volt teljesen, megkértek, hogy készítsek hozzá olyan menüpontot, ami hatására rögtön a végső harc elejére ugrik a játék, hogy </w:t>
        </w:r>
        <w:proofErr w:type="spellStart"/>
        <w:r>
          <w:t>demózhassák</w:t>
        </w:r>
        <w:proofErr w:type="spellEnd"/>
        <w:r>
          <w:t xml:space="preserve"> az alkalmazást különböző eseményeken. Ez meg is történt és</w:t>
        </w:r>
      </w:ins>
      <w:ins w:id="3369" w:author="Gergo" w:date="2017-11-25T14:28:00Z">
        <w:r w:rsidR="00CC0774">
          <w:t xml:space="preserve"> a tanszék</w:t>
        </w:r>
      </w:ins>
      <w:ins w:id="3370" w:author="Gergo" w:date="2017-11-25T14:18:00Z">
        <w:r>
          <w:t xml:space="preserve"> </w:t>
        </w:r>
      </w:ins>
      <w:ins w:id="3371" w:author="Gergo" w:date="2017-11-25T14:23:00Z">
        <w:r w:rsidR="00D4528B">
          <w:t xml:space="preserve">az </w:t>
        </w:r>
        <w:proofErr w:type="spellStart"/>
        <w:r w:rsidR="00D4528B">
          <w:t>AdaptED</w:t>
        </w:r>
        <w:proofErr w:type="spellEnd"/>
        <w:r w:rsidR="00D4528B">
          <w:t xml:space="preserve"> keretrendszert</w:t>
        </w:r>
      </w:ins>
      <w:ins w:id="3372"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3373" w:author="Gergo" w:date="2017-11-25T14:30:00Z"/>
        </w:rPr>
        <w:pPrChange w:id="3374" w:author="Gergo" w:date="2017-11-25T14:30:00Z">
          <w:pPr>
            <w:pStyle w:val="Cmsor1"/>
          </w:pPr>
        </w:pPrChange>
      </w:pPr>
      <w:bookmarkStart w:id="3375" w:name="_Toc499416849"/>
      <w:proofErr w:type="spellStart"/>
      <w:ins w:id="3376" w:author="Gergo" w:date="2017-11-25T14:30:00Z">
        <w:r>
          <w:lastRenderedPageBreak/>
          <w:t>Továbbfejlesztés</w:t>
        </w:r>
      </w:ins>
      <w:ins w:id="3377" w:author="Gergo" w:date="2017-11-25T14:42:00Z">
        <w:r w:rsidR="00B32E42">
          <w:t>i</w:t>
        </w:r>
        <w:proofErr w:type="spellEnd"/>
        <w:r w:rsidR="00B32E42">
          <w:t xml:space="preserve"> lehetősé</w:t>
        </w:r>
      </w:ins>
      <w:ins w:id="3378" w:author="Gergo" w:date="2017-11-25T23:39:00Z">
        <w:r w:rsidR="009B48C6">
          <w:t>g</w:t>
        </w:r>
      </w:ins>
      <w:ins w:id="3379" w:author="Gergo" w:date="2017-11-25T14:42:00Z">
        <w:r w:rsidR="00B32E42">
          <w:t>ek</w:t>
        </w:r>
      </w:ins>
      <w:bookmarkEnd w:id="3375"/>
    </w:p>
    <w:p w14:paraId="0197739E" w14:textId="63E909A2" w:rsidR="0054131B" w:rsidRDefault="0054131B">
      <w:pPr>
        <w:rPr>
          <w:ins w:id="3380" w:author="Gergo" w:date="2017-11-25T14:30:00Z"/>
        </w:rPr>
        <w:pPrChange w:id="3381" w:author="Gergo" w:date="2017-11-25T14:30:00Z">
          <w:pPr>
            <w:pStyle w:val="Cmsor1"/>
          </w:pPr>
        </w:pPrChange>
      </w:pPr>
      <w:ins w:id="3382" w:author="Gergo" w:date="2017-11-25T14:30:00Z">
        <w:r>
          <w:t xml:space="preserve">Egy lehetséges módja az alkalmazás </w:t>
        </w:r>
      </w:ins>
      <w:proofErr w:type="spellStart"/>
      <w:ins w:id="3383" w:author="Gergo" w:date="2017-11-25T14:31:00Z">
        <w:r>
          <w:t>továbbfejlesztésének</w:t>
        </w:r>
      </w:ins>
      <w:proofErr w:type="spellEnd"/>
      <w:ins w:id="3384" w:author="Gergo" w:date="2017-11-25T14:30:00Z">
        <w:r>
          <w:t xml:space="preserve"> egy</w:t>
        </w:r>
      </w:ins>
      <w:ins w:id="3385" w:author="Gergo" w:date="2017-11-25T14:31:00Z">
        <w:r>
          <w:t xml:space="preserve"> összetettebb, többcsatornás mérőeszköz használa</w:t>
        </w:r>
      </w:ins>
      <w:ins w:id="3386" w:author="Gergo" w:date="2017-11-25T14:30:00Z">
        <w:r>
          <w:t xml:space="preserve">ta, amiből </w:t>
        </w:r>
      </w:ins>
      <w:ins w:id="3387" w:author="Gergo" w:date="2017-11-25T14:36:00Z">
        <w:r>
          <w:t xml:space="preserve">többféle </w:t>
        </w:r>
      </w:ins>
      <w:ins w:id="3388" w:author="Gergo" w:date="2017-11-25T14:30:00Z">
        <w:r>
          <w:t>adatot</w:t>
        </w:r>
        <w:r w:rsidR="00B32E42">
          <w:t xml:space="preserve"> lehet</w:t>
        </w:r>
        <w:r>
          <w:t xml:space="preserve"> kinyerni</w:t>
        </w:r>
      </w:ins>
      <w:ins w:id="3389" w:author="Gergo" w:date="2017-11-25T14:37:00Z">
        <w:r>
          <w:t>,</w:t>
        </w:r>
      </w:ins>
      <w:ins w:id="3390" w:author="Gergo" w:date="2017-11-25T14:30:00Z">
        <w:r>
          <w:t xml:space="preserve"> és </w:t>
        </w:r>
        <w:proofErr w:type="gramStart"/>
        <w:r>
          <w:t>ezáltal</w:t>
        </w:r>
        <w:proofErr w:type="gramEnd"/>
        <w:r>
          <w:t xml:space="preserve"> hatékonyabb analízist végezni a játékoson.</w:t>
        </w:r>
      </w:ins>
    </w:p>
    <w:p w14:paraId="74244C6E" w14:textId="5268556A" w:rsidR="0054131B" w:rsidRDefault="0054131B">
      <w:pPr>
        <w:rPr>
          <w:ins w:id="3391" w:author="Gergo" w:date="2017-11-25T14:35:00Z"/>
        </w:rPr>
        <w:pPrChange w:id="3392" w:author="Gergo" w:date="2017-11-25T14:30:00Z">
          <w:pPr>
            <w:pStyle w:val="Cmsor1"/>
          </w:pPr>
        </w:pPrChange>
      </w:pPr>
      <w:ins w:id="3393" w:author="Gergo" w:date="2017-11-25T14:32:00Z">
        <w:r>
          <w:t>Egy másik terület, amitől a játékélmény sokat javulhat</w:t>
        </w:r>
      </w:ins>
      <w:ins w:id="3394" w:author="Gergo" w:date="2017-11-25T14:41:00Z">
        <w:r w:rsidR="00B32E42">
          <w:t>:</w:t>
        </w:r>
      </w:ins>
      <w:ins w:id="3395" w:author="Gergo" w:date="2017-11-25T14:32:00Z">
        <w:r>
          <w:t xml:space="preserve"> a grafikus megjelenés. Egy grafikussal együtt</w:t>
        </w:r>
      </w:ins>
      <w:ins w:id="3396" w:author="Gergo" w:date="2017-11-25T14:34:00Z">
        <w:r>
          <w:t xml:space="preserve"> </w:t>
        </w:r>
      </w:ins>
      <w:ins w:id="3397" w:author="Gergo" w:date="2017-11-25T14:32:00Z">
        <w:r>
          <w:t>dolgozva, a megfelelő animációkkal és textúrákkal</w:t>
        </w:r>
      </w:ins>
      <w:ins w:id="3398" w:author="Gergo" w:date="2017-11-25T14:35:00Z">
        <w:r>
          <w:t xml:space="preserve"> még interaktívabbá lehetne tenni a </w:t>
        </w:r>
        <w:proofErr w:type="gramStart"/>
        <w:r>
          <w:t>virtuális</w:t>
        </w:r>
        <w:proofErr w:type="gramEnd"/>
        <w:r>
          <w:t xml:space="preserve"> világot.</w:t>
        </w:r>
      </w:ins>
    </w:p>
    <w:p w14:paraId="22F927D3" w14:textId="67AEC95D" w:rsidR="0054131B" w:rsidRDefault="0054131B">
      <w:pPr>
        <w:rPr>
          <w:ins w:id="3399" w:author="Gergo" w:date="2017-11-25T14:42:00Z"/>
        </w:rPr>
        <w:pPrChange w:id="3400" w:author="Gergo" w:date="2017-11-25T14:30:00Z">
          <w:pPr>
            <w:pStyle w:val="Cmsor1"/>
          </w:pPr>
        </w:pPrChange>
      </w:pPr>
      <w:ins w:id="3401" w:author="Gergo" w:date="2017-11-25T14:36:00Z">
        <w:r>
          <w:t>A játé</w:t>
        </w:r>
      </w:ins>
      <w:ins w:id="3402" w:author="Gergo" w:date="2017-11-25T14:32:00Z">
        <w:r>
          <w:t>k sokszínűbbé tétele érdekében töb</w:t>
        </w:r>
        <w:r w:rsidR="00B32E42">
          <w:t>b gesztus lehetne implementálni</w:t>
        </w:r>
        <w:r>
          <w:t xml:space="preserve"> a kontr</w:t>
        </w:r>
        <w:r w:rsidR="001C565A">
          <w:t xml:space="preserve">olleren, amik segítségével </w:t>
        </w:r>
        <w:r>
          <w:t xml:space="preserve">a </w:t>
        </w:r>
        <w:proofErr w:type="gramStart"/>
        <w:r>
          <w:t>virtuális</w:t>
        </w:r>
        <w:proofErr w:type="gramEnd"/>
        <w:r>
          <w:t xml:space="preserve"> világban több tevékenység</w:t>
        </w:r>
      </w:ins>
      <w:ins w:id="3403" w:author="Gergo" w:date="2017-11-25T14:42:00Z">
        <w:r w:rsidR="00B32E42">
          <w:t xml:space="preserve"> lenne</w:t>
        </w:r>
      </w:ins>
      <w:ins w:id="3404" w:author="Gergo" w:date="2017-11-25T14:32:00Z">
        <w:r>
          <w:t xml:space="preserve"> végezhető. Pl.: az erdőben található gombák felszedése.</w:t>
        </w:r>
      </w:ins>
    </w:p>
    <w:p w14:paraId="376FEB66" w14:textId="2F8CB84F" w:rsidR="00B32E42" w:rsidRDefault="00B32E42">
      <w:pPr>
        <w:pStyle w:val="Cmsor2"/>
        <w:rPr>
          <w:ins w:id="3405" w:author="Gergo" w:date="2017-11-25T14:42:00Z"/>
        </w:rPr>
        <w:pPrChange w:id="3406" w:author="Gergo" w:date="2017-11-25T14:42:00Z">
          <w:pPr>
            <w:pStyle w:val="Cmsor1"/>
          </w:pPr>
        </w:pPrChange>
      </w:pPr>
      <w:bookmarkStart w:id="3407" w:name="_Toc499416850"/>
      <w:ins w:id="3408" w:author="Gergo" w:date="2017-11-25T14:42:00Z">
        <w:r>
          <w:t>Végszó</w:t>
        </w:r>
        <w:bookmarkEnd w:id="3407"/>
      </w:ins>
    </w:p>
    <w:p w14:paraId="44876852" w14:textId="2212FDC9" w:rsidR="00B32E42" w:rsidRDefault="00B32E42">
      <w:pPr>
        <w:rPr>
          <w:ins w:id="3409" w:author="Gergo" w:date="2017-11-25T19:17:00Z"/>
        </w:rPr>
        <w:pPrChange w:id="3410" w:author="Gergo" w:date="2017-11-25T14:42:00Z">
          <w:pPr>
            <w:pStyle w:val="Cmsor1"/>
          </w:pPr>
        </w:pPrChange>
      </w:pPr>
      <w:ins w:id="3411" w:author="Gergo" w:date="2017-11-25T14:43:00Z">
        <w:r>
          <w:t xml:space="preserve">Egy teljesen új világot mutatott be nekem a </w:t>
        </w:r>
        <w:proofErr w:type="spellStart"/>
        <w:r>
          <w:t>DayDream</w:t>
        </w:r>
        <w:proofErr w:type="spellEnd"/>
        <w:r>
          <w:t xml:space="preserve"> és </w:t>
        </w:r>
        <w:proofErr w:type="gramStart"/>
        <w:r>
          <w:t>a</w:t>
        </w:r>
        <w:proofErr w:type="gramEnd"/>
        <w:r>
          <w:t xml:space="preserve"> </w:t>
        </w:r>
        <w:proofErr w:type="spellStart"/>
        <w:r>
          <w:t>Unity</w:t>
        </w:r>
        <w:proofErr w:type="spellEnd"/>
        <w:r>
          <w:t xml:space="preserve"> használata, amik segítségével én is egy új világot mutathatok be az alkalmazást használóknak.</w:t>
        </w:r>
      </w:ins>
      <w:ins w:id="3412" w:author="Gergo" w:date="2017-11-25T14:44:00Z">
        <w:r>
          <w:t xml:space="preserve"> Izgalm</w:t>
        </w:r>
      </w:ins>
      <w:ins w:id="3413" w:author="Gergo" w:date="2017-11-25T14:45:00Z">
        <w:r>
          <w:t>a</w:t>
        </w:r>
      </w:ins>
      <w:ins w:id="3414" w:author="Gergo" w:date="2017-11-25T14:44:00Z">
        <w:r>
          <w:t>s volt a fejl</w:t>
        </w:r>
      </w:ins>
      <w:ins w:id="3415" w:author="Gergo" w:date="2017-11-25T14:45:00Z">
        <w:r>
          <w:t>e</w:t>
        </w:r>
      </w:ins>
      <w:ins w:id="3416" w:author="Gergo" w:date="2017-11-25T14:44:00Z">
        <w:r>
          <w:t xml:space="preserve">sztés folyamata, mert </w:t>
        </w:r>
      </w:ins>
      <w:ins w:id="3417" w:author="Gergo" w:date="2017-11-25T14:45:00Z">
        <w:r>
          <w:t xml:space="preserve">nagyban </w:t>
        </w:r>
      </w:ins>
      <w:ins w:id="3418" w:author="Gergo" w:date="2017-11-25T14:44:00Z">
        <w:r>
          <w:t>eltért az eddig általam készített alkalmazásoktól</w:t>
        </w:r>
      </w:ins>
      <w:ins w:id="3419" w:author="Gergo" w:date="2017-11-25T14:45:00Z">
        <w:r>
          <w:t>. Külön érdekes volt, hogy tudományos vonatkozása is volt a feladatnak</w:t>
        </w:r>
      </w:ins>
      <w:ins w:id="3420" w:author="Gergo" w:date="2017-11-25T14:46:00Z">
        <w:r>
          <w:t xml:space="preserve">, és hogy egy olyan játékalkalmazást készítettem, ami egy </w:t>
        </w:r>
      </w:ins>
      <w:ins w:id="3421" w:author="Gergo" w:date="2017-11-25T14:47:00Z">
        <w:r>
          <w:t>„magasabb célt” is szolgál.</w:t>
        </w:r>
      </w:ins>
    </w:p>
    <w:p w14:paraId="4D9ED0C6" w14:textId="2B1ED466" w:rsidR="00682903" w:rsidRPr="00B32E42" w:rsidRDefault="00682903">
      <w:pPr>
        <w:pStyle w:val="Cmsor1"/>
        <w:rPr>
          <w:ins w:id="3422" w:author="Gergo" w:date="2017-11-25T13:54:00Z"/>
        </w:rPr>
      </w:pPr>
      <w:bookmarkStart w:id="3423" w:name="_Toc499416851"/>
      <w:ins w:id="3424" w:author="Gergo" w:date="2017-11-25T19:18:00Z">
        <w:r>
          <w:lastRenderedPageBreak/>
          <w:t>Irodalomjegyzék</w:t>
        </w:r>
      </w:ins>
      <w:bookmarkEnd w:id="3423"/>
    </w:p>
    <w:p w14:paraId="32900555" w14:textId="77777777" w:rsidR="00C60397" w:rsidRPr="00C60397" w:rsidRDefault="00C60397">
      <w:pPr>
        <w:rPr>
          <w:rPrChange w:id="3425" w:author="Gergo" w:date="2017-11-25T13:54:00Z">
            <w:rPr/>
          </w:rPrChange>
        </w:rPr>
        <w:pPrChange w:id="3426" w:author="Gergo" w:date="2017-11-25T13:54:00Z">
          <w:pPr>
            <w:pStyle w:val="Cmsor1"/>
          </w:pPr>
        </w:pPrChange>
      </w:pPr>
    </w:p>
    <w:sectPr w:rsidR="00C60397" w:rsidRPr="00C60397"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9" w:author="Bence Kővári" w:date="2015-10-19T10:52:00Z" w:initials="KB">
    <w:p w14:paraId="41FB55A1" w14:textId="77777777" w:rsidR="00B00F77" w:rsidRDefault="00B00F77" w:rsidP="00E360CD">
      <w:pPr>
        <w:pStyle w:val="Jegyzetszveg"/>
      </w:pPr>
      <w:r>
        <w:rPr>
          <w:rStyle w:val="Jegyzethivatkozs"/>
        </w:rPr>
        <w:annotationRef/>
      </w:r>
      <w:r>
        <w:t xml:space="preserve">Ne felejtsd </w:t>
      </w:r>
      <w:proofErr w:type="gramStart"/>
      <w:r>
        <w:t>le frissíteni</w:t>
      </w:r>
      <w:proofErr w:type="gramEnd"/>
    </w:p>
  </w:comment>
  <w:comment w:id="257" w:author="Bertalan Forstner" w:date="2017-11-17T09:22:00Z" w:initials="BF">
    <w:p w14:paraId="7FC9CA8C" w14:textId="308A689A" w:rsidR="00B00F77" w:rsidRDefault="00B00F77">
      <w:pPr>
        <w:pStyle w:val="Jegyzetszveg"/>
      </w:pPr>
      <w:r>
        <w:rPr>
          <w:rStyle w:val="Jegyzethivatkozs"/>
        </w:rPr>
        <w:annotationRef/>
      </w:r>
      <w:proofErr w:type="gramStart"/>
      <w:r>
        <w:rPr>
          <w:rStyle w:val="Jegyzethivatkozs"/>
        </w:rPr>
        <w:t>inkább</w:t>
      </w:r>
      <w:proofErr w:type="gramEnd"/>
      <w:r>
        <w:rPr>
          <w:rStyle w:val="Jegyzethivatkozs"/>
        </w:rPr>
        <w:t xml:space="preserve"> </w:t>
      </w:r>
      <w:proofErr w:type="spellStart"/>
      <w:r>
        <w:rPr>
          <w:rStyle w:val="Jegyzethivatkozs"/>
        </w:rPr>
        <w:t>sztereo</w:t>
      </w:r>
      <w:proofErr w:type="spellEnd"/>
      <w:r>
        <w:rPr>
          <w:rStyle w:val="Jegyzethivatkozs"/>
        </w:rPr>
        <w:t xml:space="preserve"> látásrendszeren</w:t>
      </w:r>
    </w:p>
  </w:comment>
  <w:comment w:id="270" w:author="Bertalan Forstner" w:date="2017-11-17T09:25:00Z" w:initials="BF">
    <w:p w14:paraId="635F201A" w14:textId="538EE0E4" w:rsidR="00B00F77" w:rsidRDefault="00B00F77">
      <w:pPr>
        <w:pStyle w:val="Jegyzetszveg"/>
      </w:pPr>
      <w:r>
        <w:rPr>
          <w:rStyle w:val="Jegyzethivatkozs"/>
        </w:rPr>
        <w:annotationRef/>
      </w:r>
      <w:r>
        <w:t xml:space="preserve">lábjegyzet, </w:t>
      </w:r>
      <w:proofErr w:type="gramStart"/>
      <w:r>
        <w:t>link</w:t>
      </w:r>
      <w:proofErr w:type="gramEnd"/>
    </w:p>
  </w:comment>
  <w:comment w:id="279" w:author="Bertalan Forstner" w:date="2017-11-17T09:26:00Z" w:initials="BF">
    <w:p w14:paraId="14CFF35D" w14:textId="52833ABD" w:rsidR="00B00F77" w:rsidRDefault="00B00F77">
      <w:pPr>
        <w:pStyle w:val="Jegyzetszveg"/>
      </w:pPr>
      <w:r>
        <w:rPr>
          <w:rStyle w:val="Jegyzethivatkozs"/>
        </w:rPr>
        <w:annotationRef/>
      </w:r>
      <w:proofErr w:type="gramStart"/>
      <w:r>
        <w:t>irodalomjegyzék</w:t>
      </w:r>
      <w:proofErr w:type="gramEnd"/>
      <w:r>
        <w:t xml:space="preserve"> hivatkozás</w:t>
      </w:r>
    </w:p>
  </w:comment>
  <w:comment w:id="282" w:author="Bertalan Forstner" w:date="2017-11-17T09:27:00Z" w:initials="BF">
    <w:p w14:paraId="3D14D79B" w14:textId="088A97ED" w:rsidR="00B00F77" w:rsidRDefault="00B00F77">
      <w:pPr>
        <w:pStyle w:val="Jegyzetszveg"/>
      </w:pPr>
      <w:r>
        <w:rPr>
          <w:rStyle w:val="Jegyzethivatkozs"/>
        </w:rPr>
        <w:annotationRef/>
      </w:r>
      <w:r>
        <w:t>OK. helyesírásra és központozásra figyelj, ezt nem fogom javítani</w:t>
      </w:r>
    </w:p>
  </w:comment>
  <w:comment w:id="284" w:author="Bertalan Forstner" w:date="2017-11-17T09:27:00Z" w:initials="BF">
    <w:p w14:paraId="1032685E" w14:textId="37D25428" w:rsidR="00B00F77" w:rsidRDefault="00B00F77">
      <w:pPr>
        <w:pStyle w:val="Jegyzetszveg"/>
      </w:pPr>
      <w:r>
        <w:rPr>
          <w:rStyle w:val="Jegyzethivatkozs"/>
        </w:rPr>
        <w:annotationRef/>
      </w:r>
      <w:proofErr w:type="gramStart"/>
      <w:r>
        <w:t>illetve</w:t>
      </w:r>
      <w:proofErr w:type="gramEnd"/>
      <w:r>
        <w:t xml:space="preserve"> indoklom kiválasztásukat</w:t>
      </w:r>
    </w:p>
  </w:comment>
  <w:comment w:id="288" w:author="Bertalan Forstner" w:date="2017-11-17T09:28:00Z" w:initials="BF">
    <w:p w14:paraId="171FEFFF" w14:textId="101175AE" w:rsidR="00B00F77" w:rsidRDefault="00B00F77">
      <w:pPr>
        <w:pStyle w:val="Jegyzetszveg"/>
      </w:pPr>
      <w:r>
        <w:rPr>
          <w:rStyle w:val="Jegyzethivatkozs"/>
        </w:rPr>
        <w:annotationRef/>
      </w:r>
      <w:proofErr w:type="gramStart"/>
      <w:r>
        <w:t>irodalomjegyzék</w:t>
      </w:r>
      <w:proofErr w:type="gramEnd"/>
    </w:p>
  </w:comment>
  <w:comment w:id="289" w:author="Bertalan Forstner" w:date="2017-11-17T09:28:00Z" w:initials="BF">
    <w:p w14:paraId="7813DD8E" w14:textId="3AFB8DBF" w:rsidR="00B00F77" w:rsidRDefault="00B00F77">
      <w:pPr>
        <w:pStyle w:val="Jegyzetszveg"/>
      </w:pPr>
      <w:r>
        <w:rPr>
          <w:rStyle w:val="Jegyzethivatkozs"/>
        </w:rPr>
        <w:annotationRef/>
      </w:r>
      <w:proofErr w:type="gramStart"/>
      <w:r>
        <w:t>irodalomjegyzék</w:t>
      </w:r>
      <w:proofErr w:type="gramEnd"/>
    </w:p>
  </w:comment>
  <w:comment w:id="290" w:author="Bertalan Forstner" w:date="2017-11-17T09:28:00Z" w:initials="BF">
    <w:p w14:paraId="66F99848" w14:textId="187CC739" w:rsidR="00B00F77" w:rsidRDefault="00B00F77">
      <w:pPr>
        <w:pStyle w:val="Jegyzetszveg"/>
      </w:pPr>
      <w:r>
        <w:rPr>
          <w:rStyle w:val="Jegyzethivatkozs"/>
        </w:rPr>
        <w:annotationRef/>
      </w:r>
      <w:proofErr w:type="spellStart"/>
      <w:r>
        <w:t>irodalojegyzék</w:t>
      </w:r>
      <w:proofErr w:type="spellEnd"/>
    </w:p>
  </w:comment>
  <w:comment w:id="302" w:author="Bertalan Forstner" w:date="2017-11-17T09:29:00Z" w:initials="BF">
    <w:p w14:paraId="579B776C" w14:textId="76389459" w:rsidR="00B00F77" w:rsidRDefault="00B00F77">
      <w:pPr>
        <w:pStyle w:val="Jegyzetszveg"/>
      </w:pPr>
      <w:r>
        <w:rPr>
          <w:rStyle w:val="Jegyzethivatkozs"/>
        </w:rPr>
        <w:annotationRef/>
      </w:r>
      <w:proofErr w:type="spellStart"/>
      <w:r>
        <w:t>ábrráknak</w:t>
      </w:r>
      <w:proofErr w:type="spellEnd"/>
      <w:r>
        <w:t xml:space="preserve"> rendes sorszámozás. Ábrák középre rendezése. Minden ábrát a szövegből hivatkozni kell. Lehetőleg 2 ábra közözött mindig legyen 1-2 bekezdés szöveg.</w:t>
      </w:r>
    </w:p>
  </w:comment>
  <w:comment w:id="365" w:author="Bertalan Forstner" w:date="2017-11-17T09:46:00Z" w:initials="BF">
    <w:p w14:paraId="13239148" w14:textId="77777777" w:rsidR="00B00F77" w:rsidRDefault="00B00F77">
      <w:pPr>
        <w:pStyle w:val="Jegyzetszveg"/>
      </w:pPr>
      <w:r>
        <w:rPr>
          <w:rStyle w:val="Jegyzethivatkozs"/>
        </w:rPr>
        <w:annotationRef/>
      </w:r>
      <w:r>
        <w:t xml:space="preserve">Ezekre </w:t>
      </w:r>
      <w:proofErr w:type="spellStart"/>
      <w:r>
        <w:t>helyeen</w:t>
      </w:r>
      <w:proofErr w:type="spellEnd"/>
      <w:r>
        <w:t xml:space="preserve">: Magyar név (Angol név, majd </w:t>
      </w:r>
      <w:proofErr w:type="spellStart"/>
      <w:r>
        <w:t>akronim</w:t>
      </w:r>
      <w:proofErr w:type="spellEnd"/>
      <w:r>
        <w:t xml:space="preserve">). Utána az </w:t>
      </w:r>
      <w:proofErr w:type="spellStart"/>
      <w:r>
        <w:t>akronimot</w:t>
      </w:r>
      <w:proofErr w:type="spellEnd"/>
      <w:r>
        <w:t xml:space="preserve"> használhatod (pl. API).</w:t>
      </w:r>
    </w:p>
    <w:p w14:paraId="35EA24B6" w14:textId="763BE249" w:rsidR="00B00F77" w:rsidRDefault="00B00F77">
      <w:pPr>
        <w:pStyle w:val="Jegyzetszveg"/>
      </w:pPr>
      <w:proofErr w:type="spellStart"/>
      <w:r>
        <w:t>Pl</w:t>
      </w:r>
      <w:proofErr w:type="spellEnd"/>
      <w:r>
        <w:t>.”Alkalmazás programozói interfészekre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API</w:t>
      </w:r>
      <w:proofErr w:type="gramStart"/>
      <w:r>
        <w:t>) …</w:t>
      </w:r>
      <w:proofErr w:type="gramEnd"/>
      <w:r>
        <w:t>”</w:t>
      </w:r>
    </w:p>
  </w:comment>
  <w:comment w:id="371" w:author="Bertalan Forstner" w:date="2017-11-17T09:53:00Z" w:initials="BF">
    <w:p w14:paraId="094D14B0" w14:textId="05437C98" w:rsidR="00B00F77" w:rsidRDefault="00B00F77">
      <w:pPr>
        <w:pStyle w:val="Jegyzetszveg"/>
      </w:pPr>
      <w:r>
        <w:rPr>
          <w:rStyle w:val="Jegyzethivatkozs"/>
        </w:rPr>
        <w:annotationRef/>
      </w:r>
      <w:r>
        <w:t>Fordítva. A szövegben magyarul írd, és zárójelbe az angol szakszó.</w:t>
      </w:r>
    </w:p>
  </w:comment>
  <w:comment w:id="379" w:author="Bertalan Forstner" w:date="2017-11-17T09:54:00Z" w:initials="BF">
    <w:p w14:paraId="60BF6DCA" w14:textId="165511EE" w:rsidR="00B00F77" w:rsidRDefault="00B00F77">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08" w:author="Bertalan Forstner" w:date="2017-11-17T09:55:00Z" w:initials="BF">
    <w:p w14:paraId="57E05AF2" w14:textId="77777777" w:rsidR="00B00F77" w:rsidRDefault="00B00F77" w:rsidP="00786F47">
      <w:pPr>
        <w:pStyle w:val="Jegyzetszveg"/>
      </w:pPr>
      <w:r>
        <w:rPr>
          <w:rStyle w:val="Jegyzethivatkozs"/>
        </w:rPr>
        <w:annotationRef/>
      </w:r>
      <w:proofErr w:type="gramStart"/>
      <w:r>
        <w:t>ezt</w:t>
      </w:r>
      <w:proofErr w:type="gramEnd"/>
      <w:r>
        <w:t xml:space="preserve"> az eszközválasztás </w:t>
      </w:r>
      <w:proofErr w:type="spellStart"/>
      <w:r>
        <w:t>előttre</w:t>
      </w:r>
      <w:proofErr w:type="spellEnd"/>
      <w:r>
        <w:t xml:space="preserve"> tenném</w:t>
      </w:r>
    </w:p>
  </w:comment>
  <w:comment w:id="419" w:author="Bertalan Forstner" w:date="2017-11-17T09:54:00Z" w:initials="BF">
    <w:p w14:paraId="4333DD8C" w14:textId="61CAB3D1" w:rsidR="00B00F77" w:rsidRDefault="00B00F77">
      <w:pPr>
        <w:pStyle w:val="Jegyzetszveg"/>
      </w:pPr>
      <w:r>
        <w:rPr>
          <w:rStyle w:val="Jegyzethivatkozs"/>
        </w:rPr>
        <w:annotationRef/>
      </w:r>
      <w:proofErr w:type="gramStart"/>
      <w:r>
        <w:t>javaslok</w:t>
      </w:r>
      <w:proofErr w:type="gramEnd"/>
      <w:r>
        <w:t xml:space="preserve"> elsősorban saját indokokat írni. Pl. nem zavarja kritikusan a VR eszköz használatát, egyszerű és olcsó, és ráadásul ebből is van a tanszéken. Megemlítheted a további jelölteket is, pl. </w:t>
      </w:r>
      <w:proofErr w:type="spellStart"/>
      <w:r>
        <w:t>Epoc</w:t>
      </w:r>
      <w:proofErr w:type="spellEnd"/>
      <w:r>
        <w:t xml:space="preserve">+ (kiesett, mert körülményes, nem szárazelektródás), illetve </w:t>
      </w:r>
      <w:proofErr w:type="spellStart"/>
      <w:r>
        <w:t>Insight</w:t>
      </w:r>
      <w:proofErr w:type="spellEnd"/>
      <w:r>
        <w:t xml:space="preserve"> (kiesett, mert zavarja a sisakot)</w:t>
      </w:r>
    </w:p>
  </w:comment>
  <w:comment w:id="441" w:author="Bertalan Forstner" w:date="2017-11-17T09:55:00Z" w:initials="BF">
    <w:p w14:paraId="76EB3C23" w14:textId="03AE4631" w:rsidR="00B00F77" w:rsidRDefault="00B00F77">
      <w:pPr>
        <w:pStyle w:val="Jegyzetszveg"/>
      </w:pPr>
      <w:r>
        <w:rPr>
          <w:rStyle w:val="Jegyzethivatkozs"/>
        </w:rPr>
        <w:annotationRef/>
      </w:r>
      <w:proofErr w:type="gramStart"/>
      <w:r>
        <w:t>ezt</w:t>
      </w:r>
      <w:proofErr w:type="gramEnd"/>
      <w:r>
        <w:t xml:space="preserve"> az eszközválasztás </w:t>
      </w:r>
      <w:proofErr w:type="spellStart"/>
      <w:r>
        <w:t>előttre</w:t>
      </w:r>
      <w:proofErr w:type="spellEnd"/>
      <w:r>
        <w:t xml:space="preserve"> tenném</w:t>
      </w:r>
    </w:p>
  </w:comment>
  <w:comment w:id="453" w:author="Bertalan Forstner" w:date="2017-11-17T09:56:00Z" w:initials="BF">
    <w:p w14:paraId="20E69A5F" w14:textId="3BB3D11D" w:rsidR="00B00F77" w:rsidRDefault="00B00F77">
      <w:pPr>
        <w:pStyle w:val="Jegyzetszveg"/>
      </w:pPr>
      <w:r>
        <w:rPr>
          <w:rStyle w:val="Jegyzethivatkozs"/>
        </w:rPr>
        <w:annotationRef/>
      </w:r>
      <w:proofErr w:type="gramStart"/>
      <w:r>
        <w:t>szóismétlés</w:t>
      </w:r>
      <w:proofErr w:type="gramEnd"/>
    </w:p>
  </w:comment>
  <w:comment w:id="458" w:author="Bertalan Forstner" w:date="2017-11-17T09:57:00Z" w:initials="BF">
    <w:p w14:paraId="1DAF9FD3" w14:textId="206FC74B" w:rsidR="00B00F77" w:rsidRDefault="00B00F77">
      <w:pPr>
        <w:pStyle w:val="Jegyzetszveg"/>
      </w:pPr>
      <w:r>
        <w:rPr>
          <w:rStyle w:val="Jegyzethivatkozs"/>
        </w:rPr>
        <w:annotationRef/>
      </w:r>
      <w:r>
        <w:t xml:space="preserve">Mindenképp érdemes magát a játékot a tervezés előtt ismertetni egy külön </w:t>
      </w:r>
      <w:proofErr w:type="spellStart"/>
      <w:r>
        <w:t>főfejezetben</w:t>
      </w:r>
      <w:proofErr w:type="spellEnd"/>
      <w:r>
        <w:t xml:space="preserve">, kitérve a </w:t>
      </w:r>
      <w:proofErr w:type="spellStart"/>
      <w:r>
        <w:t>Frostigra</w:t>
      </w:r>
      <w:proofErr w:type="spellEnd"/>
      <w:r>
        <w:t>. Sokkal olvas</w:t>
      </w:r>
    </w:p>
  </w:comment>
  <w:comment w:id="477" w:author="Bertalan Forstner" w:date="2017-11-17T10:10:00Z" w:initials="BF">
    <w:p w14:paraId="599F9DC2" w14:textId="32E70681" w:rsidR="00B00F77" w:rsidRDefault="00B00F77">
      <w:pPr>
        <w:pStyle w:val="Jegyzetszveg"/>
      </w:pPr>
      <w:r>
        <w:rPr>
          <w:rStyle w:val="Jegyzethivatkozs"/>
        </w:rPr>
        <w:annotationRef/>
      </w:r>
      <w:r>
        <w:t xml:space="preserve">Ne keverd a </w:t>
      </w:r>
      <w:proofErr w:type="spellStart"/>
      <w:r>
        <w:t>funkspecet</w:t>
      </w:r>
      <w:proofErr w:type="spellEnd"/>
      <w:r>
        <w:t xml:space="preserve"> a megvalósítás </w:t>
      </w:r>
      <w:proofErr w:type="spellStart"/>
      <w:r>
        <w:t>részeivel</w:t>
      </w:r>
      <w:proofErr w:type="gramStart"/>
      <w:r>
        <w:t>.é</w:t>
      </w:r>
      <w:proofErr w:type="spellEnd"/>
      <w:proofErr w:type="gramEnd"/>
      <w:r>
        <w:t xml:space="preserve"> Ez ide nem való.</w:t>
      </w:r>
    </w:p>
  </w:comment>
  <w:comment w:id="480" w:author="Bertalan Forstner" w:date="2017-11-17T10:10:00Z" w:initials="BF">
    <w:p w14:paraId="62ED792F" w14:textId="77777777" w:rsidR="00B00F77" w:rsidRDefault="00B00F77">
      <w:pPr>
        <w:pStyle w:val="Jegyzetszveg"/>
      </w:pPr>
      <w:r>
        <w:rPr>
          <w:rStyle w:val="Jegyzethivatkozs"/>
        </w:rPr>
        <w:annotationRef/>
      </w:r>
      <w:proofErr w:type="spellStart"/>
      <w:r>
        <w:t>detto</w:t>
      </w:r>
      <w:proofErr w:type="spellEnd"/>
    </w:p>
    <w:p w14:paraId="53490FAA" w14:textId="11FE46C4" w:rsidR="00B00F77" w:rsidRDefault="00B00F77">
      <w:pPr>
        <w:pStyle w:val="Jegyzetszveg"/>
      </w:pPr>
    </w:p>
  </w:comment>
  <w:comment w:id="489" w:author="Bertalan Forstner" w:date="2017-11-17T10:11:00Z" w:initials="BF">
    <w:p w14:paraId="6EDBE02F" w14:textId="0224452A" w:rsidR="00B00F77" w:rsidRDefault="00B00F77">
      <w:pPr>
        <w:pStyle w:val="Jegyzetszveg"/>
      </w:pPr>
      <w:r>
        <w:rPr>
          <w:rStyle w:val="Jegyzethivatkozs"/>
        </w:rPr>
        <w:annotationRef/>
      </w:r>
      <w:proofErr w:type="gramStart"/>
      <w:r>
        <w:t>a</w:t>
      </w:r>
      <w:proofErr w:type="gramEnd"/>
      <w:r>
        <w:t xml:space="preserve">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25" w:author="Bertalan Forstner" w:date="2017-11-17T10:15:00Z" w:initials="BF">
    <w:p w14:paraId="6A2145AA" w14:textId="7FC72584" w:rsidR="00B00F77" w:rsidRDefault="00B00F77">
      <w:pPr>
        <w:pStyle w:val="Jegyzetszveg"/>
      </w:pPr>
      <w:r>
        <w:rPr>
          <w:rStyle w:val="Jegyzethivatkozs"/>
        </w:rPr>
        <w:annotationRef/>
      </w:r>
      <w:proofErr w:type="gramStart"/>
      <w:r>
        <w:t>Na</w:t>
      </w:r>
      <w:proofErr w:type="gramEnd"/>
      <w:r>
        <w:t xml:space="preserve">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74" w:author="Bertalan Forstner" w:date="2017-11-17T10:10:00Z" w:initials="BF">
    <w:p w14:paraId="4E1BD3FA" w14:textId="77777777" w:rsidR="00B00F77" w:rsidRDefault="00B00F77" w:rsidP="006075D1">
      <w:pPr>
        <w:pStyle w:val="Jegyzetszveg"/>
      </w:pPr>
      <w:r>
        <w:rPr>
          <w:rStyle w:val="Jegyzethivatkozs"/>
        </w:rPr>
        <w:annotationRef/>
      </w:r>
      <w:r>
        <w:t xml:space="preserve">Ne keverd a </w:t>
      </w:r>
      <w:proofErr w:type="spellStart"/>
      <w:r>
        <w:t>funkspecet</w:t>
      </w:r>
      <w:proofErr w:type="spellEnd"/>
      <w:r>
        <w:t xml:space="preserve"> a megvalósítás </w:t>
      </w:r>
      <w:proofErr w:type="spellStart"/>
      <w:r>
        <w:t>részeivel</w:t>
      </w:r>
      <w:proofErr w:type="gramStart"/>
      <w:r>
        <w:t>.é</w:t>
      </w:r>
      <w:proofErr w:type="spellEnd"/>
      <w:proofErr w:type="gramEnd"/>
      <w:r>
        <w:t xml:space="preserve"> Ez ide nem való.</w:t>
      </w:r>
    </w:p>
  </w:comment>
  <w:comment w:id="576" w:author="Bertalan Forstner" w:date="2017-11-17T10:10:00Z" w:initials="BF">
    <w:p w14:paraId="1C9FF437" w14:textId="77777777" w:rsidR="00B00F77" w:rsidRDefault="00B00F77" w:rsidP="006075D1">
      <w:pPr>
        <w:pStyle w:val="Jegyzetszveg"/>
      </w:pPr>
      <w:r>
        <w:rPr>
          <w:rStyle w:val="Jegyzethivatkozs"/>
        </w:rPr>
        <w:annotationRef/>
      </w:r>
      <w:proofErr w:type="spellStart"/>
      <w:r>
        <w:t>detto</w:t>
      </w:r>
      <w:proofErr w:type="spellEnd"/>
    </w:p>
    <w:p w14:paraId="3F68A604" w14:textId="77777777" w:rsidR="00B00F77" w:rsidRDefault="00B00F77" w:rsidP="006075D1">
      <w:pPr>
        <w:pStyle w:val="Jegyzetszveg"/>
      </w:pPr>
    </w:p>
  </w:comment>
  <w:comment w:id="1865" w:author="Bertalan Forstner" w:date="2017-11-17T10:10:00Z" w:initials="BF">
    <w:p w14:paraId="7DB04E67" w14:textId="77777777" w:rsidR="00B00F77" w:rsidRDefault="00B00F77" w:rsidP="00EF3400">
      <w:pPr>
        <w:pStyle w:val="Jegyzetszveg"/>
      </w:pPr>
      <w:r>
        <w:rPr>
          <w:rStyle w:val="Jegyzethivatkozs"/>
        </w:rPr>
        <w:annotationRef/>
      </w:r>
      <w:r>
        <w:t xml:space="preserve">Ne keverd a </w:t>
      </w:r>
      <w:proofErr w:type="spellStart"/>
      <w:r>
        <w:t>funkspecet</w:t>
      </w:r>
      <w:proofErr w:type="spellEnd"/>
      <w:r>
        <w:t xml:space="preserve"> a megvalósítás </w:t>
      </w:r>
      <w:proofErr w:type="spellStart"/>
      <w:r>
        <w:t>részeivel</w:t>
      </w:r>
      <w:proofErr w:type="gramStart"/>
      <w:r>
        <w:t>.é</w:t>
      </w:r>
      <w:proofErr w:type="spellEnd"/>
      <w:proofErr w:type="gramEnd"/>
      <w:r>
        <w:t xml:space="preserve"> Ez ide nem való.</w:t>
      </w:r>
    </w:p>
  </w:comment>
  <w:comment w:id="1871" w:author="Bertalan Forstner" w:date="2017-11-17T10:10:00Z" w:initials="BF">
    <w:p w14:paraId="6FBCC325" w14:textId="77777777" w:rsidR="00B00F77" w:rsidRDefault="00B00F77" w:rsidP="00EF3400">
      <w:pPr>
        <w:pStyle w:val="Jegyzetszveg"/>
      </w:pPr>
      <w:r>
        <w:rPr>
          <w:rStyle w:val="Jegyzethivatkozs"/>
        </w:rPr>
        <w:annotationRef/>
      </w:r>
      <w:proofErr w:type="spellStart"/>
      <w:r>
        <w:t>detto</w:t>
      </w:r>
      <w:proofErr w:type="spellEnd"/>
    </w:p>
    <w:p w14:paraId="37975ADA" w14:textId="77777777" w:rsidR="00B00F77" w:rsidRDefault="00B00F77"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72D24" w14:textId="77777777" w:rsidR="00D76C6B" w:rsidRDefault="00D76C6B">
      <w:r>
        <w:separator/>
      </w:r>
    </w:p>
  </w:endnote>
  <w:endnote w:type="continuationSeparator" w:id="0">
    <w:p w14:paraId="50319FA5" w14:textId="77777777" w:rsidR="00D76C6B" w:rsidRDefault="00D76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06A68291" w:rsidR="00B00F77" w:rsidRDefault="00B00F77"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9A0561">
      <w:rPr>
        <w:rStyle w:val="Oldalszm"/>
        <w:noProof/>
      </w:rPr>
      <w:t>55</w:t>
    </w:r>
    <w:r>
      <w:rPr>
        <w:rStyle w:val="Oldalszm"/>
      </w:rPr>
      <w:fldChar w:fldCharType="end"/>
    </w:r>
  </w:p>
  <w:p w14:paraId="4C1D5C03" w14:textId="77777777" w:rsidR="00B00F77" w:rsidRDefault="00B00F77"/>
  <w:p w14:paraId="0646A52A" w14:textId="77777777" w:rsidR="00B00F77" w:rsidRDefault="00B00F7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03FDC" w14:textId="77777777" w:rsidR="00D76C6B" w:rsidRDefault="00D76C6B">
      <w:r>
        <w:separator/>
      </w:r>
    </w:p>
  </w:footnote>
  <w:footnote w:type="continuationSeparator" w:id="0">
    <w:p w14:paraId="6403E06E" w14:textId="77777777" w:rsidR="00D76C6B" w:rsidRDefault="00D76C6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B00F77" w:rsidRDefault="00B00F77"/>
  <w:p w14:paraId="2C6DFBBE" w14:textId="77777777" w:rsidR="00B00F77" w:rsidRDefault="00B00F77"/>
  <w:p w14:paraId="125F8157" w14:textId="77777777" w:rsidR="00B00F77" w:rsidRDefault="00B00F77"/>
  <w:p w14:paraId="058B44D8" w14:textId="77777777" w:rsidR="00B00F77" w:rsidRDefault="00B00F77"/>
  <w:p w14:paraId="42F5F53C" w14:textId="77777777" w:rsidR="00B00F77" w:rsidRDefault="00B00F7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3F87D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D9A6C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74E62B0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1830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02AB9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AEA607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0E998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1AD0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D80D3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24E6D"/>
    <w:rsid w:val="0003623B"/>
    <w:rsid w:val="00040F2A"/>
    <w:rsid w:val="00041FE0"/>
    <w:rsid w:val="00042FF7"/>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2A0A"/>
    <w:rsid w:val="002A3F87"/>
    <w:rsid w:val="002A7339"/>
    <w:rsid w:val="002B5C91"/>
    <w:rsid w:val="002B6D6D"/>
    <w:rsid w:val="002B6E5B"/>
    <w:rsid w:val="002B7052"/>
    <w:rsid w:val="002C015F"/>
    <w:rsid w:val="002C05D4"/>
    <w:rsid w:val="002C3031"/>
    <w:rsid w:val="002C38A6"/>
    <w:rsid w:val="002D0621"/>
    <w:rsid w:val="002D12F6"/>
    <w:rsid w:val="002D2C06"/>
    <w:rsid w:val="002D342E"/>
    <w:rsid w:val="002D5231"/>
    <w:rsid w:val="002D6602"/>
    <w:rsid w:val="002D6BCD"/>
    <w:rsid w:val="002D7DA9"/>
    <w:rsid w:val="002E1D2A"/>
    <w:rsid w:val="002F1C15"/>
    <w:rsid w:val="002F66E9"/>
    <w:rsid w:val="002F6C7A"/>
    <w:rsid w:val="002F6E80"/>
    <w:rsid w:val="00301448"/>
    <w:rsid w:val="00302BB3"/>
    <w:rsid w:val="0030386C"/>
    <w:rsid w:val="00305E08"/>
    <w:rsid w:val="0031179C"/>
    <w:rsid w:val="00313013"/>
    <w:rsid w:val="00322B88"/>
    <w:rsid w:val="00332B62"/>
    <w:rsid w:val="003355B9"/>
    <w:rsid w:val="00336803"/>
    <w:rsid w:val="003405CD"/>
    <w:rsid w:val="00347EAB"/>
    <w:rsid w:val="00350AEC"/>
    <w:rsid w:val="00354AA1"/>
    <w:rsid w:val="00355204"/>
    <w:rsid w:val="0035731E"/>
    <w:rsid w:val="00362F2C"/>
    <w:rsid w:val="0036698D"/>
    <w:rsid w:val="0037381F"/>
    <w:rsid w:val="003814E4"/>
    <w:rsid w:val="00384F14"/>
    <w:rsid w:val="0039238A"/>
    <w:rsid w:val="003A022B"/>
    <w:rsid w:val="003A1CA4"/>
    <w:rsid w:val="003A2E5E"/>
    <w:rsid w:val="003A31EB"/>
    <w:rsid w:val="003A4A55"/>
    <w:rsid w:val="003A4CDB"/>
    <w:rsid w:val="003A533A"/>
    <w:rsid w:val="003A54C8"/>
    <w:rsid w:val="003A7466"/>
    <w:rsid w:val="003B2564"/>
    <w:rsid w:val="003B76B4"/>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C790C"/>
    <w:rsid w:val="005D3443"/>
    <w:rsid w:val="005D4D52"/>
    <w:rsid w:val="005E01E0"/>
    <w:rsid w:val="005E2355"/>
    <w:rsid w:val="006007F2"/>
    <w:rsid w:val="006034C7"/>
    <w:rsid w:val="00605351"/>
    <w:rsid w:val="006075D1"/>
    <w:rsid w:val="00612B9D"/>
    <w:rsid w:val="00620DEF"/>
    <w:rsid w:val="0062185B"/>
    <w:rsid w:val="006232ED"/>
    <w:rsid w:val="006270AF"/>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672B"/>
    <w:rsid w:val="006A03F6"/>
    <w:rsid w:val="006A1B7F"/>
    <w:rsid w:val="006B6BD6"/>
    <w:rsid w:val="006C1187"/>
    <w:rsid w:val="006C5C48"/>
    <w:rsid w:val="006D151E"/>
    <w:rsid w:val="006D338C"/>
    <w:rsid w:val="006D58D3"/>
    <w:rsid w:val="006D684C"/>
    <w:rsid w:val="006D716A"/>
    <w:rsid w:val="006E1712"/>
    <w:rsid w:val="006E3115"/>
    <w:rsid w:val="006E4E19"/>
    <w:rsid w:val="006E6806"/>
    <w:rsid w:val="006F41F6"/>
    <w:rsid w:val="006F512E"/>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4403"/>
    <w:rsid w:val="0079528D"/>
    <w:rsid w:val="007A12A0"/>
    <w:rsid w:val="007A5167"/>
    <w:rsid w:val="007B03E6"/>
    <w:rsid w:val="007B243E"/>
    <w:rsid w:val="007B5CF7"/>
    <w:rsid w:val="007B7868"/>
    <w:rsid w:val="007C0459"/>
    <w:rsid w:val="007C75D5"/>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D0B19"/>
    <w:rsid w:val="009D2FD8"/>
    <w:rsid w:val="009D6695"/>
    <w:rsid w:val="009E3C4A"/>
    <w:rsid w:val="00A01D33"/>
    <w:rsid w:val="00A076B8"/>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E05C4"/>
    <w:rsid w:val="00AE2B3C"/>
    <w:rsid w:val="00AE621E"/>
    <w:rsid w:val="00B00AC6"/>
    <w:rsid w:val="00B00F77"/>
    <w:rsid w:val="00B13FD0"/>
    <w:rsid w:val="00B2023F"/>
    <w:rsid w:val="00B23F7E"/>
    <w:rsid w:val="00B32E42"/>
    <w:rsid w:val="00B33261"/>
    <w:rsid w:val="00B35655"/>
    <w:rsid w:val="00B40F34"/>
    <w:rsid w:val="00B4104A"/>
    <w:rsid w:val="00B50CAA"/>
    <w:rsid w:val="00B512B7"/>
    <w:rsid w:val="00B54F1F"/>
    <w:rsid w:val="00B63DFB"/>
    <w:rsid w:val="00B67130"/>
    <w:rsid w:val="00B73653"/>
    <w:rsid w:val="00B7457E"/>
    <w:rsid w:val="00B76E76"/>
    <w:rsid w:val="00B85F3F"/>
    <w:rsid w:val="00B96880"/>
    <w:rsid w:val="00BA5A05"/>
    <w:rsid w:val="00BA5C56"/>
    <w:rsid w:val="00BA60FC"/>
    <w:rsid w:val="00BB4CEA"/>
    <w:rsid w:val="00BB7297"/>
    <w:rsid w:val="00BB7912"/>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244A"/>
    <w:rsid w:val="00C6712B"/>
    <w:rsid w:val="00C71BFB"/>
    <w:rsid w:val="00C73DEE"/>
    <w:rsid w:val="00C804C2"/>
    <w:rsid w:val="00C810B4"/>
    <w:rsid w:val="00C94815"/>
    <w:rsid w:val="00C97DCE"/>
    <w:rsid w:val="00CA749A"/>
    <w:rsid w:val="00CB6C7B"/>
    <w:rsid w:val="00CB7652"/>
    <w:rsid w:val="00CC0774"/>
    <w:rsid w:val="00CC2118"/>
    <w:rsid w:val="00CC363A"/>
    <w:rsid w:val="00CF4E29"/>
    <w:rsid w:val="00CF516F"/>
    <w:rsid w:val="00D01118"/>
    <w:rsid w:val="00D07335"/>
    <w:rsid w:val="00D1632F"/>
    <w:rsid w:val="00D16665"/>
    <w:rsid w:val="00D205B0"/>
    <w:rsid w:val="00D22A57"/>
    <w:rsid w:val="00D22B3E"/>
    <w:rsid w:val="00D23097"/>
    <w:rsid w:val="00D237EE"/>
    <w:rsid w:val="00D23BFC"/>
    <w:rsid w:val="00D30AEF"/>
    <w:rsid w:val="00D32C8F"/>
    <w:rsid w:val="00D33B7B"/>
    <w:rsid w:val="00D37EC8"/>
    <w:rsid w:val="00D405E8"/>
    <w:rsid w:val="00D429F2"/>
    <w:rsid w:val="00D4528B"/>
    <w:rsid w:val="00D47E8D"/>
    <w:rsid w:val="00D53F5A"/>
    <w:rsid w:val="00D602DA"/>
    <w:rsid w:val="00D64AD7"/>
    <w:rsid w:val="00D65EDA"/>
    <w:rsid w:val="00D66B0B"/>
    <w:rsid w:val="00D76C6B"/>
    <w:rsid w:val="00D80C4A"/>
    <w:rsid w:val="00D81927"/>
    <w:rsid w:val="00D82885"/>
    <w:rsid w:val="00D853FC"/>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182"/>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801EF"/>
    <w:rsid w:val="00F96985"/>
    <w:rsid w:val="00F96D8A"/>
    <w:rsid w:val="00FA62F9"/>
    <w:rsid w:val="00FB2D9D"/>
    <w:rsid w:val="00FB3DD4"/>
    <w:rsid w:val="00FC4276"/>
    <w:rsid w:val="00FC6301"/>
    <w:rsid w:val="00FD475A"/>
    <w:rsid w:val="00FD6010"/>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82CE2B63-7BD7-4224-9B05-69C526FDB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2151</TotalTime>
  <Pages>55</Pages>
  <Words>11828</Words>
  <Characters>67420</Characters>
  <Application>Microsoft Office Word</Application>
  <DocSecurity>0</DocSecurity>
  <Lines>561</Lines>
  <Paragraphs>158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79090</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103</cp:revision>
  <cp:lastPrinted>2002-07-08T12:51:00Z</cp:lastPrinted>
  <dcterms:created xsi:type="dcterms:W3CDTF">2017-11-17T15:43:00Z</dcterms:created>
  <dcterms:modified xsi:type="dcterms:W3CDTF">2017-11-29T13:56:00Z</dcterms:modified>
</cp:coreProperties>
</file>