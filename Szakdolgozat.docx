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0F7994" w:rsidP="0039238A">
      <w:pPr>
        <w:pStyle w:val="Cmlapkarstanszk"/>
      </w:pPr>
      <w:r>
        <w:fldChar w:fldCharType="begin"/>
      </w:r>
      <w:r>
        <w:instrText xml:space="preserve"> DOCPROPERTY  Company  \* MERGEFORMAT </w:instrText>
      </w:r>
      <w:r>
        <w:fldChar w:fldCharType="separate"/>
      </w:r>
      <w:r w:rsidR="0039238A">
        <w:t>Automatizálási és Alkalmazott Informatikai Tanszék</w:t>
      </w:r>
      <w:r>
        <w:fldChar w:fldCharType="end"/>
      </w:r>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1B277FFD" w:rsidR="00D405E8" w:rsidRPr="00D405E8" w:rsidRDefault="005A013E">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8T11:22:00Z">
        <w:r w:rsidR="00C810B4">
          <w:fldChar w:fldCharType="begin"/>
        </w:r>
        <w:r w:rsidR="00C810B4">
          <w:instrText xml:space="preserve"> STYLEREF 1 \s </w:instrText>
        </w:r>
      </w:ins>
      <w:r w:rsidR="00C810B4">
        <w:fldChar w:fldCharType="separate"/>
      </w:r>
      <w:r w:rsidR="00FD6010">
        <w:rPr>
          <w:noProof/>
        </w:rPr>
        <w:t>2</w:t>
      </w:r>
      <w:ins w:id="36"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37" w:author="Gergo" w:date="2017-11-18T17:11:00Z">
        <w:r w:rsidR="00FD6010">
          <w:rPr>
            <w:noProof/>
          </w:rPr>
          <w:t>1</w:t>
        </w:r>
      </w:ins>
      <w:ins w:id="38" w:author="Gergo" w:date="2017-11-18T11:22:00Z">
        <w:r w:rsidR="00C810B4">
          <w:fldChar w:fldCharType="end"/>
        </w:r>
      </w:ins>
    </w:p>
    <w:p w14:paraId="554487EC" w14:textId="62E79077" w:rsidR="00D405E8" w:rsidRPr="00D405E8" w:rsidDel="005A013E" w:rsidRDefault="000819E9" w:rsidP="00D405E8">
      <w:pPr>
        <w:pStyle w:val="Kpalrs"/>
        <w:ind w:firstLine="720"/>
        <w:jc w:val="both"/>
        <w:rPr>
          <w:del w:id="39" w:author="Gergo" w:date="2017-11-17T13:35:00Z"/>
          <w:sz w:val="19"/>
        </w:rPr>
      </w:pPr>
      <w:ins w:id="40" w:author="Gergo" w:date="2017-11-17T13:56:00Z">
        <w:r>
          <w:rPr>
            <w:sz w:val="19"/>
          </w:rPr>
          <w:tab/>
        </w:r>
        <w:r>
          <w:rPr>
            <w:sz w:val="19"/>
          </w:rPr>
          <w:tab/>
        </w:r>
      </w:ins>
      <w:commentRangeStart w:id="41"/>
      <w:del w:id="42" w:author="Gergo" w:date="2017-11-17T13:35:00Z">
        <w:r w:rsidR="00D405E8" w:rsidRPr="00D405E8" w:rsidDel="005A013E">
          <w:rPr>
            <w:sz w:val="19"/>
          </w:rPr>
          <w:delText>1 - Sztereoszkópikus képpár</w:delText>
        </w:r>
        <w:commentRangeEnd w:id="41"/>
        <w:r w:rsidR="006654A7" w:rsidDel="005A013E">
          <w:rPr>
            <w:rStyle w:val="Jegyzethivatkozs"/>
            <w:b w:val="0"/>
            <w:bCs w:val="0"/>
          </w:rPr>
          <w:commentReference w:id="41"/>
        </w:r>
      </w:del>
    </w:p>
    <w:p w14:paraId="2108D65C" w14:textId="18AEFF50" w:rsidR="005A013E" w:rsidRDefault="000819E9" w:rsidP="00FD475A">
      <w:pPr>
        <w:keepNext/>
        <w:rPr>
          <w:ins w:id="43"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4CF3D636" w:rsidR="00D405E8" w:rsidDel="005A013E" w:rsidRDefault="005A013E">
      <w:pPr>
        <w:pStyle w:val="Kpalrs"/>
        <w:ind w:firstLine="720"/>
        <w:jc w:val="both"/>
        <w:rPr>
          <w:del w:id="44" w:author="Gergo" w:date="2017-11-17T13:36:00Z"/>
        </w:rPr>
        <w:pPrChange w:id="45" w:author="Gergo" w:date="2017-11-17T13:36:00Z">
          <w:pPr>
            <w:keepNext/>
          </w:pPr>
        </w:pPrChange>
      </w:pPr>
      <w:ins w:id="46" w:author="Gergo" w:date="2017-11-17T13:36:00Z">
        <w:r>
          <w:t xml:space="preserve">A két kép összekombinálása, az egyik pirosra, a másik kékre színezve </w:t>
        </w:r>
      </w:ins>
      <w:ins w:id="47" w:author="Gergo" w:date="2017-11-18T11:22:00Z">
        <w:r w:rsidR="00C810B4">
          <w:rPr>
            <w:b w:val="0"/>
            <w:bCs w:val="0"/>
          </w:rPr>
          <w:fldChar w:fldCharType="begin"/>
        </w:r>
        <w:r w:rsidR="00C810B4">
          <w:instrText xml:space="preserve"> STYLEREF 1 \s </w:instrText>
        </w:r>
      </w:ins>
      <w:r w:rsidR="00C810B4">
        <w:rPr>
          <w:b w:val="0"/>
          <w:bCs w:val="0"/>
        </w:rPr>
        <w:fldChar w:fldCharType="separate"/>
      </w:r>
      <w:r w:rsidR="00FD6010">
        <w:rPr>
          <w:noProof/>
        </w:rPr>
        <w:t>2</w:t>
      </w:r>
      <w:ins w:id="48" w:author="Gergo" w:date="2017-11-18T11:22:00Z">
        <w:r w:rsidR="00C810B4">
          <w:rPr>
            <w:b w:val="0"/>
            <w:bCs w:val="0"/>
          </w:rPr>
          <w:fldChar w:fldCharType="end"/>
        </w:r>
        <w:r w:rsidR="00C810B4">
          <w:t>.</w:t>
        </w:r>
        <w:r w:rsidR="00C810B4">
          <w:rPr>
            <w:b w:val="0"/>
            <w:bCs w:val="0"/>
          </w:rPr>
          <w:fldChar w:fldCharType="begin"/>
        </w:r>
        <w:r w:rsidR="00C810B4">
          <w:instrText xml:space="preserve"> SEQ Figure \* ARABIC \s 1 </w:instrText>
        </w:r>
      </w:ins>
      <w:r w:rsidR="00C810B4">
        <w:rPr>
          <w:b w:val="0"/>
          <w:bCs w:val="0"/>
        </w:rPr>
        <w:fldChar w:fldCharType="separate"/>
      </w:r>
      <w:ins w:id="49" w:author="Gergo" w:date="2017-11-18T17:11:00Z">
        <w:r w:rsidR="00FD6010">
          <w:rPr>
            <w:noProof/>
          </w:rPr>
          <w:t>2</w:t>
        </w:r>
      </w:ins>
      <w:ins w:id="50" w:author="Gergo" w:date="2017-11-18T11:22:00Z">
        <w:r w:rsidR="00C810B4">
          <w:rPr>
            <w:b w:val="0"/>
            <w:bCs w:val="0"/>
          </w:rPr>
          <w:fldChar w:fldCharType="end"/>
        </w:r>
      </w:ins>
    </w:p>
    <w:p w14:paraId="22059A4D" w14:textId="36BC6703" w:rsidR="00D405E8" w:rsidRDefault="00D405E8" w:rsidP="00FD475A">
      <w:pPr>
        <w:pStyle w:val="Kpalrs"/>
        <w:ind w:firstLine="720"/>
        <w:jc w:val="both"/>
      </w:pPr>
      <w:del w:id="51"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52"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3"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4" w:author="Gergo" w:date="2017-11-17T13:38:00Z">
        <w:r w:rsidR="00FD475A" w:rsidRPr="00FD475A">
          <w:rPr>
            <w:rPrChange w:id="55" w:author="Gergo" w:date="2017-11-17T13:38:00Z">
              <w:rPr>
                <w:highlight w:val="yellow"/>
              </w:rPr>
            </w:rPrChange>
          </w:rPr>
          <w:t>eszköze</w:t>
        </w:r>
      </w:ins>
      <w:del w:id="56"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7" w:author="Bertalan Forstner" w:date="2017-11-17T09:36:00Z">
        <w:r w:rsidR="003A022B" w:rsidDel="00BA5C56">
          <w:delText xml:space="preserve">android </w:delText>
        </w:r>
      </w:del>
      <w:ins w:id="58"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9" w:author="Gergo" w:date="2017-11-17T13:40:00Z">
        <w:r w:rsidR="00FD475A" w:rsidRPr="00FD475A">
          <w:t xml:space="preserve">Alkalmazás programozói interfészekre (Application Programming Interface, API) </w:t>
        </w:r>
      </w:ins>
      <w:commentRangeStart w:id="60"/>
      <w:del w:id="61" w:author="Gergo" w:date="2017-11-17T13:39:00Z">
        <w:r w:rsidR="000D40A5" w:rsidRPr="000D40A5" w:rsidDel="00FD475A">
          <w:delText>application programming interfaces</w:delText>
        </w:r>
        <w:r w:rsidR="000D40A5" w:rsidDel="00FD475A">
          <w:delText xml:space="preserve">-ekre (API) </w:delText>
        </w:r>
        <w:commentRangeEnd w:id="60"/>
        <w:r w:rsidR="00D853FC" w:rsidDel="00FD475A">
          <w:rPr>
            <w:rStyle w:val="Jegyzethivatkozs"/>
          </w:rPr>
          <w:commentReference w:id="60"/>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62" w:author="Gergo" w:date="2017-11-17T13:40:00Z">
        <w:r w:rsidR="00FD475A">
          <w:t>elavultnak</w:t>
        </w:r>
      </w:ins>
      <w:commentRangeStart w:id="63"/>
      <w:del w:id="64" w:author="Gergo" w:date="2017-11-17T13:40:00Z">
        <w:r w:rsidDel="00FD475A">
          <w:delText xml:space="preserve">deprecated-nek </w:delText>
        </w:r>
      </w:del>
      <w:r>
        <w:t xml:space="preserve"> (</w:t>
      </w:r>
      <w:del w:id="65" w:author="Gergo" w:date="2017-11-17T13:40:00Z">
        <w:r w:rsidDel="00FD475A">
          <w:delText>elavultnak</w:delText>
        </w:r>
      </w:del>
      <w:ins w:id="66" w:author="Gergo" w:date="2017-11-17T13:40:00Z">
        <w:r w:rsidR="00FD475A">
          <w:t>deprecated-nek</w:t>
        </w:r>
      </w:ins>
      <w:r>
        <w:t>)</w:t>
      </w:r>
      <w:commentRangeEnd w:id="63"/>
      <w:r w:rsidR="00D853FC">
        <w:rPr>
          <w:rStyle w:val="Jegyzethivatkozs"/>
        </w:rPr>
        <w:commentReference w:id="63"/>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7"/>
      <w:r>
        <w:lastRenderedPageBreak/>
        <w:t>A Frostig tesztek</w:t>
      </w:r>
    </w:p>
    <w:p w14:paraId="4428B366" w14:textId="400C4D0C" w:rsidR="00CF4E29" w:rsidRPr="00CF4E29" w:rsidRDefault="00CF4E29" w:rsidP="00CF4E29">
      <w:pPr>
        <w:pStyle w:val="Cmsor3"/>
      </w:pPr>
      <w:r>
        <w:t>Használt szubszet</w:t>
      </w:r>
      <w:commentRangeEnd w:id="67"/>
      <w:r w:rsidR="00D853FC">
        <w:rPr>
          <w:rStyle w:val="Jegyzethivatkozs"/>
          <w:rFonts w:cs="Times New Roman"/>
          <w:b w:val="0"/>
          <w:bCs w:val="0"/>
        </w:rPr>
        <w:commentReference w:id="67"/>
      </w:r>
    </w:p>
    <w:p w14:paraId="2D0BB014" w14:textId="314DCFC9" w:rsidR="007E2EB8" w:rsidRDefault="007E2EB8" w:rsidP="007E2EB8">
      <w:pPr>
        <w:pStyle w:val="Cmsor2"/>
        <w:rPr>
          <w:ins w:id="68" w:author="Gergo" w:date="2017-11-17T14:15:00Z"/>
        </w:rPr>
      </w:pPr>
      <w:r>
        <w:t>NeuroSky neuroheadset</w:t>
      </w:r>
    </w:p>
    <w:p w14:paraId="22F46E9B" w14:textId="77777777" w:rsidR="00786F47" w:rsidRPr="00EC5766" w:rsidRDefault="00786F47" w:rsidP="00786F47">
      <w:pPr>
        <w:pStyle w:val="Cmsor3"/>
        <w:rPr>
          <w:moveTo w:id="69" w:author="Gergo" w:date="2017-11-17T14:15:00Z"/>
        </w:rPr>
      </w:pPr>
      <w:moveToRangeStart w:id="70" w:author="Gergo" w:date="2017-11-17T14:15:00Z" w:name="move498691456"/>
      <w:commentRangeStart w:id="71"/>
      <w:moveTo w:id="72" w:author="Gergo" w:date="2017-11-17T14:15:00Z">
        <w:r>
          <w:t xml:space="preserve">Elektroenkefalográfia </w:t>
        </w:r>
        <w:commentRangeEnd w:id="71"/>
        <w:r>
          <w:rPr>
            <w:rStyle w:val="Jegyzethivatkozs"/>
            <w:rFonts w:cs="Times New Roman"/>
            <w:b w:val="0"/>
            <w:bCs w:val="0"/>
          </w:rPr>
          <w:commentReference w:id="71"/>
        </w:r>
        <w:r>
          <w:t>(EEG)</w:t>
        </w:r>
      </w:moveTo>
    </w:p>
    <w:p w14:paraId="1643EE94" w14:textId="77777777" w:rsidR="00786F47" w:rsidRDefault="00786F47" w:rsidP="00786F47">
      <w:pPr>
        <w:rPr>
          <w:moveTo w:id="73" w:author="Gergo" w:date="2017-11-17T14:15:00Z"/>
        </w:rPr>
      </w:pPr>
      <w:moveTo w:id="74"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5" w:author="Gergo" w:date="2017-11-17T14:15:00Z"/>
        </w:rPr>
      </w:pPr>
      <w:moveTo w:id="76"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70"/>
    <w:p w14:paraId="1129117D" w14:textId="285EF88E" w:rsidR="00786F47" w:rsidRPr="00786F47" w:rsidRDefault="00786F47">
      <w:pPr>
        <w:pStyle w:val="Cmsor3"/>
        <w:rPr>
          <w:rPrChange w:id="77" w:author="Gergo" w:date="2017-11-17T14:15:00Z">
            <w:rPr/>
          </w:rPrChange>
        </w:rPr>
        <w:pPrChange w:id="78" w:author="Gergo" w:date="2017-11-17T14:15:00Z">
          <w:pPr>
            <w:pStyle w:val="Cmsor2"/>
          </w:pPr>
        </w:pPrChange>
      </w:pPr>
      <w:ins w:id="79"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80"/>
      <w:r w:rsidR="00D237EE">
        <w:t>feladatra</w:t>
      </w:r>
      <w:ins w:id="81" w:author="Gergo" w:date="2017-11-17T13:41:00Z">
        <w:r w:rsidR="00702450">
          <w:t xml:space="preserve"> </w:t>
        </w:r>
      </w:ins>
      <w:del w:id="82" w:author="Gergo" w:date="2017-11-17T13:41:00Z">
        <w:r w:rsidR="00D237EE" w:rsidDel="00702450">
          <w:delText xml:space="preserve"> a</w:delText>
        </w:r>
        <w:r w:rsidDel="00702450">
          <w:delText xml:space="preserve"> konzulensem tanácsára </w:delText>
        </w:r>
        <w:commentRangeEnd w:id="80"/>
        <w:r w:rsidR="00D853FC" w:rsidDel="00702450">
          <w:rPr>
            <w:rStyle w:val="Jegyzethivatkozs"/>
          </w:rPr>
          <w:commentReference w:id="80"/>
        </w:r>
      </w:del>
      <w:r>
        <w:t xml:space="preserve">a NeuroSky MindWave  eszközét választottam, mert ez </w:t>
      </w:r>
      <w:ins w:id="83" w:author="Gergo" w:date="2017-11-17T13:42:00Z">
        <w:r w:rsidR="00702450">
          <w:t xml:space="preserve"> egy kicsi, könnyen és gyorsan használható</w:t>
        </w:r>
      </w:ins>
      <w:ins w:id="84" w:author="Gergo" w:date="2017-11-17T13:44:00Z">
        <w:r w:rsidR="00702450">
          <w:t xml:space="preserve"> szárazelektródás</w:t>
        </w:r>
      </w:ins>
      <w:ins w:id="85" w:author="Gergo" w:date="2017-11-17T13:42:00Z">
        <w:r w:rsidR="00702450">
          <w:t xml:space="preserve"> eszköz, ami más bonyolultabb headset-ekkel ellentétben</w:t>
        </w:r>
      </w:ins>
      <w:ins w:id="86" w:author="Gergo" w:date="2017-11-17T13:45:00Z">
        <w:r w:rsidR="00702450">
          <w:t xml:space="preserve"> nem zavarja a VR szemüveg használatát, kényelmesen elfér egymás mellett a kettő. Továbbá ez az eszköz</w:t>
        </w:r>
      </w:ins>
      <w:ins w:id="87" w:author="Gergo" w:date="2017-11-17T13:42:00Z">
        <w:r w:rsidR="00702450">
          <w:t xml:space="preserve"> a tanszéken is rendelkezésre áll</w:t>
        </w:r>
      </w:ins>
      <w:del w:id="88" w:author="Gergo" w:date="2017-11-17T13:45:00Z">
        <w:r w:rsidDel="00702450">
          <w:delText>megtalálható az egyetemen</w:delText>
        </w:r>
      </w:del>
      <w:ins w:id="89" w:author="Gergo" w:date="2017-11-17T13:46:00Z">
        <w:r w:rsidR="00702450">
          <w:t>,</w:t>
        </w:r>
      </w:ins>
      <w:del w:id="90"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91" w:author="Gergo" w:date="2017-11-17T14:15:00Z"/>
        </w:rPr>
      </w:pPr>
      <w:moveFromRangeStart w:id="92" w:author="Gergo" w:date="2017-11-17T14:15:00Z" w:name="move498691456"/>
      <w:commentRangeStart w:id="93"/>
      <w:moveFrom w:id="94" w:author="Gergo" w:date="2017-11-17T14:15:00Z">
        <w:r w:rsidDel="00786F47">
          <w:t xml:space="preserve">Elektroenkefalográfia </w:t>
        </w:r>
        <w:commentRangeEnd w:id="93"/>
        <w:r w:rsidR="00D853FC" w:rsidDel="00786F47">
          <w:rPr>
            <w:rStyle w:val="Jegyzethivatkozs"/>
            <w:rFonts w:cs="Times New Roman"/>
            <w:b w:val="0"/>
            <w:bCs w:val="0"/>
          </w:rPr>
          <w:commentReference w:id="93"/>
        </w:r>
        <w:r w:rsidDel="00786F47">
          <w:t>(EEG)</w:t>
        </w:r>
      </w:moveFrom>
    </w:p>
    <w:p w14:paraId="7C737653" w14:textId="396A96E3" w:rsidR="006D716A" w:rsidDel="00786F47" w:rsidRDefault="002C015F" w:rsidP="006D716A">
      <w:pPr>
        <w:rPr>
          <w:moveFrom w:id="95" w:author="Gergo" w:date="2017-11-17T14:15:00Z"/>
        </w:rPr>
      </w:pPr>
      <w:moveFrom w:id="96"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7" w:author="Gergo" w:date="2017-11-17T14:15:00Z"/>
        </w:rPr>
      </w:pPr>
      <w:moveFrom w:id="98"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92"/>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9" w:author="Gergo" w:date="2017-11-17T13:46:00Z">
        <w:r w:rsidR="00523F8A" w:rsidDel="0069672B">
          <w:delText xml:space="preserve"> </w:delText>
        </w:r>
        <w:commentRangeStart w:id="100"/>
        <w:r w:rsidR="00523F8A" w:rsidDel="0069672B">
          <w:delText>tervezési</w:delText>
        </w:r>
      </w:del>
      <w:r w:rsidR="00523F8A">
        <w:t xml:space="preserve"> </w:t>
      </w:r>
      <w:commentRangeEnd w:id="100"/>
      <w:r w:rsidR="002F1C15">
        <w:rPr>
          <w:rStyle w:val="Jegyzethivatkozs"/>
        </w:rPr>
        <w:commentReference w:id="100"/>
      </w:r>
      <w:r w:rsidR="00523F8A">
        <w:t>feladatok</w:t>
      </w:r>
      <w:ins w:id="101" w:author="Gergo" w:date="2017-11-17T13:46:00Z">
        <w:r w:rsidR="0069672B">
          <w:t>kal</w:t>
        </w:r>
      </w:ins>
      <w:r w:rsidR="00523F8A">
        <w:t xml:space="preserve"> </w:t>
      </w:r>
      <w:ins w:id="102" w:author="Gergo" w:date="2017-11-17T13:46:00Z">
        <w:r w:rsidR="0069672B">
          <w:t>találkozunk</w:t>
        </w:r>
      </w:ins>
      <w:del w:id="103"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4"/>
      <w:r>
        <w:t>játékmenet</w:t>
      </w:r>
      <w:commentRangeEnd w:id="104"/>
      <w:r w:rsidR="002F1C15">
        <w:rPr>
          <w:rStyle w:val="Jegyzethivatkozs"/>
          <w:rFonts w:cs="Times New Roman"/>
          <w:b w:val="0"/>
          <w:bCs w:val="0"/>
          <w:iCs w:val="0"/>
        </w:rPr>
        <w:commentReference w:id="104"/>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5"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6" w:author="Gergo" w:date="2017-11-17T13:47:00Z">
        <w:r w:rsidR="00577464">
          <w:t xml:space="preserve"> </w:t>
        </w:r>
      </w:ins>
      <w:del w:id="107" w:author="Gergo" w:date="2017-11-17T13:47:00Z">
        <w:r w:rsidR="008768DD" w:rsidDel="00577464">
          <w:delText xml:space="preserve"> </w:delText>
        </w:r>
        <w:r w:rsidR="008768DD" w:rsidRPr="000819E9" w:rsidDel="00577464">
          <w:delText>egy</w:delText>
        </w:r>
        <w:r w:rsidR="008768DD" w:rsidRPr="00577464" w:rsidDel="00577464">
          <w:delText xml:space="preserve"> </w:delText>
        </w:r>
      </w:del>
      <w:r w:rsidR="008768DD" w:rsidRPr="00577464">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08" w:author="Gergo" w:date="2017-11-17T13:47:00Z">
        <w:r w:rsidR="00FA62F9" w:rsidRPr="000819E9" w:rsidDel="000216A4">
          <w:delText xml:space="preserve">a </w:delText>
        </w:r>
      </w:del>
      <w:r w:rsidR="00FA62F9" w:rsidRPr="000216A4">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09" w:author="Gergo" w:date="2017-11-17T16:45:00Z"/>
        </w:rPr>
      </w:pPr>
      <w:moveFromRangeStart w:id="110" w:author="Gergo" w:date="2017-11-17T16:45:00Z" w:name="move498689958"/>
      <w:moveFrom w:id="111" w:author="Gergo" w:date="2017-11-17T16:45:00Z">
        <w:r w:rsidDel="000819E9">
          <w:t>A játék állapotát egy központi egység, a játékvezérlő (</w:t>
        </w:r>
        <w:commentRangeStart w:id="112"/>
        <w:r w:rsidDel="000819E9">
          <w:t>GameManager</w:t>
        </w:r>
        <w:commentRangeEnd w:id="112"/>
        <w:r w:rsidR="00C97DCE" w:rsidDel="000819E9">
          <w:rPr>
            <w:rStyle w:val="Jegyzethivatkozs"/>
          </w:rPr>
          <w:commentReference w:id="112"/>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3" w:author="Gergo" w:date="2017-11-17T16:45:00Z"/>
        </w:rPr>
      </w:pPr>
      <w:commentRangeStart w:id="114"/>
      <w:moveFrom w:id="115" w:author="Gergo" w:date="2017-11-17T16:45: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6" w:author="Gergo" w:date="2017-11-17T16:45:00Z"/>
        </w:rPr>
      </w:pPr>
      <w:moveFrom w:id="117" w:author="Gergo" w:date="2017-11-17T16:45: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4"/>
        <w:r w:rsidR="00C97DCE" w:rsidDel="000819E9">
          <w:rPr>
            <w:rStyle w:val="Jegyzethivatkozs"/>
          </w:rPr>
          <w:commentReference w:id="114"/>
        </w:r>
      </w:moveFrom>
    </w:p>
    <w:moveFromRangeEnd w:id="110"/>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18"/>
      <w:r w:rsidR="00271375">
        <w:t>vizuális percepció vonalkövetési teszteket</w:t>
      </w:r>
      <w:commentRangeEnd w:id="118"/>
      <w:r w:rsidR="00C97DCE">
        <w:rPr>
          <w:rStyle w:val="Jegyzethivatkozs"/>
        </w:rPr>
        <w:commentReference w:id="118"/>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19"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0" w:author="Gergo" w:date="2017-11-17T13:50:00Z">
        <w:r w:rsidR="000819E9" w:rsidRPr="000819E9">
          <w:rPr>
            <w:rPrChange w:id="121"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2" w:author="Gergo" w:date="2017-11-17T13:48:00Z"/>
        </w:rPr>
      </w:pPr>
      <w:commentRangeStart w:id="123"/>
      <w:r>
        <w:lastRenderedPageBreak/>
        <w:t>Önálló munka bemutatása</w:t>
      </w:r>
      <w:commentRangeEnd w:id="123"/>
      <w:r w:rsidR="00C97DCE">
        <w:rPr>
          <w:rStyle w:val="Jegyzethivatkozs"/>
          <w:rFonts w:cs="Times New Roman"/>
          <w:b w:val="0"/>
          <w:bCs w:val="0"/>
          <w:kern w:val="0"/>
        </w:rPr>
        <w:commentReference w:id="123"/>
      </w:r>
    </w:p>
    <w:p w14:paraId="3E8325A4" w14:textId="77777777" w:rsidR="009654DF" w:rsidRDefault="009654DF" w:rsidP="009654DF">
      <w:pPr>
        <w:rPr>
          <w:ins w:id="124" w:author="Gergo" w:date="2017-11-17T13:48:00Z"/>
        </w:rPr>
      </w:pPr>
      <w:ins w:id="125"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6" w:author="Gergo" w:date="2017-11-17T13:48:00Z"/>
        </w:rPr>
      </w:pPr>
      <w:ins w:id="127" w:author="Gergo" w:date="2017-11-17T13:48:00Z">
        <w:r>
          <w:t>A fejezet során a különböző elemeket és megoldásokat a játékmenet vonalán mutatom be.</w:t>
        </w:r>
      </w:ins>
    </w:p>
    <w:p w14:paraId="05C55C39" w14:textId="77777777" w:rsidR="009654DF" w:rsidRDefault="009654DF" w:rsidP="009654DF">
      <w:pPr>
        <w:pStyle w:val="Cmsor2"/>
        <w:rPr>
          <w:ins w:id="128" w:author="Gergo" w:date="2017-11-17T13:48:00Z"/>
        </w:rPr>
      </w:pPr>
      <w:ins w:id="129" w:author="Gergo" w:date="2017-11-17T13:48:00Z">
        <w:r>
          <w:t>A virtuális világ megteremtése</w:t>
        </w:r>
      </w:ins>
    </w:p>
    <w:p w14:paraId="7F6FA948" w14:textId="77777777" w:rsidR="009654DF" w:rsidRDefault="009654DF" w:rsidP="009654DF">
      <w:pPr>
        <w:rPr>
          <w:ins w:id="130" w:author="Gergo" w:date="2017-11-17T13:48:00Z"/>
        </w:rPr>
      </w:pPr>
      <w:ins w:id="131"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2" w:author="Gergo" w:date="2017-11-17T13:48:00Z"/>
        </w:rPr>
      </w:pPr>
      <w:ins w:id="133"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4" w:author="Gergo" w:date="2017-11-17T13:48:00Z"/>
        </w:rPr>
      </w:pPr>
      <w:ins w:id="135"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6" w:author="Gergo" w:date="2017-11-17T13:48:00Z"/>
        </w:rPr>
      </w:pPr>
      <w:ins w:id="137" w:author="Gergo" w:date="2017-11-17T13:48:00Z">
        <w:r>
          <w:t>6 – A mesebeli erdő, ahol a történet játszódik</w:t>
        </w:r>
      </w:ins>
    </w:p>
    <w:p w14:paraId="6A5CC34A" w14:textId="77777777" w:rsidR="009654DF" w:rsidRPr="007B4975" w:rsidRDefault="009654DF" w:rsidP="009654DF">
      <w:pPr>
        <w:rPr>
          <w:ins w:id="138" w:author="Gergo" w:date="2017-11-17T13:48:00Z"/>
        </w:rPr>
      </w:pPr>
    </w:p>
    <w:p w14:paraId="03BCEDF0" w14:textId="77777777" w:rsidR="009654DF" w:rsidRDefault="009654DF" w:rsidP="009654DF">
      <w:pPr>
        <w:rPr>
          <w:ins w:id="139" w:author="Gergo" w:date="2017-11-17T13:48:00Z"/>
        </w:rPr>
      </w:pPr>
      <w:ins w:id="140"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1" w:author="Gergo" w:date="2017-11-17T13:48:00Z"/>
        </w:rPr>
      </w:pPr>
      <w:ins w:id="142"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3" w:author="Gergo" w:date="2017-11-17T13:48:00Z"/>
        </w:rPr>
      </w:pPr>
      <w:ins w:id="144"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3F394F" w:rsidRPr="00151DD4" w:rsidRDefault="003F394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3F394F" w:rsidRPr="00151DD4" w:rsidRDefault="003F394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EA4B94F" w14:textId="77777777" w:rsidR="006075D1" w:rsidRDefault="006075D1" w:rsidP="006075D1">
      <w:pPr>
        <w:pStyle w:val="Cmsor2"/>
        <w:rPr>
          <w:ins w:id="145" w:author="Gergo" w:date="2017-11-18T18:37:00Z"/>
        </w:rPr>
      </w:pPr>
      <w:ins w:id="146" w:author="Gergo" w:date="2017-11-18T18:37:00Z">
        <w:r>
          <w:t>A GameManager (NPC-k állapota)</w:t>
        </w:r>
      </w:ins>
    </w:p>
    <w:p w14:paraId="2065F0A1" w14:textId="77777777" w:rsidR="006075D1" w:rsidRDefault="006075D1" w:rsidP="006075D1">
      <w:pPr>
        <w:rPr>
          <w:ins w:id="147" w:author="Gergo" w:date="2017-11-18T18:37:00Z"/>
        </w:rPr>
      </w:pPr>
      <w:ins w:id="148" w:author="Gergo" w:date="2017-11-18T18:37:00Z">
        <w:r>
          <w:t>A játék állapotát egy központi egység, a játékvezérlő (</w:t>
        </w:r>
        <w:commentRangeStart w:id="149"/>
        <w:r w:rsidRPr="006C57C2">
          <w:rPr>
            <w:rFonts w:ascii="Consolas" w:hAnsi="Consolas"/>
          </w:rPr>
          <w:t>GameManager</w:t>
        </w:r>
        <w:commentRangeEnd w:id="149"/>
        <w:r w:rsidRPr="006C57C2">
          <w:rPr>
            <w:rStyle w:val="Jegyzethivatkozs"/>
            <w:rFonts w:ascii="Consolas" w:hAnsi="Consolas"/>
            <w:sz w:val="24"/>
          </w:rPr>
          <w:commentReference w:id="149"/>
        </w:r>
        <w:r>
          <w:t xml:space="preserve">) tárolja és irányítja. Ebben a játék aktuális állapotáról minden információ megtalálható ahhoz, hogy meghatározzuk, játék jelenlegi állását. </w:t>
        </w:r>
      </w:ins>
    </w:p>
    <w:p w14:paraId="01CD1DAB" w14:textId="77777777" w:rsidR="006075D1" w:rsidRDefault="006075D1" w:rsidP="006075D1">
      <w:pPr>
        <w:rPr>
          <w:ins w:id="150" w:author="Gergo" w:date="2017-11-18T18:37:00Z"/>
        </w:rPr>
      </w:pPr>
      <w:commentRangeStart w:id="151"/>
      <w:ins w:id="152" w:author="Gergo" w:date="2017-11-18T18:37:00Z">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Default="006075D1" w:rsidP="006075D1">
      <w:pPr>
        <w:rPr>
          <w:ins w:id="153" w:author="Gergo" w:date="2017-11-18T18:37:00Z"/>
        </w:rPr>
      </w:pPr>
      <w:ins w:id="154" w:author="Gergo" w:date="2017-11-18T18:37:00Z">
        <w:r>
          <w:t xml:space="preserve">  Ezek a kapcsolók átbillentésével ugrálhatunk a játék különböző állapotai között, úgy, hogy onnan úgy folytathassuk, mintha teljesítettük volna az azt megelőző küldetéseket.</w:t>
        </w:r>
        <w:commentRangeEnd w:id="151"/>
        <w:r>
          <w:rPr>
            <w:rStyle w:val="Jegyzethivatkozs"/>
          </w:rPr>
          <w:commentReference w:id="151"/>
        </w:r>
      </w:ins>
    </w:p>
    <w:p w14:paraId="245AE54F" w14:textId="77777777" w:rsidR="006075D1" w:rsidRPr="006C57C2" w:rsidRDefault="006075D1" w:rsidP="006075D1">
      <w:pPr>
        <w:rPr>
          <w:ins w:id="155" w:author="Gergo" w:date="2017-11-18T18:37:00Z"/>
        </w:rPr>
      </w:pPr>
    </w:p>
    <w:p w14:paraId="406871A0" w14:textId="77777777" w:rsidR="009654DF" w:rsidRDefault="009654DF" w:rsidP="009654DF">
      <w:pPr>
        <w:pStyle w:val="Cmsor2"/>
        <w:rPr>
          <w:ins w:id="156" w:author="Gergo" w:date="2017-11-17T13:48:00Z"/>
        </w:rPr>
      </w:pPr>
      <w:ins w:id="157" w:author="Gergo" w:date="2017-11-17T13:48:00Z">
        <w:r>
          <w:t>A mozgás</w:t>
        </w:r>
      </w:ins>
    </w:p>
    <w:p w14:paraId="01DBF101" w14:textId="77777777" w:rsidR="009654DF" w:rsidRDefault="009654DF" w:rsidP="009654DF">
      <w:pPr>
        <w:rPr>
          <w:ins w:id="158" w:author="Gergo" w:date="2017-11-17T13:48:00Z"/>
        </w:rPr>
      </w:pPr>
      <w:ins w:id="159"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60" w:author="Gergo" w:date="2017-11-17T15:08:00Z"/>
        </w:rPr>
      </w:pPr>
      <w:ins w:id="161" w:author="Gergo" w:date="2017-11-17T13:48:00Z">
        <w:r>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62" w:author="Gergo" w:date="2017-11-17T13:48:00Z"/>
        </w:rPr>
      </w:pPr>
      <w:ins w:id="163" w:author="Gergo" w:date="2017-11-17T15:08:00Z">
        <w:r>
          <w:t xml:space="preserve">A játékos irányítását a </w:t>
        </w:r>
        <w:r w:rsidRPr="0094145A">
          <w:rPr>
            <w:rFonts w:ascii="Consolas" w:hAnsi="Consolas"/>
            <w:rPrChange w:id="164" w:author="Gergo" w:date="2017-11-17T15:11:00Z">
              <w:rPr/>
            </w:rPrChange>
          </w:rPr>
          <w:t>VRPlayerController</w:t>
        </w:r>
        <w:r>
          <w:t xml:space="preserve"> osztály</w:t>
        </w:r>
      </w:ins>
      <w:ins w:id="165" w:author="Gergo" w:date="2017-11-17T15:09:00Z">
        <w:r>
          <w:t xml:space="preserve">, azon belül pedig az </w:t>
        </w:r>
        <w:r w:rsidRPr="0094145A">
          <w:rPr>
            <w:rFonts w:ascii="Consolas" w:hAnsi="Consolas"/>
            <w:rPrChange w:id="166"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67" w:author="Gergo" w:date="2017-11-17T14:15:00Z"/>
        </w:rPr>
      </w:pPr>
      <w:ins w:id="168"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lastRenderedPageBreak/>
          <w:t>GvrControllerInput</w:t>
        </w:r>
        <w:r>
          <w:t xml:space="preserve"> kontroller állapotot és eseményeket kezelő osztálytól elérem az </w:t>
        </w:r>
        <w:r w:rsidRPr="008C0A74">
          <w:rPr>
            <w:rFonts w:ascii="Consolas" w:hAnsi="Consolas"/>
          </w:rPr>
          <w:t>IsTouching</w:t>
        </w:r>
        <w:r>
          <w:t xml:space="preserve"> tulakdonságot, és et</w:t>
        </w:r>
      </w:ins>
      <w:ins w:id="169" w:author="Gergo" w:date="2017-11-17T14:47:00Z">
        <w:r w:rsidR="00C24158">
          <w:t>t</w:t>
        </w:r>
      </w:ins>
      <w:ins w:id="170" w:author="Gergo" w:date="2017-11-17T14:15:00Z">
        <w:r>
          <w:t>ől teszem függővé a további működést.</w:t>
        </w:r>
      </w:ins>
    </w:p>
    <w:p w14:paraId="6899BAD1" w14:textId="789E6FC9" w:rsidR="009654DF" w:rsidRDefault="009654DF" w:rsidP="009654DF">
      <w:pPr>
        <w:pStyle w:val="Cmsor2"/>
        <w:rPr>
          <w:ins w:id="171" w:author="Gergo" w:date="2017-11-17T14:37:00Z"/>
        </w:rPr>
      </w:pPr>
      <w:ins w:id="172" w:author="Gergo" w:date="2017-11-17T13:48:00Z">
        <w:r>
          <w:t>Dialógusok</w:t>
        </w:r>
      </w:ins>
    </w:p>
    <w:p w14:paraId="71336C86" w14:textId="3C81EEDB" w:rsidR="00444FC8" w:rsidRDefault="00444FC8">
      <w:pPr>
        <w:rPr>
          <w:ins w:id="173" w:author="Gergo" w:date="2017-11-17T14:49:00Z"/>
        </w:rPr>
        <w:pPrChange w:id="174" w:author="Gergo" w:date="2017-11-17T14:37:00Z">
          <w:pPr>
            <w:pStyle w:val="Cmsor2"/>
          </w:pPr>
        </w:pPrChange>
      </w:pPr>
      <w:ins w:id="175" w:author="Gergo" w:date="2017-11-17T14:39:00Z">
        <w:r>
          <w:t>A program elkészítése során már bizonyos el</w:t>
        </w:r>
      </w:ins>
      <w:ins w:id="176" w:author="Gergo" w:date="2017-11-17T14:41:00Z">
        <w:r>
          <w:t>emek készen voltak, mire először kipróbálhattam a tényleges DayDream</w:t>
        </w:r>
      </w:ins>
      <w:ins w:id="177" w:author="Gergo" w:date="2017-11-17T14:42:00Z">
        <w:r>
          <w:t xml:space="preserve"> szemüvegen</w:t>
        </w:r>
      </w:ins>
      <w:ins w:id="178" w:author="Gergo" w:date="2017-11-17T14:43:00Z">
        <w:r w:rsidR="00C24158">
          <w:t xml:space="preserve">. A nem irányítható karakterek ( Non-player character, NPC) megközelítésekor felugró dialógusablak is egy ilyen elem volt. Ezt egy </w:t>
        </w:r>
      </w:ins>
      <w:ins w:id="179" w:author="Gergo" w:date="2017-11-17T14:44:00Z">
        <w:r w:rsidR="00C24158">
          <w:t>„Screen-space canvas</w:t>
        </w:r>
      </w:ins>
      <w:ins w:id="180" w:author="Gergo" w:date="2017-11-17T14:45:00Z">
        <w:r w:rsidR="00C24158">
          <w:t>” segítségével oldottam meg, ami úgy működik, mintha egy külön önálló réteget rakna a kamera elé, így mindegy hova forgunk az mindig ugyan ott marad a képernyőn</w:t>
        </w:r>
      </w:ins>
      <w:ins w:id="181" w:author="Gergo" w:date="2017-11-17T14:47:00Z">
        <w:r w:rsidR="00C24158">
          <w:t>. Ilyet majdnem mindegyik játékban láthatunk</w:t>
        </w:r>
      </w:ins>
      <w:ins w:id="182" w:author="Gergo" w:date="2017-11-17T14:48:00Z">
        <w:r w:rsidR="00C24158">
          <w:t>, különböző információk közlésére (Head-up display, HUD) például: életcsík, töltény számláló vagy különböző képességek</w:t>
        </w:r>
      </w:ins>
      <w:ins w:id="183" w:author="Gergo" w:date="2017-11-17T14:49:00Z">
        <w:r w:rsidR="00C24158">
          <w:t xml:space="preserve"> aktiváltsága.</w:t>
        </w:r>
      </w:ins>
      <w:ins w:id="184" w:author="Gergo" w:date="2017-11-17T14:48:00Z">
        <w:r w:rsidR="00C24158">
          <w:t xml:space="preserve"> </w:t>
        </w:r>
      </w:ins>
    </w:p>
    <w:p w14:paraId="5FB50ED0" w14:textId="5E1DF03A" w:rsidR="00C24158" w:rsidRPr="00444FC8" w:rsidRDefault="00C24158">
      <w:pPr>
        <w:rPr>
          <w:ins w:id="185" w:author="Gergo" w:date="2017-11-17T14:36:00Z"/>
          <w:rPrChange w:id="186" w:author="Gergo" w:date="2017-11-17T14:37:00Z">
            <w:rPr>
              <w:ins w:id="187" w:author="Gergo" w:date="2017-11-17T14:36:00Z"/>
            </w:rPr>
          </w:rPrChange>
        </w:rPr>
        <w:pPrChange w:id="188" w:author="Gergo" w:date="2017-11-17T14:37:00Z">
          <w:pPr>
            <w:pStyle w:val="Cmsor2"/>
          </w:pPr>
        </w:pPrChange>
      </w:pPr>
      <w:ins w:id="189"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90" w:author="Gergo" w:date="2017-11-17T14:53:00Z">
        <w:r>
          <w:t>ki</w:t>
        </w:r>
      </w:ins>
      <w:ins w:id="191" w:author="Gergo" w:date="2017-11-17T14:49:00Z">
        <w:r>
          <w:t>renderelni az ilyen típusú canvas-okat.</w:t>
        </w:r>
      </w:ins>
      <w:ins w:id="192" w:author="Gergo" w:date="2017-11-17T14:53:00Z">
        <w:r>
          <w:t xml:space="preserve"> Ez </w:t>
        </w:r>
        <w:r w:rsidR="00CC363A">
          <w:t xml:space="preserve">nem csak a DayDream esetében van így, hanem minden VR rendszernél (Pl.: HTC Vive, OculusRift). Így maradt a </w:t>
        </w:r>
      </w:ins>
      <w:ins w:id="193" w:author="Gergo" w:date="2017-11-17T14:55:00Z">
        <w:r w:rsidR="00CC363A">
          <w:t>„world-space canvasok</w:t>
        </w:r>
      </w:ins>
      <w:ins w:id="194" w:author="Gergo" w:date="2017-11-17T14:56:00Z">
        <w:r w:rsidR="00CC363A">
          <w:t>” használata, ami azt jelenti, hogy a dialógusablakokat a háromdimenziós tér részeként kell elhelyezni, pontos koordinátákkal megadni a helyzetüket.</w:t>
        </w:r>
      </w:ins>
    </w:p>
    <w:p w14:paraId="5B0C1D3B" w14:textId="0288E920" w:rsidR="00444FC8" w:rsidRPr="00444FC8" w:rsidRDefault="00CC363A">
      <w:pPr>
        <w:rPr>
          <w:ins w:id="195" w:author="Gergo" w:date="2017-11-17T13:48:00Z"/>
          <w:rPrChange w:id="196" w:author="Gergo" w:date="2017-11-17T14:36:00Z">
            <w:rPr>
              <w:ins w:id="197" w:author="Gergo" w:date="2017-11-17T13:48:00Z"/>
            </w:rPr>
          </w:rPrChange>
        </w:rPr>
        <w:pPrChange w:id="198" w:author="Gergo" w:date="2017-11-17T14:36:00Z">
          <w:pPr>
            <w:pStyle w:val="Cmsor2"/>
          </w:pPr>
        </w:pPrChange>
      </w:pPr>
      <w:ins w:id="199" w:author="Gergo" w:date="2017-11-17T14:36:00Z">
        <w:r>
          <w:t>A játékban a két NPC</w:t>
        </w:r>
        <w:r w:rsidR="00444FC8">
          <w:t xml:space="preserve"> (Ogre és a varázslónő) felett megjelenő dialógusok</w:t>
        </w:r>
      </w:ins>
      <w:ins w:id="200" w:author="Gergo" w:date="2017-11-17T14:37:00Z">
        <w:r w:rsidR="00444FC8">
          <w:t xml:space="preserve"> ugyan azt a prefab-et</w:t>
        </w:r>
      </w:ins>
      <w:ins w:id="201" w:author="Gergo" w:date="2017-11-17T15:00:00Z">
        <w:r>
          <w:t xml:space="preserve"> a </w:t>
        </w:r>
        <w:r w:rsidRPr="00CC363A">
          <w:rPr>
            <w:rFonts w:ascii="Consolas" w:hAnsi="Consolas"/>
            <w:rPrChange w:id="202" w:author="Gergo" w:date="2017-11-17T15:00:00Z">
              <w:rPr>
                <w:b w:val="0"/>
                <w:bCs w:val="0"/>
                <w:iCs w:val="0"/>
              </w:rPr>
            </w:rPrChange>
          </w:rPr>
          <w:t>DialogeWorldSapce</w:t>
        </w:r>
        <w:r>
          <w:t>-t</w:t>
        </w:r>
      </w:ins>
      <w:ins w:id="203" w:author="Gergo" w:date="2017-11-17T14:37:00Z">
        <w:r w:rsidR="00444FC8">
          <w:t xml:space="preserve"> használják</w:t>
        </w:r>
        <w:r>
          <w:t xml:space="preserve">, csak létrehozáskor más koordinátákat kapnak, hogy hol jelenjenek meg. Az </w:t>
        </w:r>
      </w:ins>
      <w:ins w:id="204" w:author="Gergo" w:date="2017-11-17T15:01:00Z">
        <w:r>
          <w:t xml:space="preserve">ablakok tartalma, a megjelenített szöveg dinamikusan változik a játék </w:t>
        </w:r>
      </w:ins>
      <w:ins w:id="205" w:author="Gergo" w:date="2017-11-17T15:02:00Z">
        <w:r>
          <w:t>és egy párbeszéd alatt is.</w:t>
        </w:r>
      </w:ins>
      <w:ins w:id="206" w:author="Gergo" w:date="2017-11-17T15:03:00Z">
        <w:r w:rsidR="00265C08">
          <w:t xml:space="preserve"> A szöveg megváltoztatásáért és a azért, hogy a dialógusablak mindig a játékos felé nézzen a </w:t>
        </w:r>
        <w:r w:rsidR="00265C08" w:rsidRPr="00265C08">
          <w:rPr>
            <w:rFonts w:ascii="Consolas" w:hAnsi="Consolas"/>
            <w:rPrChange w:id="207" w:author="Gergo" w:date="2017-11-17T15:04:00Z">
              <w:rPr>
                <w:b w:val="0"/>
                <w:bCs w:val="0"/>
                <w:iCs w:val="0"/>
              </w:rPr>
            </w:rPrChange>
          </w:rPr>
          <w:t>DialogeController</w:t>
        </w:r>
      </w:ins>
      <w:ins w:id="208" w:author="Gergo" w:date="2017-11-17T15:02:00Z">
        <w:r w:rsidR="00265C08">
          <w:rPr>
            <w:rFonts w:ascii="Consolas" w:hAnsi="Consolas"/>
            <w:rPrChange w:id="209" w:author="Gergo" w:date="2017-11-17T15:04:00Z">
              <w:rPr>
                <w:rFonts w:ascii="Consolas" w:hAnsi="Consolas"/>
                <w:b w:val="0"/>
                <w:bCs w:val="0"/>
                <w:iCs w:val="0"/>
              </w:rPr>
            </w:rPrChange>
          </w:rPr>
          <w:t xml:space="preserve"> </w:t>
        </w:r>
      </w:ins>
      <w:ins w:id="210" w:author="Gergo" w:date="2017-11-17T15:04:00Z">
        <w:r w:rsidR="00265C08">
          <w:t xml:space="preserve">felelős, de ennek az osztálynak a metódusait mindig az adott NPC-t vezérlő script </w:t>
        </w:r>
      </w:ins>
      <w:ins w:id="211" w:author="Gergo" w:date="2017-11-17T15:05:00Z">
        <w:r w:rsidR="00265C08">
          <w:t>(</w:t>
        </w:r>
        <w:r w:rsidR="00265C08" w:rsidRPr="00265C08">
          <w:rPr>
            <w:rFonts w:ascii="Consolas" w:hAnsi="Consolas"/>
            <w:rPrChange w:id="212" w:author="Gergo" w:date="2017-11-17T15:06:00Z">
              <w:rPr>
                <w:b w:val="0"/>
                <w:bCs w:val="0"/>
                <w:iCs w:val="0"/>
              </w:rPr>
            </w:rPrChange>
          </w:rPr>
          <w:t>WizzardController</w:t>
        </w:r>
        <w:r w:rsidR="00265C08">
          <w:t xml:space="preserve"> és </w:t>
        </w:r>
        <w:r w:rsidR="00265C08" w:rsidRPr="00265C08">
          <w:rPr>
            <w:rFonts w:ascii="Consolas" w:hAnsi="Consolas"/>
            <w:rPrChange w:id="213" w:author="Gergo" w:date="2017-11-17T15:06:00Z">
              <w:rPr>
                <w:b w:val="0"/>
                <w:bCs w:val="0"/>
                <w:iCs w:val="0"/>
              </w:rPr>
            </w:rPrChange>
          </w:rPr>
          <w:t>CatOwnerController</w:t>
        </w:r>
        <w:r w:rsidR="00265C08">
          <w:t>)</w:t>
        </w:r>
      </w:ins>
      <w:ins w:id="214" w:author="Gergo" w:date="2017-11-17T15:06:00Z">
        <w:r w:rsidR="00265C08">
          <w:t xml:space="preserve"> hívja, mert az NPC-ékkel való interakció eseményei azok, amik a dialógus állapotát, tartalmát megváltoztatják.</w:t>
        </w:r>
      </w:ins>
      <w:ins w:id="215" w:author="Gergo" w:date="2017-11-17T15:12:00Z">
        <w:r w:rsidR="006B6BD6">
          <w:t xml:space="preserve"> Ilyen esemény például, hogy a játékos megközelíti az egyik karaktert, ilyenkor a játék állapotának megfelelő dialógus indul el (ha először találkozunk a varázslónővel más tartalom jelenik meg, mintha </w:t>
        </w:r>
      </w:ins>
      <w:ins w:id="216" w:author="Gergo" w:date="2017-11-17T15:16:00Z">
        <w:r w:rsidR="006B6BD6">
          <w:t>a rúnák megkeresése után).</w:t>
        </w:r>
      </w:ins>
    </w:p>
    <w:p w14:paraId="6CA0DAAF" w14:textId="5A322864" w:rsidR="009654DF" w:rsidRDefault="009654DF" w:rsidP="009654DF">
      <w:pPr>
        <w:pStyle w:val="Cmsor2"/>
        <w:rPr>
          <w:ins w:id="217" w:author="Gergo" w:date="2017-11-18T09:55:00Z"/>
        </w:rPr>
      </w:pPr>
      <w:ins w:id="218" w:author="Gergo" w:date="2017-11-17T13:48:00Z">
        <w:r>
          <w:lastRenderedPageBreak/>
          <w:t>Az okos macska</w:t>
        </w:r>
      </w:ins>
    </w:p>
    <w:p w14:paraId="51447AA4" w14:textId="58F2911A" w:rsidR="000A6A59" w:rsidRDefault="000A6A59">
      <w:pPr>
        <w:rPr>
          <w:ins w:id="219" w:author="Gergo" w:date="2017-11-18T10:02:00Z"/>
        </w:rPr>
        <w:pPrChange w:id="220" w:author="Gergo" w:date="2017-11-18T09:55:00Z">
          <w:pPr>
            <w:pStyle w:val="Cmsor2"/>
          </w:pPr>
        </w:pPrChange>
      </w:pPr>
      <w:ins w:id="221" w:author="Gergo" w:date="2017-11-18T09:55:00Z">
        <w:r>
          <w:t>Miután először beszéltünk az Ogréval elküld minket, hogy keressük meg és a kapjuk el az elszökött cicáit. Amikor megtaláljuk a cicákat azok menekülni kezdenek előlünk, amíg menedékbe nem érnek a varázsl</w:t>
        </w:r>
      </w:ins>
      <w:ins w:id="222" w:author="Gergo" w:date="2017-11-18T09:58:00Z">
        <w:r>
          <w:t>ó</w:t>
        </w:r>
      </w:ins>
      <w:ins w:id="223" w:author="Gergo" w:date="2017-11-18T09:55:00Z">
        <w:r>
          <w:t>nő</w:t>
        </w:r>
      </w:ins>
      <w:ins w:id="224" w:author="Gergo" w:date="2017-11-18T09:58:00Z">
        <w:r>
          <w:t xml:space="preserve"> gombaházában, vagy biztonságos távolsá</w:t>
        </w:r>
      </w:ins>
      <w:ins w:id="225" w:author="Gergo" w:date="2017-11-18T09:59:00Z">
        <w:r>
          <w:t>gra nem érnek tőlünk.</w:t>
        </w:r>
      </w:ins>
      <w:ins w:id="226" w:author="Gergo" w:date="2017-11-18T10:01:00Z">
        <w:r>
          <w:t xml:space="preserve"> </w:t>
        </w:r>
      </w:ins>
      <w:ins w:id="227" w:author="Gergo" w:date="2017-11-18T10:02:00Z">
        <w:r w:rsidR="007D3F19">
          <w:t xml:space="preserve"> E</w:t>
        </w:r>
        <w:r w:rsidR="00336803">
          <w:t>lőször csak sétálva indul el előlünk, de amikor túl közel érünk begyorsulnak és futva menekülnek tovább. Mindeközben az eléjük kerülő akadályokat: fákat, köveket is kerülgetik.</w:t>
        </w:r>
      </w:ins>
      <w:ins w:id="228" w:author="Gergo" w:date="2017-11-18T12:23:00Z">
        <w:r w:rsidR="00414799">
          <w:t xml:space="preserve"> A macskák feladata, hogy soha ne lehessen elkapni őket, és így végül elvezessenek a gombaházhoz.</w:t>
        </w:r>
      </w:ins>
    </w:p>
    <w:p w14:paraId="269A85B1" w14:textId="541B5AD3" w:rsidR="00336803" w:rsidRDefault="00990398">
      <w:pPr>
        <w:pStyle w:val="Cmsor3"/>
        <w:rPr>
          <w:ins w:id="229" w:author="Gergo" w:date="2017-11-18T10:59:00Z"/>
        </w:rPr>
        <w:pPrChange w:id="230" w:author="Gergo" w:date="2017-11-18T10:50:00Z">
          <w:pPr>
            <w:pStyle w:val="Cmsor2"/>
          </w:pPr>
        </w:pPrChange>
      </w:pPr>
      <w:ins w:id="231" w:author="Gergo" w:date="2017-11-18T10:50:00Z">
        <w:r>
          <w:t>A játékos kikerülése</w:t>
        </w:r>
      </w:ins>
    </w:p>
    <w:p w14:paraId="3878367B" w14:textId="2255C1D6" w:rsidR="00990398" w:rsidRDefault="00990398">
      <w:pPr>
        <w:rPr>
          <w:ins w:id="232" w:author="Gergo" w:date="2017-11-18T11:17:00Z"/>
        </w:rPr>
        <w:pPrChange w:id="233" w:author="Gergo" w:date="2017-11-18T10:59:00Z">
          <w:pPr>
            <w:pStyle w:val="Cmsor2"/>
          </w:pPr>
        </w:pPrChange>
      </w:pPr>
      <w:ins w:id="234" w:author="Gergo" w:date="2017-11-18T10:59:00Z">
        <w:r>
          <w:t xml:space="preserve">Mind a játékos mind a macska rendelkezik egy </w:t>
        </w:r>
        <w:r w:rsidRPr="00A63A07">
          <w:rPr>
            <w:rFonts w:ascii="Consolas" w:hAnsi="Consolas"/>
            <w:rPrChange w:id="235" w:author="Gergo" w:date="2017-11-18T11:02:00Z">
              <w:rPr>
                <w:b w:val="0"/>
                <w:bCs w:val="0"/>
                <w:iCs w:val="0"/>
              </w:rPr>
            </w:rPrChange>
          </w:rPr>
          <w:t>TriggerCollider</w:t>
        </w:r>
        <w:r>
          <w:t xml:space="preserve">-el, ez abban különbözik egy normál </w:t>
        </w:r>
      </w:ins>
      <w:ins w:id="236" w:author="Gergo" w:date="2017-11-18T11:01:00Z">
        <w:r>
          <w:t xml:space="preserve">collider-től, hogy tényleges fizikai ütközés nem történik, ha egy másik objektummal találkozik, de </w:t>
        </w:r>
        <w:r w:rsidR="00A63A07">
          <w:t xml:space="preserve">a találkozás eseményére fel lehet iratkozni az </w:t>
        </w:r>
        <w:r w:rsidR="00A63A07" w:rsidRPr="00A63A07">
          <w:rPr>
            <w:rFonts w:ascii="Consolas" w:hAnsi="Consolas"/>
            <w:rPrChange w:id="237" w:author="Gergo" w:date="2017-11-18T11:02:00Z">
              <w:rPr>
                <w:b w:val="0"/>
                <w:bCs w:val="0"/>
                <w:iCs w:val="0"/>
              </w:rPr>
            </w:rPrChange>
          </w:rPr>
          <w:t>OnTriggerEnter</w:t>
        </w:r>
        <w:r w:rsidR="00A63A07">
          <w:t xml:space="preserve"> vagy </w:t>
        </w:r>
        <w:r w:rsidR="00A63A07" w:rsidRPr="00A63A07">
          <w:rPr>
            <w:rFonts w:ascii="Consolas" w:hAnsi="Consolas"/>
            <w:rPrChange w:id="238" w:author="Gergo" w:date="2017-11-18T11:03:00Z">
              <w:rPr>
                <w:b w:val="0"/>
                <w:bCs w:val="0"/>
                <w:iCs w:val="0"/>
              </w:rPr>
            </w:rPrChange>
          </w:rPr>
          <w:t>OnTriggerExit</w:t>
        </w:r>
        <w:r w:rsidR="00A63A07">
          <w:t xml:space="preserve"> listenereken keresztül.</w:t>
        </w:r>
      </w:ins>
      <w:ins w:id="239" w:author="Gergo" w:date="2017-11-18T11:03:00Z">
        <w:r w:rsidR="00A63A07">
          <w:t xml:space="preserve"> A játékost </w:t>
        </w:r>
      </w:ins>
      <w:ins w:id="240" w:author="Gergo" w:date="2017-11-18T11:06:00Z">
        <w:r w:rsidR="00A63A07">
          <w:t>egy nagy gömb veszi körül. Ha a cica találkozik ezzel a collider-el akkor m</w:t>
        </w:r>
        <w:r w:rsidR="00C810B4">
          <w:t xml:space="preserve">egkezdődik a menekülés. A macska igyekszik mindig úgy eljutni a menedékbe (gombaház, nest), hogy aközben a játékost egy </w:t>
        </w:r>
      </w:ins>
      <w:ins w:id="241" w:author="Gergo" w:date="2017-11-18T11:17:00Z">
        <w:r w:rsidR="00C810B4">
          <w:t>adott sugarú körben elkerüli. Thehát, ha például a menedék és a cica közé állunk, akkor az megkerül minket és csak akkor fordul a hát felé, amikor oda már egyenes útja van.</w:t>
        </w:r>
      </w:ins>
    </w:p>
    <w:p w14:paraId="4EFA0330" w14:textId="61EADC3A" w:rsidR="00C810B4" w:rsidRDefault="00C810B4">
      <w:pPr>
        <w:rPr>
          <w:ins w:id="242" w:author="Gergo" w:date="2017-11-24T10:00:00Z"/>
        </w:rPr>
        <w:pPrChange w:id="243" w:author="Gergo" w:date="2017-11-18T11:52:00Z">
          <w:pPr>
            <w:pStyle w:val="Cmsor2"/>
          </w:pPr>
        </w:pPrChange>
      </w:pPr>
      <w:ins w:id="244" w:author="Gergo" w:date="2017-11-18T11:19:00Z">
        <w:r>
          <w:t xml:space="preserve">Ezt a működést koordinátageometria felhasználásával értem el. </w:t>
        </w:r>
      </w:ins>
      <w:ins w:id="245" w:author="Gergo" w:date="2017-11-18T11:24:00Z">
        <w:r w:rsidR="004A2FE2">
          <w:t xml:space="preserve">Amikor </w:t>
        </w:r>
      </w:ins>
      <w:ins w:id="246" w:author="Gergo" w:date="2017-11-18T11:27:00Z">
        <w:r w:rsidR="004A2FE2">
          <w:t>a macska az „TriggerEnter”</w:t>
        </w:r>
      </w:ins>
      <w:ins w:id="247" w:author="Gergo" w:date="2017-11-18T11:30:00Z">
        <w:r w:rsidR="004A2FE2">
          <w:t xml:space="preserve"> esemény hatására megkezdi a menekülést az </w:t>
        </w:r>
        <w:r w:rsidR="004A2FE2" w:rsidRPr="004A2FE2">
          <w:rPr>
            <w:rFonts w:ascii="Consolas" w:hAnsi="Consolas"/>
            <w:rPrChange w:id="248" w:author="Gergo" w:date="2017-11-18T11:31:00Z">
              <w:rPr>
                <w:b w:val="0"/>
                <w:bCs w:val="0"/>
                <w:iCs w:val="0"/>
              </w:rPr>
            </w:rPrChange>
          </w:rPr>
          <w:t>Update</w:t>
        </w:r>
        <w:r w:rsidR="004A2FE2">
          <w:t xml:space="preserve"> függvényben</w:t>
        </w:r>
      </w:ins>
      <w:ins w:id="249" w:author="Gergo" w:date="2017-11-18T11:31:00Z">
        <w:r w:rsidR="004A2FE2">
          <w:t xml:space="preserve"> (tehát minden kirszámított képkockánál) megnézi, hogy </w:t>
        </w:r>
      </w:ins>
      <w:ins w:id="250" w:author="Gergo" w:date="2017-11-18T11:32:00Z">
        <w:r w:rsidR="004A2FE2">
          <w:t>menedékhez húzott egyenes metszi-e a játékos adott sugarú környezetét, illetve, ha igen, akkor, hogy a macska közelebb van</w:t>
        </w:r>
      </w:ins>
      <w:ins w:id="251" w:author="Gergo" w:date="2017-11-18T11:38:00Z">
        <w:r w:rsidR="004A2FE2">
          <w:t>-e</w:t>
        </w:r>
      </w:ins>
      <w:ins w:id="252" w:author="Gergo" w:date="2017-11-18T11:32:00Z">
        <w:r w:rsidR="004A2FE2">
          <w:t xml:space="preserve"> a házhoz, mint a játékos</w:t>
        </w:r>
      </w:ins>
      <w:ins w:id="253" w:author="Gergo" w:date="2017-11-18T11:35:00Z">
        <w:r w:rsidR="004A2FE2">
          <w:t xml:space="preserve"> (tehát a játékos</w:t>
        </w:r>
      </w:ins>
      <w:ins w:id="254" w:author="Gergo" w:date="2017-11-18T11:36:00Z">
        <w:r w:rsidR="004A2FE2">
          <w:t xml:space="preserve"> a cica mögött van és úgy kergeti)</w:t>
        </w:r>
      </w:ins>
      <w:ins w:id="255" w:author="Gergo" w:date="2017-11-18T11:37:00Z">
        <w:r w:rsidR="004A2FE2">
          <w:t xml:space="preserve">. </w:t>
        </w:r>
      </w:ins>
      <w:ins w:id="256" w:author="Gergo" w:date="2017-11-18T11:40:00Z">
        <w:r w:rsidR="004A2FE2">
          <w:t>A metszést úgy számolom ki, hogy megnézem, hogy az egyenes és a játékos pozíciója (a kör középpontja) közti távolság</w:t>
        </w:r>
      </w:ins>
      <w:ins w:id="257" w:author="Gergo" w:date="2017-11-18T11:42:00Z">
        <w:r w:rsidR="009A248A">
          <w:t xml:space="preserve"> kisebb-e, mint a kör sugara, ha igen, akkor metszi. Ebben az esetben meg kell találni</w:t>
        </w:r>
      </w:ins>
      <w:ins w:id="258" w:author="Gergo" w:date="2017-11-18T11:44:00Z">
        <w:r w:rsidR="009A248A">
          <w:t>a</w:t>
        </w:r>
      </w:ins>
      <w:ins w:id="259" w:author="Gergo" w:date="2017-11-18T11:42:00Z">
        <w:r w:rsidR="009A248A">
          <w:t xml:space="preserve"> a legideálisabb utat, úgy, hogy közben megfelelő távolságra maradjon</w:t>
        </w:r>
      </w:ins>
      <w:ins w:id="260" w:author="Gergo" w:date="2017-11-18T11:44:00Z">
        <w:r w:rsidR="009A248A">
          <w:t xml:space="preserve"> az üldözőjétől. Ha közelebb van a menedékhez, mint a játékos, akkor ez az út az egyenes vonal a ház felé, de</w:t>
        </w:r>
      </w:ins>
      <w:ins w:id="261" w:author="Gergo" w:date="2017-11-18T11:48:00Z">
        <w:r w:rsidR="00680114">
          <w:t>,</w:t>
        </w:r>
      </w:ins>
      <w:ins w:id="262" w:author="Gergo" w:date="2017-11-18T11:44:00Z">
        <w:r w:rsidR="009A248A">
          <w:t xml:space="preserve"> ha nem</w:t>
        </w:r>
      </w:ins>
      <w:ins w:id="263" w:author="Gergo" w:date="2017-11-18T11:49:00Z">
        <w:r w:rsidR="00680114">
          <w:t>,</w:t>
        </w:r>
      </w:ins>
      <w:ins w:id="264" w:author="Gergo" w:date="2017-11-18T11:44:00Z">
        <w:r w:rsidR="009A248A">
          <w:t xml:space="preserve"> akkor a játékos körüli körhöz húzott érintők közül az, amelyik</w:t>
        </w:r>
      </w:ins>
      <w:ins w:id="265" w:author="Gergo" w:date="2017-11-18T11:47:00Z">
        <w:r w:rsidR="009A248A">
          <w:t xml:space="preserve"> egyenese közelebb van a házhoz.</w:t>
        </w:r>
      </w:ins>
      <w:ins w:id="266" w:author="Gergo" w:date="2017-11-18T11:50:00Z">
        <w:r w:rsidR="00680114">
          <w:t xml:space="preserve"> </w:t>
        </w:r>
      </w:ins>
      <w:ins w:id="267" w:author="Gergo" w:date="2017-11-24T09:59:00Z">
        <w:r w:rsidR="00630B92">
          <w:t xml:space="preserve">Az irányt az alábbi kódrészlet alapján </w:t>
        </w:r>
        <w:r w:rsidR="00630B92">
          <w:lastRenderedPageBreak/>
          <w:t>számítottam ki. Mivel a számításokat végző kódrészlet viszonylag hosszú és komplex ezért csak pszeudó</w:t>
        </w:r>
      </w:ins>
      <w:ins w:id="268" w:author="Gergo" w:date="2017-11-24T10:00:00Z">
        <w:r w:rsidR="00630B92">
          <w:t xml:space="preserve"> kóddal szemléltetem, de</w:t>
        </w:r>
        <w:r w:rsidR="00C26F96">
          <w:t xml:space="preserve"> a függvénynevek</w:t>
        </w:r>
      </w:ins>
      <w:ins w:id="269" w:author="Gergo" w:date="2017-11-24T10:47:00Z">
        <w:r w:rsidR="00F71781">
          <w:t xml:space="preserve"> nevei</w:t>
        </w:r>
      </w:ins>
      <w:ins w:id="270" w:author="Gergo" w:date="2017-11-24T10:00:00Z">
        <w:r w:rsidR="00C26F96">
          <w:t xml:space="preserve"> megegyeznek.</w:t>
        </w:r>
      </w:ins>
    </w:p>
    <w:p w14:paraId="79815E0C" w14:textId="77777777" w:rsidR="00F71781" w:rsidRPr="00F71781" w:rsidRDefault="00F71781" w:rsidP="00F71781">
      <w:pPr>
        <w:ind w:firstLine="0"/>
        <w:rPr>
          <w:ins w:id="271" w:author="Gergo" w:date="2017-11-24T10:44:00Z"/>
          <w:rFonts w:ascii="Consolas" w:hAnsi="Consolas"/>
        </w:rPr>
      </w:pPr>
    </w:p>
    <w:p w14:paraId="7301E4C6" w14:textId="77777777" w:rsidR="00F71781" w:rsidRPr="00F71781" w:rsidRDefault="00F71781" w:rsidP="00F71781">
      <w:pPr>
        <w:spacing w:line="240" w:lineRule="auto"/>
        <w:ind w:firstLine="0"/>
        <w:rPr>
          <w:ins w:id="272" w:author="Gergo" w:date="2017-11-24T10:44:00Z"/>
          <w:rFonts w:ascii="Consolas" w:hAnsi="Consolas"/>
          <w:sz w:val="22"/>
          <w:szCs w:val="22"/>
          <w:rPrChange w:id="273" w:author="Gergo" w:date="2017-11-24T10:45:00Z">
            <w:rPr>
              <w:ins w:id="274" w:author="Gergo" w:date="2017-11-24T10:44:00Z"/>
              <w:rFonts w:ascii="Consolas" w:hAnsi="Consolas"/>
            </w:rPr>
          </w:rPrChange>
        </w:rPr>
        <w:pPrChange w:id="275" w:author="Gergo" w:date="2017-11-24T10:46:00Z">
          <w:pPr>
            <w:ind w:firstLine="0"/>
          </w:pPr>
        </w:pPrChange>
      </w:pPr>
      <w:ins w:id="276" w:author="Gergo" w:date="2017-11-24T10:44:00Z">
        <w:r w:rsidRPr="00F71781">
          <w:rPr>
            <w:rFonts w:ascii="Consolas" w:hAnsi="Consolas"/>
            <w:sz w:val="22"/>
            <w:szCs w:val="22"/>
            <w:rPrChange w:id="277" w:author="Gergo" w:date="2017-11-24T10:45:00Z">
              <w:rPr>
                <w:rFonts w:ascii="Consolas" w:hAnsi="Consolas"/>
              </w:rPr>
            </w:rPrChange>
          </w:rPr>
          <w:t>float pointLineDistance(){</w:t>
        </w:r>
      </w:ins>
    </w:p>
    <w:p w14:paraId="2AB267DB" w14:textId="77777777" w:rsidR="00F71781" w:rsidRPr="00F71781" w:rsidRDefault="00F71781" w:rsidP="00F71781">
      <w:pPr>
        <w:spacing w:line="240" w:lineRule="auto"/>
        <w:ind w:firstLine="0"/>
        <w:rPr>
          <w:ins w:id="278" w:author="Gergo" w:date="2017-11-24T10:44:00Z"/>
          <w:rFonts w:ascii="Consolas" w:hAnsi="Consolas"/>
          <w:sz w:val="22"/>
          <w:szCs w:val="22"/>
          <w:rPrChange w:id="279" w:author="Gergo" w:date="2017-11-24T10:45:00Z">
            <w:rPr>
              <w:ins w:id="280" w:author="Gergo" w:date="2017-11-24T10:44:00Z"/>
              <w:rFonts w:ascii="Consolas" w:hAnsi="Consolas"/>
            </w:rPr>
          </w:rPrChange>
        </w:rPr>
        <w:pPrChange w:id="281" w:author="Gergo" w:date="2017-11-24T10:46:00Z">
          <w:pPr>
            <w:ind w:firstLine="0"/>
          </w:pPr>
        </w:pPrChange>
      </w:pPr>
      <w:ins w:id="282" w:author="Gergo" w:date="2017-11-24T10:44:00Z">
        <w:r w:rsidRPr="00F71781">
          <w:rPr>
            <w:rFonts w:ascii="Consolas" w:hAnsi="Consolas"/>
            <w:sz w:val="22"/>
            <w:szCs w:val="22"/>
            <w:rPrChange w:id="283" w:author="Gergo" w:date="2017-11-24T10:45:00Z">
              <w:rPr>
                <w:rFonts w:ascii="Consolas" w:hAnsi="Consolas"/>
              </w:rPr>
            </w:rPrChange>
          </w:rPr>
          <w:tab/>
          <w:t>return distance;</w:t>
        </w:r>
      </w:ins>
    </w:p>
    <w:p w14:paraId="56D71CDD" w14:textId="00B7972B" w:rsidR="00F71781" w:rsidRDefault="00F71781" w:rsidP="00F71781">
      <w:pPr>
        <w:spacing w:line="240" w:lineRule="auto"/>
        <w:ind w:firstLine="0"/>
        <w:rPr>
          <w:ins w:id="284" w:author="Gergo" w:date="2017-11-24T10:46:00Z"/>
          <w:rFonts w:ascii="Consolas" w:hAnsi="Consolas"/>
          <w:sz w:val="22"/>
          <w:szCs w:val="22"/>
        </w:rPr>
        <w:pPrChange w:id="285" w:author="Gergo" w:date="2017-11-24T10:46:00Z">
          <w:pPr>
            <w:ind w:firstLine="0"/>
          </w:pPr>
        </w:pPrChange>
      </w:pPr>
      <w:ins w:id="286" w:author="Gergo" w:date="2017-11-24T10:44:00Z">
        <w:r w:rsidRPr="00F71781">
          <w:rPr>
            <w:rFonts w:ascii="Consolas" w:hAnsi="Consolas"/>
            <w:sz w:val="22"/>
            <w:szCs w:val="22"/>
            <w:rPrChange w:id="287" w:author="Gergo" w:date="2017-11-24T10:45:00Z">
              <w:rPr>
                <w:rFonts w:ascii="Consolas" w:hAnsi="Consolas"/>
              </w:rPr>
            </w:rPrChange>
          </w:rPr>
          <w:t>}</w:t>
        </w:r>
      </w:ins>
    </w:p>
    <w:p w14:paraId="1E2F0651" w14:textId="77777777" w:rsidR="00F71781" w:rsidRPr="00F71781" w:rsidRDefault="00F71781" w:rsidP="00F71781">
      <w:pPr>
        <w:spacing w:line="240" w:lineRule="auto"/>
        <w:ind w:firstLine="0"/>
        <w:rPr>
          <w:ins w:id="288" w:author="Gergo" w:date="2017-11-24T10:44:00Z"/>
          <w:rFonts w:ascii="Consolas" w:hAnsi="Consolas"/>
          <w:sz w:val="22"/>
          <w:szCs w:val="22"/>
          <w:rPrChange w:id="289" w:author="Gergo" w:date="2017-11-24T10:45:00Z">
            <w:rPr>
              <w:ins w:id="290" w:author="Gergo" w:date="2017-11-24T10:44:00Z"/>
              <w:rFonts w:ascii="Consolas" w:hAnsi="Consolas"/>
            </w:rPr>
          </w:rPrChange>
        </w:rPr>
        <w:pPrChange w:id="291" w:author="Gergo" w:date="2017-11-24T10:46:00Z">
          <w:pPr>
            <w:ind w:firstLine="0"/>
          </w:pPr>
        </w:pPrChange>
      </w:pPr>
    </w:p>
    <w:p w14:paraId="157B3476" w14:textId="77777777" w:rsidR="00F71781" w:rsidRPr="00F71781" w:rsidRDefault="00F71781" w:rsidP="00F71781">
      <w:pPr>
        <w:spacing w:line="240" w:lineRule="auto"/>
        <w:ind w:firstLine="0"/>
        <w:rPr>
          <w:ins w:id="292" w:author="Gergo" w:date="2017-11-24T10:44:00Z"/>
          <w:rFonts w:ascii="Consolas" w:hAnsi="Consolas"/>
          <w:sz w:val="22"/>
          <w:szCs w:val="22"/>
          <w:rPrChange w:id="293" w:author="Gergo" w:date="2017-11-24T10:45:00Z">
            <w:rPr>
              <w:ins w:id="294" w:author="Gergo" w:date="2017-11-24T10:44:00Z"/>
              <w:rFonts w:ascii="Consolas" w:hAnsi="Consolas"/>
            </w:rPr>
          </w:rPrChange>
        </w:rPr>
        <w:pPrChange w:id="295" w:author="Gergo" w:date="2017-11-24T10:46:00Z">
          <w:pPr>
            <w:ind w:firstLine="0"/>
          </w:pPr>
        </w:pPrChange>
      </w:pPr>
      <w:ins w:id="296" w:author="Gergo" w:date="2017-11-24T10:44:00Z">
        <w:r w:rsidRPr="00F71781">
          <w:rPr>
            <w:rFonts w:ascii="Consolas" w:hAnsi="Consolas"/>
            <w:sz w:val="22"/>
            <w:szCs w:val="22"/>
            <w:rPrChange w:id="297" w:author="Gergo" w:date="2017-11-24T10:45:00Z">
              <w:rPr>
                <w:rFonts w:ascii="Consolas" w:hAnsi="Consolas"/>
              </w:rPr>
            </w:rPrChange>
          </w:rPr>
          <w:t>bool isLineIntersectsCircleOrCloserToNest(){</w:t>
        </w:r>
      </w:ins>
    </w:p>
    <w:p w14:paraId="3298551B" w14:textId="77777777" w:rsidR="00F71781" w:rsidRPr="00F71781" w:rsidRDefault="00F71781" w:rsidP="00F71781">
      <w:pPr>
        <w:spacing w:line="240" w:lineRule="auto"/>
        <w:ind w:firstLine="0"/>
        <w:rPr>
          <w:ins w:id="298" w:author="Gergo" w:date="2017-11-24T10:44:00Z"/>
          <w:rFonts w:ascii="Consolas" w:hAnsi="Consolas"/>
          <w:sz w:val="22"/>
          <w:szCs w:val="22"/>
          <w:rPrChange w:id="299" w:author="Gergo" w:date="2017-11-24T10:45:00Z">
            <w:rPr>
              <w:ins w:id="300" w:author="Gergo" w:date="2017-11-24T10:44:00Z"/>
              <w:rFonts w:ascii="Consolas" w:hAnsi="Consolas"/>
            </w:rPr>
          </w:rPrChange>
        </w:rPr>
        <w:pPrChange w:id="301" w:author="Gergo" w:date="2017-11-24T10:46:00Z">
          <w:pPr>
            <w:ind w:firstLine="0"/>
          </w:pPr>
        </w:pPrChange>
      </w:pPr>
      <w:ins w:id="302" w:author="Gergo" w:date="2017-11-24T10:44:00Z">
        <w:r w:rsidRPr="00F71781">
          <w:rPr>
            <w:rFonts w:ascii="Consolas" w:hAnsi="Consolas"/>
            <w:sz w:val="22"/>
            <w:szCs w:val="22"/>
            <w:rPrChange w:id="303" w:author="Gergo" w:date="2017-11-24T10:45:00Z">
              <w:rPr>
                <w:rFonts w:ascii="Consolas" w:hAnsi="Consolas"/>
              </w:rPr>
            </w:rPrChange>
          </w:rPr>
          <w:tab/>
          <w:t>if(cat-nest distance &lt; cat-player ditance)</w:t>
        </w:r>
      </w:ins>
    </w:p>
    <w:p w14:paraId="1905B62B" w14:textId="77777777" w:rsidR="00F71781" w:rsidRPr="00F71781" w:rsidRDefault="00F71781" w:rsidP="00F71781">
      <w:pPr>
        <w:spacing w:line="240" w:lineRule="auto"/>
        <w:ind w:firstLine="0"/>
        <w:rPr>
          <w:ins w:id="304" w:author="Gergo" w:date="2017-11-24T10:44:00Z"/>
          <w:rFonts w:ascii="Consolas" w:hAnsi="Consolas"/>
          <w:sz w:val="22"/>
          <w:szCs w:val="22"/>
          <w:rPrChange w:id="305" w:author="Gergo" w:date="2017-11-24T10:45:00Z">
            <w:rPr>
              <w:ins w:id="306" w:author="Gergo" w:date="2017-11-24T10:44:00Z"/>
              <w:rFonts w:ascii="Consolas" w:hAnsi="Consolas"/>
            </w:rPr>
          </w:rPrChange>
        </w:rPr>
        <w:pPrChange w:id="307" w:author="Gergo" w:date="2017-11-24T10:46:00Z">
          <w:pPr>
            <w:ind w:firstLine="0"/>
          </w:pPr>
        </w:pPrChange>
      </w:pPr>
      <w:ins w:id="308" w:author="Gergo" w:date="2017-11-24T10:44:00Z">
        <w:r w:rsidRPr="00F71781">
          <w:rPr>
            <w:rFonts w:ascii="Consolas" w:hAnsi="Consolas"/>
            <w:sz w:val="22"/>
            <w:szCs w:val="22"/>
            <w:rPrChange w:id="309" w:author="Gergo" w:date="2017-11-24T10:45:00Z">
              <w:rPr>
                <w:rFonts w:ascii="Consolas" w:hAnsi="Consolas"/>
              </w:rPr>
            </w:rPrChange>
          </w:rPr>
          <w:tab/>
        </w:r>
        <w:r w:rsidRPr="00F71781">
          <w:rPr>
            <w:rFonts w:ascii="Consolas" w:hAnsi="Consolas"/>
            <w:sz w:val="22"/>
            <w:szCs w:val="22"/>
            <w:rPrChange w:id="310" w:author="Gergo" w:date="2017-11-24T10:45:00Z">
              <w:rPr>
                <w:rFonts w:ascii="Consolas" w:hAnsi="Consolas"/>
              </w:rPr>
            </w:rPrChange>
          </w:rPr>
          <w:tab/>
          <w:t>return false</w:t>
        </w:r>
      </w:ins>
    </w:p>
    <w:p w14:paraId="0B2A3C6F" w14:textId="77777777" w:rsidR="00F71781" w:rsidRPr="00F71781" w:rsidRDefault="00F71781" w:rsidP="00F71781">
      <w:pPr>
        <w:spacing w:line="240" w:lineRule="auto"/>
        <w:ind w:firstLine="0"/>
        <w:rPr>
          <w:ins w:id="311" w:author="Gergo" w:date="2017-11-24T10:44:00Z"/>
          <w:rFonts w:ascii="Consolas" w:hAnsi="Consolas"/>
          <w:sz w:val="22"/>
          <w:szCs w:val="22"/>
          <w:rPrChange w:id="312" w:author="Gergo" w:date="2017-11-24T10:45:00Z">
            <w:rPr>
              <w:ins w:id="313" w:author="Gergo" w:date="2017-11-24T10:44:00Z"/>
              <w:rFonts w:ascii="Consolas" w:hAnsi="Consolas"/>
            </w:rPr>
          </w:rPrChange>
        </w:rPr>
        <w:pPrChange w:id="314" w:author="Gergo" w:date="2017-11-24T10:46:00Z">
          <w:pPr>
            <w:ind w:firstLine="0"/>
          </w:pPr>
        </w:pPrChange>
      </w:pPr>
      <w:ins w:id="315" w:author="Gergo" w:date="2017-11-24T10:44:00Z">
        <w:r w:rsidRPr="00F71781">
          <w:rPr>
            <w:rFonts w:ascii="Consolas" w:hAnsi="Consolas"/>
            <w:sz w:val="22"/>
            <w:szCs w:val="22"/>
            <w:rPrChange w:id="316" w:author="Gergo" w:date="2017-11-24T10:45:00Z">
              <w:rPr>
                <w:rFonts w:ascii="Consolas" w:hAnsi="Consolas"/>
              </w:rPr>
            </w:rPrChange>
          </w:rPr>
          <w:tab/>
          <w:t>return pointLineDistance(player , from cat to nest line) &lt; player's avoid range</w:t>
        </w:r>
      </w:ins>
    </w:p>
    <w:p w14:paraId="03B8E03D" w14:textId="709C2E1A" w:rsidR="00F71781" w:rsidRDefault="00F71781" w:rsidP="00F71781">
      <w:pPr>
        <w:spacing w:line="240" w:lineRule="auto"/>
        <w:ind w:firstLine="0"/>
        <w:rPr>
          <w:ins w:id="317" w:author="Gergo" w:date="2017-11-24T10:46:00Z"/>
          <w:rFonts w:ascii="Consolas" w:hAnsi="Consolas"/>
          <w:sz w:val="22"/>
          <w:szCs w:val="22"/>
        </w:rPr>
        <w:pPrChange w:id="318" w:author="Gergo" w:date="2017-11-24T10:46:00Z">
          <w:pPr>
            <w:ind w:firstLine="0"/>
          </w:pPr>
        </w:pPrChange>
      </w:pPr>
      <w:ins w:id="319" w:author="Gergo" w:date="2017-11-24T10:44:00Z">
        <w:r w:rsidRPr="00F71781">
          <w:rPr>
            <w:rFonts w:ascii="Consolas" w:hAnsi="Consolas"/>
            <w:sz w:val="22"/>
            <w:szCs w:val="22"/>
            <w:rPrChange w:id="320" w:author="Gergo" w:date="2017-11-24T10:45:00Z">
              <w:rPr>
                <w:rFonts w:ascii="Consolas" w:hAnsi="Consolas"/>
              </w:rPr>
            </w:rPrChange>
          </w:rPr>
          <w:t>}</w:t>
        </w:r>
      </w:ins>
    </w:p>
    <w:p w14:paraId="32A19548" w14:textId="77777777" w:rsidR="00F71781" w:rsidRPr="00F71781" w:rsidRDefault="00F71781" w:rsidP="00F71781">
      <w:pPr>
        <w:spacing w:line="240" w:lineRule="auto"/>
        <w:ind w:firstLine="0"/>
        <w:rPr>
          <w:ins w:id="321" w:author="Gergo" w:date="2017-11-24T10:44:00Z"/>
          <w:rFonts w:ascii="Consolas" w:hAnsi="Consolas"/>
          <w:sz w:val="22"/>
          <w:szCs w:val="22"/>
          <w:rPrChange w:id="322" w:author="Gergo" w:date="2017-11-24T10:45:00Z">
            <w:rPr>
              <w:ins w:id="323" w:author="Gergo" w:date="2017-11-24T10:44:00Z"/>
              <w:rFonts w:ascii="Consolas" w:hAnsi="Consolas"/>
            </w:rPr>
          </w:rPrChange>
        </w:rPr>
        <w:pPrChange w:id="324" w:author="Gergo" w:date="2017-11-24T10:46:00Z">
          <w:pPr>
            <w:ind w:firstLine="0"/>
          </w:pPr>
        </w:pPrChange>
      </w:pPr>
    </w:p>
    <w:p w14:paraId="667F310A" w14:textId="77777777" w:rsidR="00F71781" w:rsidRPr="00F71781" w:rsidRDefault="00F71781" w:rsidP="00F71781">
      <w:pPr>
        <w:spacing w:line="240" w:lineRule="auto"/>
        <w:ind w:firstLine="0"/>
        <w:rPr>
          <w:ins w:id="325" w:author="Gergo" w:date="2017-11-24T10:44:00Z"/>
          <w:rFonts w:ascii="Consolas" w:hAnsi="Consolas"/>
          <w:sz w:val="22"/>
          <w:szCs w:val="22"/>
          <w:rPrChange w:id="326" w:author="Gergo" w:date="2017-11-24T10:45:00Z">
            <w:rPr>
              <w:ins w:id="327" w:author="Gergo" w:date="2017-11-24T10:44:00Z"/>
              <w:rFonts w:ascii="Consolas" w:hAnsi="Consolas"/>
            </w:rPr>
          </w:rPrChange>
        </w:rPr>
        <w:pPrChange w:id="328" w:author="Gergo" w:date="2017-11-24T10:46:00Z">
          <w:pPr>
            <w:ind w:firstLine="0"/>
          </w:pPr>
        </w:pPrChange>
      </w:pPr>
      <w:ins w:id="329" w:author="Gergo" w:date="2017-11-24T10:44:00Z">
        <w:r w:rsidRPr="00F71781">
          <w:rPr>
            <w:rFonts w:ascii="Consolas" w:hAnsi="Consolas"/>
            <w:sz w:val="22"/>
            <w:szCs w:val="22"/>
            <w:rPrChange w:id="330" w:author="Gergo" w:date="2017-11-24T10:45:00Z">
              <w:rPr>
                <w:rFonts w:ascii="Consolas" w:hAnsi="Consolas"/>
              </w:rPr>
            </w:rPrChange>
          </w:rPr>
          <w:t>circlesIntersections(cirle1, circle2, out i1, out i2){</w:t>
        </w:r>
      </w:ins>
    </w:p>
    <w:p w14:paraId="38894545" w14:textId="77777777" w:rsidR="00F71781" w:rsidRPr="00F71781" w:rsidRDefault="00F71781" w:rsidP="00F71781">
      <w:pPr>
        <w:spacing w:line="240" w:lineRule="auto"/>
        <w:ind w:firstLine="0"/>
        <w:rPr>
          <w:ins w:id="331" w:author="Gergo" w:date="2017-11-24T10:44:00Z"/>
          <w:rFonts w:ascii="Consolas" w:hAnsi="Consolas"/>
          <w:sz w:val="22"/>
          <w:szCs w:val="22"/>
          <w:rPrChange w:id="332" w:author="Gergo" w:date="2017-11-24T10:45:00Z">
            <w:rPr>
              <w:ins w:id="333" w:author="Gergo" w:date="2017-11-24T10:44:00Z"/>
              <w:rFonts w:ascii="Consolas" w:hAnsi="Consolas"/>
            </w:rPr>
          </w:rPrChange>
        </w:rPr>
        <w:pPrChange w:id="334" w:author="Gergo" w:date="2017-11-24T10:46:00Z">
          <w:pPr>
            <w:ind w:firstLine="0"/>
          </w:pPr>
        </w:pPrChange>
      </w:pPr>
      <w:ins w:id="335" w:author="Gergo" w:date="2017-11-24T10:44:00Z">
        <w:r w:rsidRPr="00F71781">
          <w:rPr>
            <w:rFonts w:ascii="Consolas" w:hAnsi="Consolas"/>
            <w:sz w:val="22"/>
            <w:szCs w:val="22"/>
            <w:rPrChange w:id="336" w:author="Gergo" w:date="2017-11-24T10:45:00Z">
              <w:rPr>
                <w:rFonts w:ascii="Consolas" w:hAnsi="Consolas"/>
              </w:rPr>
            </w:rPrChange>
          </w:rPr>
          <w:tab/>
          <w:t>calculate intersections</w:t>
        </w:r>
      </w:ins>
    </w:p>
    <w:p w14:paraId="05332C7B" w14:textId="77777777" w:rsidR="00F71781" w:rsidRPr="00F71781" w:rsidRDefault="00F71781" w:rsidP="00F71781">
      <w:pPr>
        <w:spacing w:line="240" w:lineRule="auto"/>
        <w:ind w:firstLine="0"/>
        <w:rPr>
          <w:ins w:id="337" w:author="Gergo" w:date="2017-11-24T10:44:00Z"/>
          <w:rFonts w:ascii="Consolas" w:hAnsi="Consolas"/>
          <w:sz w:val="22"/>
          <w:szCs w:val="22"/>
          <w:rPrChange w:id="338" w:author="Gergo" w:date="2017-11-24T10:45:00Z">
            <w:rPr>
              <w:ins w:id="339" w:author="Gergo" w:date="2017-11-24T10:44:00Z"/>
              <w:rFonts w:ascii="Consolas" w:hAnsi="Consolas"/>
            </w:rPr>
          </w:rPrChange>
        </w:rPr>
        <w:pPrChange w:id="340" w:author="Gergo" w:date="2017-11-24T10:46:00Z">
          <w:pPr>
            <w:ind w:firstLine="0"/>
          </w:pPr>
        </w:pPrChange>
      </w:pPr>
      <w:ins w:id="341" w:author="Gergo" w:date="2017-11-24T10:44:00Z">
        <w:r w:rsidRPr="00F71781">
          <w:rPr>
            <w:rFonts w:ascii="Consolas" w:hAnsi="Consolas"/>
            <w:sz w:val="22"/>
            <w:szCs w:val="22"/>
            <w:rPrChange w:id="342" w:author="Gergo" w:date="2017-11-24T10:45:00Z">
              <w:rPr>
                <w:rFonts w:ascii="Consolas" w:hAnsi="Consolas"/>
              </w:rPr>
            </w:rPrChange>
          </w:rPr>
          <w:tab/>
          <w:t>i1 = intersection1</w:t>
        </w:r>
      </w:ins>
    </w:p>
    <w:p w14:paraId="173E17F1" w14:textId="77777777" w:rsidR="00F71781" w:rsidRPr="00F71781" w:rsidRDefault="00F71781" w:rsidP="00F71781">
      <w:pPr>
        <w:spacing w:line="240" w:lineRule="auto"/>
        <w:ind w:firstLine="0"/>
        <w:rPr>
          <w:ins w:id="343" w:author="Gergo" w:date="2017-11-24T10:44:00Z"/>
          <w:rFonts w:ascii="Consolas" w:hAnsi="Consolas"/>
          <w:sz w:val="22"/>
          <w:szCs w:val="22"/>
          <w:rPrChange w:id="344" w:author="Gergo" w:date="2017-11-24T10:45:00Z">
            <w:rPr>
              <w:ins w:id="345" w:author="Gergo" w:date="2017-11-24T10:44:00Z"/>
              <w:rFonts w:ascii="Consolas" w:hAnsi="Consolas"/>
            </w:rPr>
          </w:rPrChange>
        </w:rPr>
        <w:pPrChange w:id="346" w:author="Gergo" w:date="2017-11-24T10:46:00Z">
          <w:pPr>
            <w:ind w:firstLine="0"/>
          </w:pPr>
        </w:pPrChange>
      </w:pPr>
      <w:ins w:id="347" w:author="Gergo" w:date="2017-11-24T10:44:00Z">
        <w:r w:rsidRPr="00F71781">
          <w:rPr>
            <w:rFonts w:ascii="Consolas" w:hAnsi="Consolas"/>
            <w:sz w:val="22"/>
            <w:szCs w:val="22"/>
            <w:rPrChange w:id="348" w:author="Gergo" w:date="2017-11-24T10:45:00Z">
              <w:rPr>
                <w:rFonts w:ascii="Consolas" w:hAnsi="Consolas"/>
              </w:rPr>
            </w:rPrChange>
          </w:rPr>
          <w:tab/>
          <w:t>i2 = intersection2</w:t>
        </w:r>
      </w:ins>
    </w:p>
    <w:p w14:paraId="7EA12B23" w14:textId="77BD4833" w:rsidR="00F71781" w:rsidRDefault="00F71781" w:rsidP="00F71781">
      <w:pPr>
        <w:spacing w:line="240" w:lineRule="auto"/>
        <w:ind w:firstLine="0"/>
        <w:rPr>
          <w:ins w:id="349" w:author="Gergo" w:date="2017-11-24T10:46:00Z"/>
          <w:rFonts w:ascii="Consolas" w:hAnsi="Consolas"/>
          <w:sz w:val="22"/>
          <w:szCs w:val="22"/>
        </w:rPr>
        <w:pPrChange w:id="350" w:author="Gergo" w:date="2017-11-24T10:46:00Z">
          <w:pPr>
            <w:ind w:firstLine="0"/>
          </w:pPr>
        </w:pPrChange>
      </w:pPr>
      <w:ins w:id="351" w:author="Gergo" w:date="2017-11-24T10:44:00Z">
        <w:r w:rsidRPr="00F71781">
          <w:rPr>
            <w:rFonts w:ascii="Consolas" w:hAnsi="Consolas"/>
            <w:sz w:val="22"/>
            <w:szCs w:val="22"/>
            <w:rPrChange w:id="352" w:author="Gergo" w:date="2017-11-24T10:45:00Z">
              <w:rPr>
                <w:rFonts w:ascii="Consolas" w:hAnsi="Consolas"/>
              </w:rPr>
            </w:rPrChange>
          </w:rPr>
          <w:t>}</w:t>
        </w:r>
      </w:ins>
    </w:p>
    <w:p w14:paraId="3387C025" w14:textId="77777777" w:rsidR="00F71781" w:rsidRPr="00F71781" w:rsidRDefault="00F71781" w:rsidP="00F71781">
      <w:pPr>
        <w:spacing w:line="240" w:lineRule="auto"/>
        <w:ind w:firstLine="0"/>
        <w:rPr>
          <w:ins w:id="353" w:author="Gergo" w:date="2017-11-24T10:44:00Z"/>
          <w:rFonts w:ascii="Consolas" w:hAnsi="Consolas"/>
          <w:sz w:val="22"/>
          <w:szCs w:val="22"/>
          <w:rPrChange w:id="354" w:author="Gergo" w:date="2017-11-24T10:45:00Z">
            <w:rPr>
              <w:ins w:id="355" w:author="Gergo" w:date="2017-11-24T10:44:00Z"/>
              <w:rFonts w:ascii="Consolas" w:hAnsi="Consolas"/>
            </w:rPr>
          </w:rPrChange>
        </w:rPr>
        <w:pPrChange w:id="356" w:author="Gergo" w:date="2017-11-24T10:46:00Z">
          <w:pPr>
            <w:ind w:firstLine="0"/>
          </w:pPr>
        </w:pPrChange>
      </w:pPr>
    </w:p>
    <w:p w14:paraId="0800D993" w14:textId="77777777" w:rsidR="00F71781" w:rsidRPr="00F71781" w:rsidRDefault="00F71781" w:rsidP="00F71781">
      <w:pPr>
        <w:spacing w:line="240" w:lineRule="auto"/>
        <w:ind w:firstLine="0"/>
        <w:rPr>
          <w:ins w:id="357" w:author="Gergo" w:date="2017-11-24T10:44:00Z"/>
          <w:rFonts w:ascii="Consolas" w:hAnsi="Consolas"/>
          <w:sz w:val="22"/>
          <w:szCs w:val="22"/>
          <w:rPrChange w:id="358" w:author="Gergo" w:date="2017-11-24T10:45:00Z">
            <w:rPr>
              <w:ins w:id="359" w:author="Gergo" w:date="2017-11-24T10:44:00Z"/>
              <w:rFonts w:ascii="Consolas" w:hAnsi="Consolas"/>
            </w:rPr>
          </w:rPrChange>
        </w:rPr>
        <w:pPrChange w:id="360" w:author="Gergo" w:date="2017-11-24T10:46:00Z">
          <w:pPr>
            <w:ind w:firstLine="0"/>
          </w:pPr>
        </w:pPrChange>
      </w:pPr>
      <w:ins w:id="361" w:author="Gergo" w:date="2017-11-24T10:44:00Z">
        <w:r w:rsidRPr="00F71781">
          <w:rPr>
            <w:rFonts w:ascii="Consolas" w:hAnsi="Consolas"/>
            <w:sz w:val="22"/>
            <w:szCs w:val="22"/>
            <w:rPrChange w:id="362" w:author="Gergo" w:date="2017-11-24T10:45:00Z">
              <w:rPr>
                <w:rFonts w:ascii="Consolas" w:hAnsi="Consolas"/>
              </w:rPr>
            </w:rPrChange>
          </w:rPr>
          <w:t>getTangentsFromPoint(out t1, out t2, catPosition){</w:t>
        </w:r>
      </w:ins>
    </w:p>
    <w:p w14:paraId="23A7999F" w14:textId="77777777" w:rsidR="00F71781" w:rsidRPr="00F71781" w:rsidRDefault="00F71781" w:rsidP="00F71781">
      <w:pPr>
        <w:spacing w:line="240" w:lineRule="auto"/>
        <w:ind w:firstLine="0"/>
        <w:rPr>
          <w:ins w:id="363" w:author="Gergo" w:date="2017-11-24T10:44:00Z"/>
          <w:rFonts w:ascii="Consolas" w:hAnsi="Consolas"/>
          <w:sz w:val="22"/>
          <w:szCs w:val="22"/>
          <w:rPrChange w:id="364" w:author="Gergo" w:date="2017-11-24T10:45:00Z">
            <w:rPr>
              <w:ins w:id="365" w:author="Gergo" w:date="2017-11-24T10:44:00Z"/>
              <w:rFonts w:ascii="Consolas" w:hAnsi="Consolas"/>
            </w:rPr>
          </w:rPrChange>
        </w:rPr>
        <w:pPrChange w:id="366" w:author="Gergo" w:date="2017-11-24T10:46:00Z">
          <w:pPr>
            <w:ind w:firstLine="0"/>
          </w:pPr>
        </w:pPrChange>
      </w:pPr>
      <w:ins w:id="367" w:author="Gergo" w:date="2017-11-24T10:44:00Z">
        <w:r w:rsidRPr="00F71781">
          <w:rPr>
            <w:rFonts w:ascii="Consolas" w:hAnsi="Consolas"/>
            <w:sz w:val="22"/>
            <w:szCs w:val="22"/>
            <w:rPrChange w:id="368" w:author="Gergo" w:date="2017-11-24T10:45:00Z">
              <w:rPr>
                <w:rFonts w:ascii="Consolas" w:hAnsi="Consolas"/>
              </w:rPr>
            </w:rPrChange>
          </w:rPr>
          <w:tab/>
          <w:t>distance = catPostion to playerPosition</w:t>
        </w:r>
      </w:ins>
    </w:p>
    <w:p w14:paraId="6FBD2B98" w14:textId="77777777" w:rsidR="00F71781" w:rsidRPr="00F71781" w:rsidRDefault="00F71781" w:rsidP="00F71781">
      <w:pPr>
        <w:spacing w:line="240" w:lineRule="auto"/>
        <w:ind w:firstLine="0"/>
        <w:rPr>
          <w:ins w:id="369" w:author="Gergo" w:date="2017-11-24T10:44:00Z"/>
          <w:rFonts w:ascii="Consolas" w:hAnsi="Consolas"/>
          <w:sz w:val="22"/>
          <w:szCs w:val="22"/>
          <w:rPrChange w:id="370" w:author="Gergo" w:date="2017-11-24T10:45:00Z">
            <w:rPr>
              <w:ins w:id="371" w:author="Gergo" w:date="2017-11-24T10:44:00Z"/>
              <w:rFonts w:ascii="Consolas" w:hAnsi="Consolas"/>
            </w:rPr>
          </w:rPrChange>
        </w:rPr>
        <w:pPrChange w:id="372" w:author="Gergo" w:date="2017-11-24T10:46:00Z">
          <w:pPr>
            <w:ind w:firstLine="0"/>
          </w:pPr>
        </w:pPrChange>
      </w:pPr>
      <w:ins w:id="373" w:author="Gergo" w:date="2017-11-24T10:44:00Z">
        <w:r w:rsidRPr="00F71781">
          <w:rPr>
            <w:rFonts w:ascii="Consolas" w:hAnsi="Consolas"/>
            <w:sz w:val="22"/>
            <w:szCs w:val="22"/>
            <w:rPrChange w:id="374" w:author="Gergo" w:date="2017-11-24T10:45:00Z">
              <w:rPr>
                <w:rFonts w:ascii="Consolas" w:hAnsi="Consolas"/>
              </w:rPr>
            </w:rPrChange>
          </w:rPr>
          <w:tab/>
          <w:t>playerCircle = (center = player.pos, radius = playerAvoidRange )</w:t>
        </w:r>
      </w:ins>
    </w:p>
    <w:p w14:paraId="400E8D6E" w14:textId="71577FC2" w:rsidR="00F71781" w:rsidRPr="00F71781" w:rsidRDefault="00F71781" w:rsidP="00F71781">
      <w:pPr>
        <w:spacing w:line="240" w:lineRule="auto"/>
        <w:ind w:firstLine="0"/>
        <w:rPr>
          <w:ins w:id="375" w:author="Gergo" w:date="2017-11-24T10:44:00Z"/>
          <w:rFonts w:ascii="Consolas" w:hAnsi="Consolas"/>
          <w:sz w:val="22"/>
          <w:szCs w:val="22"/>
          <w:rPrChange w:id="376" w:author="Gergo" w:date="2017-11-24T10:45:00Z">
            <w:rPr>
              <w:ins w:id="377" w:author="Gergo" w:date="2017-11-24T10:44:00Z"/>
              <w:rFonts w:ascii="Consolas" w:hAnsi="Consolas"/>
            </w:rPr>
          </w:rPrChange>
        </w:rPr>
        <w:pPrChange w:id="378" w:author="Gergo" w:date="2017-11-24T10:46:00Z">
          <w:pPr>
            <w:ind w:firstLine="0"/>
          </w:pPr>
        </w:pPrChange>
      </w:pPr>
      <w:ins w:id="379" w:author="Gergo" w:date="2017-11-24T10:44:00Z">
        <w:r w:rsidRPr="00F71781">
          <w:rPr>
            <w:rFonts w:ascii="Consolas" w:hAnsi="Consolas"/>
            <w:sz w:val="22"/>
            <w:szCs w:val="22"/>
            <w:rPrChange w:id="380" w:author="Gergo" w:date="2017-11-24T10:45:00Z">
              <w:rPr>
                <w:rFonts w:ascii="Consolas" w:hAnsi="Consolas"/>
              </w:rPr>
            </w:rPrChange>
          </w:rPr>
          <w:tab/>
          <w:t>catCircle = (center</w:t>
        </w:r>
        <w:r w:rsidRPr="00F71781">
          <w:rPr>
            <w:rFonts w:ascii="Consolas" w:hAnsi="Consolas"/>
            <w:sz w:val="22"/>
            <w:szCs w:val="22"/>
            <w:rPrChange w:id="381" w:author="Gergo" w:date="2017-11-24T10:45:00Z">
              <w:rPr>
                <w:rFonts w:ascii="Consolas" w:hAnsi="Consolas"/>
              </w:rPr>
            </w:rPrChange>
          </w:rPr>
          <w:t xml:space="preserve"> = cat.pos, radius = distance )</w:t>
        </w:r>
        <w:r w:rsidRPr="00F71781">
          <w:rPr>
            <w:rFonts w:ascii="Consolas" w:hAnsi="Consolas"/>
            <w:sz w:val="22"/>
            <w:szCs w:val="22"/>
            <w:rPrChange w:id="382" w:author="Gergo" w:date="2017-11-24T10:45:00Z">
              <w:rPr>
                <w:rFonts w:ascii="Consolas" w:hAnsi="Consolas"/>
              </w:rPr>
            </w:rPrChange>
          </w:rPr>
          <w:tab/>
        </w:r>
      </w:ins>
    </w:p>
    <w:p w14:paraId="0B47C809" w14:textId="07D3E87B" w:rsidR="00F71781" w:rsidRPr="00F71781" w:rsidRDefault="00F71781" w:rsidP="00F71781">
      <w:pPr>
        <w:spacing w:line="240" w:lineRule="auto"/>
        <w:ind w:firstLine="0"/>
        <w:rPr>
          <w:ins w:id="383" w:author="Gergo" w:date="2017-11-24T10:44:00Z"/>
          <w:rFonts w:ascii="Consolas" w:hAnsi="Consolas"/>
          <w:sz w:val="22"/>
          <w:szCs w:val="22"/>
          <w:rPrChange w:id="384" w:author="Gergo" w:date="2017-11-24T10:45:00Z">
            <w:rPr>
              <w:ins w:id="385" w:author="Gergo" w:date="2017-11-24T10:44:00Z"/>
              <w:rFonts w:ascii="Consolas" w:hAnsi="Consolas"/>
            </w:rPr>
          </w:rPrChange>
        </w:rPr>
        <w:pPrChange w:id="386" w:author="Gergo" w:date="2017-11-24T10:46:00Z">
          <w:pPr>
            <w:ind w:firstLine="0"/>
          </w:pPr>
        </w:pPrChange>
      </w:pPr>
      <w:ins w:id="387" w:author="Gergo" w:date="2017-11-24T10:44:00Z">
        <w:r w:rsidRPr="00F71781">
          <w:rPr>
            <w:rFonts w:ascii="Consolas" w:hAnsi="Consolas"/>
            <w:sz w:val="22"/>
            <w:szCs w:val="22"/>
            <w:rPrChange w:id="388" w:author="Gergo" w:date="2017-11-24T10:45:00Z">
              <w:rPr>
                <w:rFonts w:ascii="Consolas" w:hAnsi="Consolas"/>
              </w:rPr>
            </w:rPrChange>
          </w:rPr>
          <w:tab/>
          <w:t>circlesIntersections(playerCircle,catCircle,t1,t2)</w:t>
        </w:r>
      </w:ins>
    </w:p>
    <w:p w14:paraId="1A2C113D" w14:textId="2A30A793" w:rsidR="00F71781" w:rsidRDefault="00F71781" w:rsidP="00F71781">
      <w:pPr>
        <w:spacing w:line="240" w:lineRule="auto"/>
        <w:ind w:firstLine="0"/>
        <w:rPr>
          <w:ins w:id="389" w:author="Gergo" w:date="2017-11-24T10:46:00Z"/>
          <w:rFonts w:ascii="Consolas" w:hAnsi="Consolas"/>
          <w:sz w:val="22"/>
          <w:szCs w:val="22"/>
        </w:rPr>
        <w:pPrChange w:id="390" w:author="Gergo" w:date="2017-11-24T10:46:00Z">
          <w:pPr>
            <w:ind w:firstLine="0"/>
          </w:pPr>
        </w:pPrChange>
      </w:pPr>
      <w:ins w:id="391" w:author="Gergo" w:date="2017-11-24T10:44:00Z">
        <w:r w:rsidRPr="00F71781">
          <w:rPr>
            <w:rFonts w:ascii="Consolas" w:hAnsi="Consolas"/>
            <w:sz w:val="22"/>
            <w:szCs w:val="22"/>
            <w:rPrChange w:id="392" w:author="Gergo" w:date="2017-11-24T10:45:00Z">
              <w:rPr>
                <w:rFonts w:ascii="Consolas" w:hAnsi="Consolas"/>
              </w:rPr>
            </w:rPrChange>
          </w:rPr>
          <w:t>}</w:t>
        </w:r>
      </w:ins>
    </w:p>
    <w:p w14:paraId="27997A1C" w14:textId="77777777" w:rsidR="00F71781" w:rsidRPr="00F71781" w:rsidRDefault="00F71781" w:rsidP="00F71781">
      <w:pPr>
        <w:spacing w:line="240" w:lineRule="auto"/>
        <w:ind w:firstLine="0"/>
        <w:rPr>
          <w:ins w:id="393" w:author="Gergo" w:date="2017-11-24T10:44:00Z"/>
          <w:rFonts w:ascii="Consolas" w:hAnsi="Consolas"/>
          <w:sz w:val="22"/>
          <w:szCs w:val="22"/>
          <w:rPrChange w:id="394" w:author="Gergo" w:date="2017-11-24T10:45:00Z">
            <w:rPr>
              <w:ins w:id="395" w:author="Gergo" w:date="2017-11-24T10:44:00Z"/>
              <w:rFonts w:ascii="Consolas" w:hAnsi="Consolas"/>
            </w:rPr>
          </w:rPrChange>
        </w:rPr>
        <w:pPrChange w:id="396" w:author="Gergo" w:date="2017-11-24T10:46:00Z">
          <w:pPr>
            <w:ind w:firstLine="0"/>
          </w:pPr>
        </w:pPrChange>
      </w:pPr>
    </w:p>
    <w:p w14:paraId="279E0D8E" w14:textId="77777777" w:rsidR="00F71781" w:rsidRPr="00F71781" w:rsidRDefault="00F71781" w:rsidP="00F71781">
      <w:pPr>
        <w:spacing w:line="240" w:lineRule="auto"/>
        <w:ind w:firstLine="0"/>
        <w:rPr>
          <w:ins w:id="397" w:author="Gergo" w:date="2017-11-24T10:44:00Z"/>
          <w:rFonts w:ascii="Consolas" w:hAnsi="Consolas"/>
          <w:sz w:val="22"/>
          <w:szCs w:val="22"/>
          <w:rPrChange w:id="398" w:author="Gergo" w:date="2017-11-24T10:45:00Z">
            <w:rPr>
              <w:ins w:id="399" w:author="Gergo" w:date="2017-11-24T10:44:00Z"/>
              <w:rFonts w:ascii="Consolas" w:hAnsi="Consolas"/>
            </w:rPr>
          </w:rPrChange>
        </w:rPr>
        <w:pPrChange w:id="400" w:author="Gergo" w:date="2017-11-24T10:46:00Z">
          <w:pPr>
            <w:ind w:firstLine="0"/>
          </w:pPr>
        </w:pPrChange>
      </w:pPr>
      <w:ins w:id="401" w:author="Gergo" w:date="2017-11-24T10:44:00Z">
        <w:r w:rsidRPr="00F71781">
          <w:rPr>
            <w:rFonts w:ascii="Consolas" w:hAnsi="Consolas"/>
            <w:sz w:val="22"/>
            <w:szCs w:val="22"/>
            <w:rPrChange w:id="402" w:author="Gergo" w:date="2017-11-24T10:45:00Z">
              <w:rPr>
                <w:rFonts w:ascii="Consolas" w:hAnsi="Consolas"/>
              </w:rPr>
            </w:rPrChange>
          </w:rPr>
          <w:t>pickCloserTangent(t1,t2){</w:t>
        </w:r>
      </w:ins>
    </w:p>
    <w:p w14:paraId="757AC37E" w14:textId="77777777" w:rsidR="00F71781" w:rsidRPr="00F71781" w:rsidRDefault="00F71781" w:rsidP="00F71781">
      <w:pPr>
        <w:spacing w:line="240" w:lineRule="auto"/>
        <w:ind w:firstLine="0"/>
        <w:rPr>
          <w:ins w:id="403" w:author="Gergo" w:date="2017-11-24T10:44:00Z"/>
          <w:rFonts w:ascii="Consolas" w:hAnsi="Consolas"/>
          <w:sz w:val="22"/>
          <w:szCs w:val="22"/>
          <w:rPrChange w:id="404" w:author="Gergo" w:date="2017-11-24T10:45:00Z">
            <w:rPr>
              <w:ins w:id="405" w:author="Gergo" w:date="2017-11-24T10:44:00Z"/>
              <w:rFonts w:ascii="Consolas" w:hAnsi="Consolas"/>
            </w:rPr>
          </w:rPrChange>
        </w:rPr>
        <w:pPrChange w:id="406" w:author="Gergo" w:date="2017-11-24T10:46:00Z">
          <w:pPr>
            <w:ind w:firstLine="0"/>
          </w:pPr>
        </w:pPrChange>
      </w:pPr>
      <w:ins w:id="407" w:author="Gergo" w:date="2017-11-24T10:44:00Z">
        <w:r w:rsidRPr="00F71781">
          <w:rPr>
            <w:rFonts w:ascii="Consolas" w:hAnsi="Consolas"/>
            <w:sz w:val="22"/>
            <w:szCs w:val="22"/>
            <w:rPrChange w:id="408" w:author="Gergo" w:date="2017-11-24T10:45:00Z">
              <w:rPr>
                <w:rFonts w:ascii="Consolas" w:hAnsi="Consolas"/>
              </w:rPr>
            </w:rPrChange>
          </w:rPr>
          <w:tab/>
          <w:t>d1 = t1 , player ditance</w:t>
        </w:r>
      </w:ins>
    </w:p>
    <w:p w14:paraId="01AAC0D9" w14:textId="77777777" w:rsidR="00F71781" w:rsidRPr="00F71781" w:rsidRDefault="00F71781" w:rsidP="00F71781">
      <w:pPr>
        <w:spacing w:line="240" w:lineRule="auto"/>
        <w:ind w:firstLine="0"/>
        <w:rPr>
          <w:ins w:id="409" w:author="Gergo" w:date="2017-11-24T10:44:00Z"/>
          <w:rFonts w:ascii="Consolas" w:hAnsi="Consolas"/>
          <w:sz w:val="22"/>
          <w:szCs w:val="22"/>
          <w:rPrChange w:id="410" w:author="Gergo" w:date="2017-11-24T10:45:00Z">
            <w:rPr>
              <w:ins w:id="411" w:author="Gergo" w:date="2017-11-24T10:44:00Z"/>
              <w:rFonts w:ascii="Consolas" w:hAnsi="Consolas"/>
            </w:rPr>
          </w:rPrChange>
        </w:rPr>
        <w:pPrChange w:id="412" w:author="Gergo" w:date="2017-11-24T10:46:00Z">
          <w:pPr>
            <w:ind w:firstLine="0"/>
          </w:pPr>
        </w:pPrChange>
      </w:pPr>
      <w:ins w:id="413" w:author="Gergo" w:date="2017-11-24T10:44:00Z">
        <w:r w:rsidRPr="00F71781">
          <w:rPr>
            <w:rFonts w:ascii="Consolas" w:hAnsi="Consolas"/>
            <w:sz w:val="22"/>
            <w:szCs w:val="22"/>
            <w:rPrChange w:id="414" w:author="Gergo" w:date="2017-11-24T10:45:00Z">
              <w:rPr>
                <w:rFonts w:ascii="Consolas" w:hAnsi="Consolas"/>
              </w:rPr>
            </w:rPrChange>
          </w:rPr>
          <w:tab/>
          <w:t>d2 = t2 , player distance</w:t>
        </w:r>
      </w:ins>
    </w:p>
    <w:p w14:paraId="0EB4F2EB" w14:textId="77777777" w:rsidR="00F71781" w:rsidRPr="00F71781" w:rsidRDefault="00F71781" w:rsidP="00F71781">
      <w:pPr>
        <w:spacing w:line="240" w:lineRule="auto"/>
        <w:ind w:firstLine="0"/>
        <w:rPr>
          <w:ins w:id="415" w:author="Gergo" w:date="2017-11-24T10:44:00Z"/>
          <w:rFonts w:ascii="Consolas" w:hAnsi="Consolas"/>
          <w:sz w:val="22"/>
          <w:szCs w:val="22"/>
          <w:rPrChange w:id="416" w:author="Gergo" w:date="2017-11-24T10:45:00Z">
            <w:rPr>
              <w:ins w:id="417" w:author="Gergo" w:date="2017-11-24T10:44:00Z"/>
              <w:rFonts w:ascii="Consolas" w:hAnsi="Consolas"/>
            </w:rPr>
          </w:rPrChange>
        </w:rPr>
        <w:pPrChange w:id="418" w:author="Gergo" w:date="2017-11-24T10:46:00Z">
          <w:pPr>
            <w:ind w:firstLine="0"/>
          </w:pPr>
        </w:pPrChange>
      </w:pPr>
      <w:ins w:id="419" w:author="Gergo" w:date="2017-11-24T10:44:00Z">
        <w:r w:rsidRPr="00F71781">
          <w:rPr>
            <w:rFonts w:ascii="Consolas" w:hAnsi="Consolas"/>
            <w:sz w:val="22"/>
            <w:szCs w:val="22"/>
            <w:rPrChange w:id="420" w:author="Gergo" w:date="2017-11-24T10:45:00Z">
              <w:rPr>
                <w:rFonts w:ascii="Consolas" w:hAnsi="Consolas"/>
              </w:rPr>
            </w:rPrChange>
          </w:rPr>
          <w:tab/>
        </w:r>
      </w:ins>
    </w:p>
    <w:p w14:paraId="4ED7C9AF" w14:textId="77777777" w:rsidR="00F71781" w:rsidRPr="00F71781" w:rsidRDefault="00F71781" w:rsidP="00F71781">
      <w:pPr>
        <w:spacing w:line="240" w:lineRule="auto"/>
        <w:ind w:firstLine="0"/>
        <w:rPr>
          <w:ins w:id="421" w:author="Gergo" w:date="2017-11-24T10:44:00Z"/>
          <w:rFonts w:ascii="Consolas" w:hAnsi="Consolas"/>
          <w:sz w:val="22"/>
          <w:szCs w:val="22"/>
          <w:rPrChange w:id="422" w:author="Gergo" w:date="2017-11-24T10:45:00Z">
            <w:rPr>
              <w:ins w:id="423" w:author="Gergo" w:date="2017-11-24T10:44:00Z"/>
              <w:rFonts w:ascii="Consolas" w:hAnsi="Consolas"/>
            </w:rPr>
          </w:rPrChange>
        </w:rPr>
        <w:pPrChange w:id="424" w:author="Gergo" w:date="2017-11-24T10:46:00Z">
          <w:pPr>
            <w:ind w:firstLine="0"/>
          </w:pPr>
        </w:pPrChange>
      </w:pPr>
      <w:ins w:id="425" w:author="Gergo" w:date="2017-11-24T10:44:00Z">
        <w:r w:rsidRPr="00F71781">
          <w:rPr>
            <w:rFonts w:ascii="Consolas" w:hAnsi="Consolas"/>
            <w:sz w:val="22"/>
            <w:szCs w:val="22"/>
            <w:rPrChange w:id="426" w:author="Gergo" w:date="2017-11-24T10:45:00Z">
              <w:rPr>
                <w:rFonts w:ascii="Consolas" w:hAnsi="Consolas"/>
              </w:rPr>
            </w:rPrChange>
          </w:rPr>
          <w:tab/>
          <w:t>return d1 &lt; d2 ? t1 : t2;</w:t>
        </w:r>
      </w:ins>
    </w:p>
    <w:p w14:paraId="476124C7" w14:textId="77777777" w:rsidR="00F71781" w:rsidRPr="00F71781" w:rsidRDefault="00F71781" w:rsidP="00F71781">
      <w:pPr>
        <w:spacing w:line="240" w:lineRule="auto"/>
        <w:ind w:firstLine="0"/>
        <w:rPr>
          <w:ins w:id="427" w:author="Gergo" w:date="2017-11-24T10:44:00Z"/>
          <w:rFonts w:ascii="Consolas" w:hAnsi="Consolas"/>
          <w:sz w:val="22"/>
          <w:szCs w:val="22"/>
          <w:rPrChange w:id="428" w:author="Gergo" w:date="2017-11-24T10:45:00Z">
            <w:rPr>
              <w:ins w:id="429" w:author="Gergo" w:date="2017-11-24T10:44:00Z"/>
              <w:rFonts w:ascii="Consolas" w:hAnsi="Consolas"/>
            </w:rPr>
          </w:rPrChange>
        </w:rPr>
        <w:pPrChange w:id="430" w:author="Gergo" w:date="2017-11-24T10:46:00Z">
          <w:pPr>
            <w:ind w:firstLine="0"/>
          </w:pPr>
        </w:pPrChange>
      </w:pPr>
      <w:ins w:id="431" w:author="Gergo" w:date="2017-11-24T10:44:00Z">
        <w:r w:rsidRPr="00F71781">
          <w:rPr>
            <w:rFonts w:ascii="Consolas" w:hAnsi="Consolas"/>
            <w:sz w:val="22"/>
            <w:szCs w:val="22"/>
            <w:rPrChange w:id="432" w:author="Gergo" w:date="2017-11-24T10:45:00Z">
              <w:rPr>
                <w:rFonts w:ascii="Consolas" w:hAnsi="Consolas"/>
              </w:rPr>
            </w:rPrChange>
          </w:rPr>
          <w:t>}</w:t>
        </w:r>
      </w:ins>
    </w:p>
    <w:p w14:paraId="74CCB6D7" w14:textId="77777777" w:rsidR="00F71781" w:rsidRPr="00F71781" w:rsidRDefault="00F71781" w:rsidP="00F71781">
      <w:pPr>
        <w:ind w:firstLine="0"/>
        <w:rPr>
          <w:ins w:id="433" w:author="Gergo" w:date="2017-11-24T10:44:00Z"/>
          <w:rFonts w:ascii="Consolas" w:hAnsi="Consolas"/>
          <w:sz w:val="22"/>
          <w:szCs w:val="22"/>
          <w:rPrChange w:id="434" w:author="Gergo" w:date="2017-11-24T10:45:00Z">
            <w:rPr>
              <w:ins w:id="435" w:author="Gergo" w:date="2017-11-24T10:44:00Z"/>
              <w:rFonts w:ascii="Consolas" w:hAnsi="Consolas"/>
            </w:rPr>
          </w:rPrChange>
        </w:rPr>
      </w:pPr>
    </w:p>
    <w:p w14:paraId="6C8F3A0F" w14:textId="77777777" w:rsidR="00F71781" w:rsidRPr="00F71781" w:rsidRDefault="00F71781" w:rsidP="00F71781">
      <w:pPr>
        <w:ind w:firstLine="0"/>
        <w:rPr>
          <w:ins w:id="436" w:author="Gergo" w:date="2017-11-24T10:44:00Z"/>
          <w:rFonts w:ascii="Consolas" w:hAnsi="Consolas"/>
          <w:sz w:val="22"/>
          <w:szCs w:val="22"/>
          <w:rPrChange w:id="437" w:author="Gergo" w:date="2017-11-24T10:45:00Z">
            <w:rPr>
              <w:ins w:id="438" w:author="Gergo" w:date="2017-11-24T10:44:00Z"/>
              <w:rFonts w:ascii="Consolas" w:hAnsi="Consolas"/>
            </w:rPr>
          </w:rPrChange>
        </w:rPr>
      </w:pPr>
      <w:ins w:id="439" w:author="Gergo" w:date="2017-11-24T10:44:00Z">
        <w:r w:rsidRPr="00F71781">
          <w:rPr>
            <w:rFonts w:ascii="Consolas" w:hAnsi="Consolas"/>
            <w:sz w:val="22"/>
            <w:szCs w:val="22"/>
            <w:rPrChange w:id="440" w:author="Gergo" w:date="2017-11-24T10:45:00Z">
              <w:rPr>
                <w:rFonts w:ascii="Consolas" w:hAnsi="Consolas"/>
              </w:rPr>
            </w:rPrChange>
          </w:rPr>
          <w:lastRenderedPageBreak/>
          <w:t>Update(){</w:t>
        </w:r>
      </w:ins>
    </w:p>
    <w:p w14:paraId="4DB33747" w14:textId="77777777" w:rsidR="00F71781" w:rsidRPr="00F71781" w:rsidRDefault="00F71781" w:rsidP="00F71781">
      <w:pPr>
        <w:ind w:firstLine="0"/>
        <w:rPr>
          <w:ins w:id="441" w:author="Gergo" w:date="2017-11-24T10:44:00Z"/>
          <w:rFonts w:ascii="Consolas" w:hAnsi="Consolas"/>
          <w:sz w:val="22"/>
          <w:szCs w:val="22"/>
          <w:rPrChange w:id="442" w:author="Gergo" w:date="2017-11-24T10:45:00Z">
            <w:rPr>
              <w:ins w:id="443" w:author="Gergo" w:date="2017-11-24T10:44:00Z"/>
              <w:rFonts w:ascii="Consolas" w:hAnsi="Consolas"/>
            </w:rPr>
          </w:rPrChange>
        </w:rPr>
      </w:pPr>
      <w:ins w:id="444" w:author="Gergo" w:date="2017-11-24T10:44:00Z">
        <w:r w:rsidRPr="00F71781">
          <w:rPr>
            <w:rFonts w:ascii="Consolas" w:hAnsi="Consolas"/>
            <w:sz w:val="22"/>
            <w:szCs w:val="22"/>
            <w:rPrChange w:id="445" w:author="Gergo" w:date="2017-11-24T10:45:00Z">
              <w:rPr>
                <w:rFonts w:ascii="Consolas" w:hAnsi="Consolas"/>
              </w:rPr>
            </w:rPrChange>
          </w:rPr>
          <w:tab/>
          <w:t>if(!isLineIntersectsCircleOrCloserToNest()){</w:t>
        </w:r>
      </w:ins>
    </w:p>
    <w:p w14:paraId="6F5C72EF" w14:textId="77777777" w:rsidR="00F71781" w:rsidRPr="00F71781" w:rsidRDefault="00F71781" w:rsidP="00F71781">
      <w:pPr>
        <w:ind w:firstLine="0"/>
        <w:rPr>
          <w:ins w:id="446" w:author="Gergo" w:date="2017-11-24T10:44:00Z"/>
          <w:rFonts w:ascii="Consolas" w:hAnsi="Consolas"/>
          <w:sz w:val="22"/>
          <w:szCs w:val="22"/>
          <w:rPrChange w:id="447" w:author="Gergo" w:date="2017-11-24T10:45:00Z">
            <w:rPr>
              <w:ins w:id="448" w:author="Gergo" w:date="2017-11-24T10:44:00Z"/>
              <w:rFonts w:ascii="Consolas" w:hAnsi="Consolas"/>
            </w:rPr>
          </w:rPrChange>
        </w:rPr>
      </w:pPr>
      <w:ins w:id="449" w:author="Gergo" w:date="2017-11-24T10:44:00Z">
        <w:r w:rsidRPr="00F71781">
          <w:rPr>
            <w:rFonts w:ascii="Consolas" w:hAnsi="Consolas"/>
            <w:sz w:val="22"/>
            <w:szCs w:val="22"/>
            <w:rPrChange w:id="450" w:author="Gergo" w:date="2017-11-24T10:45:00Z">
              <w:rPr>
                <w:rFonts w:ascii="Consolas" w:hAnsi="Consolas"/>
              </w:rPr>
            </w:rPrChange>
          </w:rPr>
          <w:tab/>
        </w:r>
        <w:r w:rsidRPr="00F71781">
          <w:rPr>
            <w:rFonts w:ascii="Consolas" w:hAnsi="Consolas"/>
            <w:sz w:val="22"/>
            <w:szCs w:val="22"/>
            <w:rPrChange w:id="451" w:author="Gergo" w:date="2017-11-24T10:45:00Z">
              <w:rPr>
                <w:rFonts w:ascii="Consolas" w:hAnsi="Consolas"/>
              </w:rPr>
            </w:rPrChange>
          </w:rPr>
          <w:tab/>
          <w:t>catDirection = towards the Nest</w:t>
        </w:r>
      </w:ins>
    </w:p>
    <w:p w14:paraId="48B23A5A" w14:textId="77777777" w:rsidR="00F71781" w:rsidRPr="00F71781" w:rsidRDefault="00F71781" w:rsidP="00F71781">
      <w:pPr>
        <w:ind w:firstLine="0"/>
        <w:rPr>
          <w:ins w:id="452" w:author="Gergo" w:date="2017-11-24T10:44:00Z"/>
          <w:rFonts w:ascii="Consolas" w:hAnsi="Consolas"/>
          <w:sz w:val="22"/>
          <w:szCs w:val="22"/>
          <w:rPrChange w:id="453" w:author="Gergo" w:date="2017-11-24T10:45:00Z">
            <w:rPr>
              <w:ins w:id="454" w:author="Gergo" w:date="2017-11-24T10:44:00Z"/>
              <w:rFonts w:ascii="Consolas" w:hAnsi="Consolas"/>
            </w:rPr>
          </w:rPrChange>
        </w:rPr>
      </w:pPr>
      <w:ins w:id="455" w:author="Gergo" w:date="2017-11-24T10:44:00Z">
        <w:r w:rsidRPr="00F71781">
          <w:rPr>
            <w:rFonts w:ascii="Consolas" w:hAnsi="Consolas"/>
            <w:sz w:val="22"/>
            <w:szCs w:val="22"/>
            <w:rPrChange w:id="456" w:author="Gergo" w:date="2017-11-24T10:45:00Z">
              <w:rPr>
                <w:rFonts w:ascii="Consolas" w:hAnsi="Consolas"/>
              </w:rPr>
            </w:rPrChange>
          </w:rPr>
          <w:tab/>
          <w:t>}</w:t>
        </w:r>
      </w:ins>
    </w:p>
    <w:p w14:paraId="78756E87" w14:textId="77777777" w:rsidR="00F71781" w:rsidRPr="00F71781" w:rsidRDefault="00F71781" w:rsidP="00F71781">
      <w:pPr>
        <w:ind w:firstLine="0"/>
        <w:rPr>
          <w:ins w:id="457" w:author="Gergo" w:date="2017-11-24T10:44:00Z"/>
          <w:rFonts w:ascii="Consolas" w:hAnsi="Consolas"/>
          <w:sz w:val="22"/>
          <w:szCs w:val="22"/>
          <w:rPrChange w:id="458" w:author="Gergo" w:date="2017-11-24T10:45:00Z">
            <w:rPr>
              <w:ins w:id="459" w:author="Gergo" w:date="2017-11-24T10:44:00Z"/>
              <w:rFonts w:ascii="Consolas" w:hAnsi="Consolas"/>
            </w:rPr>
          </w:rPrChange>
        </w:rPr>
      </w:pPr>
      <w:ins w:id="460" w:author="Gergo" w:date="2017-11-24T10:44:00Z">
        <w:r w:rsidRPr="00F71781">
          <w:rPr>
            <w:rFonts w:ascii="Consolas" w:hAnsi="Consolas"/>
            <w:sz w:val="22"/>
            <w:szCs w:val="22"/>
            <w:rPrChange w:id="461" w:author="Gergo" w:date="2017-11-24T10:45:00Z">
              <w:rPr>
                <w:rFonts w:ascii="Consolas" w:hAnsi="Consolas"/>
              </w:rPr>
            </w:rPrChange>
          </w:rPr>
          <w:tab/>
          <w:t>else{</w:t>
        </w:r>
      </w:ins>
    </w:p>
    <w:p w14:paraId="4C1E1718" w14:textId="77777777" w:rsidR="00F71781" w:rsidRPr="00F71781" w:rsidRDefault="00F71781" w:rsidP="00F71781">
      <w:pPr>
        <w:ind w:firstLine="0"/>
        <w:rPr>
          <w:ins w:id="462" w:author="Gergo" w:date="2017-11-24T10:44:00Z"/>
          <w:rFonts w:ascii="Consolas" w:hAnsi="Consolas"/>
          <w:sz w:val="22"/>
          <w:szCs w:val="22"/>
          <w:rPrChange w:id="463" w:author="Gergo" w:date="2017-11-24T10:45:00Z">
            <w:rPr>
              <w:ins w:id="464" w:author="Gergo" w:date="2017-11-24T10:44:00Z"/>
              <w:rFonts w:ascii="Consolas" w:hAnsi="Consolas"/>
            </w:rPr>
          </w:rPrChange>
        </w:rPr>
      </w:pPr>
      <w:ins w:id="465" w:author="Gergo" w:date="2017-11-24T10:44:00Z">
        <w:r w:rsidRPr="00F71781">
          <w:rPr>
            <w:rFonts w:ascii="Consolas" w:hAnsi="Consolas"/>
            <w:sz w:val="22"/>
            <w:szCs w:val="22"/>
            <w:rPrChange w:id="466" w:author="Gergo" w:date="2017-11-24T10:45:00Z">
              <w:rPr>
                <w:rFonts w:ascii="Consolas" w:hAnsi="Consolas"/>
              </w:rPr>
            </w:rPrChange>
          </w:rPr>
          <w:tab/>
        </w:r>
        <w:r w:rsidRPr="00F71781">
          <w:rPr>
            <w:rFonts w:ascii="Consolas" w:hAnsi="Consolas"/>
            <w:sz w:val="22"/>
            <w:szCs w:val="22"/>
            <w:rPrChange w:id="467" w:author="Gergo" w:date="2017-11-24T10:45:00Z">
              <w:rPr>
                <w:rFonts w:ascii="Consolas" w:hAnsi="Consolas"/>
              </w:rPr>
            </w:rPrChange>
          </w:rPr>
          <w:tab/>
          <w:t>t1, t2</w:t>
        </w:r>
      </w:ins>
    </w:p>
    <w:p w14:paraId="3968DCD8" w14:textId="77777777" w:rsidR="00F71781" w:rsidRPr="00F71781" w:rsidRDefault="00F71781" w:rsidP="00F71781">
      <w:pPr>
        <w:ind w:firstLine="0"/>
        <w:rPr>
          <w:ins w:id="468" w:author="Gergo" w:date="2017-11-24T10:44:00Z"/>
          <w:rFonts w:ascii="Consolas" w:hAnsi="Consolas"/>
          <w:sz w:val="22"/>
          <w:szCs w:val="22"/>
          <w:rPrChange w:id="469" w:author="Gergo" w:date="2017-11-24T10:45:00Z">
            <w:rPr>
              <w:ins w:id="470" w:author="Gergo" w:date="2017-11-24T10:44:00Z"/>
              <w:rFonts w:ascii="Consolas" w:hAnsi="Consolas"/>
            </w:rPr>
          </w:rPrChange>
        </w:rPr>
      </w:pPr>
      <w:ins w:id="471" w:author="Gergo" w:date="2017-11-24T10:44:00Z">
        <w:r w:rsidRPr="00F71781">
          <w:rPr>
            <w:rFonts w:ascii="Consolas" w:hAnsi="Consolas"/>
            <w:sz w:val="22"/>
            <w:szCs w:val="22"/>
            <w:rPrChange w:id="472" w:author="Gergo" w:date="2017-11-24T10:45:00Z">
              <w:rPr>
                <w:rFonts w:ascii="Consolas" w:hAnsi="Consolas"/>
              </w:rPr>
            </w:rPrChange>
          </w:rPr>
          <w:tab/>
        </w:r>
        <w:r w:rsidRPr="00F71781">
          <w:rPr>
            <w:rFonts w:ascii="Consolas" w:hAnsi="Consolas"/>
            <w:sz w:val="22"/>
            <w:szCs w:val="22"/>
            <w:rPrChange w:id="473" w:author="Gergo" w:date="2017-11-24T10:45:00Z">
              <w:rPr>
                <w:rFonts w:ascii="Consolas" w:hAnsi="Consolas"/>
              </w:rPr>
            </w:rPrChange>
          </w:rPr>
          <w:tab/>
          <w:t>getTangentsFromPoint(t1,t2, selfPos);</w:t>
        </w:r>
      </w:ins>
    </w:p>
    <w:p w14:paraId="06ED1E3E" w14:textId="77777777" w:rsidR="00F71781" w:rsidRPr="00F71781" w:rsidRDefault="00F71781" w:rsidP="00F71781">
      <w:pPr>
        <w:ind w:firstLine="0"/>
        <w:rPr>
          <w:ins w:id="474" w:author="Gergo" w:date="2017-11-24T10:44:00Z"/>
          <w:rFonts w:ascii="Consolas" w:hAnsi="Consolas"/>
          <w:sz w:val="22"/>
          <w:szCs w:val="22"/>
          <w:rPrChange w:id="475" w:author="Gergo" w:date="2017-11-24T10:45:00Z">
            <w:rPr>
              <w:ins w:id="476" w:author="Gergo" w:date="2017-11-24T10:44:00Z"/>
              <w:rFonts w:ascii="Consolas" w:hAnsi="Consolas"/>
            </w:rPr>
          </w:rPrChange>
        </w:rPr>
      </w:pPr>
      <w:ins w:id="477" w:author="Gergo" w:date="2017-11-24T10:44:00Z">
        <w:r w:rsidRPr="00F71781">
          <w:rPr>
            <w:rFonts w:ascii="Consolas" w:hAnsi="Consolas"/>
            <w:sz w:val="22"/>
            <w:szCs w:val="22"/>
            <w:rPrChange w:id="478" w:author="Gergo" w:date="2017-11-24T10:45:00Z">
              <w:rPr>
                <w:rFonts w:ascii="Consolas" w:hAnsi="Consolas"/>
              </w:rPr>
            </w:rPrChange>
          </w:rPr>
          <w:tab/>
        </w:r>
        <w:r w:rsidRPr="00F71781">
          <w:rPr>
            <w:rFonts w:ascii="Consolas" w:hAnsi="Consolas"/>
            <w:sz w:val="22"/>
            <w:szCs w:val="22"/>
            <w:rPrChange w:id="479" w:author="Gergo" w:date="2017-11-24T10:45:00Z">
              <w:rPr>
                <w:rFonts w:ascii="Consolas" w:hAnsi="Consolas"/>
              </w:rPr>
            </w:rPrChange>
          </w:rPr>
          <w:tab/>
          <w:t>dir = pickCloserTangent(t1,t2)</w:t>
        </w:r>
      </w:ins>
    </w:p>
    <w:p w14:paraId="51ADE6D8" w14:textId="77777777" w:rsidR="00F71781" w:rsidRPr="00F71781" w:rsidRDefault="00F71781" w:rsidP="00F71781">
      <w:pPr>
        <w:ind w:firstLine="0"/>
        <w:rPr>
          <w:ins w:id="480" w:author="Gergo" w:date="2017-11-24T10:44:00Z"/>
          <w:rFonts w:ascii="Consolas" w:hAnsi="Consolas"/>
          <w:sz w:val="22"/>
          <w:szCs w:val="22"/>
          <w:rPrChange w:id="481" w:author="Gergo" w:date="2017-11-24T10:45:00Z">
            <w:rPr>
              <w:ins w:id="482" w:author="Gergo" w:date="2017-11-24T10:44:00Z"/>
              <w:rFonts w:ascii="Consolas" w:hAnsi="Consolas"/>
            </w:rPr>
          </w:rPrChange>
        </w:rPr>
      </w:pPr>
      <w:ins w:id="483" w:author="Gergo" w:date="2017-11-24T10:44:00Z">
        <w:r w:rsidRPr="00F71781">
          <w:rPr>
            <w:rFonts w:ascii="Consolas" w:hAnsi="Consolas"/>
            <w:sz w:val="22"/>
            <w:szCs w:val="22"/>
            <w:rPrChange w:id="484" w:author="Gergo" w:date="2017-11-24T10:45:00Z">
              <w:rPr>
                <w:rFonts w:ascii="Consolas" w:hAnsi="Consolas"/>
              </w:rPr>
            </w:rPrChange>
          </w:rPr>
          <w:tab/>
        </w:r>
        <w:r w:rsidRPr="00F71781">
          <w:rPr>
            <w:rFonts w:ascii="Consolas" w:hAnsi="Consolas"/>
            <w:sz w:val="22"/>
            <w:szCs w:val="22"/>
            <w:rPrChange w:id="485" w:author="Gergo" w:date="2017-11-24T10:45:00Z">
              <w:rPr>
                <w:rFonts w:ascii="Consolas" w:hAnsi="Consolas"/>
              </w:rPr>
            </w:rPrChange>
          </w:rPr>
          <w:tab/>
          <w:t>catDirection = dir;</w:t>
        </w:r>
      </w:ins>
    </w:p>
    <w:p w14:paraId="3206974E" w14:textId="61994552" w:rsidR="00F71781" w:rsidRPr="00F71781" w:rsidRDefault="00F71781" w:rsidP="00F71781">
      <w:pPr>
        <w:ind w:firstLine="0"/>
        <w:rPr>
          <w:ins w:id="486" w:author="Gergo" w:date="2017-11-24T10:44:00Z"/>
          <w:rFonts w:ascii="Consolas" w:hAnsi="Consolas"/>
          <w:sz w:val="22"/>
          <w:szCs w:val="22"/>
          <w:rPrChange w:id="487" w:author="Gergo" w:date="2017-11-24T10:45:00Z">
            <w:rPr>
              <w:ins w:id="488" w:author="Gergo" w:date="2017-11-24T10:44:00Z"/>
              <w:rFonts w:ascii="Consolas" w:hAnsi="Consolas"/>
            </w:rPr>
          </w:rPrChange>
        </w:rPr>
      </w:pPr>
      <w:ins w:id="489" w:author="Gergo" w:date="2017-11-24T10:44:00Z">
        <w:r w:rsidRPr="00F71781">
          <w:rPr>
            <w:rFonts w:ascii="Consolas" w:hAnsi="Consolas"/>
            <w:sz w:val="22"/>
            <w:szCs w:val="22"/>
            <w:rPrChange w:id="490" w:author="Gergo" w:date="2017-11-24T10:45:00Z">
              <w:rPr>
                <w:rFonts w:ascii="Consolas" w:hAnsi="Consolas"/>
              </w:rPr>
            </w:rPrChange>
          </w:rPr>
          <w:tab/>
        </w:r>
        <w:r>
          <w:rPr>
            <w:rFonts w:ascii="Consolas" w:hAnsi="Consolas"/>
            <w:sz w:val="22"/>
            <w:szCs w:val="22"/>
            <w:rPrChange w:id="491" w:author="Gergo" w:date="2017-11-24T10:45:00Z">
              <w:rPr>
                <w:rFonts w:ascii="Consolas" w:hAnsi="Consolas"/>
                <w:sz w:val="22"/>
                <w:szCs w:val="22"/>
              </w:rPr>
            </w:rPrChange>
          </w:rPr>
          <w:t>}</w:t>
        </w:r>
      </w:ins>
    </w:p>
    <w:p w14:paraId="48FD9507" w14:textId="41E76AB8" w:rsidR="00C26F96" w:rsidRPr="00F71781" w:rsidRDefault="00F71781" w:rsidP="00F71781">
      <w:pPr>
        <w:ind w:firstLine="0"/>
        <w:rPr>
          <w:ins w:id="492" w:author="Gergo" w:date="2017-11-24T09:59:00Z"/>
          <w:rFonts w:ascii="Consolas" w:hAnsi="Consolas"/>
          <w:sz w:val="22"/>
          <w:szCs w:val="22"/>
          <w:rPrChange w:id="493" w:author="Gergo" w:date="2017-11-24T10:45:00Z">
            <w:rPr>
              <w:ins w:id="494" w:author="Gergo" w:date="2017-11-24T09:59:00Z"/>
            </w:rPr>
          </w:rPrChange>
        </w:rPr>
        <w:pPrChange w:id="495" w:author="Gergo" w:date="2017-11-24T10:02:00Z">
          <w:pPr>
            <w:pStyle w:val="Cmsor2"/>
          </w:pPr>
        </w:pPrChange>
      </w:pPr>
      <w:ins w:id="496" w:author="Gergo" w:date="2017-11-24T10:44:00Z">
        <w:r w:rsidRPr="00F71781">
          <w:rPr>
            <w:rFonts w:ascii="Consolas" w:hAnsi="Consolas"/>
            <w:sz w:val="22"/>
            <w:szCs w:val="22"/>
            <w:rPrChange w:id="497" w:author="Gergo" w:date="2017-11-24T10:45:00Z">
              <w:rPr>
                <w:rFonts w:ascii="Consolas" w:hAnsi="Consolas"/>
              </w:rPr>
            </w:rPrChange>
          </w:rPr>
          <w:t>}</w:t>
        </w:r>
      </w:ins>
    </w:p>
    <w:p w14:paraId="32E70D9B" w14:textId="77777777" w:rsidR="00630B92" w:rsidRPr="00630B92" w:rsidRDefault="00630B92">
      <w:pPr>
        <w:rPr>
          <w:ins w:id="498" w:author="Gergo" w:date="2017-11-18T11:48:00Z"/>
          <w:rFonts w:ascii="Consolas" w:hAnsi="Consolas"/>
          <w:rPrChange w:id="499" w:author="Gergo" w:date="2017-11-24T09:59:00Z">
            <w:rPr>
              <w:ins w:id="500" w:author="Gergo" w:date="2017-11-18T11:48:00Z"/>
            </w:rPr>
          </w:rPrChange>
        </w:rPr>
        <w:pPrChange w:id="501" w:author="Gergo" w:date="2017-11-18T11:52:00Z">
          <w:pPr>
            <w:pStyle w:val="Cmsor2"/>
          </w:pPr>
        </w:pPrChange>
      </w:pPr>
    </w:p>
    <w:p w14:paraId="42180EF5" w14:textId="0812D1C2" w:rsidR="007721F3" w:rsidRDefault="007721F3">
      <w:pPr>
        <w:rPr>
          <w:ins w:id="502" w:author="Gergo" w:date="2017-11-18T12:04:00Z"/>
        </w:rPr>
        <w:pPrChange w:id="503" w:author="Gergo" w:date="2017-11-18T10:59:00Z">
          <w:pPr>
            <w:pStyle w:val="Cmsor2"/>
          </w:pPr>
        </w:pPrChange>
      </w:pPr>
      <w:ins w:id="504" w:author="Gergo" w:date="2017-11-18T12:02:00Z">
        <w:r>
          <w:t xml:space="preserve">A számításokat a </w:t>
        </w:r>
        <w:r w:rsidRPr="007721F3">
          <w:rPr>
            <w:rFonts w:ascii="Consolas" w:hAnsi="Consolas"/>
            <w:rPrChange w:id="505" w:author="Gergo" w:date="2017-11-18T12:03:00Z">
              <w:rPr>
                <w:b w:val="0"/>
                <w:bCs w:val="0"/>
                <w:iCs w:val="0"/>
              </w:rPr>
            </w:rPrChange>
          </w:rPr>
          <w:t>MathUtil</w:t>
        </w:r>
        <w:r>
          <w:t xml:space="preserve"> segédosztályom metódusai végzik, amiket a </w:t>
        </w:r>
        <w:r w:rsidRPr="007721F3">
          <w:rPr>
            <w:rFonts w:ascii="Consolas" w:hAnsi="Consolas"/>
            <w:rPrChange w:id="506" w:author="Gergo" w:date="2017-11-18T12:03:00Z">
              <w:rPr>
                <w:b w:val="0"/>
                <w:bCs w:val="0"/>
                <w:iCs w:val="0"/>
              </w:rPr>
            </w:rPrChange>
          </w:rPr>
          <w:t>KittenController</w:t>
        </w:r>
        <w:r>
          <w:t xml:space="preserve"> hív. Mivel ezek a hívások az  </w:t>
        </w:r>
        <w:r w:rsidRPr="008C0A74">
          <w:rPr>
            <w:rFonts w:ascii="Consolas" w:hAnsi="Consolas"/>
          </w:rPr>
          <w:t>Update</w:t>
        </w:r>
        <w:r>
          <w:t xml:space="preserve"> függvényben kaptak helyet</w:t>
        </w:r>
        <w:r>
          <w:rPr>
            <w:color w:val="FF0000"/>
            <w:sz w:val="36"/>
          </w:rPr>
          <w:t xml:space="preserve"> </w:t>
        </w:r>
        <w:r>
          <w:t>ezért inden képkockánál újraszámítja az érintőket, így a folyamatos érintő irányú mozgás körmozgást eredményez a játékos körül.</w:t>
        </w:r>
      </w:ins>
    </w:p>
    <w:p w14:paraId="5505B529" w14:textId="3DC0BE4E" w:rsidR="0079528D" w:rsidRDefault="0079528D">
      <w:pPr>
        <w:pStyle w:val="Cmsor3"/>
        <w:rPr>
          <w:ins w:id="507" w:author="Gergo" w:date="2017-11-18T12:04:00Z"/>
        </w:rPr>
        <w:pPrChange w:id="508" w:author="Gergo" w:date="2017-11-18T12:04:00Z">
          <w:pPr>
            <w:pStyle w:val="Cmsor2"/>
          </w:pPr>
        </w:pPrChange>
      </w:pPr>
      <w:ins w:id="509" w:author="Gergo" w:date="2017-11-18T12:04:00Z">
        <w:r>
          <w:t>Akadályok kikerülése</w:t>
        </w:r>
      </w:ins>
    </w:p>
    <w:p w14:paraId="265194D3" w14:textId="72FF05D4" w:rsidR="0079528D" w:rsidRDefault="00301448">
      <w:pPr>
        <w:rPr>
          <w:ins w:id="510" w:author="Gergo" w:date="2017-11-18T12:35:00Z"/>
        </w:rPr>
        <w:pPrChange w:id="511" w:author="Gergo" w:date="2017-11-18T12:05:00Z">
          <w:pPr>
            <w:pStyle w:val="Cmsor2"/>
          </w:pPr>
        </w:pPrChange>
      </w:pPr>
      <w:ins w:id="512" w:author="Gergo" w:date="2017-11-18T12:13:00Z">
        <w:r>
          <w:t xml:space="preserve">Minden akadály rendelkezik egy </w:t>
        </w:r>
        <w:r w:rsidRPr="00B512B7">
          <w:rPr>
            <w:rFonts w:ascii="Consolas" w:hAnsi="Consolas"/>
            <w:rPrChange w:id="513" w:author="Gergo" w:date="2017-11-18T12:30:00Z">
              <w:rPr>
                <w:b w:val="0"/>
                <w:bCs w:val="0"/>
                <w:iCs w:val="0"/>
              </w:rPr>
            </w:rPrChange>
          </w:rPr>
          <w:t>ObstacleInfo</w:t>
        </w:r>
        <w:r>
          <w:t xml:space="preserve"> scripttel, amiben meg van adva, hogy az adott elemet mekkora sugarú körben kell kikerülni. </w:t>
        </w:r>
      </w:ins>
      <w:ins w:id="514" w:author="Gergo" w:date="2017-11-18T12:09:00Z">
        <w:r>
          <w:t>Az fák é kövek</w:t>
        </w:r>
        <w:r w:rsidR="003B76B4">
          <w:t xml:space="preserve"> kikerülése nagyon hasonló módon történik</w:t>
        </w:r>
      </w:ins>
      <w:ins w:id="515" w:author="Gergo" w:date="2017-11-18T12:12:00Z">
        <w:r>
          <w:t>,</w:t>
        </w:r>
      </w:ins>
      <w:ins w:id="516" w:author="Gergo" w:date="2017-11-18T12:09:00Z">
        <w:r w:rsidR="003B76B4">
          <w:t xml:space="preserve"> mint a játékosé.</w:t>
        </w:r>
      </w:ins>
      <w:ins w:id="517" w:author="Gergo" w:date="2017-11-18T12:15:00Z">
        <w:r>
          <w:t xml:space="preserve"> A módszer egészen az érintő választásig teljesen</w:t>
        </w:r>
        <w:r w:rsidR="000D2C8F">
          <w:t xml:space="preserve"> megegyezik, itt viszont nem az ér</w:t>
        </w:r>
      </w:ins>
      <w:ins w:id="518" w:author="Gergo" w:date="2017-11-18T12:23:00Z">
        <w:r w:rsidR="000D2C8F">
          <w:t>i</w:t>
        </w:r>
      </w:ins>
      <w:ins w:id="519" w:author="Gergo" w:date="2017-11-18T12:15:00Z">
        <w:r w:rsidR="000D2C8F">
          <w:t>ntőt választja</w:t>
        </w:r>
      </w:ins>
      <w:ins w:id="520" w:author="Gergo" w:date="2017-11-18T12:23:00Z">
        <w:r w:rsidR="000D2C8F">
          <w:t>, amelyik a menedékhez van közelebb, hanem azt</w:t>
        </w:r>
      </w:ins>
      <w:ins w:id="521" w:author="Gergo" w:date="2017-11-18T12:25:00Z">
        <w:r w:rsidR="00B512B7">
          <w:t>,</w:t>
        </w:r>
      </w:ins>
      <w:ins w:id="522" w:author="Gergo" w:date="2017-11-18T12:23:00Z">
        <w:r w:rsidR="000D2C8F">
          <w:t xml:space="preserve"> amelyik az őt üldöző játékostól távolabb.</w:t>
        </w:r>
      </w:ins>
      <w:ins w:id="523" w:author="Gergo" w:date="2017-11-18T12:26:00Z">
        <w:r w:rsidR="00B512B7">
          <w:t xml:space="preserve"> Ha ez nem így lenne</w:t>
        </w:r>
      </w:ins>
      <w:ins w:id="524" w:author="Gergo" w:date="2017-11-18T12:27:00Z">
        <w:r w:rsidR="00B512B7">
          <w:t>,</w:t>
        </w:r>
      </w:ins>
      <w:ins w:id="525" w:author="Gergo" w:date="2017-11-18T12:26:00Z">
        <w:r w:rsidR="00B512B7">
          <w:t xml:space="preserve"> akkor </w:t>
        </w:r>
      </w:ins>
      <w:ins w:id="526" w:author="Gergo" w:date="2017-11-18T12:27:00Z">
        <w:r w:rsidR="00B512B7">
          <w:t xml:space="preserve">az akadály megkerülése közben a cica és a játékos találkozhatnának és elkaphatná a macskát. Ezzel a megoldással, akárhogy kergetjük a cicát a egy fa vagy egy kő körül azt sosem tudjuk elkapni. Egy akadály </w:t>
        </w:r>
      </w:ins>
      <w:ins w:id="527" w:author="Gergo" w:date="2017-11-18T12:29:00Z">
        <w:r w:rsidR="00B512B7">
          <w:t>körüli érintő irányú mozgás akkor ér véget, ha a cica</w:t>
        </w:r>
      </w:ins>
      <w:ins w:id="528" w:author="Gergo" w:date="2017-11-18T12:33:00Z">
        <w:r w:rsidR="002A3F87">
          <w:t xml:space="preserve"> karakter</w:t>
        </w:r>
      </w:ins>
      <w:ins w:id="529" w:author="Gergo" w:date="2017-11-18T12:29:00Z">
        <w:r w:rsidR="00B512B7">
          <w:t xml:space="preserve"> és a </w:t>
        </w:r>
      </w:ins>
      <w:ins w:id="530" w:author="Gergo" w:date="2017-11-18T12:30:00Z">
        <w:r w:rsidR="00B512B7">
          <w:t>gombaház között húzott egyenes már nem metszi az akadály adott sugarú körét</w:t>
        </w:r>
      </w:ins>
      <w:ins w:id="531" w:author="Gergo" w:date="2017-11-18T12:32:00Z">
        <w:r w:rsidR="002A3F87">
          <w:t>, ekkor vagy egyenesen a kunyhó felé folytatja útját, vagy ha a játékos megfelelően közel van, akkor annak kikerülését</w:t>
        </w:r>
      </w:ins>
      <w:ins w:id="532" w:author="Gergo" w:date="2017-11-18T12:34:00Z">
        <w:r w:rsidR="002A3F87">
          <w:t xml:space="preserve"> kezdi meg.</w:t>
        </w:r>
      </w:ins>
    </w:p>
    <w:p w14:paraId="3C8F8A4E" w14:textId="1AD7CADF" w:rsidR="00C44CFA" w:rsidRDefault="00C44CFA">
      <w:pPr>
        <w:pStyle w:val="Cmsor3"/>
        <w:rPr>
          <w:ins w:id="533" w:author="Gergo" w:date="2017-11-18T12:35:00Z"/>
        </w:rPr>
        <w:pPrChange w:id="534" w:author="Gergo" w:date="2017-11-18T12:35:00Z">
          <w:pPr>
            <w:pStyle w:val="Cmsor2"/>
          </w:pPr>
        </w:pPrChange>
      </w:pPr>
      <w:ins w:id="535" w:author="Gergo" w:date="2017-11-18T12:35:00Z">
        <w:r>
          <w:lastRenderedPageBreak/>
          <w:t>A sebesség</w:t>
        </w:r>
      </w:ins>
    </w:p>
    <w:p w14:paraId="638E9697" w14:textId="4516BF6C" w:rsidR="00C44CFA" w:rsidRPr="00C44CFA" w:rsidRDefault="001A64E2">
      <w:pPr>
        <w:rPr>
          <w:ins w:id="536" w:author="Gergo" w:date="2017-11-18T10:50:00Z"/>
          <w:rPrChange w:id="537" w:author="Gergo" w:date="2017-11-18T12:35:00Z">
            <w:rPr>
              <w:ins w:id="538" w:author="Gergo" w:date="2017-11-18T10:50:00Z"/>
            </w:rPr>
          </w:rPrChange>
        </w:rPr>
        <w:pPrChange w:id="539" w:author="Gergo" w:date="2017-11-18T12:35:00Z">
          <w:pPr>
            <w:pStyle w:val="Cmsor2"/>
          </w:pPr>
        </w:pPrChange>
      </w:pPr>
      <w:ins w:id="540" w:author="Gergo" w:date="2017-11-18T12:38:00Z">
        <w:r>
          <w:t>A cica karakter három különböző sebességgel tud mozogni, attól függően, hogy milyen távolságra van az őt üldöző játékostól.</w:t>
        </w:r>
      </w:ins>
      <w:ins w:id="541" w:author="Gergo" w:date="2017-11-18T12:40:00Z">
        <w:r w:rsidR="0016469C">
          <w:t xml:space="preserve"> A játékos is két sebességgel tud mozogni, a feje dőlésszögétől függően.</w:t>
        </w:r>
      </w:ins>
      <w:ins w:id="542" w:author="Gergo" w:date="2017-11-18T12:42:00Z">
        <w:r w:rsidR="009C6D07">
          <w:t xml:space="preserve"> A játékos futás közben sebessége lehetővé teszi, hogy megközelítse a macskát, de ilyenkor az is begyorsít, és a maximális sebessége gyorsabb</w:t>
        </w:r>
      </w:ins>
      <w:ins w:id="543" w:author="Gergo" w:date="2017-11-18T12:45:00Z">
        <w:r w:rsidR="009C6D07">
          <w:t>,</w:t>
        </w:r>
      </w:ins>
      <w:ins w:id="544" w:author="Gergo" w:date="2017-11-18T12:42:00Z">
        <w:r w:rsidR="009C6D07">
          <w:t xml:space="preserve"> mint a játékosé így el tud menekülni.</w:t>
        </w:r>
      </w:ins>
      <w:ins w:id="545" w:author="Gergo" w:date="2017-11-18T12:44:00Z">
        <w:r w:rsidR="009C6D07">
          <w:t xml:space="preserve"> </w:t>
        </w:r>
      </w:ins>
      <w:ins w:id="546" w:author="Gergo" w:date="2017-11-18T12:45:00Z">
        <w:r w:rsidR="009C6D07">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547" w:author="Gergo" w:date="2017-11-18T12:47:00Z">
        <w:r w:rsidR="009C6D07">
          <w:t xml:space="preserve"> a </w:t>
        </w:r>
        <w:r w:rsidR="009C6D07" w:rsidRPr="009C6D07">
          <w:rPr>
            <w:rFonts w:ascii="Consolas" w:hAnsi="Consolas"/>
            <w:rPrChange w:id="548" w:author="Gergo" w:date="2017-11-18T12:48:00Z">
              <w:rPr>
                <w:b w:val="0"/>
                <w:bCs w:val="0"/>
                <w:iCs w:val="0"/>
              </w:rPr>
            </w:rPrChange>
          </w:rPr>
          <w:t>KittenController Update</w:t>
        </w:r>
        <w:r w:rsidR="009C6D07">
          <w:t xml:space="preserve"> függvényében és utána ez alapján állítom be </w:t>
        </w:r>
      </w:ins>
      <w:ins w:id="549" w:author="Gergo" w:date="2017-11-18T12:48:00Z">
        <w:r w:rsidR="009C6D07" w:rsidRPr="009C6D07">
          <w:rPr>
            <w:rFonts w:ascii="Consolas" w:hAnsi="Consolas"/>
            <w:rPrChange w:id="550" w:author="Gergo" w:date="2017-11-18T12:49:00Z">
              <w:rPr>
                <w:b w:val="0"/>
                <w:bCs w:val="0"/>
                <w:iCs w:val="0"/>
              </w:rPr>
            </w:rPrChange>
          </w:rPr>
          <w:t>speed</w:t>
        </w:r>
        <w:r w:rsidR="009C6D07">
          <w:t xml:space="preserve"> tulajdonságot, ami a mozgás sebességét határozza meg.</w:t>
        </w:r>
      </w:ins>
    </w:p>
    <w:p w14:paraId="504133FF" w14:textId="77777777" w:rsidR="00990398" w:rsidRPr="00990398" w:rsidRDefault="00990398">
      <w:pPr>
        <w:rPr>
          <w:ins w:id="551" w:author="Gergo" w:date="2017-11-18T10:01:00Z"/>
          <w:rPrChange w:id="552" w:author="Gergo" w:date="2017-11-18T10:50:00Z">
            <w:rPr>
              <w:ins w:id="553" w:author="Gergo" w:date="2017-11-18T10:01:00Z"/>
            </w:rPr>
          </w:rPrChange>
        </w:rPr>
        <w:pPrChange w:id="554" w:author="Gergo" w:date="2017-11-18T10:50:00Z">
          <w:pPr>
            <w:pStyle w:val="Cmsor2"/>
          </w:pPr>
        </w:pPrChange>
      </w:pPr>
    </w:p>
    <w:p w14:paraId="578F9832" w14:textId="77777777" w:rsidR="000A6A59" w:rsidRPr="000A6A59" w:rsidRDefault="000A6A59">
      <w:pPr>
        <w:ind w:firstLine="0"/>
        <w:rPr>
          <w:ins w:id="555" w:author="Gergo" w:date="2017-11-17T13:48:00Z"/>
          <w:rPrChange w:id="556" w:author="Gergo" w:date="2017-11-18T09:55:00Z">
            <w:rPr>
              <w:ins w:id="557" w:author="Gergo" w:date="2017-11-17T13:48:00Z"/>
            </w:rPr>
          </w:rPrChange>
        </w:rPr>
        <w:pPrChange w:id="558" w:author="Gergo" w:date="2017-11-18T10:01:00Z">
          <w:pPr>
            <w:pStyle w:val="Cmsor2"/>
          </w:pPr>
        </w:pPrChange>
      </w:pPr>
    </w:p>
    <w:p w14:paraId="71F267F4" w14:textId="6D4CC272" w:rsidR="009654DF" w:rsidRDefault="009654DF" w:rsidP="009654DF">
      <w:pPr>
        <w:pStyle w:val="Cmsor2"/>
        <w:rPr>
          <w:ins w:id="559" w:author="Gergo" w:date="2017-11-18T16:14:00Z"/>
        </w:rPr>
      </w:pPr>
      <w:ins w:id="560" w:author="Gergo" w:date="2017-11-17T13:48:00Z">
        <w:r>
          <w:t>Rúnák és rajzolás</w:t>
        </w:r>
      </w:ins>
    </w:p>
    <w:p w14:paraId="34CC8D38" w14:textId="078C8DE9" w:rsidR="00562931" w:rsidRDefault="00562931">
      <w:pPr>
        <w:rPr>
          <w:ins w:id="561" w:author="Gergo" w:date="2017-11-18T16:19:00Z"/>
        </w:rPr>
        <w:pPrChange w:id="562" w:author="Gergo" w:date="2017-11-18T16:14:00Z">
          <w:pPr>
            <w:pStyle w:val="Cmsor2"/>
          </w:pPr>
        </w:pPrChange>
      </w:pPr>
      <w:ins w:id="563" w:author="Gergo" w:date="2017-11-18T16:15:00Z">
        <w:r>
          <w:t>A rúnákkal először, akkor találkozunk</w:t>
        </w:r>
      </w:ins>
      <w:ins w:id="564" w:author="Gergo" w:date="2017-11-18T16:18:00Z">
        <w:r>
          <w:t>, amikor a varázslónő elküld minket az erdőbe, a felkutatásukra, hogy felkészüljünk az Ogre elleni harcra.</w:t>
        </w:r>
      </w:ins>
    </w:p>
    <w:p w14:paraId="362CDE51" w14:textId="3D3AEB70" w:rsidR="00562931" w:rsidRDefault="00562931">
      <w:pPr>
        <w:rPr>
          <w:ins w:id="565" w:author="Gergo" w:date="2017-11-18T16:46:00Z"/>
        </w:rPr>
        <w:pPrChange w:id="566" w:author="Gergo" w:date="2017-11-18T16:14:00Z">
          <w:pPr>
            <w:pStyle w:val="Cmsor2"/>
          </w:pPr>
        </w:pPrChange>
      </w:pPr>
      <w:ins w:id="567" w:author="Gergo" w:date="2017-11-18T16:20:00Z">
        <w:r>
          <w:t xml:space="preserve">A rúnák funkcionalitásuk alapján kétdimenziósak lennének, de én olyan működést rendelni hozzájuk, amit egy </w:t>
        </w:r>
        <w:r w:rsidRPr="00562931">
          <w:rPr>
            <w:rFonts w:ascii="Consolas" w:hAnsi="Consolas"/>
            <w:rPrChange w:id="568" w:author="Gergo" w:date="2017-11-18T16:24:00Z">
              <w:rPr>
                <w:b w:val="0"/>
                <w:bCs w:val="0"/>
                <w:iCs w:val="0"/>
              </w:rPr>
            </w:rPrChange>
          </w:rPr>
          <w:t>Canvas</w:t>
        </w:r>
        <w:r>
          <w:t xml:space="preserve"> használatával nem lehetett volna megoldani</w:t>
        </w:r>
      </w:ins>
      <w:ins w:id="569" w:author="Gergo" w:date="2017-11-18T16:23:00Z">
        <w:r>
          <w:t>, így végül háro</w:t>
        </w:r>
        <w:r w:rsidR="00693E7D">
          <w:t>mdimenziós objektumokként lettek</w:t>
        </w:r>
        <w:r>
          <w:t xml:space="preserve"> megvalósítva.</w:t>
        </w:r>
      </w:ins>
    </w:p>
    <w:p w14:paraId="1866EE59" w14:textId="27CA0FAF" w:rsidR="00693E7D" w:rsidRDefault="00693E7D">
      <w:pPr>
        <w:rPr>
          <w:ins w:id="570" w:author="Gergo" w:date="2017-11-18T16:23:00Z"/>
        </w:rPr>
        <w:pPrChange w:id="571" w:author="Gergo" w:date="2017-11-18T16:14:00Z">
          <w:pPr>
            <w:pStyle w:val="Cmsor2"/>
          </w:pPr>
        </w:pPrChange>
      </w:pPr>
      <w:ins w:id="572" w:author="Gergo" w:date="2017-11-18T16:46:00Z">
        <w:r>
          <w:t xml:space="preserve">Ha a </w:t>
        </w:r>
      </w:ins>
      <w:ins w:id="573" w:author="Gergo" w:date="2017-11-18T16:47:00Z">
        <w:r>
          <w:t xml:space="preserve">DayDream </w:t>
        </w:r>
      </w:ins>
      <w:ins w:id="574" w:author="Gergo" w:date="2017-11-18T16:46:00Z">
        <w:r>
          <w:t>kontroller</w:t>
        </w:r>
      </w:ins>
      <w:ins w:id="575" w:author="Gergo" w:date="2017-11-18T16:47:00Z">
        <w:r>
          <w:t xml:space="preserve"> kurzorját ( fehér kis korong ) </w:t>
        </w:r>
        <w:r w:rsidR="007B243E">
          <w:t>a rúnára irányítom, és</w:t>
        </w:r>
        <w:r>
          <w:t xml:space="preserve"> lenyomom az érintőfelületet, ak</w:t>
        </w:r>
        <w:r w:rsidR="007B243E">
          <w:t>kor  megkezdődik a rajzolás</w:t>
        </w:r>
      </w:ins>
      <w:ins w:id="576" w:author="Gergo" w:date="2017-11-18T16:46:00Z">
        <w:r w:rsidR="007B243E">
          <w:t xml:space="preserve">. Ekkor létrejön egy szikra objektum (egy </w:t>
        </w:r>
        <w:r w:rsidR="007B243E" w:rsidRPr="007B243E">
          <w:rPr>
            <w:rFonts w:ascii="Consolas" w:hAnsi="Consolas"/>
            <w:rPrChange w:id="577" w:author="Gergo" w:date="2017-11-18T16:51:00Z">
              <w:rPr>
                <w:b w:val="0"/>
                <w:bCs w:val="0"/>
                <w:iCs w:val="0"/>
              </w:rPr>
            </w:rPrChange>
          </w:rPr>
          <w:t>ParticleSystem</w:t>
        </w:r>
        <w:r w:rsidR="007B243E">
          <w:t>)</w:t>
        </w:r>
      </w:ins>
      <w:ins w:id="578" w:author="Gergo" w:date="2017-11-18T16:52:00Z">
        <w:r w:rsidR="007B243E">
          <w:t xml:space="preserve"> ami végig követi a rajzolást.</w:t>
        </w:r>
      </w:ins>
    </w:p>
    <w:p w14:paraId="56DADD4C" w14:textId="4976FB82" w:rsidR="00562931" w:rsidRDefault="00562931">
      <w:pPr>
        <w:pStyle w:val="Cmsor3"/>
        <w:rPr>
          <w:ins w:id="579" w:author="Gergo" w:date="2017-11-18T16:24:00Z"/>
        </w:rPr>
        <w:pPrChange w:id="580" w:author="Gergo" w:date="2017-11-18T16:24:00Z">
          <w:pPr>
            <w:pStyle w:val="Cmsor2"/>
          </w:pPr>
        </w:pPrChange>
      </w:pPr>
      <w:ins w:id="581" w:author="Gergo" w:date="2017-11-18T16:24:00Z">
        <w:r>
          <w:t>Felépítésük</w:t>
        </w:r>
      </w:ins>
    </w:p>
    <w:p w14:paraId="749B78AC" w14:textId="0D9CAE49" w:rsidR="00562931" w:rsidRDefault="0089471D">
      <w:pPr>
        <w:rPr>
          <w:ins w:id="582" w:author="Gergo" w:date="2017-11-18T16:38:00Z"/>
        </w:rPr>
        <w:pPrChange w:id="583" w:author="Gergo" w:date="2017-11-18T16:24:00Z">
          <w:pPr>
            <w:pStyle w:val="Cmsor2"/>
          </w:pPr>
        </w:pPrChange>
      </w:pPr>
      <w:ins w:id="584" w:author="Gergo" w:date="2017-11-18T16:34:00Z">
        <w:r>
          <w:t>A négy rúna nagyon hasonlóan épül fel, a különbségek csak az alakjukból</w:t>
        </w:r>
      </w:ins>
      <w:ins w:id="585" w:author="Gergo" w:date="2017-11-18T16:38:00Z">
        <w:r>
          <w:t xml:space="preserve"> származnak.</w:t>
        </w:r>
      </w:ins>
      <w:ins w:id="586" w:author="Gergo" w:date="2017-11-18T16:52:00Z">
        <w:r w:rsidR="00322B88">
          <w:t xml:space="preserve"> </w:t>
        </w:r>
      </w:ins>
    </w:p>
    <w:p w14:paraId="32F3B137" w14:textId="397446B5" w:rsidR="0089471D" w:rsidRDefault="0089471D">
      <w:pPr>
        <w:rPr>
          <w:ins w:id="587" w:author="Gergo" w:date="2017-11-18T17:07:00Z"/>
        </w:rPr>
        <w:pPrChange w:id="588" w:author="Gergo" w:date="2017-11-18T16:24:00Z">
          <w:pPr>
            <w:pStyle w:val="Cmsor2"/>
          </w:pPr>
        </w:pPrChange>
      </w:pPr>
      <w:ins w:id="589" w:author="Gergo" w:date="2017-11-18T16:39:00Z">
        <w:r>
          <w:t xml:space="preserve">A rúnák </w:t>
        </w:r>
        <w:r w:rsidR="00693E7D">
          <w:t>a törzsüket adó alakzatból, a rajzolás során</w:t>
        </w:r>
      </w:ins>
      <w:ins w:id="590" w:author="Gergo" w:date="2017-11-18T16:42:00Z">
        <w:r w:rsidR="00693E7D">
          <w:t xml:space="preserve"> felügyelt ellenőrzőpontokból</w:t>
        </w:r>
      </w:ins>
      <w:ins w:id="591" w:author="Gergo" w:date="2017-11-18T16:45:00Z">
        <w:r w:rsidR="00693E7D">
          <w:t xml:space="preserve"> és végpontból állnak. Az ellenőrzőpontok a rúnaalakzat mentén elhelyezett collider-ek, amik</w:t>
        </w:r>
      </w:ins>
      <w:ins w:id="592" w:author="Gergo" w:date="2017-11-18T16:52:00Z">
        <w:r w:rsidR="00322B88">
          <w:t xml:space="preserve"> a szikrával történő ütközésre reagálnak. A rúna végén található még egy collider, amivel történő ütközés ( tehát, hogy odahúzzuk a kurzort rajzolás közben) jelzi a rajzolás </w:t>
        </w:r>
        <w:r w:rsidR="00322B88">
          <w:lastRenderedPageBreak/>
          <w:t>végét és megtörténik az eredmény kiértékelése.</w:t>
        </w:r>
      </w:ins>
      <w:ins w:id="593" w:author="Gergo" w:date="2017-11-18T16:57:00Z">
        <w:r w:rsidR="00126079">
          <w:t xml:space="preserve"> A rúnáknak még két eleme van, amik a használatuk intuitívabbá tételéért </w:t>
        </w:r>
      </w:ins>
      <w:ins w:id="594" w:author="Gergo" w:date="2017-11-18T16:58:00Z">
        <w:r w:rsidR="00126079">
          <w:t>kerültek be. Az egyik a rajzolás irányát jelző, kezdetben oda-vissza mozgó kis nyilacska, a másik pedig a pozíciójukat jelző nagy fénysugár</w:t>
        </w:r>
      </w:ins>
      <w:ins w:id="595" w:author="Gergo" w:date="2017-11-18T16:59:00Z">
        <w:r w:rsidR="00126079">
          <w:t>, ami nem sokkal a rúna fölött kezdődik, és egészen az égbe tart. Ez azt szolgálja, hogy amikor meg kell keresni az erdőben őket, akkor támpontot kapjunk, hogy merre is induljunk.</w:t>
        </w:r>
      </w:ins>
      <w:ins w:id="596" w:author="Gergo" w:date="2017-11-18T17:12:00Z">
        <w:r w:rsidR="00FD6010">
          <w:t xml:space="preserve"> Ez, ha a játékos elég közel ér szép lassan eltűnik, ezt egy </w:t>
        </w:r>
      </w:ins>
      <w:ins w:id="597" w:author="Gergo" w:date="2017-11-18T17:13:00Z">
        <w:r w:rsidR="00FD6010" w:rsidRPr="00FD6010">
          <w:rPr>
            <w:rFonts w:ascii="Consolas" w:hAnsi="Consolas"/>
            <w:rPrChange w:id="598" w:author="Gergo" w:date="2017-11-18T17:14:00Z">
              <w:rPr>
                <w:b w:val="0"/>
                <w:bCs w:val="0"/>
                <w:iCs w:val="0"/>
              </w:rPr>
            </w:rPrChange>
          </w:rPr>
          <w:t>TriggerCollider</w:t>
        </w:r>
      </w:ins>
      <w:ins w:id="599" w:author="Gergo" w:date="2017-11-18T17:14:00Z">
        <w:r w:rsidR="00FD6010">
          <w:t>-</w:t>
        </w:r>
      </w:ins>
      <w:ins w:id="600" w:author="Gergo" w:date="2017-11-18T17:13:00Z">
        <w:r w:rsidR="00FD6010">
          <w:t>rel oldottam meg.</w:t>
        </w:r>
      </w:ins>
    </w:p>
    <w:p w14:paraId="31B90587" w14:textId="77777777" w:rsidR="00FD6010" w:rsidRDefault="00FD6010">
      <w:pPr>
        <w:pStyle w:val="Kp"/>
        <w:rPr>
          <w:ins w:id="601" w:author="Gergo" w:date="2017-11-18T17:14:00Z"/>
        </w:rPr>
      </w:pPr>
      <w:ins w:id="602" w:author="Gergo" w:date="2017-11-18T17:12:00Z">
        <w:r>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43C337F2" w:rsidR="00FD6010" w:rsidRPr="00E4270C" w:rsidRDefault="00FD6010">
                              <w:pPr>
                                <w:pStyle w:val="Kpalrs"/>
                                <w:rPr>
                                  <w:noProof/>
                                </w:rPr>
                                <w:pPrChange w:id="603" w:author="Gergo" w:date="2017-11-18T17:12:00Z">
                                  <w:pPr>
                                    <w:pStyle w:val="Kp"/>
                                  </w:pPr>
                                </w:pPrChange>
                              </w:pPr>
                              <w:ins w:id="604" w:author="Gergo" w:date="2017-11-18T17:12:00Z">
                                <w:r>
                                  <w:t xml:space="preserve">Ábra </w:t>
                                </w:r>
                              </w:ins>
                              <w:ins w:id="605" w:author="Gergo" w:date="2017-11-18T17:14:00Z">
                                <w:r>
                                  <w:fldChar w:fldCharType="begin"/>
                                </w:r>
                                <w:r>
                                  <w:instrText xml:space="preserve"> STYLEREF 1 \s </w:instrText>
                                </w:r>
                              </w:ins>
                              <w:r>
                                <w:fldChar w:fldCharType="separate"/>
                              </w:r>
                              <w:r>
                                <w:rPr>
                                  <w:noProof/>
                                </w:rPr>
                                <w:t>4</w:t>
                              </w:r>
                              <w:ins w:id="606" w:author="Gergo" w:date="2017-11-18T17:14:00Z">
                                <w:r>
                                  <w:fldChar w:fldCharType="end"/>
                                </w:r>
                                <w:r>
                                  <w:t>.</w:t>
                                </w:r>
                                <w:r>
                                  <w:fldChar w:fldCharType="begin"/>
                                </w:r>
                                <w:r>
                                  <w:instrText xml:space="preserve"> SEQ Ábra \* ARABIC \s 1 </w:instrText>
                                </w:r>
                              </w:ins>
                              <w:r>
                                <w:fldChar w:fldCharType="separate"/>
                              </w:r>
                              <w:ins w:id="607" w:author="Gergo" w:date="2017-11-18T17:14:00Z">
                                <w:r>
                                  <w:rPr>
                                    <w:noProof/>
                                  </w:rPr>
                                  <w:t>1</w:t>
                                </w:r>
                                <w:r>
                                  <w:fldChar w:fldCharType="end"/>
                                </w:r>
                              </w:ins>
                              <w:ins w:id="608" w:author="Gergo" w:date="2017-11-18T17:12:00Z">
                                <w:r>
                                  <w:t>: Rúna szerkezet</w:t>
                                </w:r>
                              </w:ins>
                              <w:ins w:id="60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7"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AOw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" stroked="f">
                  <v:textbox inset="0,0,0,0">
                    <w:txbxContent>
                      <w:p w14:paraId="43F84B44" w14:textId="43C337F2" w:rsidR="00FD6010" w:rsidRPr="00E4270C" w:rsidRDefault="00FD6010">
                        <w:pPr>
                          <w:pStyle w:val="Kpalrs"/>
                          <w:rPr>
                            <w:noProof/>
                          </w:rPr>
                          <w:pPrChange w:id="610" w:author="Gergo" w:date="2017-11-18T17:12:00Z">
                            <w:pPr>
                              <w:pStyle w:val="Kp"/>
                            </w:pPr>
                          </w:pPrChange>
                        </w:pPr>
                        <w:ins w:id="611" w:author="Gergo" w:date="2017-11-18T17:12:00Z">
                          <w:r>
                            <w:t xml:space="preserve">Ábra </w:t>
                          </w:r>
                        </w:ins>
                        <w:ins w:id="612" w:author="Gergo" w:date="2017-11-18T17:14:00Z">
                          <w:r>
                            <w:fldChar w:fldCharType="begin"/>
                          </w:r>
                          <w:r>
                            <w:instrText xml:space="preserve"> STYLEREF 1 \s </w:instrText>
                          </w:r>
                        </w:ins>
                        <w:r>
                          <w:fldChar w:fldCharType="separate"/>
                        </w:r>
                        <w:r>
                          <w:rPr>
                            <w:noProof/>
                          </w:rPr>
                          <w:t>4</w:t>
                        </w:r>
                        <w:ins w:id="613" w:author="Gergo" w:date="2017-11-18T17:14:00Z">
                          <w:r>
                            <w:fldChar w:fldCharType="end"/>
                          </w:r>
                          <w:r>
                            <w:t>.</w:t>
                          </w:r>
                          <w:r>
                            <w:fldChar w:fldCharType="begin"/>
                          </w:r>
                          <w:r>
                            <w:instrText xml:space="preserve"> SEQ Ábra \* ARABIC \s 1 </w:instrText>
                          </w:r>
                        </w:ins>
                        <w:r>
                          <w:fldChar w:fldCharType="separate"/>
                        </w:r>
                        <w:ins w:id="614" w:author="Gergo" w:date="2017-11-18T17:14:00Z">
                          <w:r>
                            <w:rPr>
                              <w:noProof/>
                            </w:rPr>
                            <w:t>1</w:t>
                          </w:r>
                          <w:r>
                            <w:fldChar w:fldCharType="end"/>
                          </w:r>
                        </w:ins>
                        <w:ins w:id="615" w:author="Gergo" w:date="2017-11-18T17:12:00Z">
                          <w:r>
                            <w:t>: Rúna szerkezet</w:t>
                          </w:r>
                        </w:ins>
                        <w:ins w:id="616" w:author="Gergo" w:date="2017-11-18T17:14:00Z">
                          <w:r>
                            <w:t>e</w:t>
                          </w:r>
                        </w:ins>
                      </w:p>
                    </w:txbxContent>
                  </v:textbox>
                  <w10:wrap type="square"/>
                </v:shape>
              </w:pict>
            </mc:Fallback>
          </mc:AlternateContent>
        </w:r>
      </w:ins>
      <w:ins w:id="617" w:author="Gergo" w:date="2017-11-18T17:09:00Z">
        <w:r w:rsidR="00291078">
          <w:rPr>
            <w:noProof/>
            <w:lang w:val="en-US"/>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Pr>
            <w:noProof/>
            <w:lang w:val="en-US"/>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AF0A9E4" w:rsidR="00FD6010" w:rsidRDefault="00FD6010">
      <w:pPr>
        <w:pStyle w:val="Kpalrs"/>
        <w:rPr>
          <w:ins w:id="618" w:author="Gergo" w:date="2017-11-18T18:38:00Z"/>
        </w:rPr>
        <w:pPrChange w:id="619" w:author="Gergo" w:date="2017-11-18T17:15:00Z">
          <w:pPr>
            <w:pStyle w:val="Cmsor2"/>
          </w:pPr>
        </w:pPrChange>
      </w:pPr>
      <w:ins w:id="620" w:author="Gergo" w:date="2017-11-18T17:14:00Z">
        <w:r>
          <w:t xml:space="preserve">Ábra </w:t>
        </w:r>
        <w:r>
          <w:fldChar w:fldCharType="begin"/>
        </w:r>
        <w:r>
          <w:instrText xml:space="preserve"> STYLEREF 1 \s </w:instrText>
        </w:r>
      </w:ins>
      <w:r>
        <w:fldChar w:fldCharType="separate"/>
      </w:r>
      <w:r>
        <w:rPr>
          <w:noProof/>
        </w:rPr>
        <w:t>4</w:t>
      </w:r>
      <w:ins w:id="621" w:author="Gergo" w:date="2017-11-18T17:14:00Z">
        <w:r>
          <w:fldChar w:fldCharType="end"/>
        </w:r>
        <w:r>
          <w:t>.</w:t>
        </w:r>
        <w:r>
          <w:fldChar w:fldCharType="begin"/>
        </w:r>
        <w:r>
          <w:instrText xml:space="preserve"> SEQ Ábra \* ARABIC \s 1 </w:instrText>
        </w:r>
      </w:ins>
      <w:r>
        <w:fldChar w:fldCharType="separate"/>
      </w:r>
      <w:ins w:id="622" w:author="Gergo" w:date="2017-11-18T17:14:00Z">
        <w:r>
          <w:rPr>
            <w:noProof/>
          </w:rPr>
          <w:t>2</w:t>
        </w:r>
        <w:r>
          <w:fldChar w:fldCharType="end"/>
        </w:r>
        <w:r>
          <w:t xml:space="preserve"> Rúna rajzolás közben</w:t>
        </w:r>
      </w:ins>
    </w:p>
    <w:p w14:paraId="0DB26FBD" w14:textId="77777777" w:rsidR="006075D1" w:rsidRPr="006075D1" w:rsidRDefault="006075D1">
      <w:pPr>
        <w:rPr>
          <w:ins w:id="623" w:author="Gergo" w:date="2017-11-18T17:00:00Z"/>
          <w:rPrChange w:id="624" w:author="Gergo" w:date="2017-11-18T18:38:00Z">
            <w:rPr>
              <w:ins w:id="625" w:author="Gergo" w:date="2017-11-18T17:00:00Z"/>
            </w:rPr>
          </w:rPrChange>
        </w:rPr>
        <w:pPrChange w:id="626" w:author="Gergo" w:date="2017-11-18T18:38:00Z">
          <w:pPr>
            <w:pStyle w:val="Cmsor2"/>
          </w:pPr>
        </w:pPrChange>
      </w:pPr>
    </w:p>
    <w:p w14:paraId="0628257A" w14:textId="44A2AE31" w:rsidR="003F394F" w:rsidRDefault="003F394F">
      <w:pPr>
        <w:pStyle w:val="Cmsor3"/>
        <w:rPr>
          <w:ins w:id="627" w:author="Gergo" w:date="2017-11-18T17:15:00Z"/>
        </w:rPr>
        <w:pPrChange w:id="628" w:author="Gergo" w:date="2017-11-18T17:00:00Z">
          <w:pPr>
            <w:pStyle w:val="Cmsor2"/>
          </w:pPr>
        </w:pPrChange>
      </w:pPr>
      <w:ins w:id="629" w:author="Gergo" w:date="2017-11-18T17:00:00Z">
        <w:r>
          <w:t>Működésük</w:t>
        </w:r>
      </w:ins>
    </w:p>
    <w:p w14:paraId="30015FD9" w14:textId="1E6A4154" w:rsidR="00FD6010" w:rsidRDefault="00FD6010">
      <w:pPr>
        <w:rPr>
          <w:ins w:id="630" w:author="Gergo" w:date="2017-11-18T17:49:00Z"/>
        </w:rPr>
        <w:pPrChange w:id="631" w:author="Gergo" w:date="2017-11-18T17:15:00Z">
          <w:pPr>
            <w:pStyle w:val="Cmsor2"/>
          </w:pPr>
        </w:pPrChange>
      </w:pPr>
      <w:ins w:id="632" w:author="Gergo" w:date="2017-11-18T17:15:00Z">
        <w:r>
          <w:t>Mindegyik rúnát ugyanaz a script vezérli, a</w:t>
        </w:r>
        <w:r w:rsidRPr="00FD6010">
          <w:rPr>
            <w:rFonts w:ascii="Consolas" w:hAnsi="Consolas"/>
            <w:rPrChange w:id="633" w:author="Gergo" w:date="2017-11-18T17:16:00Z">
              <w:rPr>
                <w:b w:val="0"/>
                <w:bCs w:val="0"/>
                <w:iCs w:val="0"/>
              </w:rPr>
            </w:rPrChange>
          </w:rPr>
          <w:t xml:space="preserve"> </w:t>
        </w:r>
      </w:ins>
      <w:ins w:id="634" w:author="Gergo" w:date="2017-11-18T17:16:00Z">
        <w:r w:rsidRPr="00FD6010">
          <w:rPr>
            <w:rFonts w:ascii="Consolas" w:hAnsi="Consolas"/>
            <w:rPrChange w:id="635" w:author="Gergo" w:date="2017-11-18T17:16:00Z">
              <w:rPr>
                <w:b w:val="0"/>
                <w:bCs w:val="0"/>
                <w:iCs w:val="0"/>
              </w:rPr>
            </w:rPrChange>
          </w:rPr>
          <w:t>RuneController</w:t>
        </w:r>
        <w:r>
          <w:t>.</w:t>
        </w:r>
      </w:ins>
      <w:ins w:id="636" w:author="Gergo" w:date="2017-11-18T17:20:00Z">
        <w:r w:rsidR="00605351">
          <w:t xml:space="preserve"> A rúna objektumok legfontosabb komponense az EventTrigger, ami lehetővé teszi, hogy a kontroller kurzor különböző eseményeire feliratkozunk. Ilyen események például</w:t>
        </w:r>
      </w:ins>
      <w:ins w:id="637" w:author="Gergo" w:date="2017-11-18T17:23:00Z">
        <w:r w:rsidR="00605351">
          <w:t xml:space="preserve"> a pointer </w:t>
        </w:r>
      </w:ins>
      <w:ins w:id="638" w:author="Gergo" w:date="2017-11-18T17:25:00Z">
        <w:r w:rsidR="00605351">
          <w:t xml:space="preserve">belépése vagy kilépése a rúnából, a érintőfelület lenyomása, vagy a </w:t>
        </w:r>
      </w:ins>
      <w:ins w:id="639" w:author="Gergo" w:date="2017-11-18T17:26:00Z">
        <w:r w:rsidR="00605351">
          <w:t>„</w:t>
        </w:r>
      </w:ins>
      <w:ins w:id="640" w:author="Gergo" w:date="2017-11-18T17:25:00Z">
        <w:r w:rsidR="00605351">
          <w:t>drag</w:t>
        </w:r>
      </w:ins>
      <w:ins w:id="641" w:author="Gergo" w:date="2017-11-18T17:26:00Z">
        <w:r w:rsidR="00605351">
          <w:t xml:space="preserve">” </w:t>
        </w:r>
      </w:ins>
      <w:ins w:id="642" w:author="Gergo" w:date="2017-11-18T17:25:00Z">
        <w:r w:rsidR="00605351">
          <w:t>esemény,</w:t>
        </w:r>
      </w:ins>
      <w:ins w:id="643" w:author="Gergo" w:date="2017-11-18T17:26:00Z">
        <w:r w:rsidR="00605351">
          <w:t xml:space="preserve"> ami a kontroller mozgatását jelenti úgy, hogy a gomb közben le van nyomva.</w:t>
        </w:r>
      </w:ins>
      <w:ins w:id="644" w:author="Gergo" w:date="2017-11-18T17:27:00Z">
        <w:r w:rsidR="00910DEA">
          <w:t xml:space="preserve"> Ezeknek az eseménykezelőknek a segítségével implementáltam a rajzolást. Ha a kurzort a rúnára visszük</w:t>
        </w:r>
      </w:ins>
      <w:ins w:id="645" w:author="Gergo" w:date="2017-11-18T17:29:00Z">
        <w:r w:rsidR="00910DEA">
          <w:t xml:space="preserve"> (</w:t>
        </w:r>
        <w:r w:rsidR="00910DEA" w:rsidRPr="00115981">
          <w:rPr>
            <w:rFonts w:ascii="Consolas" w:hAnsi="Consolas"/>
            <w:rPrChange w:id="646" w:author="Gergo" w:date="2017-11-18T17:31:00Z">
              <w:rPr>
                <w:b w:val="0"/>
                <w:bCs w:val="0"/>
                <w:iCs w:val="0"/>
              </w:rPr>
            </w:rPrChange>
          </w:rPr>
          <w:t>PointerEnter</w:t>
        </w:r>
        <w:r w:rsidR="00910DEA">
          <w:t xml:space="preserve"> esemény)</w:t>
        </w:r>
      </w:ins>
      <w:ins w:id="647" w:author="Gergo" w:date="2017-11-18T17:27:00Z">
        <w:r w:rsidR="00910DEA">
          <w:t xml:space="preserve"> és megnyomjuk az érintőfelületet</w:t>
        </w:r>
      </w:ins>
      <w:ins w:id="648" w:author="Gergo" w:date="2017-11-18T17:29:00Z">
        <w:r w:rsidR="00910DEA">
          <w:t xml:space="preserve"> (</w:t>
        </w:r>
        <w:r w:rsidR="00910DEA" w:rsidRPr="00115981">
          <w:rPr>
            <w:rFonts w:ascii="Consolas" w:hAnsi="Consolas"/>
            <w:rPrChange w:id="649" w:author="Gergo" w:date="2017-11-18T17:31:00Z">
              <w:rPr>
                <w:b w:val="0"/>
                <w:bCs w:val="0"/>
                <w:iCs w:val="0"/>
              </w:rPr>
            </w:rPrChange>
          </w:rPr>
          <w:t>PointerDown</w:t>
        </w:r>
        <w:r w:rsidR="00910DEA">
          <w:t xml:space="preserve"> esemény</w:t>
        </w:r>
      </w:ins>
      <w:ins w:id="650" w:author="Gergo" w:date="2017-11-18T17:30:00Z">
        <w:r w:rsidR="00910DEA">
          <w:t>)</w:t>
        </w:r>
      </w:ins>
      <w:ins w:id="651" w:author="Gergo" w:date="2017-11-18T17:27:00Z">
        <w:r w:rsidR="00910DEA">
          <w:t>, akkor megjelenik a szikra</w:t>
        </w:r>
      </w:ins>
      <w:ins w:id="652" w:author="Gergo" w:date="2017-11-18T17:30:00Z">
        <w:r w:rsidR="00115981">
          <w:t xml:space="preserve"> (</w:t>
        </w:r>
        <w:r w:rsidR="00115981" w:rsidRPr="00115981">
          <w:rPr>
            <w:rFonts w:ascii="Consolas" w:hAnsi="Consolas"/>
            <w:rPrChange w:id="653" w:author="Gergo" w:date="2017-11-18T17:32:00Z">
              <w:rPr>
                <w:b w:val="0"/>
                <w:bCs w:val="0"/>
                <w:iCs w:val="0"/>
              </w:rPr>
            </w:rPrChange>
          </w:rPr>
          <w:t>Sparkl</w:t>
        </w:r>
        <w:r w:rsidR="00115981">
          <w:t xml:space="preserve">) és megkezdődik a </w:t>
        </w:r>
        <w:r w:rsidR="00115981">
          <w:lastRenderedPageBreak/>
          <w:t xml:space="preserve">rajzolás. Ezen eseményekre </w:t>
        </w:r>
      </w:ins>
      <w:ins w:id="654" w:author="Gergo" w:date="2017-11-18T17:31:00Z">
        <w:r w:rsidR="00115981">
          <w:t xml:space="preserve">a </w:t>
        </w:r>
        <w:r w:rsidR="00115981" w:rsidRPr="00115981">
          <w:rPr>
            <w:rFonts w:ascii="Consolas" w:hAnsi="Consolas"/>
            <w:rPrChange w:id="655" w:author="Gergo" w:date="2017-11-18T17:32:00Z">
              <w:rPr>
                <w:b w:val="0"/>
                <w:bCs w:val="0"/>
                <w:iCs w:val="0"/>
              </w:rPr>
            </w:rPrChange>
          </w:rPr>
          <w:t>RuneController</w:t>
        </w:r>
        <w:r w:rsidR="00115981">
          <w:t xml:space="preserve"> osztály </w:t>
        </w:r>
        <w:r w:rsidR="00115981" w:rsidRPr="00115981">
          <w:rPr>
            <w:rFonts w:ascii="Consolas" w:hAnsi="Consolas"/>
            <w:rPrChange w:id="656" w:author="Gergo" w:date="2017-11-18T17:32:00Z">
              <w:rPr>
                <w:b w:val="0"/>
                <w:bCs w:val="0"/>
                <w:iCs w:val="0"/>
              </w:rPr>
            </w:rPrChange>
          </w:rPr>
          <w:t>pointerEnter</w:t>
        </w:r>
        <w:r w:rsidR="00115981">
          <w:t xml:space="preserve"> és </w:t>
        </w:r>
        <w:r w:rsidR="00115981" w:rsidRPr="00115981">
          <w:rPr>
            <w:rFonts w:ascii="Consolas" w:hAnsi="Consolas"/>
            <w:rPrChange w:id="657" w:author="Gergo" w:date="2017-11-18T17:32:00Z">
              <w:rPr>
                <w:b w:val="0"/>
                <w:bCs w:val="0"/>
                <w:iCs w:val="0"/>
              </w:rPr>
            </w:rPrChange>
          </w:rPr>
          <w:t>startDrawing</w:t>
        </w:r>
        <w:r w:rsidR="00115981">
          <w:t xml:space="preserve"> metódusait iratkoztattam fel.</w:t>
        </w:r>
      </w:ins>
      <w:ins w:id="658" w:author="Gergo" w:date="2017-11-18T17:33:00Z">
        <w:r w:rsidR="00115981">
          <w:t xml:space="preserve"> Az utóbbi az, ami elkéri a mutató pontos helyét a paraméterként kapott</w:t>
        </w:r>
      </w:ins>
      <w:ins w:id="659" w:author="Gergo" w:date="2017-11-18T17:35:00Z">
        <w:r w:rsidR="00115981">
          <w:t xml:space="preserve"> általános </w:t>
        </w:r>
        <w:r w:rsidR="00115981" w:rsidRPr="00115981">
          <w:rPr>
            <w:rFonts w:ascii="Consolas" w:hAnsi="Consolas"/>
            <w:rPrChange w:id="660" w:author="Gergo" w:date="2017-11-18T17:37:00Z">
              <w:rPr>
                <w:b w:val="0"/>
                <w:bCs w:val="0"/>
                <w:iCs w:val="0"/>
              </w:rPr>
            </w:rPrChange>
          </w:rPr>
          <w:t>BaseEventData PointerEventData</w:t>
        </w:r>
        <w:r w:rsidR="00115981">
          <w:t xml:space="preserve">-vá kasztolásával, és megpéldányosítja a </w:t>
        </w:r>
        <w:r w:rsidR="00115981" w:rsidRPr="00115981">
          <w:rPr>
            <w:rFonts w:ascii="Consolas" w:hAnsi="Consolas"/>
            <w:rPrChange w:id="661" w:author="Gergo" w:date="2017-11-18T17:37:00Z">
              <w:rPr>
                <w:b w:val="0"/>
                <w:bCs w:val="0"/>
                <w:iCs w:val="0"/>
              </w:rPr>
            </w:rPrChange>
          </w:rPr>
          <w:t>Sparkle</w:t>
        </w:r>
        <w:r w:rsidR="00115981">
          <w:t xml:space="preserve"> objektumot arra a helyre.</w:t>
        </w:r>
      </w:ins>
      <w:ins w:id="662" w:author="Gergo" w:date="2017-11-18T17:37:00Z">
        <w:r w:rsidR="00115981">
          <w:t xml:space="preserve"> A </w:t>
        </w:r>
        <w:r w:rsidR="00115981" w:rsidRPr="007B03E6">
          <w:rPr>
            <w:rFonts w:ascii="Consolas" w:hAnsi="Consolas"/>
            <w:rPrChange w:id="663" w:author="Gergo" w:date="2017-11-18T17:41:00Z">
              <w:rPr>
                <w:b w:val="0"/>
                <w:bCs w:val="0"/>
                <w:iCs w:val="0"/>
              </w:rPr>
            </w:rPrChange>
          </w:rPr>
          <w:t>PointerDrag</w:t>
        </w:r>
        <w:r w:rsidR="00115981">
          <w:t xml:space="preserve"> eseményre a feliratkoztatott </w:t>
        </w:r>
        <w:r w:rsidR="00115981" w:rsidRPr="007B03E6">
          <w:rPr>
            <w:rFonts w:ascii="Consolas" w:hAnsi="Consolas"/>
            <w:rPrChange w:id="664" w:author="Gergo" w:date="2017-11-18T17:41:00Z">
              <w:rPr>
                <w:b w:val="0"/>
                <w:bCs w:val="0"/>
                <w:iCs w:val="0"/>
              </w:rPr>
            </w:rPrChange>
          </w:rPr>
          <w:t>drawTheRune</w:t>
        </w:r>
        <w:r w:rsidR="00115981">
          <w:t xml:space="preserve"> függvény</w:t>
        </w:r>
      </w:ins>
      <w:ins w:id="665" w:author="Gergo" w:date="2017-11-18T17:39:00Z">
        <w:r w:rsidR="00115981">
          <w:t xml:space="preserve"> fut le minden alkalommal, amikor rajzolás közben mozgatjuk a kontrollert, ez</w:t>
        </w:r>
      </w:ins>
      <w:ins w:id="666" w:author="Gergo" w:date="2017-11-18T17:37:00Z">
        <w:r w:rsidR="00115981">
          <w:t xml:space="preserve"> a </w:t>
        </w:r>
        <w:r w:rsidR="00115981" w:rsidRPr="007B03E6">
          <w:rPr>
            <w:rFonts w:ascii="Consolas" w:hAnsi="Consolas"/>
            <w:rPrChange w:id="667" w:author="Gergo" w:date="2017-11-18T17:41:00Z">
              <w:rPr>
                <w:b w:val="0"/>
                <w:bCs w:val="0"/>
                <w:iCs w:val="0"/>
              </w:rPr>
            </w:rPrChange>
          </w:rPr>
          <w:t>startDrawing</w:t>
        </w:r>
        <w:r w:rsidR="00115981">
          <w:t xml:space="preserve">-hoz hasonlóan elkéri a </w:t>
        </w:r>
      </w:ins>
      <w:ins w:id="668" w:author="Gergo" w:date="2017-11-18T17:39:00Z">
        <w:r w:rsidR="00115981">
          <w:t>mutató aktuális helyzetét és ez ala</w:t>
        </w:r>
        <w:r w:rsidR="007B03E6">
          <w:t>pján frissíti a szikra pozícióját</w:t>
        </w:r>
      </w:ins>
      <w:ins w:id="669" w:author="Gergo" w:date="2017-11-18T17:40:00Z">
        <w:r w:rsidR="007B03E6">
          <w:t>.</w:t>
        </w:r>
      </w:ins>
      <w:ins w:id="670" w:author="Gergo" w:date="2017-11-18T17:42:00Z">
        <w:r w:rsidR="007B03E6">
          <w:t xml:space="preserve"> Az érintőfelület elengedésének, vagy a rúnáról való letérés hatására a szikra eltűnik és a rajzolás abbamarad.</w:t>
        </w:r>
      </w:ins>
      <w:ins w:id="671" w:author="Gergo" w:date="2017-11-18T17:43:00Z">
        <w:r w:rsidR="00794403">
          <w:t xml:space="preserve"> Az utóbbi esemény a </w:t>
        </w:r>
        <w:r w:rsidR="00794403" w:rsidRPr="00794403">
          <w:rPr>
            <w:rStyle w:val="CsakszvegChar"/>
            <w:sz w:val="24"/>
            <w:rPrChange w:id="672" w:author="Gergo" w:date="2017-11-18T17:44:00Z">
              <w:rPr>
                <w:b w:val="0"/>
                <w:bCs w:val="0"/>
                <w:iCs w:val="0"/>
              </w:rPr>
            </w:rPrChange>
          </w:rPr>
          <w:t>pointerExit</w:t>
        </w:r>
        <w:r w:rsidR="00794403">
          <w:t xml:space="preserve"> metódus kezeli.</w:t>
        </w:r>
      </w:ins>
      <w:ins w:id="673" w:author="Gergo" w:date="2017-11-18T17:44:00Z">
        <w:r w:rsidR="00794403">
          <w:t xml:space="preserve"> A rajzolás közben rúnáról való letérés hibának számít és ezt ebben a függvényben kezeljük, egy számláló növelésével. Hiba esetén az AdaptED keretrendszert is értesíteni kell</w:t>
        </w:r>
      </w:ins>
      <w:ins w:id="674" w:author="Gergo" w:date="2017-11-18T17:46:00Z">
        <w:r w:rsidR="00794403">
          <w:t xml:space="preserve">, ami az </w:t>
        </w:r>
        <w:r w:rsidR="00794403" w:rsidRPr="00794403">
          <w:rPr>
            <w:rFonts w:ascii="Consolas" w:hAnsi="Consolas"/>
            <w:rPrChange w:id="675" w:author="Gergo" w:date="2017-11-18T17:49:00Z">
              <w:rPr>
                <w:b w:val="0"/>
                <w:bCs w:val="0"/>
                <w:iCs w:val="0"/>
              </w:rPr>
            </w:rPrChange>
          </w:rPr>
          <w:t>Adapt</w:t>
        </w:r>
      </w:ins>
      <w:ins w:id="676" w:author="Gergo" w:date="2017-11-18T17:47:00Z">
        <w:r w:rsidR="00794403" w:rsidRPr="00794403">
          <w:rPr>
            <w:rFonts w:ascii="Consolas" w:hAnsi="Consolas"/>
            <w:rPrChange w:id="677" w:author="Gergo" w:date="2017-11-18T17:49:00Z">
              <w:rPr>
                <w:b w:val="0"/>
                <w:bCs w:val="0"/>
                <w:iCs w:val="0"/>
              </w:rPr>
            </w:rPrChange>
          </w:rPr>
          <w:t>EDConnector</w:t>
        </w:r>
        <w:r w:rsidR="00794403">
          <w:t xml:space="preserve"> osztályom </w:t>
        </w:r>
        <w:r w:rsidR="00794403">
          <w:rPr>
            <w:rFonts w:ascii="Consolas" w:hAnsi="Consolas"/>
            <w:rPrChange w:id="678" w:author="Gergo" w:date="2017-11-18T17:49:00Z">
              <w:rPr>
                <w:rFonts w:ascii="Consolas" w:hAnsi="Consolas"/>
                <w:b w:val="0"/>
                <w:bCs w:val="0"/>
                <w:iCs w:val="0"/>
              </w:rPr>
            </w:rPrChange>
          </w:rPr>
          <w:t>s</w:t>
        </w:r>
        <w:r w:rsidR="00794403" w:rsidRPr="00794403">
          <w:rPr>
            <w:rFonts w:ascii="Consolas" w:hAnsi="Consolas"/>
            <w:rPrChange w:id="679" w:author="Gergo" w:date="2017-11-18T17:49:00Z">
              <w:rPr>
                <w:b w:val="0"/>
                <w:bCs w:val="0"/>
                <w:iCs w:val="0"/>
              </w:rPr>
            </w:rPrChange>
          </w:rPr>
          <w:t>endRuneFaultEvent</w:t>
        </w:r>
        <w:r w:rsidR="00794403">
          <w:t xml:space="preserve"> metódusának meghívásával történik. Ennek a függvénynek két paramétert adok</w:t>
        </w:r>
      </w:ins>
      <w:ins w:id="680" w:author="Gergo" w:date="2017-11-18T17:48:00Z">
        <w:r w:rsidR="00794403">
          <w:t xml:space="preserve"> át, a az aktuális hibaszámláló állását és a rúna típusát, hogy ezek a keretrendszer felületén megjelenített grafikono</w:t>
        </w:r>
      </w:ins>
      <w:ins w:id="681" w:author="Gergo" w:date="2017-11-18T17:49:00Z">
        <w:r w:rsidR="00706025">
          <w:t>n</w:t>
        </w:r>
      </w:ins>
      <w:ins w:id="682" w:author="Gergo" w:date="2017-11-18T17:48:00Z">
        <w:r w:rsidR="00794403">
          <w:t xml:space="preserve"> is látszódjanak.</w:t>
        </w:r>
      </w:ins>
    </w:p>
    <w:p w14:paraId="6D58E39E" w14:textId="39BBE1F2" w:rsidR="00706025" w:rsidRDefault="00541483">
      <w:pPr>
        <w:rPr>
          <w:ins w:id="683" w:author="Gergo" w:date="2017-11-18T18:32:00Z"/>
        </w:rPr>
        <w:pPrChange w:id="684" w:author="Gergo" w:date="2017-11-18T17:15:00Z">
          <w:pPr>
            <w:pStyle w:val="Cmsor2"/>
          </w:pPr>
        </w:pPrChange>
      </w:pPr>
      <w:ins w:id="685" w:author="Gergo" w:date="2017-11-18T18:25:00Z">
        <w:r>
          <w:t>A</w:t>
        </w:r>
      </w:ins>
      <w:ins w:id="686" w:author="Gergo" w:date="2017-11-18T18:31:00Z">
        <w:r>
          <w:t>z</w:t>
        </w:r>
      </w:ins>
      <w:ins w:id="687" w:author="Gergo" w:date="2017-11-18T18:25:00Z">
        <w:r>
          <w:t xml:space="preserve"> </w:t>
        </w:r>
      </w:ins>
      <w:ins w:id="688" w:author="Gergo" w:date="2017-11-18T18:27:00Z">
        <w:r>
          <w:t xml:space="preserve">ellenőrzőpontok kezeléséta </w:t>
        </w:r>
        <w:r w:rsidRPr="00C524D2">
          <w:rPr>
            <w:rFonts w:ascii="Consolas" w:hAnsi="Consolas"/>
            <w:rPrChange w:id="689" w:author="Gergo" w:date="2017-11-18T18:32:00Z">
              <w:rPr>
                <w:b w:val="0"/>
                <w:bCs w:val="0"/>
                <w:iCs w:val="0"/>
              </w:rPr>
            </w:rPrChange>
          </w:rPr>
          <w:t>CheckPointController</w:t>
        </w:r>
      </w:ins>
      <w:ins w:id="690" w:author="Gergo" w:date="2017-11-18T18:28:00Z">
        <w:r>
          <w:t xml:space="preserve"> osztály végzi, ami a </w:t>
        </w:r>
        <w:r w:rsidRPr="00C524D2">
          <w:rPr>
            <w:rFonts w:ascii="Consolas" w:hAnsi="Consolas"/>
            <w:rPrChange w:id="691" w:author="Gergo" w:date="2017-11-18T18:32:00Z">
              <w:rPr>
                <w:b w:val="0"/>
                <w:bCs w:val="0"/>
                <w:iCs w:val="0"/>
              </w:rPr>
            </w:rPrChange>
          </w:rPr>
          <w:t>Sparkle</w:t>
        </w:r>
        <w:r>
          <w:t xml:space="preserve"> egy </w:t>
        </w:r>
      </w:ins>
      <w:ins w:id="692" w:author="Gergo" w:date="2017-11-18T18:31:00Z">
        <w:r>
          <w:t>ellenőrző</w:t>
        </w:r>
      </w:ins>
      <w:ins w:id="693" w:author="Gergo" w:date="2017-11-18T18:28:00Z">
        <w:r>
          <w:t xml:space="preserve">ponton való áthaladásakor növel egy számlálót a </w:t>
        </w:r>
        <w:r w:rsidRPr="00C524D2">
          <w:rPr>
            <w:rFonts w:ascii="Consolas" w:hAnsi="Consolas"/>
            <w:rPrChange w:id="694" w:author="Gergo" w:date="2017-11-18T18:32:00Z">
              <w:rPr>
                <w:b w:val="0"/>
                <w:bCs w:val="0"/>
                <w:iCs w:val="0"/>
              </w:rPr>
            </w:rPrChange>
          </w:rPr>
          <w:t>RuneController</w:t>
        </w:r>
      </w:ins>
      <w:ins w:id="695" w:author="Gergo" w:date="2017-11-18T18:30:00Z">
        <w:r>
          <w:t>-</w:t>
        </w:r>
      </w:ins>
      <w:ins w:id="696" w:author="Gergo" w:date="2017-11-18T18:28:00Z">
        <w:r>
          <w:t>ben</w:t>
        </w:r>
      </w:ins>
      <w:ins w:id="697" w:author="Gergo" w:date="2017-11-18T18:30:00Z">
        <w:r>
          <w:t xml:space="preserve"> és kikapcsolja a collidert, amin épp áthaladt, hogy azt később már ne számolja újra.</w:t>
        </w:r>
      </w:ins>
    </w:p>
    <w:p w14:paraId="77D7C9AB" w14:textId="484B396B" w:rsidR="00C524D2" w:rsidRDefault="00C524D2">
      <w:pPr>
        <w:rPr>
          <w:ins w:id="698" w:author="Gergo" w:date="2017-11-18T18:54:00Z"/>
        </w:rPr>
        <w:pPrChange w:id="699" w:author="Gergo" w:date="2017-11-18T17:15:00Z">
          <w:pPr>
            <w:pStyle w:val="Cmsor2"/>
          </w:pPr>
        </w:pPrChange>
      </w:pPr>
      <w:ins w:id="700" w:author="Gergo" w:date="2017-11-18T18:32:00Z">
        <w:r>
          <w:t xml:space="preserve">A RuneEnd objektumon áthúzva a kurzort meghívódik a </w:t>
        </w:r>
      </w:ins>
      <w:ins w:id="701" w:author="Gergo" w:date="2017-11-18T18:34:00Z">
        <w:r>
          <w:t xml:space="preserve">rúnarajzolást kiértékelő </w:t>
        </w:r>
        <w:r w:rsidRPr="006075D1">
          <w:rPr>
            <w:rFonts w:ascii="Consolas" w:hAnsi="Consolas"/>
            <w:rPrChange w:id="702" w:author="Gergo" w:date="2017-11-18T18:35:00Z">
              <w:rPr>
                <w:b w:val="0"/>
                <w:bCs w:val="0"/>
                <w:iCs w:val="0"/>
              </w:rPr>
            </w:rPrChange>
          </w:rPr>
          <w:t xml:space="preserve">evaluateRunePerformance </w:t>
        </w:r>
        <w:r>
          <w:t xml:space="preserve">függvény a </w:t>
        </w:r>
        <w:r w:rsidRPr="006075D1">
          <w:rPr>
            <w:rFonts w:ascii="Consolas" w:hAnsi="Consolas"/>
            <w:rPrChange w:id="703" w:author="Gergo" w:date="2017-11-18T18:35:00Z">
              <w:rPr>
                <w:b w:val="0"/>
                <w:bCs w:val="0"/>
                <w:iCs w:val="0"/>
              </w:rPr>
            </w:rPrChange>
          </w:rPr>
          <w:t>RuneController</w:t>
        </w:r>
        <w:r>
          <w:t xml:space="preserve"> osztályban.</w:t>
        </w:r>
      </w:ins>
      <w:ins w:id="704" w:author="Gergo" w:date="2017-11-18T18:38:00Z">
        <w:r w:rsidR="006075D1">
          <w:t xml:space="preserve"> Ez a m</w:t>
        </w:r>
      </w:ins>
      <w:ins w:id="705" w:author="Gergo" w:date="2017-11-18T18:39:00Z">
        <w:r w:rsidR="006075D1">
          <w:t xml:space="preserve">etódus, megvizsgálja az </w:t>
        </w:r>
      </w:ins>
      <w:ins w:id="706" w:author="Gergo" w:date="2017-11-18T18:42:00Z">
        <w:r w:rsidR="006075D1">
          <w:t>ellenőrződön</w:t>
        </w:r>
      </w:ins>
      <w:ins w:id="707" w:author="Gergo" w:date="2017-11-18T18:39:00Z">
        <w:r w:rsidR="006075D1">
          <w:t xml:space="preserve"> és hibaszámláló</w:t>
        </w:r>
      </w:ins>
      <w:ins w:id="708" w:author="Gergo" w:date="2017-11-18T18:40:00Z">
        <w:r w:rsidR="006075D1">
          <w:t xml:space="preserve"> állását</w:t>
        </w:r>
      </w:ins>
      <w:ins w:id="709" w:author="Gergo" w:date="2017-11-18T18:39:00Z">
        <w:r w:rsidR="006075D1">
          <w:t xml:space="preserve"> és</w:t>
        </w:r>
      </w:ins>
      <w:ins w:id="710" w:author="Gergo" w:date="2017-11-18T18:40:00Z">
        <w:r w:rsidR="006075D1">
          <w:t xml:space="preserve"> ezek alapján eldönti, hogy a rúna rajzolása sikeres vagy sikertelen volt. </w:t>
        </w:r>
      </w:ins>
      <w:ins w:id="711" w:author="Gergo" w:date="2017-11-18T18:39:00Z">
        <w:r w:rsidR="006075D1">
          <w:t xml:space="preserve">Az első esetben az </w:t>
        </w:r>
        <w:r w:rsidR="006075D1" w:rsidRPr="006075D1">
          <w:rPr>
            <w:rFonts w:ascii="Consolas" w:hAnsi="Consolas"/>
            <w:rPrChange w:id="712" w:author="Gergo" w:date="2017-11-18T18:41:00Z">
              <w:rPr>
                <w:b w:val="0"/>
                <w:bCs w:val="0"/>
                <w:iCs w:val="0"/>
              </w:rPr>
            </w:rPrChange>
          </w:rPr>
          <w:t>on</w:t>
        </w:r>
      </w:ins>
      <w:ins w:id="713" w:author="Gergo" w:date="2017-11-18T18:40:00Z">
        <w:r w:rsidR="006075D1" w:rsidRPr="006075D1">
          <w:rPr>
            <w:rFonts w:ascii="Consolas" w:hAnsi="Consolas"/>
            <w:rPrChange w:id="714" w:author="Gergo" w:date="2017-11-18T18:41:00Z">
              <w:rPr>
                <w:b w:val="0"/>
                <w:bCs w:val="0"/>
                <w:iCs w:val="0"/>
              </w:rPr>
            </w:rPrChange>
          </w:rPr>
          <w:t>RuneSuccess</w:t>
        </w:r>
        <w:r w:rsidR="006075D1">
          <w:t xml:space="preserve"> </w:t>
        </w:r>
      </w:ins>
      <w:ins w:id="715" w:author="Gergo" w:date="2017-11-18T18:41:00Z">
        <w:r w:rsidR="006075D1">
          <w:t>,</w:t>
        </w:r>
      </w:ins>
      <w:ins w:id="716" w:author="Gergo" w:date="2017-11-18T18:40:00Z">
        <w:r w:rsidR="006075D1">
          <w:t xml:space="preserve">míg a másodikban az </w:t>
        </w:r>
        <w:r w:rsidR="006075D1" w:rsidRPr="006075D1">
          <w:rPr>
            <w:rFonts w:ascii="Consolas" w:hAnsi="Consolas"/>
            <w:rPrChange w:id="717" w:author="Gergo" w:date="2017-11-18T18:41:00Z">
              <w:rPr>
                <w:b w:val="0"/>
                <w:bCs w:val="0"/>
                <w:iCs w:val="0"/>
              </w:rPr>
            </w:rPrChange>
          </w:rPr>
          <w:t>onRuneFail</w:t>
        </w:r>
        <w:r w:rsidR="006075D1">
          <w:t xml:space="preserve"> metódust hívja meg. </w:t>
        </w:r>
      </w:ins>
      <w:ins w:id="718" w:author="Gergo" w:date="2017-11-18T18:35:00Z">
        <w:r w:rsidR="006075D1">
          <w:t xml:space="preserve"> Ezeknek a függvények</w:t>
        </w:r>
      </w:ins>
      <w:ins w:id="719" w:author="Gergo" w:date="2017-11-18T18:41:00Z">
        <w:r w:rsidR="006075D1">
          <w:t>nek</w:t>
        </w:r>
      </w:ins>
      <w:ins w:id="720" w:author="Gergo" w:date="2017-11-18T18:35:00Z">
        <w:r w:rsidR="006075D1">
          <w:t xml:space="preserve"> a hatása függ a játék aktuális állapotától ( GameManager kapcsolóitól)</w:t>
        </w:r>
      </w:ins>
      <w:ins w:id="721" w:author="Gergo" w:date="2017-11-18T18:38:00Z">
        <w:r w:rsidR="006075D1">
          <w:t xml:space="preserve">. </w:t>
        </w:r>
      </w:ins>
      <w:ins w:id="722" w:author="Gergo" w:date="2017-11-18T18:43:00Z">
        <w:r w:rsidR="006075D1">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723" w:author="Gergo" w:date="2017-11-18T18:45:00Z">
        <w:r w:rsidR="00D23097">
          <w:t>esetben egy „próbáld újra” felirat jelenik meg, és a rúna állapota (számlálók, ellenőrzőpontok) visszaáll a kezdetibe.</w:t>
        </w:r>
      </w:ins>
      <w:ins w:id="724" w:author="Gergo" w:date="2017-11-18T18:46:00Z">
        <w:r w:rsidR="00D23097">
          <w:t xml:space="preserve"> A</w:t>
        </w:r>
      </w:ins>
      <w:ins w:id="725" w:author="Gergo" w:date="2017-11-18T18:50:00Z">
        <w:r w:rsidR="00D23097">
          <w:t xml:space="preserve"> hibákat és kihagyott ellenőrzőpontokat számon</w:t>
        </w:r>
      </w:ins>
      <w:ins w:id="726" w:author="Gergo" w:date="2017-11-18T18:51:00Z">
        <w:r w:rsidR="00D23097">
          <w:t xml:space="preserve"> </w:t>
        </w:r>
      </w:ins>
      <w:ins w:id="727" w:author="Gergo" w:date="2017-11-18T18:50:00Z">
        <w:r w:rsidR="00D23097">
          <w:t>tartó sz</w:t>
        </w:r>
      </w:ins>
      <w:ins w:id="728" w:author="Gergo" w:date="2017-11-18T18:51:00Z">
        <w:r w:rsidR="00D23097">
          <w:t>á</w:t>
        </w:r>
      </w:ins>
      <w:ins w:id="729" w:author="Gergo" w:date="2017-11-18T18:50:00Z">
        <w:r w:rsidR="00D23097">
          <w:t>mlálók</w:t>
        </w:r>
      </w:ins>
      <w:ins w:id="730" w:author="Gergo" w:date="2017-11-18T18:51:00Z">
        <w:r w:rsidR="00D23097">
          <w:t>at a végső harc közben a</w:t>
        </w:r>
      </w:ins>
      <w:ins w:id="731" w:author="Gergo" w:date="2017-11-18T18:46:00Z">
        <w:r w:rsidR="00D23097">
          <w:t xml:space="preserve"> </w:t>
        </w:r>
        <w:r w:rsidR="00D23097">
          <w:lastRenderedPageBreak/>
          <w:t>varázsgöm</w:t>
        </w:r>
      </w:ins>
      <w:ins w:id="732" w:author="Gergo" w:date="2017-11-18T18:50:00Z">
        <w:r w:rsidR="00D23097">
          <w:t>b</w:t>
        </w:r>
      </w:ins>
      <w:ins w:id="733" w:author="Gergo" w:date="2017-11-18T18:46:00Z">
        <w:r w:rsidR="00D23097">
          <w:t xml:space="preserve"> sebzésének kiszámítására használom. Minél több volt a hiba annál kevesebbet sebeznek. A harc közben, már nincs olyan, hogy sikertelen</w:t>
        </w:r>
      </w:ins>
      <w:ins w:id="734" w:author="Gergo" w:date="2017-11-18T18:52:00Z">
        <w:r w:rsidR="0018502D">
          <w:t xml:space="preserve"> végigrajzolás, Az </w:t>
        </w:r>
        <w:r w:rsidR="0018502D" w:rsidRPr="0018502D">
          <w:rPr>
            <w:rFonts w:ascii="Consolas" w:hAnsi="Consolas"/>
            <w:rPrChange w:id="735" w:author="Gergo" w:date="2017-11-18T18:53:00Z">
              <w:rPr>
                <w:b w:val="0"/>
                <w:bCs w:val="0"/>
                <w:iCs w:val="0"/>
              </w:rPr>
            </w:rPrChange>
          </w:rPr>
          <w:t>onRuneFail</w:t>
        </w:r>
        <w:r w:rsidR="0018502D">
          <w:t xml:space="preserve"> </w:t>
        </w:r>
      </w:ins>
      <w:ins w:id="736" w:author="Gergo" w:date="2017-11-18T18:53:00Z">
        <w:r w:rsidR="0018502D">
          <w:t xml:space="preserve">ezen ága tovább hív az </w:t>
        </w:r>
        <w:r w:rsidR="0018502D" w:rsidRPr="0018502D">
          <w:rPr>
            <w:rFonts w:ascii="Consolas" w:hAnsi="Consolas"/>
            <w:rPrChange w:id="737" w:author="Gergo" w:date="2017-11-18T18:54:00Z">
              <w:rPr>
                <w:b w:val="0"/>
                <w:bCs w:val="0"/>
                <w:iCs w:val="0"/>
              </w:rPr>
            </w:rPrChange>
          </w:rPr>
          <w:t>onRuneSucces</w:t>
        </w:r>
        <w:r w:rsidR="0018502D">
          <w:t>-be.</w:t>
        </w:r>
      </w:ins>
    </w:p>
    <w:p w14:paraId="08E68F3F" w14:textId="5F0127A8" w:rsidR="007015A0" w:rsidRDefault="003B2564">
      <w:pPr>
        <w:rPr>
          <w:ins w:id="738" w:author="Gergo" w:date="2017-11-18T19:48:00Z"/>
        </w:rPr>
        <w:pPrChange w:id="739" w:author="Gergo" w:date="2017-11-18T17:15:00Z">
          <w:pPr>
            <w:pStyle w:val="Cmsor2"/>
          </w:pPr>
        </w:pPrChange>
      </w:pPr>
      <w:ins w:id="740" w:author="Gergo" w:date="2017-11-18T19:04:00Z">
        <w:r>
          <w:t>A rúna rajzolása közben a szikra vonalat húz maga után, hogy látszódjon a rajzolás útvonala.</w:t>
        </w:r>
      </w:ins>
      <w:ins w:id="741" w:author="Gergo" w:date="2017-11-18T19:39:00Z">
        <w:r w:rsidR="00BB4CEA">
          <w:t xml:space="preserve"> Ezt a </w:t>
        </w:r>
        <w:r w:rsidR="00BB4CEA" w:rsidRPr="00BB4CEA">
          <w:rPr>
            <w:rFonts w:ascii="Consolas" w:hAnsi="Consolas"/>
            <w:rPrChange w:id="742" w:author="Gergo" w:date="2017-11-18T19:40:00Z">
              <w:rPr>
                <w:b w:val="0"/>
                <w:bCs w:val="0"/>
                <w:iCs w:val="0"/>
              </w:rPr>
            </w:rPrChange>
          </w:rPr>
          <w:t>LineDrawer</w:t>
        </w:r>
        <w:r w:rsidR="00BB4CEA">
          <w:t xml:space="preserve"> osztály végzi</w:t>
        </w:r>
      </w:ins>
      <w:ins w:id="743" w:author="Gergo" w:date="2017-11-18T19:40:00Z">
        <w:r w:rsidR="00BB4CEA">
          <w:t xml:space="preserve">.  Ez induláskor létrehoz egy LineRenderer komponenst a rúnán. A </w:t>
        </w:r>
      </w:ins>
      <w:ins w:id="744" w:author="Gergo" w:date="2017-11-18T19:42:00Z">
        <w:r w:rsidR="00BB4CEA" w:rsidRPr="00BB4CEA">
          <w:rPr>
            <w:rFonts w:ascii="Consolas" w:hAnsi="Consolas"/>
            <w:rPrChange w:id="745" w:author="Gergo" w:date="2017-11-18T19:43:00Z">
              <w:rPr>
                <w:b w:val="0"/>
                <w:bCs w:val="0"/>
                <w:iCs w:val="0"/>
              </w:rPr>
            </w:rPrChange>
          </w:rPr>
          <w:t xml:space="preserve">PointerDrag </w:t>
        </w:r>
        <w:r w:rsidR="00BB4CEA">
          <w:t xml:space="preserve">eseményre feliratkozva </w:t>
        </w:r>
      </w:ins>
      <w:ins w:id="746" w:author="Gergo" w:date="2017-11-18T19:43:00Z">
        <w:r w:rsidR="00852379">
          <w:t>a</w:t>
        </w:r>
      </w:ins>
      <w:ins w:id="747" w:author="Gergo" w:date="2017-11-18T19:45:00Z">
        <w:r w:rsidR="00852379">
          <w:t xml:space="preserve">z </w:t>
        </w:r>
        <w:r w:rsidR="00852379" w:rsidRPr="002B6D6D">
          <w:rPr>
            <w:rFonts w:ascii="Consolas" w:hAnsi="Consolas"/>
            <w:rPrChange w:id="748" w:author="Gergo" w:date="2017-11-18T19:48:00Z">
              <w:rPr>
                <w:b w:val="0"/>
                <w:bCs w:val="0"/>
                <w:iCs w:val="0"/>
              </w:rPr>
            </w:rPrChange>
          </w:rPr>
          <w:t>addPointOnDrag</w:t>
        </w:r>
        <w:r w:rsidR="00852379">
          <w:t xml:space="preserve"> metódusban a </w:t>
        </w:r>
      </w:ins>
      <w:ins w:id="749" w:author="Gergo" w:date="2017-11-18T19:43:00Z">
        <w:r w:rsidR="00852379">
          <w:t xml:space="preserve"> mutató aktuális helyzetét </w:t>
        </w:r>
      </w:ins>
      <w:ins w:id="750" w:author="Gergo" w:date="2017-11-18T19:46:00Z">
        <w:r w:rsidR="00852379">
          <w:t xml:space="preserve">hozzáadom egy listához, amiből végül a </w:t>
        </w:r>
        <w:r w:rsidR="00852379" w:rsidRPr="002B6D6D">
          <w:rPr>
            <w:rFonts w:ascii="Consolas" w:hAnsi="Consolas"/>
            <w:rPrChange w:id="751" w:author="Gergo" w:date="2017-11-18T19:48:00Z">
              <w:rPr>
                <w:b w:val="0"/>
                <w:bCs w:val="0"/>
                <w:iCs w:val="0"/>
              </w:rPr>
            </w:rPrChange>
          </w:rPr>
          <w:t>LineRenderer</w:t>
        </w:r>
        <w:r w:rsidR="00852379">
          <w:t xml:space="preserve"> segítségével vonalat rajzolok. Mivel az esemény a rajzol</w:t>
        </w:r>
      </w:ins>
      <w:ins w:id="752" w:author="Gergo" w:date="2017-11-18T19:47:00Z">
        <w:r w:rsidR="00852379">
          <w:t>á</w:t>
        </w:r>
      </w:ins>
      <w:ins w:id="753" w:author="Gergo" w:date="2017-11-18T19:46:00Z">
        <w:r w:rsidR="00852379">
          <w:t xml:space="preserve">s megkezdése </w:t>
        </w:r>
      </w:ins>
      <w:ins w:id="754" w:author="Gergo" w:date="2017-11-18T19:47:00Z">
        <w:r w:rsidR="00852379">
          <w:t>után</w:t>
        </w:r>
      </w:ins>
      <w:ins w:id="755" w:author="Gergo" w:date="2017-11-18T19:46:00Z">
        <w:r w:rsidR="00852379">
          <w:t>(</w:t>
        </w:r>
      </w:ins>
      <w:ins w:id="756" w:author="Gergo" w:date="2017-11-18T19:47:00Z">
        <w:r w:rsidR="00852379">
          <w:t>„drag” alatt) minden képkockánál elsül, ezért a vonal mindig az aktuális állapotot mutatja.</w:t>
        </w:r>
      </w:ins>
    </w:p>
    <w:p w14:paraId="1AB95BFE" w14:textId="2324C4BF" w:rsidR="002B6D6D" w:rsidRDefault="002B6D6D">
      <w:pPr>
        <w:rPr>
          <w:ins w:id="757" w:author="Gergo" w:date="2017-11-18T19:55:00Z"/>
        </w:rPr>
        <w:pPrChange w:id="758" w:author="Gergo" w:date="2017-11-18T17:15:00Z">
          <w:pPr>
            <w:pStyle w:val="Cmsor2"/>
          </w:pPr>
        </w:pPrChange>
      </w:pPr>
      <w:ins w:id="759" w:author="Gergo" w:date="2017-11-18T19:48:00Z">
        <w:r>
          <w:t>A rajzolás során akadt egy kis probl</w:t>
        </w:r>
      </w:ins>
      <w:ins w:id="760" w:author="Gergo" w:date="2017-11-18T19:49:00Z">
        <w:r>
          <w:t xml:space="preserve">émám a </w:t>
        </w:r>
        <w:r w:rsidRPr="00EA3076">
          <w:rPr>
            <w:rFonts w:ascii="Consolas" w:hAnsi="Consolas"/>
            <w:rPrChange w:id="761" w:author="Gergo" w:date="2017-11-18T20:30:00Z">
              <w:rPr>
                <w:b w:val="0"/>
                <w:bCs w:val="0"/>
                <w:iCs w:val="0"/>
              </w:rPr>
            </w:rPrChange>
          </w:rPr>
          <w:t>PointerDrag</w:t>
        </w:r>
        <w: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762" w:author="Gergo" w:date="2017-11-18T19:51:00Z">
        <w:r>
          <w:t>Ezt úgy oldottam meg, hogy a GVR API  kontrollert kezelő script-jében</w:t>
        </w:r>
      </w:ins>
      <w:ins w:id="763" w:author="Gergo" w:date="2017-11-18T20:30:00Z">
        <w:r w:rsidR="00DA2113">
          <w:t xml:space="preserve"> (</w:t>
        </w:r>
        <w:r w:rsidR="00DA2113" w:rsidRPr="00DA2113">
          <w:rPr>
            <w:rFonts w:ascii="Consolas" w:hAnsi="Consolas"/>
            <w:rPrChange w:id="764" w:author="Gergo" w:date="2017-11-18T20:31:00Z">
              <w:rPr>
                <w:b w:val="0"/>
                <w:bCs w:val="0"/>
                <w:iCs w:val="0"/>
              </w:rPr>
            </w:rPrChange>
          </w:rPr>
          <w:t>GvrPointerInputModuleImpl</w:t>
        </w:r>
        <w:r w:rsidR="00DA2113">
          <w:t>)</w:t>
        </w:r>
      </w:ins>
      <w:ins w:id="765" w:author="Gergo" w:date="2017-11-18T19:51:00Z">
        <w:r>
          <w:t xml:space="preserve"> megkerest</w:t>
        </w:r>
      </w:ins>
      <w:ins w:id="766" w:author="Gergo" w:date="2017-11-18T19:54:00Z">
        <w:r>
          <w:t>e</w:t>
        </w:r>
      </w:ins>
      <w:ins w:id="767" w:author="Gergo" w:date="2017-11-18T19:51:00Z">
        <w:r>
          <w:t>m</w:t>
        </w:r>
      </w:ins>
      <w:ins w:id="768" w:author="Gergo" w:date="2017-11-18T19:54:00Z">
        <w:r>
          <w:t xml:space="preserve"> a „drag” eseményért felelős kódrészletet és átírtam az esemény első elsülésé</w:t>
        </w:r>
      </w:ins>
      <w:ins w:id="769" w:author="Gergo" w:date="2017-11-18T19:55:00Z">
        <w:r>
          <w:t>hez szükséges küszöb méretét, így megoldódott a probléma.</w:t>
        </w:r>
      </w:ins>
    </w:p>
    <w:p w14:paraId="4A5B3265" w14:textId="0AB78986" w:rsidR="002B6D6D" w:rsidRDefault="007F039A">
      <w:pPr>
        <w:rPr>
          <w:ins w:id="770" w:author="Gergo" w:date="2017-11-18T18:30:00Z"/>
        </w:rPr>
        <w:pPrChange w:id="771" w:author="Gergo" w:date="2017-11-18T17:15:00Z">
          <w:pPr>
            <w:pStyle w:val="Cmsor2"/>
          </w:pPr>
        </w:pPrChange>
      </w:pPr>
      <w:ins w:id="772" w:author="Gergo" w:date="2017-11-18T19:55:00Z">
        <w:r>
          <w:t>Ezzel a megoldással csak akkor lehet probléma, ha az API-t frissítem, mert ugyebár az átírt script is frissül, de mivel az is verzió</w:t>
        </w:r>
      </w:ins>
      <w:ins w:id="773" w:author="Gergo" w:date="2017-11-18T19:56:00Z">
        <w:r>
          <w:t>-</w:t>
        </w:r>
      </w:ins>
      <w:ins w:id="774" w:author="Gergo" w:date="2017-11-18T19:55:00Z">
        <w:r>
          <w:t>követve van ez</w:t>
        </w:r>
      </w:ins>
      <w:ins w:id="775" w:author="Gergo" w:date="2017-11-18T19:51:00Z">
        <w:r>
          <w:t>ért ez könnyen karbantarthat</w:t>
        </w:r>
      </w:ins>
      <w:ins w:id="776" w:author="Gergo" w:date="2017-11-18T19:57:00Z">
        <w:r>
          <w:t>ó.</w:t>
        </w:r>
      </w:ins>
    </w:p>
    <w:p w14:paraId="2E1A0178" w14:textId="77777777" w:rsidR="00541483" w:rsidRPr="00FD6010" w:rsidRDefault="00541483">
      <w:pPr>
        <w:rPr>
          <w:ins w:id="777" w:author="Gergo" w:date="2017-11-17T13:48:00Z"/>
          <w:rPrChange w:id="778" w:author="Gergo" w:date="2017-11-18T17:15:00Z">
            <w:rPr>
              <w:ins w:id="779" w:author="Gergo" w:date="2017-11-17T13:48:00Z"/>
            </w:rPr>
          </w:rPrChange>
        </w:rPr>
        <w:pPrChange w:id="780" w:author="Gergo" w:date="2017-11-18T17:15:00Z">
          <w:pPr>
            <w:pStyle w:val="Cmsor2"/>
          </w:pPr>
        </w:pPrChange>
      </w:pPr>
    </w:p>
    <w:p w14:paraId="0BD7B00B" w14:textId="788C93CB" w:rsidR="00EF3400" w:rsidDel="006075D1" w:rsidRDefault="00EF3400" w:rsidP="00EF3400">
      <w:pPr>
        <w:rPr>
          <w:del w:id="781" w:author="Gergo" w:date="2017-11-18T18:37:00Z"/>
          <w:moveTo w:id="782" w:author="Gergo" w:date="2017-11-17T16:45:00Z"/>
        </w:rPr>
      </w:pPr>
      <w:moveToRangeStart w:id="783" w:author="Gergo" w:date="2017-11-17T16:45:00Z" w:name="move498689958"/>
      <w:moveTo w:id="784" w:author="Gergo" w:date="2017-11-17T16:45:00Z">
        <w:del w:id="785" w:author="Gergo" w:date="2017-11-18T18:37:00Z">
          <w:r w:rsidDel="006075D1">
            <w:delText>A játék állapotát egy központi egység, a játékvezérlő (</w:delText>
          </w:r>
          <w:commentRangeStart w:id="786"/>
          <w:r w:rsidRPr="00AC1265" w:rsidDel="006075D1">
            <w:rPr>
              <w:rFonts w:ascii="Consolas" w:hAnsi="Consolas"/>
              <w:rPrChange w:id="787" w:author="Gergo" w:date="2017-11-18T12:49:00Z">
                <w:rPr/>
              </w:rPrChange>
            </w:rPr>
            <w:delText>GameManager</w:delText>
          </w:r>
          <w:commentRangeEnd w:id="786"/>
          <w:r w:rsidRPr="00AC1265" w:rsidDel="006075D1">
            <w:rPr>
              <w:rStyle w:val="Jegyzethivatkozs"/>
              <w:rFonts w:ascii="Consolas" w:hAnsi="Consolas"/>
              <w:sz w:val="24"/>
              <w:rPrChange w:id="788" w:author="Gergo" w:date="2017-11-18T12:49:00Z">
                <w:rPr>
                  <w:rStyle w:val="Jegyzethivatkozs"/>
                </w:rPr>
              </w:rPrChange>
            </w:rPr>
            <w:commentReference w:id="786"/>
          </w:r>
          <w:r w:rsidDel="006075D1">
            <w:delText xml:space="preserve">) tárolja és irányítja. Ebben a játék aktuális állapotáról minden információ megtalálható ahhoz, hogy meghatározzuk, játék jelenlegi állását. </w:delText>
          </w:r>
        </w:del>
      </w:moveTo>
    </w:p>
    <w:p w14:paraId="6C8943A0" w14:textId="6F8C2712" w:rsidR="00EF3400" w:rsidDel="006075D1" w:rsidRDefault="00EF3400" w:rsidP="00EF3400">
      <w:pPr>
        <w:rPr>
          <w:del w:id="789" w:author="Gergo" w:date="2017-11-18T18:37:00Z"/>
          <w:moveTo w:id="790" w:author="Gergo" w:date="2017-11-17T16:45:00Z"/>
        </w:rPr>
      </w:pPr>
      <w:commentRangeStart w:id="791"/>
      <w:moveTo w:id="792" w:author="Gergo" w:date="2017-11-17T16:45:00Z">
        <w:del w:id="793" w:author="Gergo" w:date="2017-11-18T18:37:00Z">
          <w:r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del>
      </w:moveTo>
    </w:p>
    <w:p w14:paraId="68F442B7" w14:textId="39AE045C" w:rsidR="00EF3400" w:rsidDel="006075D1" w:rsidRDefault="00EF3400" w:rsidP="00EF3400">
      <w:pPr>
        <w:rPr>
          <w:del w:id="794" w:author="Gergo" w:date="2017-11-18T18:37:00Z"/>
          <w:moveTo w:id="795" w:author="Gergo" w:date="2017-11-17T16:45:00Z"/>
        </w:rPr>
      </w:pPr>
      <w:moveTo w:id="796" w:author="Gergo" w:date="2017-11-17T16:45:00Z">
        <w:del w:id="797" w:author="Gergo" w:date="2017-11-18T18:37:00Z">
          <w:r w:rsidDel="006075D1">
            <w:delText xml:space="preserve">  Ezek a kapcsolók átbillentésével ugrálhatunk a játék különböző állapotai között, úgy, hogy onnan úgy folytathassuk, mintha teljesítettük volna az azt megelőző küldetéseket.</w:delText>
          </w:r>
          <w:commentRangeEnd w:id="791"/>
          <w:r w:rsidDel="006075D1">
            <w:rPr>
              <w:rStyle w:val="Jegyzethivatkozs"/>
            </w:rPr>
            <w:commentReference w:id="791"/>
          </w:r>
        </w:del>
      </w:moveTo>
    </w:p>
    <w:moveToRangeEnd w:id="783"/>
    <w:p w14:paraId="1B2EFEC6" w14:textId="7F8CBE57" w:rsidR="009654DF" w:rsidRDefault="009654DF" w:rsidP="009654DF">
      <w:pPr>
        <w:pStyle w:val="Cmsor2"/>
        <w:rPr>
          <w:ins w:id="798" w:author="Gergo" w:date="2017-11-18T20:32:00Z"/>
        </w:rPr>
      </w:pPr>
      <w:ins w:id="799" w:author="Gergo" w:date="2017-11-17T13:48:00Z">
        <w:r>
          <w:t>Varázslás</w:t>
        </w:r>
      </w:ins>
    </w:p>
    <w:p w14:paraId="556EFF79" w14:textId="4D82FAF6" w:rsidR="00DA2113" w:rsidRDefault="00DA2113">
      <w:pPr>
        <w:rPr>
          <w:ins w:id="800" w:author="Gergo" w:date="2017-11-18T21:25:00Z"/>
        </w:rPr>
        <w:pPrChange w:id="801" w:author="Gergo" w:date="2017-11-18T20:32:00Z">
          <w:pPr>
            <w:pStyle w:val="Cmsor2"/>
          </w:pPr>
        </w:pPrChange>
      </w:pPr>
      <w:ins w:id="802" w:author="Gergo" w:date="2017-11-18T20:32:00Z">
        <w:r>
          <w:t>A varázslás a rúna sikeres végigrajzolásakor megjelenő varázsgömb eldobása.</w:t>
        </w:r>
      </w:ins>
      <w:ins w:id="803" w:author="Gergo" w:date="2017-11-18T20:48:00Z">
        <w:r w:rsidR="009B78B2">
          <w:t xml:space="preserve"> </w:t>
        </w:r>
      </w:ins>
      <w:ins w:id="804" w:author="Gergo" w:date="2017-11-18T20:49:00Z">
        <w:r w:rsidR="009B78B2">
          <w:t xml:space="preserve">A varázslást a </w:t>
        </w:r>
        <w:r w:rsidR="009B78B2" w:rsidRPr="009B78B2">
          <w:rPr>
            <w:rFonts w:ascii="Consolas" w:hAnsi="Consolas"/>
            <w:rPrChange w:id="805" w:author="Gergo" w:date="2017-11-18T20:50:00Z">
              <w:rPr>
                <w:b w:val="0"/>
                <w:bCs w:val="0"/>
                <w:iCs w:val="0"/>
              </w:rPr>
            </w:rPrChange>
          </w:rPr>
          <w:t>FireBallController</w:t>
        </w:r>
        <w:r w:rsidR="009B78B2">
          <w:t xml:space="preserve"> kezeli.</w:t>
        </w:r>
      </w:ins>
      <w:ins w:id="806" w:author="Gergo" w:date="2017-11-18T20:50:00Z">
        <w:r w:rsidR="009B78B2">
          <w:t xml:space="preserve"> </w:t>
        </w:r>
      </w:ins>
      <w:ins w:id="807" w:author="Gergo" w:date="2017-11-18T20:52:00Z">
        <w:r w:rsidR="009B78B2">
          <w:t xml:space="preserve">A varázsgolyó elhajítása tényleges dobómozdulatra történik meg. Ezt úgy valósítottam meg, hogy a gömb mozgását a </w:t>
        </w:r>
      </w:ins>
      <w:ins w:id="808" w:author="Gergo" w:date="2017-11-18T20:57:00Z">
        <w:r w:rsidR="009B78B2">
          <w:t xml:space="preserve">kontroller giroszkópjának állapotától tettem függővé. A giroszkóp </w:t>
        </w:r>
        <w:r w:rsidR="003D0A1D">
          <w:t>a tengelyek körül szögsebességet adja vissza radiánban mérve egy háromdimenziós vektor formáj</w:t>
        </w:r>
      </w:ins>
      <w:ins w:id="809" w:author="Gergo" w:date="2017-11-18T21:01:00Z">
        <w:r w:rsidR="003D0A1D">
          <w:t>á</w:t>
        </w:r>
      </w:ins>
      <w:ins w:id="810" w:author="Gergo" w:date="2017-11-18T20:57:00Z">
        <w:r w:rsidR="003D0A1D">
          <w:t>ban (</w:t>
        </w:r>
      </w:ins>
      <w:ins w:id="811" w:author="Gergo" w:date="2017-11-18T21:00:00Z">
        <w:r w:rsidR="003D0A1D" w:rsidRPr="003D0A1D">
          <w:rPr>
            <w:rFonts w:ascii="Consolas" w:hAnsi="Consolas" w:cs="Consolas"/>
            <w:szCs w:val="19"/>
            <w:lang w:val="en-US" w:eastAsia="hu-HU"/>
            <w:rPrChange w:id="812" w:author="Gergo" w:date="2017-11-18T21:00:00Z">
              <w:rPr>
                <w:rFonts w:ascii="Consolas" w:hAnsi="Consolas" w:cs="Consolas"/>
                <w:b w:val="0"/>
                <w:bCs w:val="0"/>
                <w:iCs w:val="0"/>
                <w:color w:val="2B91AF"/>
                <w:sz w:val="19"/>
                <w:szCs w:val="19"/>
                <w:lang w:val="en-US" w:eastAsia="hu-HU"/>
              </w:rPr>
            </w:rPrChange>
          </w:rPr>
          <w:t>GvrControllerInput</w:t>
        </w:r>
        <w:r w:rsidR="003D0A1D" w:rsidRPr="003D0A1D">
          <w:rPr>
            <w:rFonts w:ascii="Consolas" w:hAnsi="Consolas" w:cs="Consolas"/>
            <w:szCs w:val="19"/>
            <w:lang w:val="en-US" w:eastAsia="hu-HU"/>
            <w:rPrChange w:id="813" w:author="Gergo" w:date="2017-11-18T21:00:00Z">
              <w:rPr>
                <w:rFonts w:ascii="Consolas" w:hAnsi="Consolas" w:cs="Consolas"/>
                <w:b w:val="0"/>
                <w:bCs w:val="0"/>
                <w:iCs w:val="0"/>
                <w:color w:val="000000"/>
                <w:sz w:val="19"/>
                <w:szCs w:val="19"/>
                <w:lang w:val="en-US" w:eastAsia="hu-HU"/>
              </w:rPr>
            </w:rPrChange>
          </w:rPr>
          <w:t>.Gyro.x</w:t>
        </w:r>
        <w:r w:rsidR="003D0A1D" w:rsidRPr="003D0A1D">
          <w:rPr>
            <w:rPrChange w:id="814" w:author="Gergo" w:date="2017-11-18T21:04:00Z">
              <w:rPr>
                <w:rFonts w:ascii="Consolas" w:hAnsi="Consolas" w:cs="Consolas"/>
                <w:b w:val="0"/>
                <w:bCs w:val="0"/>
                <w:iCs w:val="0"/>
                <w:szCs w:val="19"/>
                <w:lang w:val="en-US" w:eastAsia="hu-HU"/>
              </w:rPr>
            </w:rPrChange>
          </w:rPr>
          <w:t>)</w:t>
        </w:r>
      </w:ins>
      <w:ins w:id="815" w:author="Gergo" w:date="2017-11-18T21:04:00Z">
        <w:r w:rsidR="003D0A1D">
          <w:t xml:space="preserve"> </w:t>
        </w:r>
      </w:ins>
      <w:ins w:id="816" w:author="Gergo" w:date="2017-11-18T21:08:00Z">
        <w:r w:rsidR="0086352E">
          <w:t xml:space="preserve">. </w:t>
        </w:r>
        <w:r w:rsidR="00C25D0B">
          <w:t>A</w:t>
        </w:r>
        <w:r w:rsidR="0086352E">
          <w:t xml:space="preserve">zt, hogy csak megfelelő lendülettel, karsebességgel induljon meg a dobás azt az x tengely körül szögsebesség mérésével érem </w:t>
        </w:r>
        <w:r w:rsidR="0086352E">
          <w:lastRenderedPageBreak/>
          <w:t>el</w:t>
        </w:r>
      </w:ins>
      <w:ins w:id="817" w:author="Gergo" w:date="2017-11-18T21:13:00Z">
        <w:r w:rsidR="0086352E">
          <w:t>. Ha a szögsebessége meghaladja a 3.14 radiánt másodpercenként</w:t>
        </w:r>
      </w:ins>
      <w:ins w:id="818" w:author="Gergo" w:date="2017-11-18T21:20:00Z">
        <w:r w:rsidR="008123A8">
          <w:t>,</w:t>
        </w:r>
      </w:ins>
      <w:ins w:id="819" w:author="Gergo" w:date="2017-11-18T21:13:00Z">
        <w:r w:rsidR="0086352E">
          <w:t xml:space="preserve"> tehát </w:t>
        </w:r>
      </w:ins>
      <w:ins w:id="820" w:author="Gergo" w:date="2017-11-18T21:18:00Z">
        <w:r w:rsidR="0086352E">
          <w:t xml:space="preserve">a </w:t>
        </w:r>
        <w:r w:rsidR="008123A8">
          <w:t>fél</w:t>
        </w:r>
      </w:ins>
      <w:ins w:id="821" w:author="Gergo" w:date="2017-11-18T21:20:00Z">
        <w:r w:rsidR="008123A8">
          <w:t xml:space="preserve"> fordulat per másodpercet bebillentek</w:t>
        </w:r>
      </w:ins>
      <w:ins w:id="822" w:author="Gergo" w:date="2017-11-18T21:21:00Z">
        <w:r w:rsidR="008123A8">
          <w:t xml:space="preserve"> egy kapcsolót és elmentem ezt az időpillanatot. Ha ez </w:t>
        </w:r>
      </w:ins>
      <w:ins w:id="823" w:author="Gergo" w:date="2017-11-18T21:25:00Z">
        <w:r w:rsidR="008123A8">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F5D7705" w:rsidR="008123A8" w:rsidRPr="00DA2113" w:rsidRDefault="008123A8">
      <w:pPr>
        <w:rPr>
          <w:ins w:id="824" w:author="Gergo" w:date="2017-11-17T13:48:00Z"/>
          <w:rPrChange w:id="825" w:author="Gergo" w:date="2017-11-18T20:32:00Z">
            <w:rPr>
              <w:ins w:id="826" w:author="Gergo" w:date="2017-11-17T13:48:00Z"/>
            </w:rPr>
          </w:rPrChange>
        </w:rPr>
        <w:pPrChange w:id="827" w:author="Gergo" w:date="2017-11-18T20:32:00Z">
          <w:pPr>
            <w:pStyle w:val="Cmsor2"/>
          </w:pPr>
        </w:pPrChange>
      </w:pPr>
      <w:ins w:id="828" w:author="Gergo" w:date="2017-11-18T21:28:00Z">
        <w:r>
          <w:t xml:space="preserve">Ha a felül </w:t>
        </w:r>
      </w:ins>
      <w:ins w:id="829" w:author="Gergo" w:date="2017-11-18T21:30:00Z">
        <w:r w:rsidR="00C541CF">
          <w:t xml:space="preserve">leírt kritériumok teljesülnek </w:t>
        </w:r>
      </w:ins>
      <w:ins w:id="830" w:author="Gergo" w:date="2017-11-18T21:31:00Z">
        <w:r w:rsidR="00C541CF">
          <w:t xml:space="preserve">akkor </w:t>
        </w:r>
      </w:ins>
      <w:ins w:id="831" w:author="Gergo" w:date="2017-11-18T21:32:00Z">
        <w:r w:rsidR="00C541CF">
          <w:t>a g</w:t>
        </w:r>
      </w:ins>
      <w:ins w:id="832" w:author="Gergo" w:date="2017-11-18T21:31:00Z">
        <w:r w:rsidR="00C541CF">
          <w:t>iroszkóp</w:t>
        </w:r>
      </w:ins>
      <w:ins w:id="833" w:author="Gergo" w:date="2017-11-18T21:32:00Z">
        <w:r w:rsidR="00C541CF">
          <w:t xml:space="preserve"> aktuális értékének megfelelő méretű (minél nagyobb a szögsebesség annál nagyobb) </w:t>
        </w:r>
      </w:ins>
      <w:ins w:id="834" w:author="Gergo" w:date="2017-11-18T21:35:00Z">
        <w:r w:rsidR="00C541CF">
          <w:t>kezdeti erőt adok a gömbhöz</w:t>
        </w:r>
      </w:ins>
      <w:ins w:id="835" w:author="Gergo" w:date="2017-11-18T21:36:00Z">
        <w:r w:rsidR="00C541CF">
          <w:t xml:space="preserve"> (akár csak valódi dobásnál)</w:t>
        </w:r>
      </w:ins>
      <w:ins w:id="836" w:author="Gergo" w:date="2017-11-18T21:35:00Z">
        <w:r w:rsidR="00C541CF">
          <w:t>.</w:t>
        </w:r>
      </w:ins>
      <w:ins w:id="837" w:author="Gergo" w:date="2017-11-18T21:32:00Z">
        <w:r w:rsidR="00C541CF">
          <w:t xml:space="preserve"> </w:t>
        </w:r>
      </w:ins>
      <w:ins w:id="838" w:author="Gergo" w:date="2017-11-18T21:31:00Z">
        <w:r w:rsidR="00C541CF">
          <w:t xml:space="preserve"> </w:t>
        </w:r>
      </w:ins>
    </w:p>
    <w:p w14:paraId="74F0B417" w14:textId="3A47A95F" w:rsidR="009654DF" w:rsidRDefault="009654DF" w:rsidP="009654DF">
      <w:pPr>
        <w:pStyle w:val="Cmsor2"/>
        <w:rPr>
          <w:ins w:id="839" w:author="Gergo" w:date="2017-11-18T21:58:00Z"/>
        </w:rPr>
      </w:pPr>
      <w:ins w:id="840" w:author="Gergo" w:date="2017-11-17T13:48:00Z">
        <w:r>
          <w:t>A végső harc</w:t>
        </w:r>
      </w:ins>
    </w:p>
    <w:p w14:paraId="6A396279" w14:textId="74EBB60F" w:rsidR="009C437E" w:rsidRDefault="009C437E">
      <w:pPr>
        <w:rPr>
          <w:ins w:id="841" w:author="Gergo" w:date="2017-11-18T22:04:00Z"/>
        </w:rPr>
        <w:pPrChange w:id="842" w:author="Gergo" w:date="2017-11-18T21:58:00Z">
          <w:pPr>
            <w:pStyle w:val="Cmsor2"/>
          </w:pPr>
        </w:pPrChange>
      </w:pPr>
      <w:ins w:id="843" w:author="Gergo" w:date="2017-11-18T21:58:00Z">
        <w:r>
          <w:t>A végső harc során részben a már bemutatott elemek jelennek meg  például a rúnarajzolás</w:t>
        </w:r>
      </w:ins>
      <w:ins w:id="844" w:author="Gergo" w:date="2017-11-18T22:01:00Z">
        <w:r>
          <w:t>, a</w:t>
        </w:r>
      </w:ins>
      <w:ins w:id="845" w:author="Gergo" w:date="2017-11-18T21:58:00Z">
        <w:r>
          <w:t xml:space="preserve"> varázslás</w:t>
        </w:r>
      </w:ins>
      <w:ins w:id="846" w:author="Gergo" w:date="2017-11-18T22:01:00Z">
        <w:r>
          <w:t xml:space="preserve"> vagy a dialógu</w:t>
        </w:r>
      </w:ins>
      <w:ins w:id="847" w:author="Gergo" w:date="2017-11-18T22:03:00Z">
        <w:r>
          <w:t>sok,</w:t>
        </w:r>
      </w:ins>
      <w:ins w:id="848" w:author="Gergo" w:date="2017-11-18T21:58:00Z">
        <w:r>
          <w:t xml:space="preserve"> részben pedig új elemek</w:t>
        </w:r>
      </w:ins>
      <w:ins w:id="849" w:author="Gergo" w:date="2017-11-18T22:03:00Z">
        <w:r>
          <w:t xml:space="preserve"> jelennek meg, mint az Ogre támadása vagy a játékos kitérése, elugrása.</w:t>
        </w:r>
      </w:ins>
      <w:ins w:id="850" w:author="Gergo" w:date="2017-11-18T21:58:00Z">
        <w:r>
          <w:t xml:space="preserve"> </w:t>
        </w:r>
      </w:ins>
    </w:p>
    <w:p w14:paraId="11B46081" w14:textId="654C5A50" w:rsidR="009C437E" w:rsidRDefault="009C437E">
      <w:pPr>
        <w:rPr>
          <w:ins w:id="851" w:author="Gergo" w:date="2017-11-18T22:17:00Z"/>
        </w:rPr>
        <w:pPrChange w:id="852" w:author="Gergo" w:date="2017-11-18T21:58:00Z">
          <w:pPr>
            <w:pStyle w:val="Cmsor2"/>
          </w:pPr>
        </w:pPrChange>
      </w:pPr>
      <w:ins w:id="853" w:author="Gergo" w:date="2017-11-18T22:05:00Z">
        <w:r>
          <w:t xml:space="preserve">Az ogréhez való visszatéréskor megjelenik egy dialógus, ami felvezeti a harcot. Ezután az Ogre sokszorosára nő és </w:t>
        </w:r>
      </w:ins>
      <w:ins w:id="854" w:author="Gergo" w:date="2017-11-18T22:06:00Z">
        <w:r>
          <w:t xml:space="preserve">megkezdődik a harc. Ezt a </w:t>
        </w:r>
        <w:r w:rsidRPr="008331A5">
          <w:rPr>
            <w:rFonts w:ascii="Consolas" w:hAnsi="Consolas"/>
            <w:rPrChange w:id="855" w:author="Gergo" w:date="2017-11-18T22:14:00Z">
              <w:rPr>
                <w:b w:val="0"/>
                <w:bCs w:val="0"/>
                <w:iCs w:val="0"/>
              </w:rPr>
            </w:rPrChange>
          </w:rPr>
          <w:t>WizzardController</w:t>
        </w:r>
        <w:r>
          <w:t xml:space="preserve"> </w:t>
        </w:r>
        <w:r w:rsidRPr="008331A5">
          <w:rPr>
            <w:rFonts w:ascii="Consolas" w:hAnsi="Consolas"/>
            <w:rPrChange w:id="856" w:author="Gergo" w:date="2017-11-18T22:15:00Z">
              <w:rPr>
                <w:b w:val="0"/>
                <w:bCs w:val="0"/>
                <w:iCs w:val="0"/>
              </w:rPr>
            </w:rPrChange>
          </w:rPr>
          <w:t>enrage</w:t>
        </w:r>
        <w:r>
          <w:t xml:space="preserve"> corutin-ja végzi. A corutine egy olyan függvény, ami a C#-os </w:t>
        </w:r>
        <w:r w:rsidRPr="008331A5">
          <w:rPr>
            <w:rFonts w:ascii="Consolas" w:hAnsi="Consolas"/>
            <w:rPrChange w:id="857" w:author="Gergo" w:date="2017-11-18T22:15:00Z">
              <w:rPr>
                <w:b w:val="0"/>
                <w:bCs w:val="0"/>
                <w:iCs w:val="0"/>
              </w:rPr>
            </w:rPrChange>
          </w:rPr>
          <w:t>yield-return</w:t>
        </w:r>
      </w:ins>
      <w:ins w:id="858" w:author="Gergo" w:date="2017-11-18T22:12:00Z">
        <w:r w:rsidR="008331A5">
          <w:t xml:space="preserve"> nyelvi elemeket kihasználva, olyan működést valósít meg, hogy megszakítja a függvény végrehajtását és a következő képkocka kiszámításakor folytatja. Erre azért van szükség, mert egy ciklus futása különben egy képkocka alatt történne meg és nem lenne meg a folyamatos hatás. </w:t>
        </w:r>
      </w:ins>
      <w:ins w:id="859" w:author="Gergo" w:date="2017-11-18T22:15:00Z">
        <w:r w:rsidR="008331A5">
          <w:t xml:space="preserve">Az </w:t>
        </w:r>
        <w:r w:rsidR="008331A5" w:rsidRPr="008331A5">
          <w:rPr>
            <w:rFonts w:ascii="Consolas" w:hAnsi="Consolas"/>
            <w:rPrChange w:id="860" w:author="Gergo" w:date="2017-11-18T22:17:00Z">
              <w:rPr>
                <w:b w:val="0"/>
                <w:bCs w:val="0"/>
                <w:iCs w:val="0"/>
              </w:rPr>
            </w:rPrChange>
          </w:rPr>
          <w:t>enrage</w:t>
        </w:r>
        <w:r w:rsidR="008331A5">
          <w:t xml:space="preserve"> függvény egy ciklusban folyamatosan skálázza fel az Ogre méretét.</w:t>
        </w:r>
      </w:ins>
    </w:p>
    <w:p w14:paraId="3D31990D" w14:textId="61DB0DB9" w:rsidR="008331A5" w:rsidRDefault="008331A5">
      <w:pPr>
        <w:pStyle w:val="Cmsor3"/>
        <w:rPr>
          <w:ins w:id="861" w:author="Gergo" w:date="2017-11-24T10:47:00Z"/>
        </w:rPr>
        <w:pPrChange w:id="862" w:author="Gergo" w:date="2017-11-18T22:17:00Z">
          <w:pPr>
            <w:pStyle w:val="Cmsor2"/>
          </w:pPr>
        </w:pPrChange>
      </w:pPr>
      <w:ins w:id="863" w:author="Gergo" w:date="2017-11-18T22:17:00Z">
        <w:r>
          <w:t>A hordódobás</w:t>
        </w:r>
      </w:ins>
    </w:p>
    <w:p w14:paraId="2BAA6CCB" w14:textId="3E0BAF36" w:rsidR="00C12D2B" w:rsidRDefault="00C12D2B" w:rsidP="00C12D2B">
      <w:pPr>
        <w:rPr>
          <w:ins w:id="864" w:author="Gergo" w:date="2017-11-24T11:00:00Z"/>
        </w:rPr>
        <w:pPrChange w:id="865" w:author="Gergo" w:date="2017-11-24T10:47:00Z">
          <w:pPr>
            <w:pStyle w:val="Cmsor2"/>
          </w:pPr>
        </w:pPrChange>
      </w:pPr>
      <w:ins w:id="866" w:author="Gergo" w:date="2017-11-24T10:47:00Z">
        <w:r>
          <w:t>A harc megkezdésekor</w:t>
        </w:r>
      </w:ins>
      <w:ins w:id="867" w:author="Gergo" w:date="2017-11-24T10:48:00Z">
        <w:r>
          <w:t xml:space="preserve"> meghívódik a </w:t>
        </w:r>
        <w:r w:rsidRPr="00113527">
          <w:rPr>
            <w:rFonts w:ascii="Consolas" w:hAnsi="Consolas"/>
            <w:rPrChange w:id="868" w:author="Gergo" w:date="2017-11-24T11:11:00Z">
              <w:rPr/>
            </w:rPrChange>
          </w:rPr>
          <w:t>BarrelSpawner</w:t>
        </w:r>
        <w:r>
          <w:t xml:space="preserve"> osztály </w:t>
        </w:r>
      </w:ins>
      <w:ins w:id="869" w:author="Gergo" w:date="2017-11-24T10:49:00Z">
        <w:r w:rsidRPr="00113527">
          <w:rPr>
            <w:rFonts w:ascii="Consolas" w:hAnsi="Consolas"/>
            <w:rPrChange w:id="870" w:author="Gergo" w:date="2017-11-24T11:11:00Z">
              <w:rPr/>
            </w:rPrChange>
          </w:rPr>
          <w:t>startBarrelThrowing</w:t>
        </w:r>
        <w:r>
          <w:t xml:space="preserve"> metódusa, ami elindítja a </w:t>
        </w:r>
      </w:ins>
      <w:ins w:id="871" w:author="Gergo" w:date="2017-11-24T10:51:00Z">
        <w:r w:rsidRPr="00113527">
          <w:rPr>
            <w:rFonts w:ascii="Consolas" w:hAnsi="Consolas"/>
            <w:rPrChange w:id="872" w:author="Gergo" w:date="2017-11-24T11:11:00Z">
              <w:rPr/>
            </w:rPrChange>
          </w:rPr>
          <w:t>spawnBarrels</w:t>
        </w:r>
        <w:r>
          <w:t xml:space="preserve"> nevű corutine-t. Ez a függvény </w:t>
        </w:r>
      </w:ins>
      <w:ins w:id="873" w:author="Gergo" w:date="2017-11-24T10:52:00Z">
        <w:r w:rsidR="00764705">
          <w:t>az alany nyugalmától függő</w:t>
        </w:r>
        <w:r>
          <w:t xml:space="preserve"> (ezt a NeuroSky headset-től kérdezem le) </w:t>
        </w:r>
      </w:ins>
      <w:ins w:id="874" w:author="Gergo" w:date="2017-11-24T10:54:00Z">
        <w:r w:rsidR="00764705">
          <w:t>időközönként létrehoz egy hordót, és elindítja a játékos felé.</w:t>
        </w:r>
      </w:ins>
      <w:ins w:id="875" w:author="Gergo" w:date="2017-11-24T11:11:00Z">
        <w:r w:rsidR="00113527">
          <w:t xml:space="preserve"> A nyugalom értékének beállítása az </w:t>
        </w:r>
        <w:r w:rsidR="00113527" w:rsidRPr="00113527">
          <w:rPr>
            <w:rFonts w:ascii="Consolas" w:hAnsi="Consolas"/>
            <w:rPrChange w:id="876" w:author="Gergo" w:date="2017-11-24T11:12:00Z">
              <w:rPr/>
            </w:rPrChange>
          </w:rPr>
          <w:t>Update</w:t>
        </w:r>
        <w:r w:rsidR="00113527">
          <w:t xml:space="preserve"> függvényben kapott helyet, így az folyamatosan frissül.</w:t>
        </w:r>
      </w:ins>
      <w:ins w:id="877" w:author="Gergo" w:date="2017-11-24T10:58:00Z">
        <w:r w:rsidR="004F5B39">
          <w:t xml:space="preserve"> Az alábbi kódrészlet szemlélteti a működését.</w:t>
        </w:r>
      </w:ins>
    </w:p>
    <w:p w14:paraId="62FBF0C3" w14:textId="1397916E" w:rsidR="004F5B39" w:rsidRPr="004F5B39" w:rsidRDefault="004F5B39" w:rsidP="004F5B39">
      <w:pPr>
        <w:autoSpaceDE w:val="0"/>
        <w:autoSpaceDN w:val="0"/>
        <w:adjustRightInd w:val="0"/>
        <w:spacing w:after="0" w:line="240" w:lineRule="auto"/>
        <w:ind w:firstLine="0"/>
        <w:jc w:val="left"/>
        <w:rPr>
          <w:ins w:id="878" w:author="Gergo" w:date="2017-11-24T11:00:00Z"/>
          <w:rFonts w:ascii="Consolas" w:hAnsi="Consolas" w:cs="Consolas"/>
          <w:color w:val="000000"/>
          <w:sz w:val="22"/>
          <w:szCs w:val="22"/>
          <w:lang w:val="en-US" w:eastAsia="hu-HU"/>
          <w:rPrChange w:id="879" w:author="Gergo" w:date="2017-11-24T11:00:00Z">
            <w:rPr>
              <w:ins w:id="880" w:author="Gergo" w:date="2017-11-24T11:00:00Z"/>
              <w:rFonts w:ascii="Consolas" w:hAnsi="Consolas" w:cs="Consolas"/>
              <w:color w:val="000000"/>
              <w:sz w:val="19"/>
              <w:szCs w:val="19"/>
              <w:lang w:val="en-US" w:eastAsia="hu-HU"/>
            </w:rPr>
          </w:rPrChange>
        </w:rPr>
      </w:pPr>
      <w:ins w:id="881" w:author="Gergo" w:date="2017-11-24T11:00:00Z">
        <w:r w:rsidRPr="004F5B39">
          <w:rPr>
            <w:rFonts w:ascii="Consolas" w:hAnsi="Consolas" w:cs="Consolas"/>
            <w:color w:val="0000FF"/>
            <w:sz w:val="22"/>
            <w:szCs w:val="22"/>
            <w:lang w:val="en-US" w:eastAsia="hu-HU"/>
            <w:rPrChange w:id="882" w:author="Gergo" w:date="2017-11-24T11:00:00Z">
              <w:rPr>
                <w:rFonts w:ascii="Consolas" w:hAnsi="Consolas" w:cs="Consolas"/>
                <w:color w:val="0000FF"/>
                <w:sz w:val="19"/>
                <w:szCs w:val="19"/>
                <w:lang w:val="en-US" w:eastAsia="hu-HU"/>
              </w:rPr>
            </w:rPrChange>
          </w:rPr>
          <w:t>void</w:t>
        </w:r>
        <w:r w:rsidRPr="004F5B39">
          <w:rPr>
            <w:rFonts w:ascii="Consolas" w:hAnsi="Consolas" w:cs="Consolas"/>
            <w:color w:val="000000"/>
            <w:sz w:val="22"/>
            <w:szCs w:val="22"/>
            <w:lang w:val="en-US" w:eastAsia="hu-HU"/>
            <w:rPrChange w:id="883" w:author="Gergo" w:date="2017-11-24T11:00:00Z">
              <w:rPr>
                <w:rFonts w:ascii="Consolas" w:hAnsi="Consolas" w:cs="Consolas"/>
                <w:color w:val="000000"/>
                <w:sz w:val="19"/>
                <w:szCs w:val="19"/>
                <w:lang w:val="en-US" w:eastAsia="hu-HU"/>
              </w:rPr>
            </w:rPrChange>
          </w:rPr>
          <w:t xml:space="preserve"> </w:t>
        </w:r>
        <w:r w:rsidRPr="004F5B39">
          <w:rPr>
            <w:rFonts w:ascii="Consolas" w:hAnsi="Consolas" w:cs="Consolas"/>
            <w:color w:val="0000FF"/>
            <w:sz w:val="22"/>
            <w:szCs w:val="22"/>
            <w:lang w:val="en-US" w:eastAsia="hu-HU"/>
            <w:rPrChange w:id="884" w:author="Gergo" w:date="2017-11-24T11:00:00Z">
              <w:rPr>
                <w:rFonts w:ascii="Consolas" w:hAnsi="Consolas" w:cs="Consolas"/>
                <w:color w:val="0000FF"/>
                <w:sz w:val="19"/>
                <w:szCs w:val="19"/>
                <w:lang w:val="en-US" w:eastAsia="hu-HU"/>
              </w:rPr>
            </w:rPrChange>
          </w:rPr>
          <w:t>Update</w:t>
        </w:r>
        <w:r w:rsidRPr="004F5B39">
          <w:rPr>
            <w:rFonts w:ascii="Consolas" w:hAnsi="Consolas" w:cs="Consolas"/>
            <w:color w:val="000000"/>
            <w:sz w:val="22"/>
            <w:szCs w:val="22"/>
            <w:lang w:val="en-US" w:eastAsia="hu-HU"/>
            <w:rPrChange w:id="885" w:author="Gergo" w:date="2017-11-24T11:00:00Z">
              <w:rPr>
                <w:rFonts w:ascii="Consolas" w:hAnsi="Consolas" w:cs="Consolas"/>
                <w:color w:val="000000"/>
                <w:sz w:val="19"/>
                <w:szCs w:val="19"/>
                <w:lang w:val="en-US" w:eastAsia="hu-HU"/>
              </w:rPr>
            </w:rPrChange>
          </w:rPr>
          <w:t xml:space="preserve"> () {</w:t>
        </w:r>
      </w:ins>
    </w:p>
    <w:p w14:paraId="44BCF840" w14:textId="1E2CB63A" w:rsidR="004F5B39" w:rsidRPr="004F5B39" w:rsidRDefault="004F5B39" w:rsidP="004F5B39">
      <w:pPr>
        <w:autoSpaceDE w:val="0"/>
        <w:autoSpaceDN w:val="0"/>
        <w:adjustRightInd w:val="0"/>
        <w:spacing w:after="0" w:line="240" w:lineRule="auto"/>
        <w:ind w:firstLine="0"/>
        <w:jc w:val="left"/>
        <w:rPr>
          <w:ins w:id="886" w:author="Gergo" w:date="2017-11-24T11:00:00Z"/>
          <w:rFonts w:ascii="Consolas" w:hAnsi="Consolas" w:cs="Consolas"/>
          <w:color w:val="000000"/>
          <w:sz w:val="22"/>
          <w:szCs w:val="22"/>
          <w:lang w:val="en-US" w:eastAsia="hu-HU"/>
          <w:rPrChange w:id="887" w:author="Gergo" w:date="2017-11-24T11:00:00Z">
            <w:rPr>
              <w:ins w:id="888" w:author="Gergo" w:date="2017-11-24T11:00:00Z"/>
              <w:rFonts w:ascii="Consolas" w:hAnsi="Consolas" w:cs="Consolas"/>
              <w:color w:val="000000"/>
              <w:sz w:val="19"/>
              <w:szCs w:val="19"/>
              <w:lang w:val="en-US" w:eastAsia="hu-HU"/>
            </w:rPr>
          </w:rPrChange>
        </w:rPr>
        <w:pPrChange w:id="889" w:author="Gergo" w:date="2017-11-24T11:00:00Z">
          <w:pPr>
            <w:autoSpaceDE w:val="0"/>
            <w:autoSpaceDN w:val="0"/>
            <w:adjustRightInd w:val="0"/>
            <w:spacing w:after="0" w:line="240" w:lineRule="auto"/>
            <w:ind w:firstLine="0"/>
            <w:jc w:val="left"/>
          </w:pPr>
        </w:pPrChange>
      </w:pPr>
      <w:ins w:id="890" w:author="Gergo" w:date="2017-11-24T11:00:00Z">
        <w:r w:rsidRPr="004F5B39">
          <w:rPr>
            <w:rFonts w:ascii="Consolas" w:hAnsi="Consolas" w:cs="Consolas"/>
            <w:color w:val="000000"/>
            <w:sz w:val="22"/>
            <w:szCs w:val="22"/>
            <w:lang w:val="en-US" w:eastAsia="hu-HU"/>
            <w:rPrChange w:id="891" w:author="Gergo" w:date="2017-11-24T11:00:00Z">
              <w:rPr>
                <w:rFonts w:ascii="Consolas" w:hAnsi="Consolas" w:cs="Consolas"/>
                <w:color w:val="000000"/>
                <w:sz w:val="19"/>
                <w:szCs w:val="19"/>
                <w:lang w:val="en-US" w:eastAsia="hu-HU"/>
              </w:rPr>
            </w:rPrChange>
          </w:rPr>
          <w:t xml:space="preserve">    </w:t>
        </w:r>
        <w:r w:rsidRPr="004F5B39">
          <w:rPr>
            <w:rFonts w:ascii="Consolas" w:hAnsi="Consolas" w:cs="Consolas"/>
            <w:color w:val="0000FF"/>
            <w:sz w:val="22"/>
            <w:szCs w:val="22"/>
            <w:lang w:val="en-US" w:eastAsia="hu-HU"/>
            <w:rPrChange w:id="892" w:author="Gergo" w:date="2017-11-24T11:00:00Z">
              <w:rPr>
                <w:rFonts w:ascii="Consolas" w:hAnsi="Consolas" w:cs="Consolas"/>
                <w:color w:val="0000FF"/>
                <w:sz w:val="19"/>
                <w:szCs w:val="19"/>
                <w:lang w:val="en-US" w:eastAsia="hu-HU"/>
              </w:rPr>
            </w:rPrChange>
          </w:rPr>
          <w:t>int</w:t>
        </w:r>
        <w:r w:rsidRPr="004F5B39">
          <w:rPr>
            <w:rFonts w:ascii="Consolas" w:hAnsi="Consolas" w:cs="Consolas"/>
            <w:color w:val="000000"/>
            <w:sz w:val="22"/>
            <w:szCs w:val="22"/>
            <w:lang w:val="en-US" w:eastAsia="hu-HU"/>
            <w:rPrChange w:id="893" w:author="Gergo" w:date="2017-11-24T11:00:00Z">
              <w:rPr>
                <w:rFonts w:ascii="Consolas" w:hAnsi="Consolas" w:cs="Consolas"/>
                <w:color w:val="000000"/>
                <w:sz w:val="19"/>
                <w:szCs w:val="19"/>
                <w:lang w:val="en-US" w:eastAsia="hu-HU"/>
              </w:rPr>
            </w:rPrChange>
          </w:rPr>
          <w:t xml:space="preserve"> meditation = </w:t>
        </w:r>
        <w:r w:rsidRPr="004F5B39">
          <w:rPr>
            <w:rFonts w:ascii="Consolas" w:hAnsi="Consolas" w:cs="Consolas"/>
            <w:color w:val="2B91AF"/>
            <w:sz w:val="22"/>
            <w:szCs w:val="22"/>
            <w:lang w:val="en-US" w:eastAsia="hu-HU"/>
            <w:rPrChange w:id="894" w:author="Gergo" w:date="2017-11-24T11:00:00Z">
              <w:rPr>
                <w:rFonts w:ascii="Consolas" w:hAnsi="Consolas" w:cs="Consolas"/>
                <w:color w:val="2B91AF"/>
                <w:sz w:val="19"/>
                <w:szCs w:val="19"/>
                <w:lang w:val="en-US" w:eastAsia="hu-HU"/>
              </w:rPr>
            </w:rPrChange>
          </w:rPr>
          <w:t>AdaptEDConnector</w:t>
        </w:r>
        <w:r w:rsidRPr="004F5B39">
          <w:rPr>
            <w:rFonts w:ascii="Consolas" w:hAnsi="Consolas" w:cs="Consolas"/>
            <w:color w:val="000000"/>
            <w:sz w:val="22"/>
            <w:szCs w:val="22"/>
            <w:lang w:val="en-US" w:eastAsia="hu-HU"/>
            <w:rPrChange w:id="895" w:author="Gergo" w:date="2017-11-24T11:00:00Z">
              <w:rPr>
                <w:rFonts w:ascii="Consolas" w:hAnsi="Consolas" w:cs="Consolas"/>
                <w:color w:val="000000"/>
                <w:sz w:val="19"/>
                <w:szCs w:val="19"/>
                <w:lang w:val="en-US" w:eastAsia="hu-HU"/>
              </w:rPr>
            </w:rPrChange>
          </w:rPr>
          <w:t>.Meditation</w:t>
        </w:r>
        <w:r>
          <w:rPr>
            <w:rFonts w:ascii="Consolas" w:hAnsi="Consolas" w:cs="Consolas"/>
            <w:color w:val="000000"/>
            <w:sz w:val="22"/>
            <w:szCs w:val="22"/>
            <w:lang w:val="en-US" w:eastAsia="hu-HU"/>
            <w:rPrChange w:id="896" w:author="Gergo" w:date="2017-11-24T11:00:00Z">
              <w:rPr>
                <w:rFonts w:ascii="Consolas" w:hAnsi="Consolas" w:cs="Consolas"/>
                <w:color w:val="000000"/>
                <w:sz w:val="22"/>
                <w:szCs w:val="22"/>
                <w:lang w:val="en-US" w:eastAsia="hu-HU"/>
              </w:rPr>
            </w:rPrChange>
          </w:rPr>
          <w:t>;</w:t>
        </w:r>
      </w:ins>
    </w:p>
    <w:p w14:paraId="208C8A5D" w14:textId="259841F9" w:rsidR="004F5B39" w:rsidRPr="004F5B39" w:rsidRDefault="004F5B39" w:rsidP="004F5B39">
      <w:pPr>
        <w:autoSpaceDE w:val="0"/>
        <w:autoSpaceDN w:val="0"/>
        <w:adjustRightInd w:val="0"/>
        <w:spacing w:after="0" w:line="240" w:lineRule="auto"/>
        <w:ind w:firstLine="0"/>
        <w:jc w:val="left"/>
        <w:rPr>
          <w:ins w:id="897" w:author="Gergo" w:date="2017-11-24T11:00:00Z"/>
          <w:rFonts w:ascii="Consolas" w:hAnsi="Consolas" w:cs="Consolas"/>
          <w:color w:val="000000"/>
          <w:sz w:val="22"/>
          <w:szCs w:val="22"/>
          <w:lang w:val="en-US" w:eastAsia="hu-HU"/>
          <w:rPrChange w:id="898" w:author="Gergo" w:date="2017-11-24T11:00:00Z">
            <w:rPr>
              <w:ins w:id="899" w:author="Gergo" w:date="2017-11-24T11:00:00Z"/>
              <w:rFonts w:ascii="Consolas" w:hAnsi="Consolas" w:cs="Consolas"/>
              <w:color w:val="000000"/>
              <w:sz w:val="19"/>
              <w:szCs w:val="19"/>
              <w:lang w:val="en-US" w:eastAsia="hu-HU"/>
            </w:rPr>
          </w:rPrChange>
        </w:rPr>
      </w:pPr>
      <w:ins w:id="900" w:author="Gergo" w:date="2017-11-24T11:00:00Z">
        <w:r>
          <w:rPr>
            <w:rFonts w:ascii="Consolas" w:hAnsi="Consolas" w:cs="Consolas"/>
            <w:color w:val="000000"/>
            <w:sz w:val="22"/>
            <w:szCs w:val="22"/>
            <w:lang w:val="en-US" w:eastAsia="hu-HU"/>
            <w:rPrChange w:id="901" w:author="Gergo" w:date="2017-11-24T11:00:00Z">
              <w:rPr>
                <w:rFonts w:ascii="Consolas" w:hAnsi="Consolas" w:cs="Consolas"/>
                <w:color w:val="000000"/>
                <w:sz w:val="22"/>
                <w:szCs w:val="22"/>
                <w:lang w:val="en-US" w:eastAsia="hu-HU"/>
              </w:rPr>
            </w:rPrChange>
          </w:rPr>
          <w:lastRenderedPageBreak/>
          <w:t xml:space="preserve">    </w:t>
        </w:r>
        <w:r w:rsidRPr="004F5B39">
          <w:rPr>
            <w:rFonts w:ascii="Consolas" w:hAnsi="Consolas" w:cs="Consolas"/>
            <w:color w:val="000000"/>
            <w:sz w:val="22"/>
            <w:szCs w:val="22"/>
            <w:lang w:val="en-US" w:eastAsia="hu-HU"/>
            <w:rPrChange w:id="902" w:author="Gergo" w:date="2017-11-24T11:00:00Z">
              <w:rPr>
                <w:rFonts w:ascii="Consolas" w:hAnsi="Consolas" w:cs="Consolas"/>
                <w:color w:val="000000"/>
                <w:sz w:val="19"/>
                <w:szCs w:val="19"/>
                <w:lang w:val="en-US" w:eastAsia="hu-HU"/>
              </w:rPr>
            </w:rPrChange>
          </w:rPr>
          <w:t>spawnTime = 40000 / (meditation * meditation);</w:t>
        </w:r>
      </w:ins>
    </w:p>
    <w:p w14:paraId="4AA4E6D4" w14:textId="680ACF3E" w:rsidR="004F5B39" w:rsidRPr="004F5B39" w:rsidRDefault="004F5B39" w:rsidP="004F5B39">
      <w:pPr>
        <w:autoSpaceDE w:val="0"/>
        <w:autoSpaceDN w:val="0"/>
        <w:adjustRightInd w:val="0"/>
        <w:spacing w:after="0" w:line="240" w:lineRule="auto"/>
        <w:ind w:firstLine="0"/>
        <w:jc w:val="left"/>
        <w:rPr>
          <w:ins w:id="903" w:author="Gergo" w:date="2017-11-24T11:00:00Z"/>
          <w:rFonts w:ascii="Consolas" w:hAnsi="Consolas" w:cs="Consolas"/>
          <w:color w:val="000000"/>
          <w:sz w:val="22"/>
          <w:szCs w:val="22"/>
          <w:lang w:val="en-US" w:eastAsia="hu-HU"/>
          <w:rPrChange w:id="904" w:author="Gergo" w:date="2017-11-24T11:00:00Z">
            <w:rPr>
              <w:ins w:id="905" w:author="Gergo" w:date="2017-11-24T11:00:00Z"/>
              <w:rFonts w:ascii="Consolas" w:hAnsi="Consolas" w:cs="Consolas"/>
              <w:color w:val="000000"/>
              <w:sz w:val="19"/>
              <w:szCs w:val="19"/>
              <w:lang w:val="en-US" w:eastAsia="hu-HU"/>
            </w:rPr>
          </w:rPrChange>
        </w:rPr>
      </w:pPr>
      <w:ins w:id="906" w:author="Gergo" w:date="2017-11-24T11:00:00Z">
        <w:r>
          <w:rPr>
            <w:rFonts w:ascii="Consolas" w:hAnsi="Consolas" w:cs="Consolas"/>
            <w:color w:val="000000"/>
            <w:sz w:val="22"/>
            <w:szCs w:val="22"/>
            <w:lang w:val="en-US" w:eastAsia="hu-HU"/>
            <w:rPrChange w:id="907" w:author="Gergo" w:date="2017-11-24T11:00:00Z">
              <w:rPr>
                <w:rFonts w:ascii="Consolas" w:hAnsi="Consolas" w:cs="Consolas"/>
                <w:color w:val="000000"/>
                <w:sz w:val="22"/>
                <w:szCs w:val="22"/>
                <w:lang w:val="en-US" w:eastAsia="hu-HU"/>
              </w:rPr>
            </w:rPrChange>
          </w:rPr>
          <w:t xml:space="preserve">    </w:t>
        </w:r>
        <w:r w:rsidRPr="004F5B39">
          <w:rPr>
            <w:rFonts w:ascii="Consolas" w:hAnsi="Consolas" w:cs="Consolas"/>
            <w:color w:val="0000FF"/>
            <w:sz w:val="22"/>
            <w:szCs w:val="22"/>
            <w:lang w:val="en-US" w:eastAsia="hu-HU"/>
            <w:rPrChange w:id="908" w:author="Gergo" w:date="2017-11-24T11:00:00Z">
              <w:rPr>
                <w:rFonts w:ascii="Consolas" w:hAnsi="Consolas" w:cs="Consolas"/>
                <w:color w:val="0000FF"/>
                <w:sz w:val="19"/>
                <w:szCs w:val="19"/>
                <w:lang w:val="en-US" w:eastAsia="hu-HU"/>
              </w:rPr>
            </w:rPrChange>
          </w:rPr>
          <w:t>if</w:t>
        </w:r>
        <w:r w:rsidRPr="004F5B39">
          <w:rPr>
            <w:rFonts w:ascii="Consolas" w:hAnsi="Consolas" w:cs="Consolas"/>
            <w:color w:val="000000"/>
            <w:sz w:val="22"/>
            <w:szCs w:val="22"/>
            <w:lang w:val="en-US" w:eastAsia="hu-HU"/>
            <w:rPrChange w:id="909" w:author="Gergo" w:date="2017-11-24T11:00:00Z">
              <w:rPr>
                <w:rFonts w:ascii="Consolas" w:hAnsi="Consolas" w:cs="Consolas"/>
                <w:color w:val="000000"/>
                <w:sz w:val="19"/>
                <w:szCs w:val="19"/>
                <w:lang w:val="en-US" w:eastAsia="hu-HU"/>
              </w:rPr>
            </w:rPrChange>
          </w:rPr>
          <w:t xml:space="preserve"> (spawnTime &gt; 18)</w:t>
        </w:r>
      </w:ins>
    </w:p>
    <w:p w14:paraId="3C793AE7" w14:textId="33835761" w:rsidR="004F5B39" w:rsidRDefault="004F5B39" w:rsidP="004F5B39">
      <w:pPr>
        <w:autoSpaceDE w:val="0"/>
        <w:autoSpaceDN w:val="0"/>
        <w:adjustRightInd w:val="0"/>
        <w:spacing w:after="0" w:line="240" w:lineRule="auto"/>
        <w:ind w:firstLine="0"/>
        <w:jc w:val="left"/>
        <w:rPr>
          <w:ins w:id="910" w:author="Gergo" w:date="2017-11-24T11:00:00Z"/>
          <w:rFonts w:ascii="Consolas" w:hAnsi="Consolas" w:cs="Consolas"/>
          <w:color w:val="000000"/>
          <w:sz w:val="22"/>
          <w:szCs w:val="22"/>
          <w:lang w:val="en-US" w:eastAsia="hu-HU"/>
          <w:rPrChange w:id="911" w:author="Gergo" w:date="2017-11-24T11:00:00Z">
            <w:rPr>
              <w:ins w:id="912" w:author="Gergo" w:date="2017-11-24T11:00:00Z"/>
              <w:rFonts w:ascii="Consolas" w:hAnsi="Consolas" w:cs="Consolas"/>
              <w:color w:val="000000"/>
              <w:sz w:val="22"/>
              <w:szCs w:val="22"/>
              <w:lang w:val="en-US" w:eastAsia="hu-HU"/>
            </w:rPr>
          </w:rPrChange>
        </w:rPr>
        <w:pPrChange w:id="913" w:author="Gergo" w:date="2017-11-24T11:00:00Z">
          <w:pPr>
            <w:pStyle w:val="Cmsor2"/>
          </w:pPr>
        </w:pPrChange>
      </w:pPr>
      <w:ins w:id="914" w:author="Gergo" w:date="2017-11-24T11:00:00Z">
        <w:r>
          <w:rPr>
            <w:rFonts w:ascii="Consolas" w:hAnsi="Consolas" w:cs="Consolas"/>
            <w:color w:val="000000"/>
            <w:sz w:val="22"/>
            <w:szCs w:val="22"/>
            <w:lang w:val="en-US" w:eastAsia="hu-HU"/>
            <w:rPrChange w:id="915" w:author="Gergo" w:date="2017-11-24T11:00:00Z">
              <w:rPr>
                <w:rFonts w:ascii="Consolas" w:hAnsi="Consolas" w:cs="Consolas"/>
                <w:color w:val="000000"/>
                <w:sz w:val="22"/>
                <w:szCs w:val="22"/>
                <w:lang w:val="en-US" w:eastAsia="hu-HU"/>
              </w:rPr>
            </w:rPrChange>
          </w:rPr>
          <w:t xml:space="preserve">         </w:t>
        </w:r>
        <w:r w:rsidRPr="004F5B39">
          <w:rPr>
            <w:rFonts w:ascii="Consolas" w:hAnsi="Consolas" w:cs="Consolas"/>
            <w:color w:val="000000"/>
            <w:sz w:val="22"/>
            <w:szCs w:val="22"/>
            <w:lang w:val="en-US" w:eastAsia="hu-HU"/>
            <w:rPrChange w:id="916" w:author="Gergo" w:date="2017-11-24T11:00:00Z">
              <w:rPr>
                <w:rFonts w:ascii="Consolas" w:hAnsi="Consolas" w:cs="Consolas"/>
                <w:color w:val="000000"/>
                <w:sz w:val="19"/>
                <w:szCs w:val="19"/>
                <w:lang w:val="en-US" w:eastAsia="hu-HU"/>
              </w:rPr>
            </w:rPrChange>
          </w:rPr>
          <w:t>spawnTime = 18</w:t>
        </w:r>
        <w:r>
          <w:rPr>
            <w:rFonts w:ascii="Consolas" w:hAnsi="Consolas" w:cs="Consolas"/>
            <w:color w:val="000000"/>
            <w:sz w:val="22"/>
            <w:szCs w:val="22"/>
            <w:lang w:val="en-US" w:eastAsia="hu-HU"/>
            <w:rPrChange w:id="917" w:author="Gergo" w:date="2017-11-24T11:00:00Z">
              <w:rPr>
                <w:rFonts w:ascii="Consolas" w:hAnsi="Consolas" w:cs="Consolas"/>
                <w:color w:val="000000"/>
                <w:sz w:val="22"/>
                <w:szCs w:val="22"/>
                <w:lang w:val="en-US" w:eastAsia="hu-HU"/>
              </w:rPr>
            </w:rPrChange>
          </w:rPr>
          <w:t>;</w:t>
        </w:r>
      </w:ins>
    </w:p>
    <w:p w14:paraId="70706043" w14:textId="1AC2C12A" w:rsidR="004F5B39" w:rsidRPr="004F5B39" w:rsidRDefault="004F5B39" w:rsidP="004F5B39">
      <w:pPr>
        <w:autoSpaceDE w:val="0"/>
        <w:autoSpaceDN w:val="0"/>
        <w:adjustRightInd w:val="0"/>
        <w:spacing w:after="0" w:line="240" w:lineRule="auto"/>
        <w:ind w:firstLine="0"/>
        <w:jc w:val="left"/>
        <w:rPr>
          <w:ins w:id="918" w:author="Gergo" w:date="2017-11-24T10:58:00Z"/>
          <w:rFonts w:ascii="Consolas" w:hAnsi="Consolas" w:cs="Consolas"/>
          <w:color w:val="000000"/>
          <w:sz w:val="22"/>
          <w:szCs w:val="22"/>
          <w:lang w:val="en-US" w:eastAsia="hu-HU"/>
          <w:rPrChange w:id="919" w:author="Gergo" w:date="2017-11-24T11:00:00Z">
            <w:rPr>
              <w:ins w:id="920" w:author="Gergo" w:date="2017-11-24T10:58:00Z"/>
            </w:rPr>
          </w:rPrChange>
        </w:rPr>
        <w:pPrChange w:id="921" w:author="Gergo" w:date="2017-11-24T11:00:00Z">
          <w:pPr>
            <w:pStyle w:val="Cmsor2"/>
          </w:pPr>
        </w:pPrChange>
      </w:pPr>
      <w:ins w:id="922" w:author="Gergo" w:date="2017-11-24T11:00:00Z">
        <w:r w:rsidRPr="004F5B39">
          <w:rPr>
            <w:rFonts w:ascii="Consolas" w:hAnsi="Consolas" w:cs="Consolas"/>
            <w:color w:val="000000"/>
            <w:sz w:val="22"/>
            <w:szCs w:val="22"/>
            <w:lang w:val="en-US" w:eastAsia="hu-HU"/>
            <w:rPrChange w:id="923" w:author="Gergo" w:date="2017-11-24T11:00:00Z">
              <w:rPr>
                <w:rFonts w:ascii="Consolas" w:hAnsi="Consolas" w:cs="Consolas"/>
                <w:color w:val="000000"/>
                <w:sz w:val="19"/>
                <w:szCs w:val="19"/>
                <w:lang w:val="en-US" w:eastAsia="hu-HU"/>
              </w:rPr>
            </w:rPrChange>
          </w:rPr>
          <w:t>}</w:t>
        </w:r>
      </w:ins>
    </w:p>
    <w:p w14:paraId="34CBAAF9" w14:textId="77777777" w:rsidR="004F5B39" w:rsidRPr="00113527" w:rsidRDefault="004F5B39" w:rsidP="004F5B39">
      <w:pPr>
        <w:autoSpaceDE w:val="0"/>
        <w:autoSpaceDN w:val="0"/>
        <w:adjustRightInd w:val="0"/>
        <w:spacing w:after="0" w:line="240" w:lineRule="auto"/>
        <w:ind w:firstLine="0"/>
        <w:jc w:val="left"/>
        <w:rPr>
          <w:ins w:id="924" w:author="Gergo" w:date="2017-11-24T11:04:00Z"/>
          <w:rFonts w:ascii="Consolas" w:hAnsi="Consolas" w:cs="Consolas"/>
          <w:color w:val="000000"/>
          <w:sz w:val="22"/>
          <w:szCs w:val="22"/>
          <w:lang w:val="en-US" w:eastAsia="hu-HU"/>
          <w:rPrChange w:id="925" w:author="Gergo" w:date="2017-11-24T11:05:00Z">
            <w:rPr>
              <w:ins w:id="926" w:author="Gergo" w:date="2017-11-24T11:04:00Z"/>
              <w:rFonts w:ascii="Consolas" w:hAnsi="Consolas" w:cs="Consolas"/>
              <w:color w:val="000000"/>
              <w:sz w:val="19"/>
              <w:szCs w:val="19"/>
              <w:lang w:val="en-US" w:eastAsia="hu-HU"/>
            </w:rPr>
          </w:rPrChange>
        </w:rPr>
      </w:pPr>
      <w:ins w:id="927" w:author="Gergo" w:date="2017-11-24T11:04:00Z">
        <w:r w:rsidRPr="00113527">
          <w:rPr>
            <w:rFonts w:ascii="Consolas" w:hAnsi="Consolas" w:cs="Consolas"/>
            <w:color w:val="0000FF"/>
            <w:sz w:val="22"/>
            <w:szCs w:val="22"/>
            <w:lang w:val="en-US" w:eastAsia="hu-HU"/>
            <w:rPrChange w:id="928" w:author="Gergo" w:date="2017-11-24T11:05:00Z">
              <w:rPr>
                <w:rFonts w:ascii="Consolas" w:hAnsi="Consolas" w:cs="Consolas"/>
                <w:color w:val="0000FF"/>
                <w:sz w:val="19"/>
                <w:szCs w:val="19"/>
                <w:lang w:val="en-US" w:eastAsia="hu-HU"/>
              </w:rPr>
            </w:rPrChange>
          </w:rPr>
          <w:t>private</w:t>
        </w:r>
        <w:r w:rsidRPr="00113527">
          <w:rPr>
            <w:rFonts w:ascii="Consolas" w:hAnsi="Consolas" w:cs="Consolas"/>
            <w:color w:val="000000"/>
            <w:sz w:val="22"/>
            <w:szCs w:val="22"/>
            <w:lang w:val="en-US" w:eastAsia="hu-HU"/>
            <w:rPrChange w:id="929" w:author="Gergo" w:date="2017-11-24T11:05:00Z">
              <w:rPr>
                <w:rFonts w:ascii="Consolas" w:hAnsi="Consolas" w:cs="Consolas"/>
                <w:color w:val="000000"/>
                <w:sz w:val="19"/>
                <w:szCs w:val="19"/>
                <w:lang w:val="en-US" w:eastAsia="hu-HU"/>
              </w:rPr>
            </w:rPrChange>
          </w:rPr>
          <w:t xml:space="preserve"> </w:t>
        </w:r>
        <w:r w:rsidRPr="00113527">
          <w:rPr>
            <w:rFonts w:ascii="Consolas" w:hAnsi="Consolas" w:cs="Consolas"/>
            <w:color w:val="2B91AF"/>
            <w:sz w:val="22"/>
            <w:szCs w:val="22"/>
            <w:lang w:val="en-US" w:eastAsia="hu-HU"/>
            <w:rPrChange w:id="930" w:author="Gergo" w:date="2017-11-24T11:05:00Z">
              <w:rPr>
                <w:rFonts w:ascii="Consolas" w:hAnsi="Consolas" w:cs="Consolas"/>
                <w:color w:val="2B91AF"/>
                <w:sz w:val="19"/>
                <w:szCs w:val="19"/>
                <w:lang w:val="en-US" w:eastAsia="hu-HU"/>
              </w:rPr>
            </w:rPrChange>
          </w:rPr>
          <w:t>IEnumerator</w:t>
        </w:r>
        <w:r w:rsidRPr="00113527">
          <w:rPr>
            <w:rFonts w:ascii="Consolas" w:hAnsi="Consolas" w:cs="Consolas"/>
            <w:color w:val="000000"/>
            <w:sz w:val="22"/>
            <w:szCs w:val="22"/>
            <w:lang w:val="en-US" w:eastAsia="hu-HU"/>
            <w:rPrChange w:id="931" w:author="Gergo" w:date="2017-11-24T11:05:00Z">
              <w:rPr>
                <w:rFonts w:ascii="Consolas" w:hAnsi="Consolas" w:cs="Consolas"/>
                <w:color w:val="000000"/>
                <w:sz w:val="19"/>
                <w:szCs w:val="19"/>
                <w:lang w:val="en-US" w:eastAsia="hu-HU"/>
              </w:rPr>
            </w:rPrChange>
          </w:rPr>
          <w:t xml:space="preserve"> spawnBarrels()</w:t>
        </w:r>
      </w:ins>
    </w:p>
    <w:p w14:paraId="046AE628" w14:textId="77777777" w:rsidR="004F5B39" w:rsidRPr="00113527" w:rsidRDefault="004F5B39" w:rsidP="004F5B39">
      <w:pPr>
        <w:autoSpaceDE w:val="0"/>
        <w:autoSpaceDN w:val="0"/>
        <w:adjustRightInd w:val="0"/>
        <w:spacing w:after="0" w:line="240" w:lineRule="auto"/>
        <w:ind w:firstLine="0"/>
        <w:jc w:val="left"/>
        <w:rPr>
          <w:ins w:id="932" w:author="Gergo" w:date="2017-11-24T11:04:00Z"/>
          <w:rFonts w:ascii="Consolas" w:hAnsi="Consolas" w:cs="Consolas"/>
          <w:color w:val="000000"/>
          <w:sz w:val="22"/>
          <w:szCs w:val="22"/>
          <w:lang w:val="en-US" w:eastAsia="hu-HU"/>
          <w:rPrChange w:id="933" w:author="Gergo" w:date="2017-11-24T11:04:00Z">
            <w:rPr>
              <w:ins w:id="934" w:author="Gergo" w:date="2017-11-24T11:04:00Z"/>
              <w:rFonts w:ascii="Consolas" w:hAnsi="Consolas" w:cs="Consolas"/>
              <w:color w:val="000000"/>
              <w:sz w:val="19"/>
              <w:szCs w:val="19"/>
              <w:lang w:val="en-US" w:eastAsia="hu-HU"/>
            </w:rPr>
          </w:rPrChange>
        </w:rPr>
      </w:pPr>
      <w:ins w:id="935" w:author="Gergo" w:date="2017-11-24T11:04:00Z">
        <w:r w:rsidRPr="00113527">
          <w:rPr>
            <w:rFonts w:ascii="Consolas" w:hAnsi="Consolas" w:cs="Consolas"/>
            <w:color w:val="000000"/>
            <w:sz w:val="22"/>
            <w:szCs w:val="22"/>
            <w:lang w:val="en-US" w:eastAsia="hu-HU"/>
            <w:rPrChange w:id="936" w:author="Gergo" w:date="2017-11-24T11:04:00Z">
              <w:rPr>
                <w:rFonts w:ascii="Consolas" w:hAnsi="Consolas" w:cs="Consolas"/>
                <w:color w:val="000000"/>
                <w:sz w:val="19"/>
                <w:szCs w:val="19"/>
                <w:lang w:val="en-US" w:eastAsia="hu-HU"/>
              </w:rPr>
            </w:rPrChange>
          </w:rPr>
          <w:t>{</w:t>
        </w:r>
      </w:ins>
    </w:p>
    <w:p w14:paraId="140C3BE4" w14:textId="77777777" w:rsidR="004F5B39" w:rsidRPr="00113527" w:rsidRDefault="004F5B39" w:rsidP="004F5B39">
      <w:pPr>
        <w:autoSpaceDE w:val="0"/>
        <w:autoSpaceDN w:val="0"/>
        <w:adjustRightInd w:val="0"/>
        <w:spacing w:after="0" w:line="240" w:lineRule="auto"/>
        <w:ind w:firstLine="0"/>
        <w:jc w:val="left"/>
        <w:rPr>
          <w:ins w:id="937" w:author="Gergo" w:date="2017-11-24T11:04:00Z"/>
          <w:rFonts w:ascii="Consolas" w:hAnsi="Consolas" w:cs="Consolas"/>
          <w:color w:val="000000"/>
          <w:sz w:val="22"/>
          <w:szCs w:val="22"/>
          <w:lang w:val="en-US" w:eastAsia="hu-HU"/>
          <w:rPrChange w:id="938" w:author="Gergo" w:date="2017-11-24T11:04:00Z">
            <w:rPr>
              <w:ins w:id="939" w:author="Gergo" w:date="2017-11-24T11:04:00Z"/>
              <w:rFonts w:ascii="Consolas" w:hAnsi="Consolas" w:cs="Consolas"/>
              <w:color w:val="000000"/>
              <w:sz w:val="19"/>
              <w:szCs w:val="19"/>
              <w:lang w:val="en-US" w:eastAsia="hu-HU"/>
            </w:rPr>
          </w:rPrChange>
        </w:rPr>
      </w:pPr>
      <w:ins w:id="940" w:author="Gergo" w:date="2017-11-24T11:04:00Z">
        <w:r w:rsidRPr="00113527">
          <w:rPr>
            <w:rFonts w:ascii="Consolas" w:hAnsi="Consolas" w:cs="Consolas"/>
            <w:color w:val="000000"/>
            <w:sz w:val="22"/>
            <w:szCs w:val="22"/>
            <w:lang w:val="en-US" w:eastAsia="hu-HU"/>
            <w:rPrChange w:id="941"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942" w:author="Gergo" w:date="2017-11-24T11:04:00Z">
              <w:rPr>
                <w:rFonts w:ascii="Consolas" w:hAnsi="Consolas" w:cs="Consolas"/>
                <w:color w:val="0000FF"/>
                <w:sz w:val="19"/>
                <w:szCs w:val="19"/>
                <w:lang w:val="en-US" w:eastAsia="hu-HU"/>
              </w:rPr>
            </w:rPrChange>
          </w:rPr>
          <w:t>yield</w:t>
        </w:r>
        <w:r w:rsidRPr="00113527">
          <w:rPr>
            <w:rFonts w:ascii="Consolas" w:hAnsi="Consolas" w:cs="Consolas"/>
            <w:color w:val="000000"/>
            <w:sz w:val="22"/>
            <w:szCs w:val="22"/>
            <w:lang w:val="en-US" w:eastAsia="hu-HU"/>
            <w:rPrChange w:id="943"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944" w:author="Gergo" w:date="2017-11-24T11:04:00Z">
              <w:rPr>
                <w:rFonts w:ascii="Consolas" w:hAnsi="Consolas" w:cs="Consolas"/>
                <w:color w:val="0000FF"/>
                <w:sz w:val="19"/>
                <w:szCs w:val="19"/>
                <w:lang w:val="en-US" w:eastAsia="hu-HU"/>
              </w:rPr>
            </w:rPrChange>
          </w:rPr>
          <w:t>return</w:t>
        </w:r>
        <w:r w:rsidRPr="00113527">
          <w:rPr>
            <w:rFonts w:ascii="Consolas" w:hAnsi="Consolas" w:cs="Consolas"/>
            <w:color w:val="000000"/>
            <w:sz w:val="22"/>
            <w:szCs w:val="22"/>
            <w:lang w:val="en-US" w:eastAsia="hu-HU"/>
            <w:rPrChange w:id="945"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946" w:author="Gergo" w:date="2017-11-24T11:04:00Z">
              <w:rPr>
                <w:rFonts w:ascii="Consolas" w:hAnsi="Consolas" w:cs="Consolas"/>
                <w:color w:val="0000FF"/>
                <w:sz w:val="19"/>
                <w:szCs w:val="19"/>
                <w:lang w:val="en-US" w:eastAsia="hu-HU"/>
              </w:rPr>
            </w:rPrChange>
          </w:rPr>
          <w:t>new</w:t>
        </w:r>
        <w:r w:rsidRPr="00113527">
          <w:rPr>
            <w:rFonts w:ascii="Consolas" w:hAnsi="Consolas" w:cs="Consolas"/>
            <w:color w:val="000000"/>
            <w:sz w:val="22"/>
            <w:szCs w:val="22"/>
            <w:lang w:val="en-US" w:eastAsia="hu-HU"/>
            <w:rPrChange w:id="947"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2B91AF"/>
            <w:sz w:val="22"/>
            <w:szCs w:val="22"/>
            <w:lang w:val="en-US" w:eastAsia="hu-HU"/>
            <w:rPrChange w:id="948" w:author="Gergo" w:date="2017-11-24T11:04:00Z">
              <w:rPr>
                <w:rFonts w:ascii="Consolas" w:hAnsi="Consolas" w:cs="Consolas"/>
                <w:color w:val="2B91AF"/>
                <w:sz w:val="19"/>
                <w:szCs w:val="19"/>
                <w:lang w:val="en-US" w:eastAsia="hu-HU"/>
              </w:rPr>
            </w:rPrChange>
          </w:rPr>
          <w:t>WaitForSeconds</w:t>
        </w:r>
        <w:r w:rsidRPr="00113527">
          <w:rPr>
            <w:rFonts w:ascii="Consolas" w:hAnsi="Consolas" w:cs="Consolas"/>
            <w:color w:val="000000"/>
            <w:sz w:val="22"/>
            <w:szCs w:val="22"/>
            <w:lang w:val="en-US" w:eastAsia="hu-HU"/>
            <w:rPrChange w:id="949" w:author="Gergo" w:date="2017-11-24T11:04:00Z">
              <w:rPr>
                <w:rFonts w:ascii="Consolas" w:hAnsi="Consolas" w:cs="Consolas"/>
                <w:color w:val="000000"/>
                <w:sz w:val="19"/>
                <w:szCs w:val="19"/>
                <w:lang w:val="en-US" w:eastAsia="hu-HU"/>
              </w:rPr>
            </w:rPrChange>
          </w:rPr>
          <w:t>(7.0f);</w:t>
        </w:r>
      </w:ins>
    </w:p>
    <w:p w14:paraId="34624583" w14:textId="77777777" w:rsidR="004F5B39" w:rsidRPr="00113527" w:rsidRDefault="004F5B39" w:rsidP="004F5B39">
      <w:pPr>
        <w:autoSpaceDE w:val="0"/>
        <w:autoSpaceDN w:val="0"/>
        <w:adjustRightInd w:val="0"/>
        <w:spacing w:after="0" w:line="240" w:lineRule="auto"/>
        <w:ind w:firstLine="0"/>
        <w:jc w:val="left"/>
        <w:rPr>
          <w:ins w:id="950" w:author="Gergo" w:date="2017-11-24T11:04:00Z"/>
          <w:rFonts w:ascii="Consolas" w:hAnsi="Consolas" w:cs="Consolas"/>
          <w:color w:val="000000"/>
          <w:sz w:val="22"/>
          <w:szCs w:val="22"/>
          <w:lang w:val="en-US" w:eastAsia="hu-HU"/>
          <w:rPrChange w:id="951" w:author="Gergo" w:date="2017-11-24T11:04:00Z">
            <w:rPr>
              <w:ins w:id="952" w:author="Gergo" w:date="2017-11-24T11:04:00Z"/>
              <w:rFonts w:ascii="Consolas" w:hAnsi="Consolas" w:cs="Consolas"/>
              <w:color w:val="000000"/>
              <w:sz w:val="19"/>
              <w:szCs w:val="19"/>
              <w:lang w:val="en-US" w:eastAsia="hu-HU"/>
            </w:rPr>
          </w:rPrChange>
        </w:rPr>
      </w:pPr>
      <w:ins w:id="953" w:author="Gergo" w:date="2017-11-24T11:04:00Z">
        <w:r w:rsidRPr="00113527">
          <w:rPr>
            <w:rFonts w:ascii="Consolas" w:hAnsi="Consolas" w:cs="Consolas"/>
            <w:color w:val="000000"/>
            <w:sz w:val="22"/>
            <w:szCs w:val="22"/>
            <w:lang w:val="en-US" w:eastAsia="hu-HU"/>
            <w:rPrChange w:id="954"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955" w:author="Gergo" w:date="2017-11-24T11:04:00Z">
              <w:rPr>
                <w:rFonts w:ascii="Consolas" w:hAnsi="Consolas" w:cs="Consolas"/>
                <w:color w:val="0000FF"/>
                <w:sz w:val="19"/>
                <w:szCs w:val="19"/>
                <w:lang w:val="en-US" w:eastAsia="hu-HU"/>
              </w:rPr>
            </w:rPrChange>
          </w:rPr>
          <w:t>while</w:t>
        </w:r>
        <w:r w:rsidRPr="00113527">
          <w:rPr>
            <w:rFonts w:ascii="Consolas" w:hAnsi="Consolas" w:cs="Consolas"/>
            <w:color w:val="000000"/>
            <w:sz w:val="22"/>
            <w:szCs w:val="22"/>
            <w:lang w:val="en-US" w:eastAsia="hu-HU"/>
            <w:rPrChange w:id="956" w:author="Gergo" w:date="2017-11-24T11:04: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113527" w:rsidRDefault="004F5B39" w:rsidP="004F5B39">
      <w:pPr>
        <w:autoSpaceDE w:val="0"/>
        <w:autoSpaceDN w:val="0"/>
        <w:adjustRightInd w:val="0"/>
        <w:spacing w:after="0" w:line="240" w:lineRule="auto"/>
        <w:ind w:firstLine="0"/>
        <w:jc w:val="left"/>
        <w:rPr>
          <w:ins w:id="957" w:author="Gergo" w:date="2017-11-24T11:04:00Z"/>
          <w:rFonts w:ascii="Consolas" w:hAnsi="Consolas" w:cs="Consolas"/>
          <w:color w:val="000000"/>
          <w:sz w:val="22"/>
          <w:szCs w:val="22"/>
          <w:lang w:val="en-US" w:eastAsia="hu-HU"/>
          <w:rPrChange w:id="958" w:author="Gergo" w:date="2017-11-24T11:04:00Z">
            <w:rPr>
              <w:ins w:id="959" w:author="Gergo" w:date="2017-11-24T11:04:00Z"/>
              <w:rFonts w:ascii="Consolas" w:hAnsi="Consolas" w:cs="Consolas"/>
              <w:color w:val="000000"/>
              <w:sz w:val="19"/>
              <w:szCs w:val="19"/>
              <w:lang w:val="en-US" w:eastAsia="hu-HU"/>
            </w:rPr>
          </w:rPrChange>
        </w:rPr>
      </w:pPr>
      <w:ins w:id="960" w:author="Gergo" w:date="2017-11-24T11:04:00Z">
        <w:r w:rsidRPr="00113527">
          <w:rPr>
            <w:rFonts w:ascii="Consolas" w:hAnsi="Consolas" w:cs="Consolas"/>
            <w:color w:val="000000"/>
            <w:sz w:val="22"/>
            <w:szCs w:val="22"/>
            <w:lang w:val="en-US" w:eastAsia="hu-HU"/>
            <w:rPrChange w:id="961" w:author="Gergo" w:date="2017-11-24T11:04:00Z">
              <w:rPr>
                <w:rFonts w:ascii="Consolas" w:hAnsi="Consolas" w:cs="Consolas"/>
                <w:color w:val="000000"/>
                <w:sz w:val="19"/>
                <w:szCs w:val="19"/>
                <w:lang w:val="en-US" w:eastAsia="hu-HU"/>
              </w:rPr>
            </w:rPrChange>
          </w:rPr>
          <w:t xml:space="preserve">           || gameManager.Phase2))</w:t>
        </w:r>
      </w:ins>
    </w:p>
    <w:p w14:paraId="70ACD07C" w14:textId="77777777" w:rsidR="004F5B39" w:rsidRPr="00113527" w:rsidRDefault="004F5B39" w:rsidP="004F5B39">
      <w:pPr>
        <w:autoSpaceDE w:val="0"/>
        <w:autoSpaceDN w:val="0"/>
        <w:adjustRightInd w:val="0"/>
        <w:spacing w:after="0" w:line="240" w:lineRule="auto"/>
        <w:ind w:firstLine="0"/>
        <w:jc w:val="left"/>
        <w:rPr>
          <w:ins w:id="962" w:author="Gergo" w:date="2017-11-24T11:04:00Z"/>
          <w:rFonts w:ascii="Consolas" w:hAnsi="Consolas" w:cs="Consolas"/>
          <w:color w:val="000000"/>
          <w:sz w:val="22"/>
          <w:szCs w:val="22"/>
          <w:lang w:val="en-US" w:eastAsia="hu-HU"/>
          <w:rPrChange w:id="963" w:author="Gergo" w:date="2017-11-24T11:04:00Z">
            <w:rPr>
              <w:ins w:id="964" w:author="Gergo" w:date="2017-11-24T11:04:00Z"/>
              <w:rFonts w:ascii="Consolas" w:hAnsi="Consolas" w:cs="Consolas"/>
              <w:color w:val="000000"/>
              <w:sz w:val="19"/>
              <w:szCs w:val="19"/>
              <w:lang w:val="en-US" w:eastAsia="hu-HU"/>
            </w:rPr>
          </w:rPrChange>
        </w:rPr>
      </w:pPr>
      <w:ins w:id="965" w:author="Gergo" w:date="2017-11-24T11:04:00Z">
        <w:r w:rsidRPr="00113527">
          <w:rPr>
            <w:rFonts w:ascii="Consolas" w:hAnsi="Consolas" w:cs="Consolas"/>
            <w:color w:val="000000"/>
            <w:sz w:val="22"/>
            <w:szCs w:val="22"/>
            <w:lang w:val="en-US" w:eastAsia="hu-HU"/>
            <w:rPrChange w:id="966" w:author="Gergo" w:date="2017-11-24T11:04:00Z">
              <w:rPr>
                <w:rFonts w:ascii="Consolas" w:hAnsi="Consolas" w:cs="Consolas"/>
                <w:color w:val="000000"/>
                <w:sz w:val="19"/>
                <w:szCs w:val="19"/>
                <w:lang w:val="en-US" w:eastAsia="hu-HU"/>
              </w:rPr>
            </w:rPrChange>
          </w:rPr>
          <w:t xml:space="preserve">    {</w:t>
        </w:r>
      </w:ins>
    </w:p>
    <w:p w14:paraId="30C7190A" w14:textId="77777777" w:rsidR="004F5B39" w:rsidRPr="00113527" w:rsidRDefault="004F5B39" w:rsidP="004F5B39">
      <w:pPr>
        <w:autoSpaceDE w:val="0"/>
        <w:autoSpaceDN w:val="0"/>
        <w:adjustRightInd w:val="0"/>
        <w:spacing w:after="0" w:line="240" w:lineRule="auto"/>
        <w:ind w:firstLine="0"/>
        <w:jc w:val="left"/>
        <w:rPr>
          <w:ins w:id="967" w:author="Gergo" w:date="2017-11-24T11:04:00Z"/>
          <w:rFonts w:ascii="Consolas" w:hAnsi="Consolas" w:cs="Consolas"/>
          <w:color w:val="000000"/>
          <w:sz w:val="22"/>
          <w:szCs w:val="22"/>
          <w:lang w:val="en-US" w:eastAsia="hu-HU"/>
          <w:rPrChange w:id="968" w:author="Gergo" w:date="2017-11-24T11:04:00Z">
            <w:rPr>
              <w:ins w:id="969" w:author="Gergo" w:date="2017-11-24T11:04:00Z"/>
              <w:rFonts w:ascii="Consolas" w:hAnsi="Consolas" w:cs="Consolas"/>
              <w:color w:val="000000"/>
              <w:sz w:val="19"/>
              <w:szCs w:val="19"/>
              <w:lang w:val="en-US" w:eastAsia="hu-HU"/>
            </w:rPr>
          </w:rPrChange>
        </w:rPr>
      </w:pPr>
      <w:ins w:id="970" w:author="Gergo" w:date="2017-11-24T11:04:00Z">
        <w:r w:rsidRPr="00113527">
          <w:rPr>
            <w:rFonts w:ascii="Consolas" w:hAnsi="Consolas" w:cs="Consolas"/>
            <w:color w:val="000000"/>
            <w:sz w:val="22"/>
            <w:szCs w:val="22"/>
            <w:lang w:val="en-US" w:eastAsia="hu-HU"/>
            <w:rPrChange w:id="971"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2B91AF"/>
            <w:sz w:val="22"/>
            <w:szCs w:val="22"/>
            <w:lang w:val="en-US" w:eastAsia="hu-HU"/>
            <w:rPrChange w:id="972" w:author="Gergo" w:date="2017-11-24T11:04:00Z">
              <w:rPr>
                <w:rFonts w:ascii="Consolas" w:hAnsi="Consolas" w:cs="Consolas"/>
                <w:color w:val="2B91AF"/>
                <w:sz w:val="19"/>
                <w:szCs w:val="19"/>
                <w:lang w:val="en-US" w:eastAsia="hu-HU"/>
              </w:rPr>
            </w:rPrChange>
          </w:rPr>
          <w:t>GameObject</w:t>
        </w:r>
        <w:r w:rsidRPr="00113527">
          <w:rPr>
            <w:rFonts w:ascii="Consolas" w:hAnsi="Consolas" w:cs="Consolas"/>
            <w:color w:val="000000"/>
            <w:sz w:val="22"/>
            <w:szCs w:val="22"/>
            <w:lang w:val="en-US" w:eastAsia="hu-HU"/>
            <w:rPrChange w:id="973" w:author="Gergo" w:date="2017-11-24T11:04: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113527" w:rsidRDefault="004F5B39" w:rsidP="004F5B39">
      <w:pPr>
        <w:autoSpaceDE w:val="0"/>
        <w:autoSpaceDN w:val="0"/>
        <w:adjustRightInd w:val="0"/>
        <w:spacing w:after="0" w:line="240" w:lineRule="auto"/>
        <w:ind w:firstLine="0"/>
        <w:jc w:val="left"/>
        <w:rPr>
          <w:ins w:id="974" w:author="Gergo" w:date="2017-11-24T11:04:00Z"/>
          <w:rFonts w:ascii="Consolas" w:hAnsi="Consolas" w:cs="Consolas"/>
          <w:color w:val="000000"/>
          <w:sz w:val="22"/>
          <w:szCs w:val="22"/>
          <w:lang w:val="en-US" w:eastAsia="hu-HU"/>
          <w:rPrChange w:id="975" w:author="Gergo" w:date="2017-11-24T11:04:00Z">
            <w:rPr>
              <w:ins w:id="976" w:author="Gergo" w:date="2017-11-24T11:04:00Z"/>
              <w:rFonts w:ascii="Consolas" w:hAnsi="Consolas" w:cs="Consolas"/>
              <w:color w:val="000000"/>
              <w:sz w:val="19"/>
              <w:szCs w:val="19"/>
              <w:lang w:val="en-US" w:eastAsia="hu-HU"/>
            </w:rPr>
          </w:rPrChange>
        </w:rPr>
      </w:pPr>
      <w:ins w:id="977" w:author="Gergo" w:date="2017-11-24T11:04:00Z">
        <w:r w:rsidRPr="00113527">
          <w:rPr>
            <w:rFonts w:ascii="Consolas" w:hAnsi="Consolas" w:cs="Consolas"/>
            <w:color w:val="000000"/>
            <w:sz w:val="22"/>
            <w:szCs w:val="22"/>
            <w:lang w:val="en-US" w:eastAsia="hu-HU"/>
            <w:rPrChange w:id="978" w:author="Gergo" w:date="2017-11-24T11:04:00Z">
              <w:rPr>
                <w:rFonts w:ascii="Consolas" w:hAnsi="Consolas" w:cs="Consolas"/>
                <w:color w:val="000000"/>
                <w:sz w:val="19"/>
                <w:szCs w:val="19"/>
                <w:lang w:val="en-US" w:eastAsia="hu-HU"/>
              </w:rPr>
            </w:rPrChange>
          </w:rPr>
          <w:t xml:space="preserve">                   barrelSpawn.position, </w:t>
        </w:r>
      </w:ins>
    </w:p>
    <w:p w14:paraId="7C9B9FF1" w14:textId="77777777" w:rsidR="004F5B39" w:rsidRPr="00113527" w:rsidRDefault="004F5B39" w:rsidP="004F5B39">
      <w:pPr>
        <w:autoSpaceDE w:val="0"/>
        <w:autoSpaceDN w:val="0"/>
        <w:adjustRightInd w:val="0"/>
        <w:spacing w:after="0" w:line="240" w:lineRule="auto"/>
        <w:ind w:firstLine="0"/>
        <w:jc w:val="left"/>
        <w:rPr>
          <w:ins w:id="979" w:author="Gergo" w:date="2017-11-24T11:04:00Z"/>
          <w:rFonts w:ascii="Consolas" w:hAnsi="Consolas" w:cs="Consolas"/>
          <w:color w:val="000000"/>
          <w:sz w:val="22"/>
          <w:szCs w:val="22"/>
          <w:lang w:val="en-US" w:eastAsia="hu-HU"/>
          <w:rPrChange w:id="980" w:author="Gergo" w:date="2017-11-24T11:04:00Z">
            <w:rPr>
              <w:ins w:id="981" w:author="Gergo" w:date="2017-11-24T11:04:00Z"/>
              <w:rFonts w:ascii="Consolas" w:hAnsi="Consolas" w:cs="Consolas"/>
              <w:color w:val="000000"/>
              <w:sz w:val="19"/>
              <w:szCs w:val="19"/>
              <w:lang w:val="en-US" w:eastAsia="hu-HU"/>
            </w:rPr>
          </w:rPrChange>
        </w:rPr>
      </w:pPr>
      <w:ins w:id="982" w:author="Gergo" w:date="2017-11-24T11:04:00Z">
        <w:r w:rsidRPr="00113527">
          <w:rPr>
            <w:rFonts w:ascii="Consolas" w:hAnsi="Consolas" w:cs="Consolas"/>
            <w:color w:val="000000"/>
            <w:sz w:val="22"/>
            <w:szCs w:val="22"/>
            <w:lang w:val="en-US" w:eastAsia="hu-HU"/>
            <w:rPrChange w:id="983"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2B91AF"/>
            <w:sz w:val="22"/>
            <w:szCs w:val="22"/>
            <w:lang w:val="en-US" w:eastAsia="hu-HU"/>
            <w:rPrChange w:id="984" w:author="Gergo" w:date="2017-11-24T11:04:00Z">
              <w:rPr>
                <w:rFonts w:ascii="Consolas" w:hAnsi="Consolas" w:cs="Consolas"/>
                <w:color w:val="2B91AF"/>
                <w:sz w:val="19"/>
                <w:szCs w:val="19"/>
                <w:lang w:val="en-US" w:eastAsia="hu-HU"/>
              </w:rPr>
            </w:rPrChange>
          </w:rPr>
          <w:t>Quaternion</w:t>
        </w:r>
        <w:r w:rsidRPr="00113527">
          <w:rPr>
            <w:rFonts w:ascii="Consolas" w:hAnsi="Consolas" w:cs="Consolas"/>
            <w:color w:val="000000"/>
            <w:sz w:val="22"/>
            <w:szCs w:val="22"/>
            <w:lang w:val="en-US" w:eastAsia="hu-HU"/>
            <w:rPrChange w:id="985" w:author="Gergo" w:date="2017-11-24T11:04:00Z">
              <w:rPr>
                <w:rFonts w:ascii="Consolas" w:hAnsi="Consolas" w:cs="Consolas"/>
                <w:color w:val="000000"/>
                <w:sz w:val="19"/>
                <w:szCs w:val="19"/>
                <w:lang w:val="en-US" w:eastAsia="hu-HU"/>
              </w:rPr>
            </w:rPrChange>
          </w:rPr>
          <w:t>.identity);</w:t>
        </w:r>
      </w:ins>
    </w:p>
    <w:p w14:paraId="7953E4CC" w14:textId="77777777" w:rsidR="004F5B39" w:rsidRPr="00113527" w:rsidRDefault="004F5B39" w:rsidP="004F5B39">
      <w:pPr>
        <w:autoSpaceDE w:val="0"/>
        <w:autoSpaceDN w:val="0"/>
        <w:adjustRightInd w:val="0"/>
        <w:spacing w:after="0" w:line="240" w:lineRule="auto"/>
        <w:ind w:firstLine="0"/>
        <w:jc w:val="left"/>
        <w:rPr>
          <w:ins w:id="986" w:author="Gergo" w:date="2017-11-24T11:04:00Z"/>
          <w:rFonts w:ascii="Consolas" w:hAnsi="Consolas" w:cs="Consolas"/>
          <w:color w:val="000000"/>
          <w:sz w:val="22"/>
          <w:szCs w:val="22"/>
          <w:lang w:val="en-US" w:eastAsia="hu-HU"/>
          <w:rPrChange w:id="987" w:author="Gergo" w:date="2017-11-24T11:04:00Z">
            <w:rPr>
              <w:ins w:id="988" w:author="Gergo" w:date="2017-11-24T11:04:00Z"/>
              <w:rFonts w:ascii="Consolas" w:hAnsi="Consolas" w:cs="Consolas"/>
              <w:color w:val="000000"/>
              <w:sz w:val="19"/>
              <w:szCs w:val="19"/>
              <w:lang w:val="en-US" w:eastAsia="hu-HU"/>
            </w:rPr>
          </w:rPrChange>
        </w:rPr>
      </w:pPr>
      <w:ins w:id="989" w:author="Gergo" w:date="2017-11-24T11:04:00Z">
        <w:r w:rsidRPr="00113527">
          <w:rPr>
            <w:rFonts w:ascii="Consolas" w:hAnsi="Consolas" w:cs="Consolas"/>
            <w:color w:val="000000"/>
            <w:sz w:val="22"/>
            <w:szCs w:val="22"/>
            <w:lang w:val="en-US" w:eastAsia="hu-HU"/>
            <w:rPrChange w:id="990" w:author="Gergo" w:date="2017-11-24T11:04:00Z">
              <w:rPr>
                <w:rFonts w:ascii="Consolas" w:hAnsi="Consolas" w:cs="Consolas"/>
                <w:color w:val="000000"/>
                <w:sz w:val="19"/>
                <w:szCs w:val="19"/>
                <w:lang w:val="en-US" w:eastAsia="hu-HU"/>
              </w:rPr>
            </w:rPrChange>
          </w:rPr>
          <w:t xml:space="preserve">        Destroy(barrel, 3.0f);</w:t>
        </w:r>
      </w:ins>
    </w:p>
    <w:p w14:paraId="227D56E1" w14:textId="77777777" w:rsidR="004F5B39" w:rsidRPr="00113527" w:rsidRDefault="004F5B39" w:rsidP="004F5B39">
      <w:pPr>
        <w:autoSpaceDE w:val="0"/>
        <w:autoSpaceDN w:val="0"/>
        <w:adjustRightInd w:val="0"/>
        <w:spacing w:after="0" w:line="240" w:lineRule="auto"/>
        <w:ind w:firstLine="0"/>
        <w:jc w:val="left"/>
        <w:rPr>
          <w:ins w:id="991" w:author="Gergo" w:date="2017-11-24T11:04:00Z"/>
          <w:rFonts w:ascii="Consolas" w:hAnsi="Consolas" w:cs="Consolas"/>
          <w:color w:val="000000"/>
          <w:sz w:val="22"/>
          <w:szCs w:val="22"/>
          <w:lang w:val="en-US" w:eastAsia="hu-HU"/>
          <w:rPrChange w:id="992" w:author="Gergo" w:date="2017-11-24T11:04:00Z">
            <w:rPr>
              <w:ins w:id="993" w:author="Gergo" w:date="2017-11-24T11:04:00Z"/>
              <w:rFonts w:ascii="Consolas" w:hAnsi="Consolas" w:cs="Consolas"/>
              <w:color w:val="000000"/>
              <w:sz w:val="19"/>
              <w:szCs w:val="19"/>
              <w:lang w:val="en-US" w:eastAsia="hu-HU"/>
            </w:rPr>
          </w:rPrChange>
        </w:rPr>
      </w:pPr>
    </w:p>
    <w:p w14:paraId="3D7AB773" w14:textId="77777777" w:rsidR="004F5B39" w:rsidRPr="00113527" w:rsidRDefault="004F5B39" w:rsidP="004F5B39">
      <w:pPr>
        <w:autoSpaceDE w:val="0"/>
        <w:autoSpaceDN w:val="0"/>
        <w:adjustRightInd w:val="0"/>
        <w:spacing w:after="0" w:line="240" w:lineRule="auto"/>
        <w:ind w:firstLine="0"/>
        <w:jc w:val="left"/>
        <w:rPr>
          <w:ins w:id="994" w:author="Gergo" w:date="2017-11-24T11:04:00Z"/>
          <w:rFonts w:ascii="Consolas" w:hAnsi="Consolas" w:cs="Consolas"/>
          <w:color w:val="000000"/>
          <w:sz w:val="22"/>
          <w:szCs w:val="22"/>
          <w:lang w:val="en-US" w:eastAsia="hu-HU"/>
          <w:rPrChange w:id="995" w:author="Gergo" w:date="2017-11-24T11:04:00Z">
            <w:rPr>
              <w:ins w:id="996" w:author="Gergo" w:date="2017-11-24T11:04:00Z"/>
              <w:rFonts w:ascii="Consolas" w:hAnsi="Consolas" w:cs="Consolas"/>
              <w:color w:val="000000"/>
              <w:sz w:val="19"/>
              <w:szCs w:val="19"/>
              <w:lang w:val="en-US" w:eastAsia="hu-HU"/>
            </w:rPr>
          </w:rPrChange>
        </w:rPr>
      </w:pPr>
      <w:ins w:id="997" w:author="Gergo" w:date="2017-11-24T11:04:00Z">
        <w:r w:rsidRPr="00113527">
          <w:rPr>
            <w:rFonts w:ascii="Consolas" w:hAnsi="Consolas" w:cs="Consolas"/>
            <w:color w:val="000000"/>
            <w:sz w:val="22"/>
            <w:szCs w:val="22"/>
            <w:lang w:val="en-US" w:eastAsia="hu-HU"/>
            <w:rPrChange w:id="998" w:author="Gergo" w:date="2017-11-24T11:04:00Z">
              <w:rPr>
                <w:rFonts w:ascii="Consolas" w:hAnsi="Consolas" w:cs="Consolas"/>
                <w:color w:val="000000"/>
                <w:sz w:val="19"/>
                <w:szCs w:val="19"/>
                <w:lang w:val="en-US" w:eastAsia="hu-HU"/>
              </w:rPr>
            </w:rPrChange>
          </w:rPr>
          <w:t xml:space="preserve">        FindObjectOfType&lt;</w:t>
        </w:r>
        <w:r w:rsidRPr="00113527">
          <w:rPr>
            <w:rFonts w:ascii="Consolas" w:hAnsi="Consolas" w:cs="Consolas"/>
            <w:color w:val="2B91AF"/>
            <w:sz w:val="22"/>
            <w:szCs w:val="22"/>
            <w:lang w:val="en-US" w:eastAsia="hu-HU"/>
            <w:rPrChange w:id="999" w:author="Gergo" w:date="2017-11-24T11:04:00Z">
              <w:rPr>
                <w:rFonts w:ascii="Consolas" w:hAnsi="Consolas" w:cs="Consolas"/>
                <w:color w:val="2B91AF"/>
                <w:sz w:val="19"/>
                <w:szCs w:val="19"/>
                <w:lang w:val="en-US" w:eastAsia="hu-HU"/>
              </w:rPr>
            </w:rPrChange>
          </w:rPr>
          <w:t>AudioManager</w:t>
        </w:r>
        <w:r w:rsidRPr="00113527">
          <w:rPr>
            <w:rFonts w:ascii="Consolas" w:hAnsi="Consolas" w:cs="Consolas"/>
            <w:color w:val="000000"/>
            <w:sz w:val="22"/>
            <w:szCs w:val="22"/>
            <w:lang w:val="en-US" w:eastAsia="hu-HU"/>
            <w:rPrChange w:id="1000" w:author="Gergo" w:date="2017-11-24T11:04:00Z">
              <w:rPr>
                <w:rFonts w:ascii="Consolas" w:hAnsi="Consolas" w:cs="Consolas"/>
                <w:color w:val="000000"/>
                <w:sz w:val="19"/>
                <w:szCs w:val="19"/>
                <w:lang w:val="en-US" w:eastAsia="hu-HU"/>
              </w:rPr>
            </w:rPrChange>
          </w:rPr>
          <w:t>&gt;().playSound(</w:t>
        </w:r>
        <w:r w:rsidRPr="00113527">
          <w:rPr>
            <w:rFonts w:ascii="Consolas" w:hAnsi="Consolas" w:cs="Consolas"/>
            <w:color w:val="A31515"/>
            <w:sz w:val="22"/>
            <w:szCs w:val="22"/>
            <w:lang w:val="en-US" w:eastAsia="hu-HU"/>
            <w:rPrChange w:id="1001" w:author="Gergo" w:date="2017-11-24T11:04:00Z">
              <w:rPr>
                <w:rFonts w:ascii="Consolas" w:hAnsi="Consolas" w:cs="Consolas"/>
                <w:color w:val="A31515"/>
                <w:sz w:val="19"/>
                <w:szCs w:val="19"/>
                <w:lang w:val="en-US" w:eastAsia="hu-HU"/>
              </w:rPr>
            </w:rPrChange>
          </w:rPr>
          <w:t>"barrelthrow"</w:t>
        </w:r>
        <w:r w:rsidRPr="00113527">
          <w:rPr>
            <w:rFonts w:ascii="Consolas" w:hAnsi="Consolas" w:cs="Consolas"/>
            <w:color w:val="000000"/>
            <w:sz w:val="22"/>
            <w:szCs w:val="22"/>
            <w:lang w:val="en-US" w:eastAsia="hu-HU"/>
            <w:rPrChange w:id="1002" w:author="Gergo" w:date="2017-11-24T11:04:00Z">
              <w:rPr>
                <w:rFonts w:ascii="Consolas" w:hAnsi="Consolas" w:cs="Consolas"/>
                <w:color w:val="000000"/>
                <w:sz w:val="19"/>
                <w:szCs w:val="19"/>
                <w:lang w:val="en-US" w:eastAsia="hu-HU"/>
              </w:rPr>
            </w:rPrChange>
          </w:rPr>
          <w:t>);</w:t>
        </w:r>
      </w:ins>
    </w:p>
    <w:p w14:paraId="27DC9C15" w14:textId="77777777" w:rsidR="004F5B39" w:rsidRPr="00113527" w:rsidRDefault="004F5B39" w:rsidP="004F5B39">
      <w:pPr>
        <w:autoSpaceDE w:val="0"/>
        <w:autoSpaceDN w:val="0"/>
        <w:adjustRightInd w:val="0"/>
        <w:spacing w:after="0" w:line="240" w:lineRule="auto"/>
        <w:ind w:firstLine="0"/>
        <w:jc w:val="left"/>
        <w:rPr>
          <w:ins w:id="1003" w:author="Gergo" w:date="2017-11-24T11:04:00Z"/>
          <w:rFonts w:ascii="Consolas" w:hAnsi="Consolas" w:cs="Consolas"/>
          <w:color w:val="000000"/>
          <w:sz w:val="22"/>
          <w:szCs w:val="22"/>
          <w:lang w:val="en-US" w:eastAsia="hu-HU"/>
          <w:rPrChange w:id="1004" w:author="Gergo" w:date="2017-11-24T11:04:00Z">
            <w:rPr>
              <w:ins w:id="1005" w:author="Gergo" w:date="2017-11-24T11:04:00Z"/>
              <w:rFonts w:ascii="Consolas" w:hAnsi="Consolas" w:cs="Consolas"/>
              <w:color w:val="000000"/>
              <w:sz w:val="19"/>
              <w:szCs w:val="19"/>
              <w:lang w:val="en-US" w:eastAsia="hu-HU"/>
            </w:rPr>
          </w:rPrChange>
        </w:rPr>
      </w:pPr>
    </w:p>
    <w:p w14:paraId="555C9B48" w14:textId="77777777" w:rsidR="004F5B39" w:rsidRPr="00113527" w:rsidRDefault="004F5B39" w:rsidP="004F5B39">
      <w:pPr>
        <w:autoSpaceDE w:val="0"/>
        <w:autoSpaceDN w:val="0"/>
        <w:adjustRightInd w:val="0"/>
        <w:spacing w:after="0" w:line="240" w:lineRule="auto"/>
        <w:ind w:firstLine="0"/>
        <w:jc w:val="left"/>
        <w:rPr>
          <w:ins w:id="1006" w:author="Gergo" w:date="2017-11-24T11:04:00Z"/>
          <w:rFonts w:ascii="Consolas" w:hAnsi="Consolas" w:cs="Consolas"/>
          <w:color w:val="000000"/>
          <w:sz w:val="22"/>
          <w:szCs w:val="22"/>
          <w:lang w:val="en-US" w:eastAsia="hu-HU"/>
          <w:rPrChange w:id="1007" w:author="Gergo" w:date="2017-11-24T11:04:00Z">
            <w:rPr>
              <w:ins w:id="1008" w:author="Gergo" w:date="2017-11-24T11:04:00Z"/>
              <w:rFonts w:ascii="Consolas" w:hAnsi="Consolas" w:cs="Consolas"/>
              <w:color w:val="000000"/>
              <w:sz w:val="19"/>
              <w:szCs w:val="19"/>
              <w:lang w:val="en-US" w:eastAsia="hu-HU"/>
            </w:rPr>
          </w:rPrChange>
        </w:rPr>
      </w:pPr>
      <w:ins w:id="1009" w:author="Gergo" w:date="2017-11-24T11:04:00Z">
        <w:r w:rsidRPr="00113527">
          <w:rPr>
            <w:rFonts w:ascii="Consolas" w:hAnsi="Consolas" w:cs="Consolas"/>
            <w:color w:val="000000"/>
            <w:sz w:val="22"/>
            <w:szCs w:val="22"/>
            <w:lang w:val="en-US" w:eastAsia="hu-HU"/>
            <w:rPrChange w:id="1010"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1011" w:author="Gergo" w:date="2017-11-24T11:04:00Z">
              <w:rPr>
                <w:rFonts w:ascii="Consolas" w:hAnsi="Consolas" w:cs="Consolas"/>
                <w:color w:val="0000FF"/>
                <w:sz w:val="19"/>
                <w:szCs w:val="19"/>
                <w:lang w:val="en-US" w:eastAsia="hu-HU"/>
              </w:rPr>
            </w:rPrChange>
          </w:rPr>
          <w:t>yield</w:t>
        </w:r>
        <w:r w:rsidRPr="00113527">
          <w:rPr>
            <w:rFonts w:ascii="Consolas" w:hAnsi="Consolas" w:cs="Consolas"/>
            <w:color w:val="000000"/>
            <w:sz w:val="22"/>
            <w:szCs w:val="22"/>
            <w:lang w:val="en-US" w:eastAsia="hu-HU"/>
            <w:rPrChange w:id="1012"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1013" w:author="Gergo" w:date="2017-11-24T11:04:00Z">
              <w:rPr>
                <w:rFonts w:ascii="Consolas" w:hAnsi="Consolas" w:cs="Consolas"/>
                <w:color w:val="0000FF"/>
                <w:sz w:val="19"/>
                <w:szCs w:val="19"/>
                <w:lang w:val="en-US" w:eastAsia="hu-HU"/>
              </w:rPr>
            </w:rPrChange>
          </w:rPr>
          <w:t>return</w:t>
        </w:r>
        <w:r w:rsidRPr="00113527">
          <w:rPr>
            <w:rFonts w:ascii="Consolas" w:hAnsi="Consolas" w:cs="Consolas"/>
            <w:color w:val="000000"/>
            <w:sz w:val="22"/>
            <w:szCs w:val="22"/>
            <w:lang w:val="en-US" w:eastAsia="hu-HU"/>
            <w:rPrChange w:id="1014"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0000FF"/>
            <w:sz w:val="22"/>
            <w:szCs w:val="22"/>
            <w:lang w:val="en-US" w:eastAsia="hu-HU"/>
            <w:rPrChange w:id="1015" w:author="Gergo" w:date="2017-11-24T11:04:00Z">
              <w:rPr>
                <w:rFonts w:ascii="Consolas" w:hAnsi="Consolas" w:cs="Consolas"/>
                <w:color w:val="0000FF"/>
                <w:sz w:val="19"/>
                <w:szCs w:val="19"/>
                <w:lang w:val="en-US" w:eastAsia="hu-HU"/>
              </w:rPr>
            </w:rPrChange>
          </w:rPr>
          <w:t>new</w:t>
        </w:r>
        <w:r w:rsidRPr="00113527">
          <w:rPr>
            <w:rFonts w:ascii="Consolas" w:hAnsi="Consolas" w:cs="Consolas"/>
            <w:color w:val="000000"/>
            <w:sz w:val="22"/>
            <w:szCs w:val="22"/>
            <w:lang w:val="en-US" w:eastAsia="hu-HU"/>
            <w:rPrChange w:id="1016" w:author="Gergo" w:date="2017-11-24T11:04:00Z">
              <w:rPr>
                <w:rFonts w:ascii="Consolas" w:hAnsi="Consolas" w:cs="Consolas"/>
                <w:color w:val="000000"/>
                <w:sz w:val="19"/>
                <w:szCs w:val="19"/>
                <w:lang w:val="en-US" w:eastAsia="hu-HU"/>
              </w:rPr>
            </w:rPrChange>
          </w:rPr>
          <w:t xml:space="preserve"> </w:t>
        </w:r>
        <w:r w:rsidRPr="00113527">
          <w:rPr>
            <w:rFonts w:ascii="Consolas" w:hAnsi="Consolas" w:cs="Consolas"/>
            <w:color w:val="2B91AF"/>
            <w:sz w:val="22"/>
            <w:szCs w:val="22"/>
            <w:lang w:val="en-US" w:eastAsia="hu-HU"/>
            <w:rPrChange w:id="1017" w:author="Gergo" w:date="2017-11-24T11:04:00Z">
              <w:rPr>
                <w:rFonts w:ascii="Consolas" w:hAnsi="Consolas" w:cs="Consolas"/>
                <w:color w:val="2B91AF"/>
                <w:sz w:val="19"/>
                <w:szCs w:val="19"/>
                <w:lang w:val="en-US" w:eastAsia="hu-HU"/>
              </w:rPr>
            </w:rPrChange>
          </w:rPr>
          <w:t>WaitForSeconds</w:t>
        </w:r>
        <w:r w:rsidRPr="00113527">
          <w:rPr>
            <w:rFonts w:ascii="Consolas" w:hAnsi="Consolas" w:cs="Consolas"/>
            <w:color w:val="000000"/>
            <w:sz w:val="22"/>
            <w:szCs w:val="22"/>
            <w:lang w:val="en-US" w:eastAsia="hu-HU"/>
            <w:rPrChange w:id="1018" w:author="Gergo" w:date="2017-11-24T11:04:00Z">
              <w:rPr>
                <w:rFonts w:ascii="Consolas" w:hAnsi="Consolas" w:cs="Consolas"/>
                <w:color w:val="000000"/>
                <w:sz w:val="19"/>
                <w:szCs w:val="19"/>
                <w:lang w:val="en-US" w:eastAsia="hu-HU"/>
              </w:rPr>
            </w:rPrChange>
          </w:rPr>
          <w:t>(spawnTime);</w:t>
        </w:r>
      </w:ins>
    </w:p>
    <w:p w14:paraId="5CBE0833" w14:textId="2AD16F92" w:rsidR="004F5B39" w:rsidRDefault="004F5B39" w:rsidP="004F5B39">
      <w:pPr>
        <w:autoSpaceDE w:val="0"/>
        <w:autoSpaceDN w:val="0"/>
        <w:adjustRightInd w:val="0"/>
        <w:spacing w:after="0" w:line="240" w:lineRule="auto"/>
        <w:ind w:firstLine="0"/>
        <w:jc w:val="left"/>
        <w:rPr>
          <w:ins w:id="1019" w:author="Gergo" w:date="2017-11-24T11:04:00Z"/>
          <w:rFonts w:ascii="Consolas" w:hAnsi="Consolas" w:cs="Consolas"/>
          <w:color w:val="000000"/>
          <w:sz w:val="22"/>
          <w:szCs w:val="22"/>
          <w:lang w:val="en-US" w:eastAsia="hu-HU"/>
        </w:rPr>
      </w:pPr>
      <w:ins w:id="1020" w:author="Gergo" w:date="2017-11-24T11:04:00Z">
        <w:r w:rsidRPr="00113527">
          <w:rPr>
            <w:rFonts w:ascii="Consolas" w:hAnsi="Consolas" w:cs="Consolas"/>
            <w:color w:val="000000"/>
            <w:sz w:val="22"/>
            <w:szCs w:val="22"/>
            <w:lang w:val="en-US" w:eastAsia="hu-HU"/>
            <w:rPrChange w:id="1021" w:author="Gergo" w:date="2017-11-24T11:04:00Z">
              <w:rPr>
                <w:rFonts w:ascii="Consolas" w:hAnsi="Consolas" w:cs="Consolas"/>
                <w:color w:val="000000"/>
                <w:sz w:val="19"/>
                <w:szCs w:val="19"/>
                <w:lang w:val="en-US" w:eastAsia="hu-HU"/>
              </w:rPr>
            </w:rPrChange>
          </w:rPr>
          <w:t xml:space="preserve">    }</w:t>
        </w:r>
      </w:ins>
    </w:p>
    <w:p w14:paraId="3FB20004" w14:textId="72434C3E" w:rsidR="00113527" w:rsidRPr="00113527" w:rsidRDefault="00113527" w:rsidP="004F5B39">
      <w:pPr>
        <w:autoSpaceDE w:val="0"/>
        <w:autoSpaceDN w:val="0"/>
        <w:adjustRightInd w:val="0"/>
        <w:spacing w:after="0" w:line="240" w:lineRule="auto"/>
        <w:ind w:firstLine="0"/>
        <w:jc w:val="left"/>
        <w:rPr>
          <w:ins w:id="1022" w:author="Gergo" w:date="2017-11-24T11:04:00Z"/>
          <w:rFonts w:ascii="Consolas" w:hAnsi="Consolas" w:cs="Consolas"/>
          <w:color w:val="000000"/>
          <w:sz w:val="22"/>
          <w:szCs w:val="22"/>
          <w:lang w:val="en-US" w:eastAsia="hu-HU"/>
          <w:rPrChange w:id="1023" w:author="Gergo" w:date="2017-11-24T11:04:00Z">
            <w:rPr>
              <w:ins w:id="1024" w:author="Gergo" w:date="2017-11-24T11:04:00Z"/>
              <w:rFonts w:ascii="Consolas" w:hAnsi="Consolas" w:cs="Consolas"/>
              <w:color w:val="000000"/>
              <w:sz w:val="19"/>
              <w:szCs w:val="19"/>
              <w:lang w:val="en-US" w:eastAsia="hu-HU"/>
            </w:rPr>
          </w:rPrChange>
        </w:rPr>
      </w:pPr>
      <w:ins w:id="1025" w:author="Gergo" w:date="2017-11-24T11:04:00Z">
        <w:r>
          <w:rPr>
            <w:rFonts w:ascii="Consolas" w:hAnsi="Consolas" w:cs="Consolas"/>
            <w:color w:val="000000"/>
            <w:sz w:val="22"/>
            <w:szCs w:val="22"/>
            <w:lang w:val="en-US" w:eastAsia="hu-HU"/>
          </w:rPr>
          <w:t>}</w:t>
        </w:r>
      </w:ins>
    </w:p>
    <w:p w14:paraId="0E3C9F98" w14:textId="39966B53" w:rsidR="008331A5" w:rsidRDefault="008331A5" w:rsidP="004F5B39">
      <w:pPr>
        <w:pStyle w:val="Cmsor3"/>
        <w:rPr>
          <w:ins w:id="1026" w:author="Gergo" w:date="2017-11-24T11:06:00Z"/>
        </w:rPr>
        <w:pPrChange w:id="1027" w:author="Gergo" w:date="2017-11-18T22:17:00Z">
          <w:pPr>
            <w:pStyle w:val="Cmsor2"/>
          </w:pPr>
        </w:pPrChange>
      </w:pPr>
      <w:ins w:id="1028" w:author="Gergo" w:date="2017-11-18T22:17:00Z">
        <w:r>
          <w:t>Az elugrás</w:t>
        </w:r>
      </w:ins>
    </w:p>
    <w:p w14:paraId="5AA01150" w14:textId="361452DA" w:rsidR="00113527" w:rsidRDefault="00113527" w:rsidP="00113527">
      <w:pPr>
        <w:rPr>
          <w:ins w:id="1029" w:author="Gergo" w:date="2017-11-24T11:31:00Z"/>
        </w:rPr>
        <w:pPrChange w:id="1030" w:author="Gergo" w:date="2017-11-24T11:06:00Z">
          <w:pPr>
            <w:pStyle w:val="Cmsor2"/>
          </w:pPr>
        </w:pPrChange>
      </w:pPr>
      <w:ins w:id="1031" w:author="Gergo" w:date="2017-11-24T11:06:00Z">
        <w:r>
          <w:t>A játékos felé</w:t>
        </w:r>
      </w:ins>
      <w:ins w:id="1032" w:author="Gergo" w:date="2017-11-24T11:09:00Z">
        <w:r>
          <w:t xml:space="preserve"> dobott hordók sebzést okoznak, és ha túl sok találja el, akkor meghal és újra kell kezdeni a harcot. Ennek elkerülése érdekében el lehet ugrani előle az érintőfelület segítségévével. </w:t>
        </w:r>
      </w:ins>
      <w:ins w:id="1033" w:author="Gergo" w:date="2017-11-24T11:10:00Z">
        <w:r>
          <w:t xml:space="preserve"> </w:t>
        </w:r>
      </w:ins>
      <w:ins w:id="1034" w:author="Gergo" w:date="2017-11-24T11:14:00Z">
        <w:r>
          <w:t xml:space="preserve">Mivel alapvetően az API nem tartalmaz „swipe” esemény, ezt nekem kellett implementálni, méghozzá olyan módon, </w:t>
        </w:r>
      </w:ins>
      <w:ins w:id="1035" w:author="Gergo" w:date="2017-11-24T11:23:00Z">
        <w:r w:rsidR="00355204">
          <w:t xml:space="preserve">hogy érintéskor eltárolom az érintés pozícióját, és az elengedés pillanatában összevetem ezt az aktuális koordinátákkal és </w:t>
        </w:r>
      </w:ins>
      <w:ins w:id="1036" w:author="Gergo" w:date="2017-11-24T11:25:00Z">
        <w:r w:rsidR="00355204">
          <w:t xml:space="preserve">ebből számítom ki, hogy történt-e </w:t>
        </w:r>
      </w:ins>
      <w:ins w:id="1037" w:author="Gergo" w:date="2017-11-24T11:29:00Z">
        <w:r w:rsidR="00355204">
          <w:t xml:space="preserve">swipe-olás, illetve, ha igen, akkor emlyik irányba. Ezeket a számításokat a </w:t>
        </w:r>
        <w:r w:rsidR="00355204" w:rsidRPr="00355204">
          <w:rPr>
            <w:rFonts w:ascii="Consolas" w:hAnsi="Consolas"/>
            <w:rPrChange w:id="1038" w:author="Gergo" w:date="2017-11-24T11:30:00Z">
              <w:rPr/>
            </w:rPrChange>
          </w:rPr>
          <w:t>VR</w:t>
        </w:r>
      </w:ins>
      <w:ins w:id="1039" w:author="Gergo" w:date="2017-11-24T11:30:00Z">
        <w:r w:rsidR="00355204" w:rsidRPr="00355204">
          <w:rPr>
            <w:rFonts w:ascii="Consolas" w:hAnsi="Consolas"/>
            <w:rPrChange w:id="1040" w:author="Gergo" w:date="2017-11-24T11:30:00Z">
              <w:rPr/>
            </w:rPrChange>
          </w:rPr>
          <w:t>PlayerDash</w:t>
        </w:r>
        <w:r w:rsidR="00355204">
          <w:t xml:space="preserve"> osztály alábbi metódusa végzi.</w:t>
        </w:r>
      </w:ins>
    </w:p>
    <w:p w14:paraId="62FDA331" w14:textId="28A9919D" w:rsidR="002D342E" w:rsidRPr="002D342E" w:rsidRDefault="002D342E" w:rsidP="00A01D33">
      <w:pPr>
        <w:autoSpaceDE w:val="0"/>
        <w:autoSpaceDN w:val="0"/>
        <w:adjustRightInd w:val="0"/>
        <w:spacing w:after="0" w:line="240" w:lineRule="auto"/>
        <w:ind w:firstLine="0"/>
        <w:jc w:val="left"/>
        <w:rPr>
          <w:ins w:id="1041" w:author="Gergo" w:date="2017-11-24T11:40:00Z"/>
          <w:rFonts w:ascii="Consolas" w:hAnsi="Consolas" w:cs="Consolas"/>
          <w:color w:val="000000"/>
          <w:sz w:val="22"/>
          <w:szCs w:val="22"/>
          <w:lang w:val="en-US" w:eastAsia="hu-HU"/>
          <w:rPrChange w:id="1042" w:author="Gergo" w:date="2017-11-24T11:40:00Z">
            <w:rPr>
              <w:ins w:id="1043" w:author="Gergo" w:date="2017-11-24T11:40:00Z"/>
              <w:rFonts w:ascii="Consolas" w:hAnsi="Consolas" w:cs="Consolas"/>
              <w:color w:val="000000"/>
              <w:sz w:val="19"/>
              <w:szCs w:val="19"/>
              <w:lang w:val="en-US" w:eastAsia="hu-HU"/>
            </w:rPr>
          </w:rPrChange>
        </w:rPr>
        <w:pPrChange w:id="1044" w:author="Gergo" w:date="2017-11-24T11:44:00Z">
          <w:pPr>
            <w:autoSpaceDE w:val="0"/>
            <w:autoSpaceDN w:val="0"/>
            <w:adjustRightInd w:val="0"/>
            <w:spacing w:after="0" w:line="240" w:lineRule="auto"/>
            <w:ind w:firstLine="0"/>
            <w:jc w:val="left"/>
          </w:pPr>
        </w:pPrChange>
      </w:pPr>
      <w:ins w:id="1045" w:author="Gergo" w:date="2017-11-24T11:40:00Z">
        <w:r w:rsidRPr="002D342E">
          <w:rPr>
            <w:rFonts w:ascii="Consolas" w:hAnsi="Consolas" w:cs="Consolas"/>
            <w:color w:val="0000FF"/>
            <w:sz w:val="22"/>
            <w:szCs w:val="22"/>
            <w:lang w:val="en-US" w:eastAsia="hu-HU"/>
            <w:rPrChange w:id="1046" w:author="Gergo" w:date="2017-11-24T11:40:00Z">
              <w:rPr>
                <w:rFonts w:ascii="Consolas" w:hAnsi="Consolas" w:cs="Consolas"/>
                <w:color w:val="0000FF"/>
                <w:sz w:val="19"/>
                <w:szCs w:val="19"/>
                <w:lang w:val="en-US" w:eastAsia="hu-HU"/>
              </w:rPr>
            </w:rPrChange>
          </w:rPr>
          <w:t>void</w:t>
        </w:r>
        <w:r w:rsidRPr="002D342E">
          <w:rPr>
            <w:rFonts w:ascii="Consolas" w:hAnsi="Consolas" w:cs="Consolas"/>
            <w:color w:val="000000"/>
            <w:sz w:val="22"/>
            <w:szCs w:val="22"/>
            <w:lang w:val="en-US" w:eastAsia="hu-HU"/>
            <w:rPrChange w:id="1047"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048" w:author="Gergo" w:date="2017-11-24T11:40:00Z">
              <w:rPr>
                <w:rFonts w:ascii="Consolas" w:hAnsi="Consolas" w:cs="Consolas"/>
                <w:color w:val="0000FF"/>
                <w:sz w:val="19"/>
                <w:szCs w:val="19"/>
                <w:lang w:val="en-US" w:eastAsia="hu-HU"/>
              </w:rPr>
            </w:rPrChange>
          </w:rPr>
          <w:t>Update</w:t>
        </w:r>
        <w:r w:rsidRPr="002D342E">
          <w:rPr>
            <w:rFonts w:ascii="Consolas" w:hAnsi="Consolas" w:cs="Consolas"/>
            <w:color w:val="000000"/>
            <w:sz w:val="22"/>
            <w:szCs w:val="22"/>
            <w:lang w:val="en-US" w:eastAsia="hu-HU"/>
            <w:rPrChange w:id="1049" w:author="Gergo" w:date="2017-11-24T11:40:00Z">
              <w:rPr>
                <w:rFonts w:ascii="Consolas" w:hAnsi="Consolas" w:cs="Consolas"/>
                <w:color w:val="000000"/>
                <w:sz w:val="19"/>
                <w:szCs w:val="19"/>
                <w:lang w:val="en-US" w:eastAsia="hu-HU"/>
              </w:rPr>
            </w:rPrChange>
          </w:rPr>
          <w:t xml:space="preserve"> () {</w:t>
        </w:r>
      </w:ins>
    </w:p>
    <w:p w14:paraId="376A8710" w14:textId="77777777" w:rsidR="002D342E" w:rsidRPr="002D342E" w:rsidRDefault="002D342E" w:rsidP="00A01D33">
      <w:pPr>
        <w:autoSpaceDE w:val="0"/>
        <w:autoSpaceDN w:val="0"/>
        <w:adjustRightInd w:val="0"/>
        <w:spacing w:after="0" w:line="240" w:lineRule="auto"/>
        <w:ind w:firstLine="0"/>
        <w:jc w:val="left"/>
        <w:rPr>
          <w:ins w:id="1050" w:author="Gergo" w:date="2017-11-24T11:40:00Z"/>
          <w:rFonts w:ascii="Consolas" w:hAnsi="Consolas" w:cs="Consolas"/>
          <w:color w:val="000000"/>
          <w:sz w:val="22"/>
          <w:szCs w:val="22"/>
          <w:lang w:val="en-US" w:eastAsia="hu-HU"/>
          <w:rPrChange w:id="1051" w:author="Gergo" w:date="2017-11-24T11:40:00Z">
            <w:rPr>
              <w:ins w:id="1052" w:author="Gergo" w:date="2017-11-24T11:40:00Z"/>
              <w:rFonts w:ascii="Consolas" w:hAnsi="Consolas" w:cs="Consolas"/>
              <w:color w:val="000000"/>
              <w:sz w:val="19"/>
              <w:szCs w:val="19"/>
              <w:lang w:val="en-US" w:eastAsia="hu-HU"/>
            </w:rPr>
          </w:rPrChange>
        </w:rPr>
        <w:pPrChange w:id="1053" w:author="Gergo" w:date="2017-11-24T11:44:00Z">
          <w:pPr>
            <w:autoSpaceDE w:val="0"/>
            <w:autoSpaceDN w:val="0"/>
            <w:adjustRightInd w:val="0"/>
            <w:spacing w:after="0" w:line="240" w:lineRule="auto"/>
            <w:ind w:firstLine="0"/>
            <w:jc w:val="left"/>
          </w:pPr>
        </w:pPrChange>
      </w:pPr>
      <w:ins w:id="1054" w:author="Gergo" w:date="2017-11-24T11:40:00Z">
        <w:r w:rsidRPr="002D342E">
          <w:rPr>
            <w:rFonts w:ascii="Consolas" w:hAnsi="Consolas" w:cs="Consolas"/>
            <w:color w:val="000000"/>
            <w:sz w:val="22"/>
            <w:szCs w:val="22"/>
            <w:lang w:val="en-US" w:eastAsia="hu-HU"/>
            <w:rPrChange w:id="1055"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056" w:author="Gergo" w:date="2017-11-24T11:40:00Z">
              <w:rPr>
                <w:rFonts w:ascii="Consolas" w:hAnsi="Consolas" w:cs="Consolas"/>
                <w:color w:val="0000FF"/>
                <w:sz w:val="19"/>
                <w:szCs w:val="19"/>
                <w:lang w:val="en-US" w:eastAsia="hu-HU"/>
              </w:rPr>
            </w:rPrChange>
          </w:rPr>
          <w:t>if</w:t>
        </w:r>
        <w:r w:rsidRPr="002D342E">
          <w:rPr>
            <w:rFonts w:ascii="Consolas" w:hAnsi="Consolas" w:cs="Consolas"/>
            <w:color w:val="000000"/>
            <w:sz w:val="22"/>
            <w:szCs w:val="22"/>
            <w:lang w:val="en-US" w:eastAsia="hu-HU"/>
            <w:rPrChange w:id="1057"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2B91AF"/>
            <w:sz w:val="22"/>
            <w:szCs w:val="22"/>
            <w:lang w:val="en-US" w:eastAsia="hu-HU"/>
            <w:rPrChange w:id="1058" w:author="Gergo" w:date="2017-11-24T11:40:00Z">
              <w:rPr>
                <w:rFonts w:ascii="Consolas" w:hAnsi="Consolas" w:cs="Consolas"/>
                <w:color w:val="2B91AF"/>
                <w:sz w:val="19"/>
                <w:szCs w:val="19"/>
                <w:lang w:val="en-US" w:eastAsia="hu-HU"/>
              </w:rPr>
            </w:rPrChange>
          </w:rPr>
          <w:t>GvrControllerInput</w:t>
        </w:r>
        <w:r w:rsidRPr="002D342E">
          <w:rPr>
            <w:rFonts w:ascii="Consolas" w:hAnsi="Consolas" w:cs="Consolas"/>
            <w:color w:val="000000"/>
            <w:sz w:val="22"/>
            <w:szCs w:val="22"/>
            <w:lang w:val="en-US" w:eastAsia="hu-HU"/>
            <w:rPrChange w:id="1059" w:author="Gergo" w:date="2017-11-24T11:40:00Z">
              <w:rPr>
                <w:rFonts w:ascii="Consolas" w:hAnsi="Consolas" w:cs="Consolas"/>
                <w:color w:val="000000"/>
                <w:sz w:val="19"/>
                <w:szCs w:val="19"/>
                <w:lang w:val="en-US" w:eastAsia="hu-HU"/>
              </w:rPr>
            </w:rPrChange>
          </w:rPr>
          <w:t>.TouchDown)</w:t>
        </w:r>
      </w:ins>
    </w:p>
    <w:p w14:paraId="0CCC38BF" w14:textId="77777777" w:rsidR="002D342E" w:rsidRPr="002D342E" w:rsidRDefault="002D342E" w:rsidP="00A01D33">
      <w:pPr>
        <w:autoSpaceDE w:val="0"/>
        <w:autoSpaceDN w:val="0"/>
        <w:adjustRightInd w:val="0"/>
        <w:spacing w:after="0" w:line="240" w:lineRule="auto"/>
        <w:ind w:firstLine="0"/>
        <w:jc w:val="left"/>
        <w:rPr>
          <w:ins w:id="1060" w:author="Gergo" w:date="2017-11-24T11:40:00Z"/>
          <w:rFonts w:ascii="Consolas" w:hAnsi="Consolas" w:cs="Consolas"/>
          <w:color w:val="000000"/>
          <w:sz w:val="22"/>
          <w:szCs w:val="22"/>
          <w:lang w:val="en-US" w:eastAsia="hu-HU"/>
          <w:rPrChange w:id="1061" w:author="Gergo" w:date="2017-11-24T11:40:00Z">
            <w:rPr>
              <w:ins w:id="1062" w:author="Gergo" w:date="2017-11-24T11:40:00Z"/>
              <w:rFonts w:ascii="Consolas" w:hAnsi="Consolas" w:cs="Consolas"/>
              <w:color w:val="000000"/>
              <w:sz w:val="19"/>
              <w:szCs w:val="19"/>
              <w:lang w:val="en-US" w:eastAsia="hu-HU"/>
            </w:rPr>
          </w:rPrChange>
        </w:rPr>
        <w:pPrChange w:id="1063" w:author="Gergo" w:date="2017-11-24T11:44:00Z">
          <w:pPr>
            <w:autoSpaceDE w:val="0"/>
            <w:autoSpaceDN w:val="0"/>
            <w:adjustRightInd w:val="0"/>
            <w:spacing w:after="0" w:line="240" w:lineRule="auto"/>
            <w:ind w:firstLine="0"/>
            <w:jc w:val="left"/>
          </w:pPr>
        </w:pPrChange>
      </w:pPr>
      <w:ins w:id="1064" w:author="Gergo" w:date="2017-11-24T11:40:00Z">
        <w:r w:rsidRPr="002D342E">
          <w:rPr>
            <w:rFonts w:ascii="Consolas" w:hAnsi="Consolas" w:cs="Consolas"/>
            <w:color w:val="000000"/>
            <w:sz w:val="22"/>
            <w:szCs w:val="22"/>
            <w:lang w:val="en-US" w:eastAsia="hu-HU"/>
            <w:rPrChange w:id="1065" w:author="Gergo" w:date="2017-11-24T11:40:00Z">
              <w:rPr>
                <w:rFonts w:ascii="Consolas" w:hAnsi="Consolas" w:cs="Consolas"/>
                <w:color w:val="000000"/>
                <w:sz w:val="19"/>
                <w:szCs w:val="19"/>
                <w:lang w:val="en-US" w:eastAsia="hu-HU"/>
              </w:rPr>
            </w:rPrChange>
          </w:rPr>
          <w:t xml:space="preserve">    {</w:t>
        </w:r>
      </w:ins>
    </w:p>
    <w:p w14:paraId="11A9B940" w14:textId="77777777" w:rsidR="002D342E" w:rsidRPr="002D342E" w:rsidRDefault="002D342E" w:rsidP="00A01D33">
      <w:pPr>
        <w:autoSpaceDE w:val="0"/>
        <w:autoSpaceDN w:val="0"/>
        <w:adjustRightInd w:val="0"/>
        <w:spacing w:after="0" w:line="240" w:lineRule="auto"/>
        <w:ind w:firstLine="0"/>
        <w:jc w:val="left"/>
        <w:rPr>
          <w:ins w:id="1066" w:author="Gergo" w:date="2017-11-24T11:40:00Z"/>
          <w:rFonts w:ascii="Consolas" w:hAnsi="Consolas" w:cs="Consolas"/>
          <w:color w:val="000000"/>
          <w:sz w:val="22"/>
          <w:szCs w:val="22"/>
          <w:lang w:val="en-US" w:eastAsia="hu-HU"/>
          <w:rPrChange w:id="1067" w:author="Gergo" w:date="2017-11-24T11:40:00Z">
            <w:rPr>
              <w:ins w:id="1068" w:author="Gergo" w:date="2017-11-24T11:40:00Z"/>
              <w:rFonts w:ascii="Consolas" w:hAnsi="Consolas" w:cs="Consolas"/>
              <w:color w:val="000000"/>
              <w:sz w:val="19"/>
              <w:szCs w:val="19"/>
              <w:lang w:val="en-US" w:eastAsia="hu-HU"/>
            </w:rPr>
          </w:rPrChange>
        </w:rPr>
        <w:pPrChange w:id="1069" w:author="Gergo" w:date="2017-11-24T11:44:00Z">
          <w:pPr>
            <w:autoSpaceDE w:val="0"/>
            <w:autoSpaceDN w:val="0"/>
            <w:adjustRightInd w:val="0"/>
            <w:spacing w:after="0" w:line="240" w:lineRule="auto"/>
            <w:ind w:firstLine="0"/>
            <w:jc w:val="left"/>
          </w:pPr>
        </w:pPrChange>
      </w:pPr>
      <w:ins w:id="1070" w:author="Gergo" w:date="2017-11-24T11:40:00Z">
        <w:r w:rsidRPr="002D342E">
          <w:rPr>
            <w:rFonts w:ascii="Consolas" w:hAnsi="Consolas" w:cs="Consolas"/>
            <w:color w:val="000000"/>
            <w:sz w:val="22"/>
            <w:szCs w:val="22"/>
            <w:lang w:val="en-US" w:eastAsia="hu-HU"/>
            <w:rPrChange w:id="1071" w:author="Gergo" w:date="2017-11-24T11:40:00Z">
              <w:rPr>
                <w:rFonts w:ascii="Consolas" w:hAnsi="Consolas" w:cs="Consolas"/>
                <w:color w:val="000000"/>
                <w:sz w:val="19"/>
                <w:szCs w:val="19"/>
                <w:lang w:val="en-US" w:eastAsia="hu-HU"/>
              </w:rPr>
            </w:rPrChange>
          </w:rPr>
          <w:t xml:space="preserve">        initialTouchPos = </w:t>
        </w:r>
        <w:r w:rsidRPr="002D342E">
          <w:rPr>
            <w:rFonts w:ascii="Consolas" w:hAnsi="Consolas" w:cs="Consolas"/>
            <w:color w:val="2B91AF"/>
            <w:sz w:val="22"/>
            <w:szCs w:val="22"/>
            <w:lang w:val="en-US" w:eastAsia="hu-HU"/>
            <w:rPrChange w:id="1072" w:author="Gergo" w:date="2017-11-24T11:40:00Z">
              <w:rPr>
                <w:rFonts w:ascii="Consolas" w:hAnsi="Consolas" w:cs="Consolas"/>
                <w:color w:val="2B91AF"/>
                <w:sz w:val="19"/>
                <w:szCs w:val="19"/>
                <w:lang w:val="en-US" w:eastAsia="hu-HU"/>
              </w:rPr>
            </w:rPrChange>
          </w:rPr>
          <w:t>GvrControllerInput</w:t>
        </w:r>
        <w:r w:rsidRPr="002D342E">
          <w:rPr>
            <w:rFonts w:ascii="Consolas" w:hAnsi="Consolas" w:cs="Consolas"/>
            <w:color w:val="000000"/>
            <w:sz w:val="22"/>
            <w:szCs w:val="22"/>
            <w:lang w:val="en-US" w:eastAsia="hu-HU"/>
            <w:rPrChange w:id="1073" w:author="Gergo" w:date="2017-11-24T11:40:00Z">
              <w:rPr>
                <w:rFonts w:ascii="Consolas" w:hAnsi="Consolas" w:cs="Consolas"/>
                <w:color w:val="000000"/>
                <w:sz w:val="19"/>
                <w:szCs w:val="19"/>
                <w:lang w:val="en-US" w:eastAsia="hu-HU"/>
              </w:rPr>
            </w:rPrChange>
          </w:rPr>
          <w:t>.TouchPos</w:t>
        </w:r>
      </w:ins>
    </w:p>
    <w:p w14:paraId="37349921" w14:textId="77777777" w:rsidR="002D342E" w:rsidRPr="002D342E" w:rsidRDefault="002D342E" w:rsidP="00A01D33">
      <w:pPr>
        <w:autoSpaceDE w:val="0"/>
        <w:autoSpaceDN w:val="0"/>
        <w:adjustRightInd w:val="0"/>
        <w:spacing w:after="0" w:line="240" w:lineRule="auto"/>
        <w:ind w:firstLine="0"/>
        <w:jc w:val="left"/>
        <w:rPr>
          <w:ins w:id="1074" w:author="Gergo" w:date="2017-11-24T11:40:00Z"/>
          <w:rFonts w:ascii="Consolas" w:hAnsi="Consolas" w:cs="Consolas"/>
          <w:color w:val="000000"/>
          <w:sz w:val="22"/>
          <w:szCs w:val="22"/>
          <w:lang w:val="en-US" w:eastAsia="hu-HU"/>
          <w:rPrChange w:id="1075" w:author="Gergo" w:date="2017-11-24T11:40:00Z">
            <w:rPr>
              <w:ins w:id="1076" w:author="Gergo" w:date="2017-11-24T11:40:00Z"/>
              <w:rFonts w:ascii="Consolas" w:hAnsi="Consolas" w:cs="Consolas"/>
              <w:color w:val="000000"/>
              <w:sz w:val="19"/>
              <w:szCs w:val="19"/>
              <w:lang w:val="en-US" w:eastAsia="hu-HU"/>
            </w:rPr>
          </w:rPrChange>
        </w:rPr>
        <w:pPrChange w:id="1077" w:author="Gergo" w:date="2017-11-24T11:44:00Z">
          <w:pPr>
            <w:autoSpaceDE w:val="0"/>
            <w:autoSpaceDN w:val="0"/>
            <w:adjustRightInd w:val="0"/>
            <w:spacing w:after="0" w:line="240" w:lineRule="auto"/>
            <w:ind w:firstLine="0"/>
            <w:jc w:val="left"/>
          </w:pPr>
        </w:pPrChange>
      </w:pPr>
      <w:ins w:id="1078" w:author="Gergo" w:date="2017-11-24T11:40:00Z">
        <w:r w:rsidRPr="002D342E">
          <w:rPr>
            <w:rFonts w:ascii="Consolas" w:hAnsi="Consolas" w:cs="Consolas"/>
            <w:color w:val="000000"/>
            <w:sz w:val="22"/>
            <w:szCs w:val="22"/>
            <w:lang w:val="en-US" w:eastAsia="hu-HU"/>
            <w:rPrChange w:id="1079" w:author="Gergo" w:date="2017-11-24T11:40:00Z">
              <w:rPr>
                <w:rFonts w:ascii="Consolas" w:hAnsi="Consolas" w:cs="Consolas"/>
                <w:color w:val="000000"/>
                <w:sz w:val="19"/>
                <w:szCs w:val="19"/>
                <w:lang w:val="en-US" w:eastAsia="hu-HU"/>
              </w:rPr>
            </w:rPrChange>
          </w:rPr>
          <w:t xml:space="preserve">    }</w:t>
        </w:r>
      </w:ins>
    </w:p>
    <w:p w14:paraId="77E34866" w14:textId="77777777" w:rsidR="002D342E" w:rsidRPr="002D342E" w:rsidRDefault="002D342E" w:rsidP="00A01D33">
      <w:pPr>
        <w:autoSpaceDE w:val="0"/>
        <w:autoSpaceDN w:val="0"/>
        <w:adjustRightInd w:val="0"/>
        <w:spacing w:after="0" w:line="240" w:lineRule="auto"/>
        <w:ind w:firstLine="0"/>
        <w:jc w:val="left"/>
        <w:rPr>
          <w:ins w:id="1080" w:author="Gergo" w:date="2017-11-24T11:40:00Z"/>
          <w:rFonts w:ascii="Consolas" w:hAnsi="Consolas" w:cs="Consolas"/>
          <w:color w:val="000000"/>
          <w:sz w:val="22"/>
          <w:szCs w:val="22"/>
          <w:lang w:val="en-US" w:eastAsia="hu-HU"/>
          <w:rPrChange w:id="1081" w:author="Gergo" w:date="2017-11-24T11:40:00Z">
            <w:rPr>
              <w:ins w:id="1082" w:author="Gergo" w:date="2017-11-24T11:40:00Z"/>
              <w:rFonts w:ascii="Consolas" w:hAnsi="Consolas" w:cs="Consolas"/>
              <w:color w:val="000000"/>
              <w:sz w:val="19"/>
              <w:szCs w:val="19"/>
              <w:lang w:val="en-US" w:eastAsia="hu-HU"/>
            </w:rPr>
          </w:rPrChange>
        </w:rPr>
        <w:pPrChange w:id="1083" w:author="Gergo" w:date="2017-11-24T11:44:00Z">
          <w:pPr>
            <w:autoSpaceDE w:val="0"/>
            <w:autoSpaceDN w:val="0"/>
            <w:adjustRightInd w:val="0"/>
            <w:spacing w:after="0" w:line="240" w:lineRule="auto"/>
            <w:ind w:firstLine="0"/>
            <w:jc w:val="left"/>
          </w:pPr>
        </w:pPrChange>
      </w:pPr>
      <w:ins w:id="1084" w:author="Gergo" w:date="2017-11-24T11:40:00Z">
        <w:r w:rsidRPr="002D342E">
          <w:rPr>
            <w:rFonts w:ascii="Consolas" w:hAnsi="Consolas" w:cs="Consolas"/>
            <w:color w:val="000000"/>
            <w:sz w:val="22"/>
            <w:szCs w:val="22"/>
            <w:lang w:val="en-US" w:eastAsia="hu-HU"/>
            <w:rPrChange w:id="1085"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086" w:author="Gergo" w:date="2017-11-24T11:40:00Z">
              <w:rPr>
                <w:rFonts w:ascii="Consolas" w:hAnsi="Consolas" w:cs="Consolas"/>
                <w:color w:val="0000FF"/>
                <w:sz w:val="19"/>
                <w:szCs w:val="19"/>
                <w:lang w:val="en-US" w:eastAsia="hu-HU"/>
              </w:rPr>
            </w:rPrChange>
          </w:rPr>
          <w:t>if</w:t>
        </w:r>
        <w:r w:rsidRPr="002D342E">
          <w:rPr>
            <w:rFonts w:ascii="Consolas" w:hAnsi="Consolas" w:cs="Consolas"/>
            <w:color w:val="000000"/>
            <w:sz w:val="22"/>
            <w:szCs w:val="22"/>
            <w:lang w:val="en-US" w:eastAsia="hu-HU"/>
            <w:rPrChange w:id="1087"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2B91AF"/>
            <w:sz w:val="22"/>
            <w:szCs w:val="22"/>
            <w:lang w:val="en-US" w:eastAsia="hu-HU"/>
            <w:rPrChange w:id="1088" w:author="Gergo" w:date="2017-11-24T11:40:00Z">
              <w:rPr>
                <w:rFonts w:ascii="Consolas" w:hAnsi="Consolas" w:cs="Consolas"/>
                <w:color w:val="2B91AF"/>
                <w:sz w:val="19"/>
                <w:szCs w:val="19"/>
                <w:lang w:val="en-US" w:eastAsia="hu-HU"/>
              </w:rPr>
            </w:rPrChange>
          </w:rPr>
          <w:t>GvrControllerInput</w:t>
        </w:r>
        <w:r w:rsidRPr="002D342E">
          <w:rPr>
            <w:rFonts w:ascii="Consolas" w:hAnsi="Consolas" w:cs="Consolas"/>
            <w:color w:val="000000"/>
            <w:sz w:val="22"/>
            <w:szCs w:val="22"/>
            <w:lang w:val="en-US" w:eastAsia="hu-HU"/>
            <w:rPrChange w:id="1089" w:author="Gergo" w:date="2017-11-24T11:40:00Z">
              <w:rPr>
                <w:rFonts w:ascii="Consolas" w:hAnsi="Consolas" w:cs="Consolas"/>
                <w:color w:val="000000"/>
                <w:sz w:val="19"/>
                <w:szCs w:val="19"/>
                <w:lang w:val="en-US" w:eastAsia="hu-HU"/>
              </w:rPr>
            </w:rPrChange>
          </w:rPr>
          <w:t>.TouchUp)</w:t>
        </w:r>
      </w:ins>
    </w:p>
    <w:p w14:paraId="655D60D9" w14:textId="77777777" w:rsidR="002D342E" w:rsidRPr="002D342E" w:rsidRDefault="002D342E" w:rsidP="00A01D33">
      <w:pPr>
        <w:autoSpaceDE w:val="0"/>
        <w:autoSpaceDN w:val="0"/>
        <w:adjustRightInd w:val="0"/>
        <w:spacing w:after="0" w:line="240" w:lineRule="auto"/>
        <w:ind w:firstLine="0"/>
        <w:jc w:val="left"/>
        <w:rPr>
          <w:ins w:id="1090" w:author="Gergo" w:date="2017-11-24T11:40:00Z"/>
          <w:rFonts w:ascii="Consolas" w:hAnsi="Consolas" w:cs="Consolas"/>
          <w:color w:val="000000"/>
          <w:sz w:val="22"/>
          <w:szCs w:val="22"/>
          <w:lang w:val="en-US" w:eastAsia="hu-HU"/>
          <w:rPrChange w:id="1091" w:author="Gergo" w:date="2017-11-24T11:40:00Z">
            <w:rPr>
              <w:ins w:id="1092" w:author="Gergo" w:date="2017-11-24T11:40:00Z"/>
              <w:rFonts w:ascii="Consolas" w:hAnsi="Consolas" w:cs="Consolas"/>
              <w:color w:val="000000"/>
              <w:sz w:val="19"/>
              <w:szCs w:val="19"/>
              <w:lang w:val="en-US" w:eastAsia="hu-HU"/>
            </w:rPr>
          </w:rPrChange>
        </w:rPr>
        <w:pPrChange w:id="1093" w:author="Gergo" w:date="2017-11-24T11:44:00Z">
          <w:pPr>
            <w:autoSpaceDE w:val="0"/>
            <w:autoSpaceDN w:val="0"/>
            <w:adjustRightInd w:val="0"/>
            <w:spacing w:after="0" w:line="240" w:lineRule="auto"/>
            <w:ind w:firstLine="0"/>
            <w:jc w:val="left"/>
          </w:pPr>
        </w:pPrChange>
      </w:pPr>
      <w:ins w:id="1094" w:author="Gergo" w:date="2017-11-24T11:40:00Z">
        <w:r w:rsidRPr="002D342E">
          <w:rPr>
            <w:rFonts w:ascii="Consolas" w:hAnsi="Consolas" w:cs="Consolas"/>
            <w:color w:val="000000"/>
            <w:sz w:val="22"/>
            <w:szCs w:val="22"/>
            <w:lang w:val="en-US" w:eastAsia="hu-HU"/>
            <w:rPrChange w:id="1095" w:author="Gergo" w:date="2017-11-24T11:40:00Z">
              <w:rPr>
                <w:rFonts w:ascii="Consolas" w:hAnsi="Consolas" w:cs="Consolas"/>
                <w:color w:val="000000"/>
                <w:sz w:val="19"/>
                <w:szCs w:val="19"/>
                <w:lang w:val="en-US" w:eastAsia="hu-HU"/>
              </w:rPr>
            </w:rPrChange>
          </w:rPr>
          <w:t xml:space="preserve">    {</w:t>
        </w:r>
      </w:ins>
    </w:p>
    <w:p w14:paraId="4A593EF8" w14:textId="77777777" w:rsidR="002D342E" w:rsidRPr="002D342E" w:rsidRDefault="002D342E" w:rsidP="00A01D33">
      <w:pPr>
        <w:autoSpaceDE w:val="0"/>
        <w:autoSpaceDN w:val="0"/>
        <w:adjustRightInd w:val="0"/>
        <w:spacing w:after="0" w:line="240" w:lineRule="auto"/>
        <w:ind w:firstLine="0"/>
        <w:jc w:val="left"/>
        <w:rPr>
          <w:ins w:id="1096" w:author="Gergo" w:date="2017-11-24T11:40:00Z"/>
          <w:rFonts w:ascii="Consolas" w:hAnsi="Consolas" w:cs="Consolas"/>
          <w:color w:val="000000"/>
          <w:sz w:val="22"/>
          <w:szCs w:val="22"/>
          <w:lang w:val="en-US" w:eastAsia="hu-HU"/>
          <w:rPrChange w:id="1097" w:author="Gergo" w:date="2017-11-24T11:40:00Z">
            <w:rPr>
              <w:ins w:id="1098" w:author="Gergo" w:date="2017-11-24T11:40:00Z"/>
              <w:rFonts w:ascii="Consolas" w:hAnsi="Consolas" w:cs="Consolas"/>
              <w:color w:val="000000"/>
              <w:sz w:val="19"/>
              <w:szCs w:val="19"/>
              <w:lang w:val="en-US" w:eastAsia="hu-HU"/>
            </w:rPr>
          </w:rPrChange>
        </w:rPr>
        <w:pPrChange w:id="1099" w:author="Gergo" w:date="2017-11-24T11:44:00Z">
          <w:pPr>
            <w:autoSpaceDE w:val="0"/>
            <w:autoSpaceDN w:val="0"/>
            <w:adjustRightInd w:val="0"/>
            <w:spacing w:after="0" w:line="240" w:lineRule="auto"/>
            <w:ind w:firstLine="0"/>
            <w:jc w:val="left"/>
          </w:pPr>
        </w:pPrChange>
      </w:pPr>
      <w:ins w:id="1100" w:author="Gergo" w:date="2017-11-24T11:40:00Z">
        <w:r w:rsidRPr="002D342E">
          <w:rPr>
            <w:rFonts w:ascii="Consolas" w:hAnsi="Consolas" w:cs="Consolas"/>
            <w:color w:val="000000"/>
            <w:sz w:val="22"/>
            <w:szCs w:val="22"/>
            <w:lang w:val="en-US" w:eastAsia="hu-HU"/>
            <w:rPrChange w:id="1101"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102" w:author="Gergo" w:date="2017-11-24T11:40:00Z">
              <w:rPr>
                <w:rFonts w:ascii="Consolas" w:hAnsi="Consolas" w:cs="Consolas"/>
                <w:color w:val="0000FF"/>
                <w:sz w:val="19"/>
                <w:szCs w:val="19"/>
                <w:lang w:val="en-US" w:eastAsia="hu-HU"/>
              </w:rPr>
            </w:rPrChange>
          </w:rPr>
          <w:t>float</w:t>
        </w:r>
        <w:r w:rsidRPr="002D342E">
          <w:rPr>
            <w:rFonts w:ascii="Consolas" w:hAnsi="Consolas" w:cs="Consolas"/>
            <w:color w:val="000000"/>
            <w:sz w:val="22"/>
            <w:szCs w:val="22"/>
            <w:lang w:val="en-US" w:eastAsia="hu-HU"/>
            <w:rPrChange w:id="1103" w:author="Gergo" w:date="2017-11-24T11:40:00Z">
              <w:rPr>
                <w:rFonts w:ascii="Consolas" w:hAnsi="Consolas" w:cs="Consolas"/>
                <w:color w:val="000000"/>
                <w:sz w:val="19"/>
                <w:szCs w:val="19"/>
                <w:lang w:val="en-US" w:eastAsia="hu-HU"/>
              </w:rPr>
            </w:rPrChange>
          </w:rPr>
          <w:t xml:space="preserve"> deltaPos = initialTouchPos.x - </w:t>
        </w:r>
      </w:ins>
    </w:p>
    <w:p w14:paraId="5CD19DA3" w14:textId="77777777" w:rsidR="002D342E" w:rsidRPr="002D342E" w:rsidRDefault="002D342E" w:rsidP="00A01D33">
      <w:pPr>
        <w:autoSpaceDE w:val="0"/>
        <w:autoSpaceDN w:val="0"/>
        <w:adjustRightInd w:val="0"/>
        <w:spacing w:after="0" w:line="240" w:lineRule="auto"/>
        <w:ind w:firstLine="0"/>
        <w:jc w:val="left"/>
        <w:rPr>
          <w:ins w:id="1104" w:author="Gergo" w:date="2017-11-24T11:40:00Z"/>
          <w:rFonts w:ascii="Consolas" w:hAnsi="Consolas" w:cs="Consolas"/>
          <w:color w:val="000000"/>
          <w:sz w:val="22"/>
          <w:szCs w:val="22"/>
          <w:lang w:val="en-US" w:eastAsia="hu-HU"/>
          <w:rPrChange w:id="1105" w:author="Gergo" w:date="2017-11-24T11:40:00Z">
            <w:rPr>
              <w:ins w:id="1106" w:author="Gergo" w:date="2017-11-24T11:40:00Z"/>
              <w:rFonts w:ascii="Consolas" w:hAnsi="Consolas" w:cs="Consolas"/>
              <w:color w:val="000000"/>
              <w:sz w:val="19"/>
              <w:szCs w:val="19"/>
              <w:lang w:val="en-US" w:eastAsia="hu-HU"/>
            </w:rPr>
          </w:rPrChange>
        </w:rPr>
        <w:pPrChange w:id="1107" w:author="Gergo" w:date="2017-11-24T11:44:00Z">
          <w:pPr>
            <w:autoSpaceDE w:val="0"/>
            <w:autoSpaceDN w:val="0"/>
            <w:adjustRightInd w:val="0"/>
            <w:spacing w:after="0" w:line="240" w:lineRule="auto"/>
            <w:ind w:firstLine="0"/>
            <w:jc w:val="left"/>
          </w:pPr>
        </w:pPrChange>
      </w:pPr>
      <w:ins w:id="1108" w:author="Gergo" w:date="2017-11-24T11:40:00Z">
        <w:r w:rsidRPr="002D342E">
          <w:rPr>
            <w:rFonts w:ascii="Consolas" w:hAnsi="Consolas" w:cs="Consolas"/>
            <w:color w:val="000000"/>
            <w:sz w:val="22"/>
            <w:szCs w:val="22"/>
            <w:lang w:val="en-US" w:eastAsia="hu-HU"/>
            <w:rPrChange w:id="1109"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2B91AF"/>
            <w:sz w:val="22"/>
            <w:szCs w:val="22"/>
            <w:lang w:val="en-US" w:eastAsia="hu-HU"/>
            <w:rPrChange w:id="1110" w:author="Gergo" w:date="2017-11-24T11:40:00Z">
              <w:rPr>
                <w:rFonts w:ascii="Consolas" w:hAnsi="Consolas" w:cs="Consolas"/>
                <w:color w:val="2B91AF"/>
                <w:sz w:val="19"/>
                <w:szCs w:val="19"/>
                <w:lang w:val="en-US" w:eastAsia="hu-HU"/>
              </w:rPr>
            </w:rPrChange>
          </w:rPr>
          <w:t>GvrControllerInput</w:t>
        </w:r>
        <w:r w:rsidRPr="002D342E">
          <w:rPr>
            <w:rFonts w:ascii="Consolas" w:hAnsi="Consolas" w:cs="Consolas"/>
            <w:color w:val="000000"/>
            <w:sz w:val="22"/>
            <w:szCs w:val="22"/>
            <w:lang w:val="en-US" w:eastAsia="hu-HU"/>
            <w:rPrChange w:id="1111" w:author="Gergo" w:date="2017-11-24T11:40:00Z">
              <w:rPr>
                <w:rFonts w:ascii="Consolas" w:hAnsi="Consolas" w:cs="Consolas"/>
                <w:color w:val="000000"/>
                <w:sz w:val="19"/>
                <w:szCs w:val="19"/>
                <w:lang w:val="en-US" w:eastAsia="hu-HU"/>
              </w:rPr>
            </w:rPrChange>
          </w:rPr>
          <w:t>.TouchPos.x;</w:t>
        </w:r>
      </w:ins>
    </w:p>
    <w:p w14:paraId="7099657B" w14:textId="77777777" w:rsidR="002D342E" w:rsidRPr="002D342E" w:rsidRDefault="002D342E" w:rsidP="00A01D33">
      <w:pPr>
        <w:autoSpaceDE w:val="0"/>
        <w:autoSpaceDN w:val="0"/>
        <w:adjustRightInd w:val="0"/>
        <w:spacing w:after="0" w:line="240" w:lineRule="auto"/>
        <w:ind w:firstLine="0"/>
        <w:jc w:val="left"/>
        <w:rPr>
          <w:ins w:id="1112" w:author="Gergo" w:date="2017-11-24T11:40:00Z"/>
          <w:rFonts w:ascii="Consolas" w:hAnsi="Consolas" w:cs="Consolas"/>
          <w:color w:val="000000"/>
          <w:sz w:val="22"/>
          <w:szCs w:val="22"/>
          <w:lang w:val="en-US" w:eastAsia="hu-HU"/>
          <w:rPrChange w:id="1113" w:author="Gergo" w:date="2017-11-24T11:40:00Z">
            <w:rPr>
              <w:ins w:id="1114" w:author="Gergo" w:date="2017-11-24T11:40:00Z"/>
              <w:rFonts w:ascii="Consolas" w:hAnsi="Consolas" w:cs="Consolas"/>
              <w:color w:val="000000"/>
              <w:sz w:val="19"/>
              <w:szCs w:val="19"/>
              <w:lang w:val="en-US" w:eastAsia="hu-HU"/>
            </w:rPr>
          </w:rPrChange>
        </w:rPr>
        <w:pPrChange w:id="1115" w:author="Gergo" w:date="2017-11-24T11:44:00Z">
          <w:pPr>
            <w:autoSpaceDE w:val="0"/>
            <w:autoSpaceDN w:val="0"/>
            <w:adjustRightInd w:val="0"/>
            <w:spacing w:after="0" w:line="240" w:lineRule="auto"/>
            <w:ind w:firstLine="0"/>
            <w:jc w:val="left"/>
          </w:pPr>
        </w:pPrChange>
      </w:pPr>
      <w:ins w:id="1116" w:author="Gergo" w:date="2017-11-24T11:40:00Z">
        <w:r w:rsidRPr="002D342E">
          <w:rPr>
            <w:rFonts w:ascii="Consolas" w:hAnsi="Consolas" w:cs="Consolas"/>
            <w:color w:val="000000"/>
            <w:sz w:val="22"/>
            <w:szCs w:val="22"/>
            <w:lang w:val="en-US" w:eastAsia="hu-HU"/>
            <w:rPrChange w:id="1117"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118" w:author="Gergo" w:date="2017-11-24T11:40:00Z">
              <w:rPr>
                <w:rFonts w:ascii="Consolas" w:hAnsi="Consolas" w:cs="Consolas"/>
                <w:color w:val="0000FF"/>
                <w:sz w:val="19"/>
                <w:szCs w:val="19"/>
                <w:lang w:val="en-US" w:eastAsia="hu-HU"/>
              </w:rPr>
            </w:rPrChange>
          </w:rPr>
          <w:t>if</w:t>
        </w:r>
        <w:r w:rsidRPr="002D342E">
          <w:rPr>
            <w:rFonts w:ascii="Consolas" w:hAnsi="Consolas" w:cs="Consolas"/>
            <w:color w:val="000000"/>
            <w:sz w:val="22"/>
            <w:szCs w:val="22"/>
            <w:lang w:val="en-US" w:eastAsia="hu-HU"/>
            <w:rPrChange w:id="1119" w:author="Gergo" w:date="2017-11-24T11:40:00Z">
              <w:rPr>
                <w:rFonts w:ascii="Consolas" w:hAnsi="Consolas" w:cs="Consolas"/>
                <w:color w:val="000000"/>
                <w:sz w:val="19"/>
                <w:szCs w:val="19"/>
                <w:lang w:val="en-US" w:eastAsia="hu-HU"/>
              </w:rPr>
            </w:rPrChange>
          </w:rPr>
          <w:t xml:space="preserve"> (deltaPos &gt; 0.3)</w:t>
        </w:r>
      </w:ins>
    </w:p>
    <w:p w14:paraId="47D715C5" w14:textId="77777777" w:rsidR="002D342E" w:rsidRPr="002D342E" w:rsidRDefault="002D342E" w:rsidP="00A01D33">
      <w:pPr>
        <w:autoSpaceDE w:val="0"/>
        <w:autoSpaceDN w:val="0"/>
        <w:adjustRightInd w:val="0"/>
        <w:spacing w:after="0" w:line="240" w:lineRule="auto"/>
        <w:ind w:firstLine="0"/>
        <w:jc w:val="left"/>
        <w:rPr>
          <w:ins w:id="1120" w:author="Gergo" w:date="2017-11-24T11:40:00Z"/>
          <w:rFonts w:ascii="Consolas" w:hAnsi="Consolas" w:cs="Consolas"/>
          <w:color w:val="000000"/>
          <w:sz w:val="22"/>
          <w:szCs w:val="22"/>
          <w:lang w:val="en-US" w:eastAsia="hu-HU"/>
          <w:rPrChange w:id="1121" w:author="Gergo" w:date="2017-11-24T11:40:00Z">
            <w:rPr>
              <w:ins w:id="1122" w:author="Gergo" w:date="2017-11-24T11:40:00Z"/>
              <w:rFonts w:ascii="Consolas" w:hAnsi="Consolas" w:cs="Consolas"/>
              <w:color w:val="000000"/>
              <w:sz w:val="19"/>
              <w:szCs w:val="19"/>
              <w:lang w:val="en-US" w:eastAsia="hu-HU"/>
            </w:rPr>
          </w:rPrChange>
        </w:rPr>
        <w:pPrChange w:id="1123" w:author="Gergo" w:date="2017-11-24T11:44:00Z">
          <w:pPr>
            <w:autoSpaceDE w:val="0"/>
            <w:autoSpaceDN w:val="0"/>
            <w:adjustRightInd w:val="0"/>
            <w:spacing w:after="0" w:line="240" w:lineRule="auto"/>
            <w:ind w:firstLine="0"/>
            <w:jc w:val="left"/>
          </w:pPr>
        </w:pPrChange>
      </w:pPr>
      <w:ins w:id="1124" w:author="Gergo" w:date="2017-11-24T11:40:00Z">
        <w:r w:rsidRPr="002D342E">
          <w:rPr>
            <w:rFonts w:ascii="Consolas" w:hAnsi="Consolas" w:cs="Consolas"/>
            <w:color w:val="000000"/>
            <w:sz w:val="22"/>
            <w:szCs w:val="22"/>
            <w:lang w:val="en-US" w:eastAsia="hu-HU"/>
            <w:rPrChange w:id="1125" w:author="Gergo" w:date="2017-11-24T11:40:00Z">
              <w:rPr>
                <w:rFonts w:ascii="Consolas" w:hAnsi="Consolas" w:cs="Consolas"/>
                <w:color w:val="000000"/>
                <w:sz w:val="19"/>
                <w:szCs w:val="19"/>
                <w:lang w:val="en-US" w:eastAsia="hu-HU"/>
              </w:rPr>
            </w:rPrChange>
          </w:rPr>
          <w:t xml:space="preserve">        {</w:t>
        </w:r>
      </w:ins>
    </w:p>
    <w:p w14:paraId="216B0A99" w14:textId="77777777" w:rsidR="002D342E" w:rsidRPr="002D342E" w:rsidRDefault="002D342E" w:rsidP="00A01D33">
      <w:pPr>
        <w:autoSpaceDE w:val="0"/>
        <w:autoSpaceDN w:val="0"/>
        <w:adjustRightInd w:val="0"/>
        <w:spacing w:after="0" w:line="240" w:lineRule="auto"/>
        <w:ind w:firstLine="0"/>
        <w:jc w:val="left"/>
        <w:rPr>
          <w:ins w:id="1126" w:author="Gergo" w:date="2017-11-24T11:40:00Z"/>
          <w:rFonts w:ascii="Consolas" w:hAnsi="Consolas" w:cs="Consolas"/>
          <w:color w:val="000000"/>
          <w:sz w:val="22"/>
          <w:szCs w:val="22"/>
          <w:lang w:val="en-US" w:eastAsia="hu-HU"/>
          <w:rPrChange w:id="1127" w:author="Gergo" w:date="2017-11-24T11:40:00Z">
            <w:rPr>
              <w:ins w:id="1128" w:author="Gergo" w:date="2017-11-24T11:40:00Z"/>
              <w:rFonts w:ascii="Consolas" w:hAnsi="Consolas" w:cs="Consolas"/>
              <w:color w:val="000000"/>
              <w:sz w:val="19"/>
              <w:szCs w:val="19"/>
              <w:lang w:val="en-US" w:eastAsia="hu-HU"/>
            </w:rPr>
          </w:rPrChange>
        </w:rPr>
        <w:pPrChange w:id="1129" w:author="Gergo" w:date="2017-11-24T11:44:00Z">
          <w:pPr>
            <w:autoSpaceDE w:val="0"/>
            <w:autoSpaceDN w:val="0"/>
            <w:adjustRightInd w:val="0"/>
            <w:spacing w:after="0" w:line="240" w:lineRule="auto"/>
            <w:ind w:firstLine="0"/>
            <w:jc w:val="left"/>
          </w:pPr>
        </w:pPrChange>
      </w:pPr>
      <w:ins w:id="1130" w:author="Gergo" w:date="2017-11-24T11:40:00Z">
        <w:r w:rsidRPr="002D342E">
          <w:rPr>
            <w:rFonts w:ascii="Consolas" w:hAnsi="Consolas" w:cs="Consolas"/>
            <w:color w:val="000000"/>
            <w:sz w:val="22"/>
            <w:szCs w:val="22"/>
            <w:lang w:val="en-US" w:eastAsia="hu-HU"/>
            <w:rPrChange w:id="1131"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132" w:author="Gergo" w:date="2017-11-24T11:40:00Z">
              <w:rPr>
                <w:rFonts w:ascii="Consolas" w:hAnsi="Consolas" w:cs="Consolas"/>
                <w:color w:val="0000FF"/>
                <w:sz w:val="19"/>
                <w:szCs w:val="19"/>
                <w:lang w:val="en-US" w:eastAsia="hu-HU"/>
              </w:rPr>
            </w:rPrChange>
          </w:rPr>
          <w:t>if</w:t>
        </w:r>
        <w:r w:rsidRPr="002D342E">
          <w:rPr>
            <w:rFonts w:ascii="Consolas" w:hAnsi="Consolas" w:cs="Consolas"/>
            <w:color w:val="000000"/>
            <w:sz w:val="22"/>
            <w:szCs w:val="22"/>
            <w:lang w:val="en-US" w:eastAsia="hu-HU"/>
            <w:rPrChange w:id="1133" w:author="Gergo" w:date="2017-11-24T11:40:00Z">
              <w:rPr>
                <w:rFonts w:ascii="Consolas" w:hAnsi="Consolas" w:cs="Consolas"/>
                <w:color w:val="000000"/>
                <w:sz w:val="19"/>
                <w:szCs w:val="19"/>
                <w:lang w:val="en-US" w:eastAsia="hu-HU"/>
              </w:rPr>
            </w:rPrChange>
          </w:rPr>
          <w:t xml:space="preserve"> (dashPos == </w:t>
        </w:r>
        <w:r w:rsidRPr="002D342E">
          <w:rPr>
            <w:rFonts w:ascii="Consolas" w:hAnsi="Consolas" w:cs="Consolas"/>
            <w:color w:val="2B91AF"/>
            <w:sz w:val="22"/>
            <w:szCs w:val="22"/>
            <w:lang w:val="en-US" w:eastAsia="hu-HU"/>
            <w:rPrChange w:id="1134" w:author="Gergo" w:date="2017-11-24T11:40:00Z">
              <w:rPr>
                <w:rFonts w:ascii="Consolas" w:hAnsi="Consolas" w:cs="Consolas"/>
                <w:color w:val="2B91AF"/>
                <w:sz w:val="19"/>
                <w:szCs w:val="19"/>
                <w:lang w:val="en-US" w:eastAsia="hu-HU"/>
              </w:rPr>
            </w:rPrChange>
          </w:rPr>
          <w:t>DashPos</w:t>
        </w:r>
        <w:r w:rsidRPr="002D342E">
          <w:rPr>
            <w:rFonts w:ascii="Consolas" w:hAnsi="Consolas" w:cs="Consolas"/>
            <w:color w:val="000000"/>
            <w:sz w:val="22"/>
            <w:szCs w:val="22"/>
            <w:lang w:val="en-US" w:eastAsia="hu-HU"/>
            <w:rPrChange w:id="1135" w:author="Gergo" w:date="2017-11-24T11:40:00Z">
              <w:rPr>
                <w:rFonts w:ascii="Consolas" w:hAnsi="Consolas" w:cs="Consolas"/>
                <w:color w:val="000000"/>
                <w:sz w:val="19"/>
                <w:szCs w:val="19"/>
                <w:lang w:val="en-US" w:eastAsia="hu-HU"/>
              </w:rPr>
            </w:rPrChange>
          </w:rPr>
          <w:t>.Mid)</w:t>
        </w:r>
      </w:ins>
    </w:p>
    <w:p w14:paraId="228255DE" w14:textId="77777777" w:rsidR="002D342E" w:rsidRPr="002D342E" w:rsidRDefault="002D342E" w:rsidP="00A01D33">
      <w:pPr>
        <w:autoSpaceDE w:val="0"/>
        <w:autoSpaceDN w:val="0"/>
        <w:adjustRightInd w:val="0"/>
        <w:spacing w:after="0" w:line="240" w:lineRule="auto"/>
        <w:ind w:firstLine="0"/>
        <w:jc w:val="left"/>
        <w:rPr>
          <w:ins w:id="1136" w:author="Gergo" w:date="2017-11-24T11:40:00Z"/>
          <w:rFonts w:ascii="Consolas" w:hAnsi="Consolas" w:cs="Consolas"/>
          <w:color w:val="000000"/>
          <w:sz w:val="22"/>
          <w:szCs w:val="22"/>
          <w:lang w:val="en-US" w:eastAsia="hu-HU"/>
          <w:rPrChange w:id="1137" w:author="Gergo" w:date="2017-11-24T11:40:00Z">
            <w:rPr>
              <w:ins w:id="1138" w:author="Gergo" w:date="2017-11-24T11:40:00Z"/>
              <w:rFonts w:ascii="Consolas" w:hAnsi="Consolas" w:cs="Consolas"/>
              <w:color w:val="000000"/>
              <w:sz w:val="19"/>
              <w:szCs w:val="19"/>
              <w:lang w:val="en-US" w:eastAsia="hu-HU"/>
            </w:rPr>
          </w:rPrChange>
        </w:rPr>
        <w:pPrChange w:id="1139" w:author="Gergo" w:date="2017-11-24T11:44:00Z">
          <w:pPr>
            <w:autoSpaceDE w:val="0"/>
            <w:autoSpaceDN w:val="0"/>
            <w:adjustRightInd w:val="0"/>
            <w:spacing w:after="0" w:line="240" w:lineRule="auto"/>
            <w:ind w:firstLine="0"/>
            <w:jc w:val="left"/>
          </w:pPr>
        </w:pPrChange>
      </w:pPr>
      <w:ins w:id="1140" w:author="Gergo" w:date="2017-11-24T11:40:00Z">
        <w:r w:rsidRPr="002D342E">
          <w:rPr>
            <w:rFonts w:ascii="Consolas" w:hAnsi="Consolas" w:cs="Consolas"/>
            <w:color w:val="000000"/>
            <w:sz w:val="22"/>
            <w:szCs w:val="22"/>
            <w:lang w:val="en-US" w:eastAsia="hu-HU"/>
            <w:rPrChange w:id="1141" w:author="Gergo" w:date="2017-11-24T11:40:00Z">
              <w:rPr>
                <w:rFonts w:ascii="Consolas" w:hAnsi="Consolas" w:cs="Consolas"/>
                <w:color w:val="000000"/>
                <w:sz w:val="19"/>
                <w:szCs w:val="19"/>
                <w:lang w:val="en-US" w:eastAsia="hu-HU"/>
              </w:rPr>
            </w:rPrChange>
          </w:rPr>
          <w:t xml:space="preserve">            {</w:t>
        </w:r>
      </w:ins>
    </w:p>
    <w:p w14:paraId="7D24E7A8" w14:textId="77777777" w:rsidR="002D342E" w:rsidRPr="002D342E" w:rsidRDefault="002D342E" w:rsidP="00A01D33">
      <w:pPr>
        <w:autoSpaceDE w:val="0"/>
        <w:autoSpaceDN w:val="0"/>
        <w:adjustRightInd w:val="0"/>
        <w:spacing w:after="0" w:line="240" w:lineRule="auto"/>
        <w:ind w:firstLine="0"/>
        <w:jc w:val="left"/>
        <w:rPr>
          <w:ins w:id="1142" w:author="Gergo" w:date="2017-11-24T11:40:00Z"/>
          <w:rFonts w:ascii="Consolas" w:hAnsi="Consolas" w:cs="Consolas"/>
          <w:color w:val="000000"/>
          <w:sz w:val="22"/>
          <w:szCs w:val="22"/>
          <w:lang w:val="en-US" w:eastAsia="hu-HU"/>
          <w:rPrChange w:id="1143" w:author="Gergo" w:date="2017-11-24T11:40:00Z">
            <w:rPr>
              <w:ins w:id="1144" w:author="Gergo" w:date="2017-11-24T11:40:00Z"/>
              <w:rFonts w:ascii="Consolas" w:hAnsi="Consolas" w:cs="Consolas"/>
              <w:color w:val="000000"/>
              <w:sz w:val="19"/>
              <w:szCs w:val="19"/>
              <w:lang w:val="en-US" w:eastAsia="hu-HU"/>
            </w:rPr>
          </w:rPrChange>
        </w:rPr>
        <w:pPrChange w:id="1145" w:author="Gergo" w:date="2017-11-24T11:44:00Z">
          <w:pPr>
            <w:autoSpaceDE w:val="0"/>
            <w:autoSpaceDN w:val="0"/>
            <w:adjustRightInd w:val="0"/>
            <w:spacing w:after="0" w:line="240" w:lineRule="auto"/>
            <w:ind w:firstLine="0"/>
            <w:jc w:val="left"/>
          </w:pPr>
        </w:pPrChange>
      </w:pPr>
      <w:ins w:id="1146" w:author="Gergo" w:date="2017-11-24T11:40:00Z">
        <w:r w:rsidRPr="002D342E">
          <w:rPr>
            <w:rFonts w:ascii="Consolas" w:hAnsi="Consolas" w:cs="Consolas"/>
            <w:color w:val="000000"/>
            <w:sz w:val="22"/>
            <w:szCs w:val="22"/>
            <w:lang w:val="en-US" w:eastAsia="hu-HU"/>
            <w:rPrChange w:id="1147" w:author="Gergo" w:date="2017-11-24T11:4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2D342E" w:rsidRDefault="002D342E" w:rsidP="00A01D33">
      <w:pPr>
        <w:autoSpaceDE w:val="0"/>
        <w:autoSpaceDN w:val="0"/>
        <w:adjustRightInd w:val="0"/>
        <w:spacing w:after="0" w:line="240" w:lineRule="auto"/>
        <w:ind w:firstLine="0"/>
        <w:jc w:val="left"/>
        <w:rPr>
          <w:ins w:id="1148" w:author="Gergo" w:date="2017-11-24T11:40:00Z"/>
          <w:rFonts w:ascii="Consolas" w:hAnsi="Consolas" w:cs="Consolas"/>
          <w:color w:val="000000"/>
          <w:sz w:val="22"/>
          <w:szCs w:val="22"/>
          <w:lang w:val="en-US" w:eastAsia="hu-HU"/>
          <w:rPrChange w:id="1149" w:author="Gergo" w:date="2017-11-24T11:40:00Z">
            <w:rPr>
              <w:ins w:id="1150" w:author="Gergo" w:date="2017-11-24T11:40:00Z"/>
              <w:rFonts w:ascii="Consolas" w:hAnsi="Consolas" w:cs="Consolas"/>
              <w:color w:val="000000"/>
              <w:sz w:val="19"/>
              <w:szCs w:val="19"/>
              <w:lang w:val="en-US" w:eastAsia="hu-HU"/>
            </w:rPr>
          </w:rPrChange>
        </w:rPr>
        <w:pPrChange w:id="1151" w:author="Gergo" w:date="2017-11-24T11:44:00Z">
          <w:pPr>
            <w:autoSpaceDE w:val="0"/>
            <w:autoSpaceDN w:val="0"/>
            <w:adjustRightInd w:val="0"/>
            <w:spacing w:after="0" w:line="240" w:lineRule="auto"/>
            <w:ind w:firstLine="0"/>
            <w:jc w:val="left"/>
          </w:pPr>
        </w:pPrChange>
      </w:pPr>
      <w:ins w:id="1152" w:author="Gergo" w:date="2017-11-24T11:40:00Z">
        <w:r w:rsidRPr="002D342E">
          <w:rPr>
            <w:rFonts w:ascii="Consolas" w:hAnsi="Consolas" w:cs="Consolas"/>
            <w:color w:val="000000"/>
            <w:sz w:val="22"/>
            <w:szCs w:val="22"/>
            <w:lang w:val="en-US" w:eastAsia="hu-HU"/>
            <w:rPrChange w:id="1153" w:author="Gergo" w:date="2017-11-24T11:40:00Z">
              <w:rPr>
                <w:rFonts w:ascii="Consolas" w:hAnsi="Consolas" w:cs="Consolas"/>
                <w:color w:val="000000"/>
                <w:sz w:val="19"/>
                <w:szCs w:val="19"/>
                <w:lang w:val="en-US" w:eastAsia="hu-HU"/>
              </w:rPr>
            </w:rPrChange>
          </w:rPr>
          <w:t xml:space="preserve">                    vrCamera.transform.right*3;</w:t>
        </w:r>
      </w:ins>
    </w:p>
    <w:p w14:paraId="7C4BE5C9" w14:textId="77777777" w:rsidR="002D342E" w:rsidRPr="002D342E" w:rsidRDefault="002D342E" w:rsidP="00A01D33">
      <w:pPr>
        <w:autoSpaceDE w:val="0"/>
        <w:autoSpaceDN w:val="0"/>
        <w:adjustRightInd w:val="0"/>
        <w:spacing w:after="0" w:line="240" w:lineRule="auto"/>
        <w:ind w:firstLine="0"/>
        <w:jc w:val="left"/>
        <w:rPr>
          <w:ins w:id="1154" w:author="Gergo" w:date="2017-11-24T11:40:00Z"/>
          <w:rFonts w:ascii="Consolas" w:hAnsi="Consolas" w:cs="Consolas"/>
          <w:color w:val="000000"/>
          <w:sz w:val="22"/>
          <w:szCs w:val="22"/>
          <w:lang w:val="en-US" w:eastAsia="hu-HU"/>
          <w:rPrChange w:id="1155" w:author="Gergo" w:date="2017-11-24T11:40:00Z">
            <w:rPr>
              <w:ins w:id="1156" w:author="Gergo" w:date="2017-11-24T11:40:00Z"/>
              <w:rFonts w:ascii="Consolas" w:hAnsi="Consolas" w:cs="Consolas"/>
              <w:color w:val="000000"/>
              <w:sz w:val="19"/>
              <w:szCs w:val="19"/>
              <w:lang w:val="en-US" w:eastAsia="hu-HU"/>
            </w:rPr>
          </w:rPrChange>
        </w:rPr>
        <w:pPrChange w:id="1157" w:author="Gergo" w:date="2017-11-24T11:44:00Z">
          <w:pPr>
            <w:autoSpaceDE w:val="0"/>
            <w:autoSpaceDN w:val="0"/>
            <w:adjustRightInd w:val="0"/>
            <w:spacing w:after="0" w:line="240" w:lineRule="auto"/>
            <w:ind w:firstLine="0"/>
            <w:jc w:val="left"/>
          </w:pPr>
        </w:pPrChange>
      </w:pPr>
      <w:ins w:id="1158" w:author="Gergo" w:date="2017-11-24T11:40:00Z">
        <w:r w:rsidRPr="002D342E">
          <w:rPr>
            <w:rFonts w:ascii="Consolas" w:hAnsi="Consolas" w:cs="Consolas"/>
            <w:color w:val="000000"/>
            <w:sz w:val="22"/>
            <w:szCs w:val="22"/>
            <w:lang w:val="en-US" w:eastAsia="hu-HU"/>
            <w:rPrChange w:id="1159" w:author="Gergo" w:date="2017-11-24T11:40:00Z">
              <w:rPr>
                <w:rFonts w:ascii="Consolas" w:hAnsi="Consolas" w:cs="Consolas"/>
                <w:color w:val="000000"/>
                <w:sz w:val="19"/>
                <w:szCs w:val="19"/>
                <w:lang w:val="en-US" w:eastAsia="hu-HU"/>
              </w:rPr>
            </w:rPrChange>
          </w:rPr>
          <w:t xml:space="preserve">                dashPos--;</w:t>
        </w:r>
      </w:ins>
    </w:p>
    <w:p w14:paraId="06BB4091" w14:textId="77777777" w:rsidR="002D342E" w:rsidRPr="002D342E" w:rsidRDefault="002D342E" w:rsidP="00A01D33">
      <w:pPr>
        <w:autoSpaceDE w:val="0"/>
        <w:autoSpaceDN w:val="0"/>
        <w:adjustRightInd w:val="0"/>
        <w:spacing w:after="0" w:line="240" w:lineRule="auto"/>
        <w:ind w:firstLine="0"/>
        <w:jc w:val="left"/>
        <w:rPr>
          <w:ins w:id="1160" w:author="Gergo" w:date="2017-11-24T11:40:00Z"/>
          <w:rFonts w:ascii="Consolas" w:hAnsi="Consolas" w:cs="Consolas"/>
          <w:color w:val="000000"/>
          <w:sz w:val="22"/>
          <w:szCs w:val="22"/>
          <w:lang w:val="en-US" w:eastAsia="hu-HU"/>
          <w:rPrChange w:id="1161" w:author="Gergo" w:date="2017-11-24T11:40:00Z">
            <w:rPr>
              <w:ins w:id="1162" w:author="Gergo" w:date="2017-11-24T11:40:00Z"/>
              <w:rFonts w:ascii="Consolas" w:hAnsi="Consolas" w:cs="Consolas"/>
              <w:color w:val="000000"/>
              <w:sz w:val="19"/>
              <w:szCs w:val="19"/>
              <w:lang w:val="en-US" w:eastAsia="hu-HU"/>
            </w:rPr>
          </w:rPrChange>
        </w:rPr>
        <w:pPrChange w:id="1163" w:author="Gergo" w:date="2017-11-24T11:44:00Z">
          <w:pPr>
            <w:autoSpaceDE w:val="0"/>
            <w:autoSpaceDN w:val="0"/>
            <w:adjustRightInd w:val="0"/>
            <w:spacing w:after="0" w:line="240" w:lineRule="auto"/>
            <w:ind w:firstLine="0"/>
            <w:jc w:val="left"/>
          </w:pPr>
        </w:pPrChange>
      </w:pPr>
      <w:ins w:id="1164" w:author="Gergo" w:date="2017-11-24T11:40:00Z">
        <w:r w:rsidRPr="002D342E">
          <w:rPr>
            <w:rFonts w:ascii="Consolas" w:hAnsi="Consolas" w:cs="Consolas"/>
            <w:color w:val="000000"/>
            <w:sz w:val="22"/>
            <w:szCs w:val="22"/>
            <w:lang w:val="en-US" w:eastAsia="hu-HU"/>
            <w:rPrChange w:id="1165" w:author="Gergo" w:date="2017-11-24T11:40:00Z">
              <w:rPr>
                <w:rFonts w:ascii="Consolas" w:hAnsi="Consolas" w:cs="Consolas"/>
                <w:color w:val="000000"/>
                <w:sz w:val="19"/>
                <w:szCs w:val="19"/>
                <w:lang w:val="en-US" w:eastAsia="hu-HU"/>
              </w:rPr>
            </w:rPrChange>
          </w:rPr>
          <w:lastRenderedPageBreak/>
          <w:t xml:space="preserve">            }</w:t>
        </w:r>
      </w:ins>
    </w:p>
    <w:p w14:paraId="58A8A78F" w14:textId="77777777" w:rsidR="002D342E" w:rsidRPr="002D342E" w:rsidRDefault="002D342E" w:rsidP="00A01D33">
      <w:pPr>
        <w:autoSpaceDE w:val="0"/>
        <w:autoSpaceDN w:val="0"/>
        <w:adjustRightInd w:val="0"/>
        <w:spacing w:after="0" w:line="240" w:lineRule="auto"/>
        <w:ind w:firstLine="0"/>
        <w:jc w:val="left"/>
        <w:rPr>
          <w:ins w:id="1166" w:author="Gergo" w:date="2017-11-24T11:40:00Z"/>
          <w:rFonts w:ascii="Consolas" w:hAnsi="Consolas" w:cs="Consolas"/>
          <w:color w:val="000000"/>
          <w:sz w:val="22"/>
          <w:szCs w:val="22"/>
          <w:lang w:val="en-US" w:eastAsia="hu-HU"/>
          <w:rPrChange w:id="1167" w:author="Gergo" w:date="2017-11-24T11:40:00Z">
            <w:rPr>
              <w:ins w:id="1168" w:author="Gergo" w:date="2017-11-24T11:40:00Z"/>
              <w:rFonts w:ascii="Consolas" w:hAnsi="Consolas" w:cs="Consolas"/>
              <w:color w:val="000000"/>
              <w:sz w:val="19"/>
              <w:szCs w:val="19"/>
              <w:lang w:val="en-US" w:eastAsia="hu-HU"/>
            </w:rPr>
          </w:rPrChange>
        </w:rPr>
        <w:pPrChange w:id="1169" w:author="Gergo" w:date="2017-11-24T11:44:00Z">
          <w:pPr>
            <w:autoSpaceDE w:val="0"/>
            <w:autoSpaceDN w:val="0"/>
            <w:adjustRightInd w:val="0"/>
            <w:spacing w:after="0" w:line="240" w:lineRule="auto"/>
            <w:ind w:firstLine="0"/>
            <w:jc w:val="left"/>
          </w:pPr>
        </w:pPrChange>
      </w:pPr>
      <w:ins w:id="1170" w:author="Gergo" w:date="2017-11-24T11:40:00Z">
        <w:r w:rsidRPr="002D342E">
          <w:rPr>
            <w:rFonts w:ascii="Consolas" w:hAnsi="Consolas" w:cs="Consolas"/>
            <w:color w:val="000000"/>
            <w:sz w:val="22"/>
            <w:szCs w:val="22"/>
            <w:lang w:val="en-US" w:eastAsia="hu-HU"/>
            <w:rPrChange w:id="1171"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172" w:author="Gergo" w:date="2017-11-24T11:40:00Z">
              <w:rPr>
                <w:rFonts w:ascii="Consolas" w:hAnsi="Consolas" w:cs="Consolas"/>
                <w:color w:val="0000FF"/>
                <w:sz w:val="19"/>
                <w:szCs w:val="19"/>
                <w:lang w:val="en-US" w:eastAsia="hu-HU"/>
              </w:rPr>
            </w:rPrChange>
          </w:rPr>
          <w:t>else</w:t>
        </w:r>
        <w:r w:rsidRPr="002D342E">
          <w:rPr>
            <w:rFonts w:ascii="Consolas" w:hAnsi="Consolas" w:cs="Consolas"/>
            <w:color w:val="000000"/>
            <w:sz w:val="22"/>
            <w:szCs w:val="22"/>
            <w:lang w:val="en-US" w:eastAsia="hu-HU"/>
            <w:rPrChange w:id="1173" w:author="Gergo" w:date="2017-11-24T11:40:00Z">
              <w:rPr>
                <w:rFonts w:ascii="Consolas" w:hAnsi="Consolas" w:cs="Consolas"/>
                <w:color w:val="000000"/>
                <w:sz w:val="19"/>
                <w:szCs w:val="19"/>
                <w:lang w:val="en-US" w:eastAsia="hu-HU"/>
              </w:rPr>
            </w:rPrChange>
          </w:rPr>
          <w:t xml:space="preserve"> </w:t>
        </w:r>
        <w:r w:rsidRPr="002D342E">
          <w:rPr>
            <w:rFonts w:ascii="Consolas" w:hAnsi="Consolas" w:cs="Consolas"/>
            <w:color w:val="0000FF"/>
            <w:sz w:val="22"/>
            <w:szCs w:val="22"/>
            <w:lang w:val="en-US" w:eastAsia="hu-HU"/>
            <w:rPrChange w:id="1174" w:author="Gergo" w:date="2017-11-24T11:40:00Z">
              <w:rPr>
                <w:rFonts w:ascii="Consolas" w:hAnsi="Consolas" w:cs="Consolas"/>
                <w:color w:val="0000FF"/>
                <w:sz w:val="19"/>
                <w:szCs w:val="19"/>
                <w:lang w:val="en-US" w:eastAsia="hu-HU"/>
              </w:rPr>
            </w:rPrChange>
          </w:rPr>
          <w:t>if</w:t>
        </w:r>
        <w:r w:rsidRPr="002D342E">
          <w:rPr>
            <w:rFonts w:ascii="Consolas" w:hAnsi="Consolas" w:cs="Consolas"/>
            <w:color w:val="000000"/>
            <w:sz w:val="22"/>
            <w:szCs w:val="22"/>
            <w:lang w:val="en-US" w:eastAsia="hu-HU"/>
            <w:rPrChange w:id="1175" w:author="Gergo" w:date="2017-11-24T11:40:00Z">
              <w:rPr>
                <w:rFonts w:ascii="Consolas" w:hAnsi="Consolas" w:cs="Consolas"/>
                <w:color w:val="000000"/>
                <w:sz w:val="19"/>
                <w:szCs w:val="19"/>
                <w:lang w:val="en-US" w:eastAsia="hu-HU"/>
              </w:rPr>
            </w:rPrChange>
          </w:rPr>
          <w:t xml:space="preserve">(dashPos == </w:t>
        </w:r>
        <w:r w:rsidRPr="002D342E">
          <w:rPr>
            <w:rFonts w:ascii="Consolas" w:hAnsi="Consolas" w:cs="Consolas"/>
            <w:color w:val="2B91AF"/>
            <w:sz w:val="22"/>
            <w:szCs w:val="22"/>
            <w:lang w:val="en-US" w:eastAsia="hu-HU"/>
            <w:rPrChange w:id="1176" w:author="Gergo" w:date="2017-11-24T11:40:00Z">
              <w:rPr>
                <w:rFonts w:ascii="Consolas" w:hAnsi="Consolas" w:cs="Consolas"/>
                <w:color w:val="2B91AF"/>
                <w:sz w:val="19"/>
                <w:szCs w:val="19"/>
                <w:lang w:val="en-US" w:eastAsia="hu-HU"/>
              </w:rPr>
            </w:rPrChange>
          </w:rPr>
          <w:t>DashPos</w:t>
        </w:r>
        <w:r w:rsidRPr="002D342E">
          <w:rPr>
            <w:rFonts w:ascii="Consolas" w:hAnsi="Consolas" w:cs="Consolas"/>
            <w:color w:val="000000"/>
            <w:sz w:val="22"/>
            <w:szCs w:val="22"/>
            <w:lang w:val="en-US" w:eastAsia="hu-HU"/>
            <w:rPrChange w:id="1177" w:author="Gergo" w:date="2017-11-24T11:40:00Z">
              <w:rPr>
                <w:rFonts w:ascii="Consolas" w:hAnsi="Consolas" w:cs="Consolas"/>
                <w:color w:val="000000"/>
                <w:sz w:val="19"/>
                <w:szCs w:val="19"/>
                <w:lang w:val="en-US" w:eastAsia="hu-HU"/>
              </w:rPr>
            </w:rPrChange>
          </w:rPr>
          <w:t>.Right)</w:t>
        </w:r>
      </w:ins>
    </w:p>
    <w:p w14:paraId="5930EB38" w14:textId="77777777" w:rsidR="002D342E" w:rsidRPr="002D342E" w:rsidRDefault="002D342E" w:rsidP="00A01D33">
      <w:pPr>
        <w:autoSpaceDE w:val="0"/>
        <w:autoSpaceDN w:val="0"/>
        <w:adjustRightInd w:val="0"/>
        <w:spacing w:after="0" w:line="240" w:lineRule="auto"/>
        <w:ind w:firstLine="0"/>
        <w:jc w:val="left"/>
        <w:rPr>
          <w:ins w:id="1178" w:author="Gergo" w:date="2017-11-24T11:40:00Z"/>
          <w:rFonts w:ascii="Consolas" w:hAnsi="Consolas" w:cs="Consolas"/>
          <w:color w:val="000000"/>
          <w:sz w:val="22"/>
          <w:szCs w:val="22"/>
          <w:lang w:val="en-US" w:eastAsia="hu-HU"/>
          <w:rPrChange w:id="1179" w:author="Gergo" w:date="2017-11-24T11:40:00Z">
            <w:rPr>
              <w:ins w:id="1180" w:author="Gergo" w:date="2017-11-24T11:40:00Z"/>
              <w:rFonts w:ascii="Consolas" w:hAnsi="Consolas" w:cs="Consolas"/>
              <w:color w:val="000000"/>
              <w:sz w:val="19"/>
              <w:szCs w:val="19"/>
              <w:lang w:val="en-US" w:eastAsia="hu-HU"/>
            </w:rPr>
          </w:rPrChange>
        </w:rPr>
        <w:pPrChange w:id="1181" w:author="Gergo" w:date="2017-11-24T11:44:00Z">
          <w:pPr>
            <w:autoSpaceDE w:val="0"/>
            <w:autoSpaceDN w:val="0"/>
            <w:adjustRightInd w:val="0"/>
            <w:spacing w:after="0" w:line="240" w:lineRule="auto"/>
            <w:ind w:firstLine="0"/>
            <w:jc w:val="left"/>
          </w:pPr>
        </w:pPrChange>
      </w:pPr>
      <w:ins w:id="1182" w:author="Gergo" w:date="2017-11-24T11:40:00Z">
        <w:r w:rsidRPr="002D342E">
          <w:rPr>
            <w:rFonts w:ascii="Consolas" w:hAnsi="Consolas" w:cs="Consolas"/>
            <w:color w:val="000000"/>
            <w:sz w:val="22"/>
            <w:szCs w:val="22"/>
            <w:lang w:val="en-US" w:eastAsia="hu-HU"/>
            <w:rPrChange w:id="1183" w:author="Gergo" w:date="2017-11-24T11:40:00Z">
              <w:rPr>
                <w:rFonts w:ascii="Consolas" w:hAnsi="Consolas" w:cs="Consolas"/>
                <w:color w:val="000000"/>
                <w:sz w:val="19"/>
                <w:szCs w:val="19"/>
                <w:lang w:val="en-US" w:eastAsia="hu-HU"/>
              </w:rPr>
            </w:rPrChange>
          </w:rPr>
          <w:t xml:space="preserve">            {</w:t>
        </w:r>
      </w:ins>
    </w:p>
    <w:p w14:paraId="44BCAE1E" w14:textId="77777777" w:rsidR="002D342E" w:rsidRPr="002D342E" w:rsidRDefault="002D342E" w:rsidP="00A01D33">
      <w:pPr>
        <w:autoSpaceDE w:val="0"/>
        <w:autoSpaceDN w:val="0"/>
        <w:adjustRightInd w:val="0"/>
        <w:spacing w:after="0" w:line="240" w:lineRule="auto"/>
        <w:ind w:firstLine="0"/>
        <w:jc w:val="left"/>
        <w:rPr>
          <w:ins w:id="1184" w:author="Gergo" w:date="2017-11-24T11:40:00Z"/>
          <w:rFonts w:ascii="Consolas" w:hAnsi="Consolas" w:cs="Consolas"/>
          <w:color w:val="000000"/>
          <w:sz w:val="22"/>
          <w:szCs w:val="22"/>
          <w:lang w:val="en-US" w:eastAsia="hu-HU"/>
          <w:rPrChange w:id="1185" w:author="Gergo" w:date="2017-11-24T11:40:00Z">
            <w:rPr>
              <w:ins w:id="1186" w:author="Gergo" w:date="2017-11-24T11:40:00Z"/>
              <w:rFonts w:ascii="Consolas" w:hAnsi="Consolas" w:cs="Consolas"/>
              <w:color w:val="000000"/>
              <w:sz w:val="19"/>
              <w:szCs w:val="19"/>
              <w:lang w:val="en-US" w:eastAsia="hu-HU"/>
            </w:rPr>
          </w:rPrChange>
        </w:rPr>
        <w:pPrChange w:id="1187" w:author="Gergo" w:date="2017-11-24T11:44:00Z">
          <w:pPr>
            <w:autoSpaceDE w:val="0"/>
            <w:autoSpaceDN w:val="0"/>
            <w:adjustRightInd w:val="0"/>
            <w:spacing w:after="0" w:line="240" w:lineRule="auto"/>
            <w:ind w:firstLine="0"/>
            <w:jc w:val="left"/>
          </w:pPr>
        </w:pPrChange>
      </w:pPr>
      <w:ins w:id="1188" w:author="Gergo" w:date="2017-11-24T11:40:00Z">
        <w:r w:rsidRPr="002D342E">
          <w:rPr>
            <w:rFonts w:ascii="Consolas" w:hAnsi="Consolas" w:cs="Consolas"/>
            <w:color w:val="000000"/>
            <w:sz w:val="22"/>
            <w:szCs w:val="22"/>
            <w:lang w:val="en-US" w:eastAsia="hu-HU"/>
            <w:rPrChange w:id="1189" w:author="Gergo" w:date="2017-11-24T11:4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2D342E" w:rsidRDefault="002D342E" w:rsidP="00A01D33">
      <w:pPr>
        <w:autoSpaceDE w:val="0"/>
        <w:autoSpaceDN w:val="0"/>
        <w:adjustRightInd w:val="0"/>
        <w:spacing w:after="0" w:line="240" w:lineRule="auto"/>
        <w:ind w:firstLine="0"/>
        <w:jc w:val="left"/>
        <w:rPr>
          <w:ins w:id="1190" w:author="Gergo" w:date="2017-11-24T11:40:00Z"/>
          <w:rFonts w:ascii="Consolas" w:hAnsi="Consolas" w:cs="Consolas"/>
          <w:color w:val="000000"/>
          <w:sz w:val="22"/>
          <w:szCs w:val="22"/>
          <w:lang w:val="en-US" w:eastAsia="hu-HU"/>
          <w:rPrChange w:id="1191" w:author="Gergo" w:date="2017-11-24T11:40:00Z">
            <w:rPr>
              <w:ins w:id="1192" w:author="Gergo" w:date="2017-11-24T11:40:00Z"/>
              <w:rFonts w:ascii="Consolas" w:hAnsi="Consolas" w:cs="Consolas"/>
              <w:color w:val="000000"/>
              <w:sz w:val="19"/>
              <w:szCs w:val="19"/>
              <w:lang w:val="en-US" w:eastAsia="hu-HU"/>
            </w:rPr>
          </w:rPrChange>
        </w:rPr>
        <w:pPrChange w:id="1193" w:author="Gergo" w:date="2017-11-24T11:44:00Z">
          <w:pPr>
            <w:autoSpaceDE w:val="0"/>
            <w:autoSpaceDN w:val="0"/>
            <w:adjustRightInd w:val="0"/>
            <w:spacing w:after="0" w:line="240" w:lineRule="auto"/>
            <w:ind w:firstLine="0"/>
            <w:jc w:val="left"/>
          </w:pPr>
        </w:pPrChange>
      </w:pPr>
      <w:ins w:id="1194" w:author="Gergo" w:date="2017-11-24T11:40:00Z">
        <w:r w:rsidRPr="002D342E">
          <w:rPr>
            <w:rFonts w:ascii="Consolas" w:hAnsi="Consolas" w:cs="Consolas"/>
            <w:color w:val="000000"/>
            <w:sz w:val="22"/>
            <w:szCs w:val="22"/>
            <w:lang w:val="en-US" w:eastAsia="hu-HU"/>
            <w:rPrChange w:id="1195" w:author="Gergo" w:date="2017-11-24T11:40:00Z">
              <w:rPr>
                <w:rFonts w:ascii="Consolas" w:hAnsi="Consolas" w:cs="Consolas"/>
                <w:color w:val="000000"/>
                <w:sz w:val="19"/>
                <w:szCs w:val="19"/>
                <w:lang w:val="en-US" w:eastAsia="hu-HU"/>
              </w:rPr>
            </w:rPrChange>
          </w:rPr>
          <w:t xml:space="preserve">                dashPos--;</w:t>
        </w:r>
      </w:ins>
    </w:p>
    <w:p w14:paraId="19322512" w14:textId="77777777" w:rsidR="002D342E" w:rsidRPr="002D342E" w:rsidRDefault="002D342E" w:rsidP="00A01D33">
      <w:pPr>
        <w:autoSpaceDE w:val="0"/>
        <w:autoSpaceDN w:val="0"/>
        <w:adjustRightInd w:val="0"/>
        <w:spacing w:after="0" w:line="240" w:lineRule="auto"/>
        <w:ind w:firstLine="0"/>
        <w:jc w:val="left"/>
        <w:rPr>
          <w:ins w:id="1196" w:author="Gergo" w:date="2017-11-24T11:40:00Z"/>
          <w:rFonts w:ascii="Consolas" w:hAnsi="Consolas" w:cs="Consolas"/>
          <w:color w:val="000000"/>
          <w:sz w:val="22"/>
          <w:szCs w:val="22"/>
          <w:lang w:val="en-US" w:eastAsia="hu-HU"/>
          <w:rPrChange w:id="1197" w:author="Gergo" w:date="2017-11-24T11:40:00Z">
            <w:rPr>
              <w:ins w:id="1198" w:author="Gergo" w:date="2017-11-24T11:40:00Z"/>
              <w:rFonts w:ascii="Consolas" w:hAnsi="Consolas" w:cs="Consolas"/>
              <w:color w:val="000000"/>
              <w:sz w:val="19"/>
              <w:szCs w:val="19"/>
              <w:lang w:val="en-US" w:eastAsia="hu-HU"/>
            </w:rPr>
          </w:rPrChange>
        </w:rPr>
        <w:pPrChange w:id="1199" w:author="Gergo" w:date="2017-11-24T11:44:00Z">
          <w:pPr>
            <w:autoSpaceDE w:val="0"/>
            <w:autoSpaceDN w:val="0"/>
            <w:adjustRightInd w:val="0"/>
            <w:spacing w:after="0" w:line="240" w:lineRule="auto"/>
            <w:ind w:firstLine="0"/>
            <w:jc w:val="left"/>
          </w:pPr>
        </w:pPrChange>
      </w:pPr>
      <w:ins w:id="1200" w:author="Gergo" w:date="2017-11-24T11:40:00Z">
        <w:r w:rsidRPr="002D342E">
          <w:rPr>
            <w:rFonts w:ascii="Consolas" w:hAnsi="Consolas" w:cs="Consolas"/>
            <w:color w:val="000000"/>
            <w:sz w:val="22"/>
            <w:szCs w:val="22"/>
            <w:lang w:val="en-US" w:eastAsia="hu-HU"/>
            <w:rPrChange w:id="1201" w:author="Gergo" w:date="2017-11-24T11:40:00Z">
              <w:rPr>
                <w:rFonts w:ascii="Consolas" w:hAnsi="Consolas" w:cs="Consolas"/>
                <w:color w:val="000000"/>
                <w:sz w:val="19"/>
                <w:szCs w:val="19"/>
                <w:lang w:val="en-US" w:eastAsia="hu-HU"/>
              </w:rPr>
            </w:rPrChange>
          </w:rPr>
          <w:t xml:space="preserve">            }</w:t>
        </w:r>
      </w:ins>
    </w:p>
    <w:p w14:paraId="33C4D358" w14:textId="77777777" w:rsidR="002D342E" w:rsidRPr="002D342E" w:rsidRDefault="002D342E" w:rsidP="00A01D33">
      <w:pPr>
        <w:autoSpaceDE w:val="0"/>
        <w:autoSpaceDN w:val="0"/>
        <w:adjustRightInd w:val="0"/>
        <w:spacing w:after="0" w:line="240" w:lineRule="auto"/>
        <w:ind w:firstLine="0"/>
        <w:jc w:val="left"/>
        <w:rPr>
          <w:ins w:id="1202" w:author="Gergo" w:date="2017-11-24T11:40:00Z"/>
          <w:rFonts w:ascii="Consolas" w:hAnsi="Consolas" w:cs="Consolas"/>
          <w:color w:val="000000"/>
          <w:sz w:val="22"/>
          <w:szCs w:val="22"/>
          <w:lang w:val="en-US" w:eastAsia="hu-HU"/>
          <w:rPrChange w:id="1203" w:author="Gergo" w:date="2017-11-24T11:40:00Z">
            <w:rPr>
              <w:ins w:id="1204" w:author="Gergo" w:date="2017-11-24T11:40:00Z"/>
              <w:rFonts w:ascii="Consolas" w:hAnsi="Consolas" w:cs="Consolas"/>
              <w:color w:val="000000"/>
              <w:sz w:val="19"/>
              <w:szCs w:val="19"/>
              <w:lang w:val="en-US" w:eastAsia="hu-HU"/>
            </w:rPr>
          </w:rPrChange>
        </w:rPr>
        <w:pPrChange w:id="1205" w:author="Gergo" w:date="2017-11-24T11:44:00Z">
          <w:pPr>
            <w:autoSpaceDE w:val="0"/>
            <w:autoSpaceDN w:val="0"/>
            <w:adjustRightInd w:val="0"/>
            <w:spacing w:after="0" w:line="240" w:lineRule="auto"/>
            <w:ind w:firstLine="0"/>
            <w:jc w:val="left"/>
          </w:pPr>
        </w:pPrChange>
      </w:pPr>
      <w:ins w:id="1206" w:author="Gergo" w:date="2017-11-24T11:40:00Z">
        <w:r w:rsidRPr="002D342E">
          <w:rPr>
            <w:rFonts w:ascii="Consolas" w:hAnsi="Consolas" w:cs="Consolas"/>
            <w:color w:val="000000"/>
            <w:sz w:val="22"/>
            <w:szCs w:val="22"/>
            <w:lang w:val="en-US" w:eastAsia="hu-HU"/>
            <w:rPrChange w:id="1207" w:author="Gergo" w:date="2017-11-24T11:40:00Z">
              <w:rPr>
                <w:rFonts w:ascii="Consolas" w:hAnsi="Consolas" w:cs="Consolas"/>
                <w:color w:val="000000"/>
                <w:sz w:val="19"/>
                <w:szCs w:val="19"/>
                <w:lang w:val="en-US" w:eastAsia="hu-HU"/>
              </w:rPr>
            </w:rPrChange>
          </w:rPr>
          <w:t xml:space="preserve">        }</w:t>
        </w:r>
      </w:ins>
    </w:p>
    <w:p w14:paraId="44BB4E6F" w14:textId="19FF2547" w:rsidR="003405CD" w:rsidRDefault="00FE3ED4" w:rsidP="00A01D33">
      <w:pPr>
        <w:spacing w:line="240" w:lineRule="auto"/>
        <w:rPr>
          <w:ins w:id="1208" w:author="Gergo" w:date="2017-11-24T11:40:00Z"/>
          <w:rFonts w:ascii="Consolas" w:hAnsi="Consolas" w:cs="Consolas"/>
          <w:color w:val="000000"/>
          <w:sz w:val="22"/>
          <w:szCs w:val="22"/>
          <w:lang w:val="en-US" w:eastAsia="hu-HU"/>
        </w:rPr>
        <w:pPrChange w:id="1209" w:author="Gergo" w:date="2017-11-24T11:44:00Z">
          <w:pPr>
            <w:pStyle w:val="Cmsor2"/>
          </w:pPr>
        </w:pPrChange>
      </w:pPr>
      <w:ins w:id="1210" w:author="Gergo" w:date="2017-11-24T11:40:00Z">
        <w:r>
          <w:rPr>
            <w:rFonts w:ascii="Consolas" w:hAnsi="Consolas" w:cs="Consolas"/>
            <w:color w:val="000000"/>
            <w:sz w:val="22"/>
            <w:szCs w:val="22"/>
            <w:lang w:val="en-US" w:eastAsia="hu-HU"/>
            <w:rPrChange w:id="1211" w:author="Gergo" w:date="2017-11-24T11:40:00Z">
              <w:rPr>
                <w:rFonts w:ascii="Consolas" w:hAnsi="Consolas" w:cs="Consolas"/>
                <w:color w:val="000000"/>
                <w:sz w:val="22"/>
                <w:szCs w:val="22"/>
                <w:lang w:val="en-US" w:eastAsia="hu-HU"/>
              </w:rPr>
            </w:rPrChange>
          </w:rPr>
          <w:t xml:space="preserve">  </w:t>
        </w:r>
        <w:r w:rsidR="002D342E" w:rsidRPr="002D342E">
          <w:rPr>
            <w:rFonts w:ascii="Consolas" w:hAnsi="Consolas" w:cs="Consolas"/>
            <w:color w:val="0000FF"/>
            <w:sz w:val="22"/>
            <w:szCs w:val="22"/>
            <w:lang w:val="en-US" w:eastAsia="hu-HU"/>
            <w:rPrChange w:id="1212" w:author="Gergo" w:date="2017-11-24T11:40:00Z">
              <w:rPr>
                <w:rFonts w:ascii="Consolas" w:hAnsi="Consolas" w:cs="Consolas"/>
                <w:color w:val="0000FF"/>
                <w:sz w:val="19"/>
                <w:szCs w:val="19"/>
                <w:lang w:val="en-US" w:eastAsia="hu-HU"/>
              </w:rPr>
            </w:rPrChange>
          </w:rPr>
          <w:t>else</w:t>
        </w:r>
        <w:r w:rsidR="002D342E" w:rsidRPr="002D342E">
          <w:rPr>
            <w:rFonts w:ascii="Consolas" w:hAnsi="Consolas" w:cs="Consolas"/>
            <w:color w:val="000000"/>
            <w:sz w:val="22"/>
            <w:szCs w:val="22"/>
            <w:lang w:val="en-US" w:eastAsia="hu-HU"/>
            <w:rPrChange w:id="1213" w:author="Gergo" w:date="2017-11-24T11:40:00Z">
              <w:rPr>
                <w:rFonts w:ascii="Consolas" w:hAnsi="Consolas" w:cs="Consolas"/>
                <w:color w:val="000000"/>
                <w:sz w:val="19"/>
                <w:szCs w:val="19"/>
                <w:lang w:val="en-US" w:eastAsia="hu-HU"/>
              </w:rPr>
            </w:rPrChange>
          </w:rPr>
          <w:t xml:space="preserve"> </w:t>
        </w:r>
        <w:r w:rsidR="002D342E" w:rsidRPr="002D342E">
          <w:rPr>
            <w:rFonts w:ascii="Consolas" w:hAnsi="Consolas" w:cs="Consolas"/>
            <w:color w:val="0000FF"/>
            <w:sz w:val="22"/>
            <w:szCs w:val="22"/>
            <w:lang w:val="en-US" w:eastAsia="hu-HU"/>
            <w:rPrChange w:id="1214" w:author="Gergo" w:date="2017-11-24T11:40:00Z">
              <w:rPr>
                <w:rFonts w:ascii="Consolas" w:hAnsi="Consolas" w:cs="Consolas"/>
                <w:color w:val="0000FF"/>
                <w:sz w:val="19"/>
                <w:szCs w:val="19"/>
                <w:lang w:val="en-US" w:eastAsia="hu-HU"/>
              </w:rPr>
            </w:rPrChange>
          </w:rPr>
          <w:t>if</w:t>
        </w:r>
        <w:r w:rsidR="002D342E" w:rsidRPr="002D342E">
          <w:rPr>
            <w:rFonts w:ascii="Consolas" w:hAnsi="Consolas" w:cs="Consolas"/>
            <w:color w:val="000000"/>
            <w:sz w:val="22"/>
            <w:szCs w:val="22"/>
            <w:lang w:val="en-US" w:eastAsia="hu-HU"/>
            <w:rPrChange w:id="1215" w:author="Gergo" w:date="2017-11-24T11:40:00Z">
              <w:rPr>
                <w:rFonts w:ascii="Consolas" w:hAnsi="Consolas" w:cs="Consolas"/>
                <w:color w:val="000000"/>
                <w:sz w:val="19"/>
                <w:szCs w:val="19"/>
                <w:lang w:val="en-US" w:eastAsia="hu-HU"/>
              </w:rPr>
            </w:rPrChange>
          </w:rPr>
          <w:t xml:space="preserve"> (deltaPos &lt; -0.3)</w:t>
        </w:r>
      </w:ins>
      <w:ins w:id="1216" w:author="Gergo" w:date="2017-11-24T11:41:00Z">
        <w:r>
          <w:rPr>
            <w:rFonts w:ascii="Consolas" w:hAnsi="Consolas" w:cs="Consolas"/>
            <w:color w:val="000000"/>
            <w:sz w:val="22"/>
            <w:szCs w:val="22"/>
            <w:lang w:val="en-US" w:eastAsia="hu-HU"/>
          </w:rPr>
          <w:t>{</w:t>
        </w:r>
      </w:ins>
    </w:p>
    <w:p w14:paraId="17548AA9" w14:textId="6676BFFA" w:rsidR="002D342E" w:rsidRDefault="002D342E" w:rsidP="00A01D33">
      <w:pPr>
        <w:spacing w:line="240" w:lineRule="auto"/>
        <w:rPr>
          <w:ins w:id="1217" w:author="Gergo" w:date="2017-11-24T11:40:00Z"/>
          <w:rFonts w:ascii="Consolas" w:hAnsi="Consolas" w:cs="Consolas"/>
          <w:color w:val="000000"/>
          <w:sz w:val="22"/>
          <w:szCs w:val="22"/>
          <w:lang w:val="en-US" w:eastAsia="hu-HU"/>
        </w:rPr>
        <w:pPrChange w:id="1218" w:author="Gergo" w:date="2017-11-24T11:44:00Z">
          <w:pPr>
            <w:pStyle w:val="Cmsor2"/>
          </w:pPr>
        </w:pPrChange>
      </w:pPr>
      <w:ins w:id="1219" w:author="Gergo" w:date="2017-11-24T11:40:00Z">
        <w:r>
          <w:rPr>
            <w:rFonts w:ascii="Consolas" w:hAnsi="Consolas" w:cs="Consolas"/>
            <w:color w:val="000000"/>
            <w:sz w:val="22"/>
            <w:szCs w:val="22"/>
            <w:lang w:val="en-US" w:eastAsia="hu-HU"/>
          </w:rPr>
          <w:tab/>
        </w:r>
        <w:r>
          <w:rPr>
            <w:rFonts w:ascii="Consolas" w:hAnsi="Consolas" w:cs="Consolas"/>
            <w:color w:val="000000"/>
            <w:sz w:val="22"/>
            <w:szCs w:val="22"/>
            <w:lang w:val="en-US" w:eastAsia="hu-HU"/>
          </w:rPr>
          <w:tab/>
          <w:t xml:space="preserve">. . . </w:t>
        </w:r>
      </w:ins>
    </w:p>
    <w:p w14:paraId="74AFB501" w14:textId="5ECC1D86" w:rsidR="002D342E" w:rsidRDefault="002D342E" w:rsidP="00A01D33">
      <w:pPr>
        <w:spacing w:line="240" w:lineRule="auto"/>
        <w:ind w:left="720"/>
        <w:rPr>
          <w:ins w:id="1220" w:author="Gergo" w:date="2017-11-24T11:41:00Z"/>
          <w:rFonts w:ascii="Consolas" w:hAnsi="Consolas" w:cs="Consolas"/>
          <w:color w:val="000000"/>
          <w:sz w:val="22"/>
          <w:szCs w:val="22"/>
          <w:lang w:val="en-US" w:eastAsia="hu-HU"/>
        </w:rPr>
        <w:pPrChange w:id="1221" w:author="Gergo" w:date="2017-11-24T11:44:00Z">
          <w:pPr>
            <w:pStyle w:val="Cmsor2"/>
          </w:pPr>
        </w:pPrChange>
      </w:pPr>
      <w:ins w:id="1222" w:author="Gergo" w:date="2017-11-24T11:41:00Z">
        <w:r>
          <w:rPr>
            <w:rFonts w:ascii="Consolas" w:hAnsi="Consolas" w:cs="Consolas"/>
            <w:color w:val="000000"/>
            <w:sz w:val="22"/>
            <w:szCs w:val="22"/>
            <w:lang w:val="en-US" w:eastAsia="hu-HU"/>
          </w:rPr>
          <w:t>Ugyan ez a másik irány esetén is.</w:t>
        </w:r>
      </w:ins>
    </w:p>
    <w:p w14:paraId="57959963" w14:textId="0C017B38" w:rsidR="00FE3ED4" w:rsidRDefault="00FE3ED4" w:rsidP="00A01D33">
      <w:pPr>
        <w:spacing w:line="240" w:lineRule="auto"/>
        <w:rPr>
          <w:ins w:id="1223" w:author="Gergo" w:date="2017-11-24T11:42:00Z"/>
          <w:rFonts w:ascii="Consolas" w:hAnsi="Consolas" w:cs="Consolas"/>
          <w:color w:val="000000"/>
          <w:sz w:val="22"/>
          <w:szCs w:val="22"/>
          <w:lang w:val="en-US" w:eastAsia="hu-HU"/>
        </w:rPr>
        <w:pPrChange w:id="1224" w:author="Gergo" w:date="2017-11-24T11:44:00Z">
          <w:pPr>
            <w:pStyle w:val="Cmsor2"/>
          </w:pPr>
        </w:pPrChange>
      </w:pPr>
      <w:ins w:id="1225" w:author="Gergo" w:date="2017-11-24T11:41:00Z">
        <w:r>
          <w:rPr>
            <w:rFonts w:ascii="Consolas" w:hAnsi="Consolas" w:cs="Consolas"/>
            <w:color w:val="000000"/>
            <w:sz w:val="22"/>
            <w:szCs w:val="22"/>
            <w:lang w:val="en-US" w:eastAsia="hu-HU"/>
          </w:rPr>
          <w:t>}</w:t>
        </w:r>
      </w:ins>
    </w:p>
    <w:p w14:paraId="2DE02A85" w14:textId="77777777" w:rsidR="00FE3ED4" w:rsidRPr="00FE3ED4" w:rsidRDefault="00FE3ED4" w:rsidP="00A01D33">
      <w:pPr>
        <w:autoSpaceDE w:val="0"/>
        <w:autoSpaceDN w:val="0"/>
        <w:adjustRightInd w:val="0"/>
        <w:spacing w:after="0" w:line="240" w:lineRule="auto"/>
        <w:ind w:firstLine="0"/>
        <w:jc w:val="left"/>
        <w:rPr>
          <w:ins w:id="1226" w:author="Gergo" w:date="2017-11-24T11:42:00Z"/>
          <w:rFonts w:ascii="Consolas" w:hAnsi="Consolas" w:cs="Consolas"/>
          <w:color w:val="000000"/>
          <w:sz w:val="22"/>
          <w:szCs w:val="22"/>
          <w:lang w:val="en-US" w:eastAsia="hu-HU"/>
          <w:rPrChange w:id="1227" w:author="Gergo" w:date="2017-11-24T11:42:00Z">
            <w:rPr>
              <w:ins w:id="1228" w:author="Gergo" w:date="2017-11-24T11:42:00Z"/>
              <w:rFonts w:ascii="Consolas" w:hAnsi="Consolas" w:cs="Consolas"/>
              <w:color w:val="000000"/>
              <w:sz w:val="19"/>
              <w:szCs w:val="19"/>
              <w:lang w:val="en-US" w:eastAsia="hu-HU"/>
            </w:rPr>
          </w:rPrChange>
        </w:rPr>
        <w:pPrChange w:id="1229" w:author="Gergo" w:date="2017-11-24T11:44:00Z">
          <w:pPr>
            <w:autoSpaceDE w:val="0"/>
            <w:autoSpaceDN w:val="0"/>
            <w:adjustRightInd w:val="0"/>
            <w:spacing w:after="0" w:line="240" w:lineRule="auto"/>
            <w:ind w:firstLine="0"/>
            <w:jc w:val="left"/>
          </w:pPr>
        </w:pPrChange>
      </w:pPr>
      <w:ins w:id="1230" w:author="Gergo" w:date="2017-11-24T11:42:00Z">
        <w:r w:rsidRPr="00FE3ED4">
          <w:rPr>
            <w:rFonts w:ascii="Consolas" w:hAnsi="Consolas" w:cs="Consolas"/>
            <w:color w:val="0000FF"/>
            <w:sz w:val="22"/>
            <w:szCs w:val="22"/>
            <w:lang w:val="en-US" w:eastAsia="hu-HU"/>
            <w:rPrChange w:id="1231" w:author="Gergo" w:date="2017-11-24T11:42:00Z">
              <w:rPr>
                <w:rFonts w:ascii="Consolas" w:hAnsi="Consolas" w:cs="Consolas"/>
                <w:color w:val="0000FF"/>
                <w:sz w:val="19"/>
                <w:szCs w:val="19"/>
                <w:lang w:val="en-US" w:eastAsia="hu-HU"/>
              </w:rPr>
            </w:rPrChange>
          </w:rPr>
          <w:t>if</w:t>
        </w:r>
        <w:r w:rsidRPr="00FE3ED4">
          <w:rPr>
            <w:rFonts w:ascii="Consolas" w:hAnsi="Consolas" w:cs="Consolas"/>
            <w:color w:val="000000"/>
            <w:sz w:val="22"/>
            <w:szCs w:val="22"/>
            <w:lang w:val="en-US" w:eastAsia="hu-HU"/>
            <w:rPrChange w:id="1232" w:author="Gergo" w:date="2017-11-24T11:42: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FE3ED4" w:rsidRDefault="00FE3ED4" w:rsidP="00A01D33">
      <w:pPr>
        <w:autoSpaceDE w:val="0"/>
        <w:autoSpaceDN w:val="0"/>
        <w:adjustRightInd w:val="0"/>
        <w:spacing w:after="0" w:line="240" w:lineRule="auto"/>
        <w:ind w:firstLine="0"/>
        <w:jc w:val="left"/>
        <w:rPr>
          <w:ins w:id="1233" w:author="Gergo" w:date="2017-11-24T11:42:00Z"/>
          <w:rFonts w:ascii="Consolas" w:hAnsi="Consolas" w:cs="Consolas"/>
          <w:color w:val="000000"/>
          <w:sz w:val="22"/>
          <w:szCs w:val="22"/>
          <w:lang w:val="en-US" w:eastAsia="hu-HU"/>
          <w:rPrChange w:id="1234" w:author="Gergo" w:date="2017-11-24T11:42:00Z">
            <w:rPr>
              <w:ins w:id="1235" w:author="Gergo" w:date="2017-11-24T11:42:00Z"/>
              <w:rFonts w:ascii="Consolas" w:hAnsi="Consolas" w:cs="Consolas"/>
              <w:color w:val="000000"/>
              <w:sz w:val="19"/>
              <w:szCs w:val="19"/>
              <w:lang w:val="en-US" w:eastAsia="hu-HU"/>
            </w:rPr>
          </w:rPrChange>
        </w:rPr>
        <w:pPrChange w:id="1236" w:author="Gergo" w:date="2017-11-24T11:44:00Z">
          <w:pPr>
            <w:autoSpaceDE w:val="0"/>
            <w:autoSpaceDN w:val="0"/>
            <w:adjustRightInd w:val="0"/>
            <w:spacing w:after="0" w:line="240" w:lineRule="auto"/>
            <w:ind w:firstLine="0"/>
            <w:jc w:val="left"/>
          </w:pPr>
        </w:pPrChange>
      </w:pPr>
      <w:ins w:id="1237" w:author="Gergo" w:date="2017-11-24T11:42:00Z">
        <w:r w:rsidRPr="00FE3ED4">
          <w:rPr>
            <w:rFonts w:ascii="Consolas" w:hAnsi="Consolas" w:cs="Consolas"/>
            <w:color w:val="000000"/>
            <w:sz w:val="22"/>
            <w:szCs w:val="22"/>
            <w:lang w:val="en-US" w:eastAsia="hu-HU"/>
            <w:rPrChange w:id="1238" w:author="Gergo" w:date="2017-11-24T11:42:00Z">
              <w:rPr>
                <w:rFonts w:ascii="Consolas" w:hAnsi="Consolas" w:cs="Consolas"/>
                <w:color w:val="000000"/>
                <w:sz w:val="19"/>
                <w:szCs w:val="19"/>
                <w:lang w:val="en-US" w:eastAsia="hu-HU"/>
              </w:rPr>
            </w:rPrChange>
          </w:rPr>
          <w:t>{</w:t>
        </w:r>
      </w:ins>
    </w:p>
    <w:p w14:paraId="2BAEC93A" w14:textId="77777777" w:rsidR="00FE3ED4" w:rsidRPr="00FE3ED4" w:rsidRDefault="00FE3ED4" w:rsidP="00A01D33">
      <w:pPr>
        <w:autoSpaceDE w:val="0"/>
        <w:autoSpaceDN w:val="0"/>
        <w:adjustRightInd w:val="0"/>
        <w:spacing w:after="0" w:line="240" w:lineRule="auto"/>
        <w:ind w:firstLine="0"/>
        <w:jc w:val="left"/>
        <w:rPr>
          <w:ins w:id="1239" w:author="Gergo" w:date="2017-11-24T11:42:00Z"/>
          <w:rFonts w:ascii="Consolas" w:hAnsi="Consolas" w:cs="Consolas"/>
          <w:color w:val="000000"/>
          <w:sz w:val="22"/>
          <w:szCs w:val="22"/>
          <w:lang w:val="en-US" w:eastAsia="hu-HU"/>
          <w:rPrChange w:id="1240" w:author="Gergo" w:date="2017-11-24T11:42:00Z">
            <w:rPr>
              <w:ins w:id="1241" w:author="Gergo" w:date="2017-11-24T11:42:00Z"/>
              <w:rFonts w:ascii="Consolas" w:hAnsi="Consolas" w:cs="Consolas"/>
              <w:color w:val="000000"/>
              <w:sz w:val="19"/>
              <w:szCs w:val="19"/>
              <w:lang w:val="en-US" w:eastAsia="hu-HU"/>
            </w:rPr>
          </w:rPrChange>
        </w:rPr>
        <w:pPrChange w:id="1242" w:author="Gergo" w:date="2017-11-24T11:44:00Z">
          <w:pPr>
            <w:autoSpaceDE w:val="0"/>
            <w:autoSpaceDN w:val="0"/>
            <w:adjustRightInd w:val="0"/>
            <w:spacing w:after="0" w:line="240" w:lineRule="auto"/>
            <w:ind w:firstLine="0"/>
            <w:jc w:val="left"/>
          </w:pPr>
        </w:pPrChange>
      </w:pPr>
      <w:ins w:id="1243" w:author="Gergo" w:date="2017-11-24T11:42:00Z">
        <w:r w:rsidRPr="00FE3ED4">
          <w:rPr>
            <w:rFonts w:ascii="Consolas" w:hAnsi="Consolas" w:cs="Consolas"/>
            <w:color w:val="000000"/>
            <w:sz w:val="22"/>
            <w:szCs w:val="22"/>
            <w:lang w:val="en-US" w:eastAsia="hu-HU"/>
            <w:rPrChange w:id="1244" w:author="Gergo" w:date="2017-11-24T11:42:00Z">
              <w:rPr>
                <w:rFonts w:ascii="Consolas" w:hAnsi="Consolas" w:cs="Consolas"/>
                <w:color w:val="000000"/>
                <w:sz w:val="19"/>
                <w:szCs w:val="19"/>
                <w:lang w:val="en-US" w:eastAsia="hu-HU"/>
              </w:rPr>
            </w:rPrChange>
          </w:rPr>
          <w:t xml:space="preserve">   transform.position = </w:t>
        </w:r>
        <w:r w:rsidRPr="00FE3ED4">
          <w:rPr>
            <w:rFonts w:ascii="Consolas" w:hAnsi="Consolas" w:cs="Consolas"/>
            <w:color w:val="2B91AF"/>
            <w:sz w:val="22"/>
            <w:szCs w:val="22"/>
            <w:lang w:val="en-US" w:eastAsia="hu-HU"/>
            <w:rPrChange w:id="1245" w:author="Gergo" w:date="2017-11-24T11:42:00Z">
              <w:rPr>
                <w:rFonts w:ascii="Consolas" w:hAnsi="Consolas" w:cs="Consolas"/>
                <w:color w:val="2B91AF"/>
                <w:sz w:val="19"/>
                <w:szCs w:val="19"/>
                <w:lang w:val="en-US" w:eastAsia="hu-HU"/>
              </w:rPr>
            </w:rPrChange>
          </w:rPr>
          <w:t>Vector3</w:t>
        </w:r>
        <w:r w:rsidRPr="00FE3ED4">
          <w:rPr>
            <w:rFonts w:ascii="Consolas" w:hAnsi="Consolas" w:cs="Consolas"/>
            <w:color w:val="000000"/>
            <w:sz w:val="22"/>
            <w:szCs w:val="22"/>
            <w:lang w:val="en-US" w:eastAsia="hu-HU"/>
            <w:rPrChange w:id="1246" w:author="Gergo" w:date="2017-11-24T11:42:00Z">
              <w:rPr>
                <w:rFonts w:ascii="Consolas" w:hAnsi="Consolas" w:cs="Consolas"/>
                <w:color w:val="000000"/>
                <w:sz w:val="19"/>
                <w:szCs w:val="19"/>
                <w:lang w:val="en-US" w:eastAsia="hu-HU"/>
              </w:rPr>
            </w:rPrChange>
          </w:rPr>
          <w:t>.Lerp(</w:t>
        </w:r>
      </w:ins>
    </w:p>
    <w:p w14:paraId="6B6A6DBD" w14:textId="77777777" w:rsidR="00FE3ED4" w:rsidRPr="00FE3ED4" w:rsidRDefault="00FE3ED4" w:rsidP="00A01D33">
      <w:pPr>
        <w:autoSpaceDE w:val="0"/>
        <w:autoSpaceDN w:val="0"/>
        <w:adjustRightInd w:val="0"/>
        <w:spacing w:after="0" w:line="240" w:lineRule="auto"/>
        <w:ind w:firstLine="0"/>
        <w:jc w:val="left"/>
        <w:rPr>
          <w:ins w:id="1247" w:author="Gergo" w:date="2017-11-24T11:42:00Z"/>
          <w:rFonts w:ascii="Consolas" w:hAnsi="Consolas" w:cs="Consolas"/>
          <w:color w:val="000000"/>
          <w:sz w:val="22"/>
          <w:szCs w:val="22"/>
          <w:lang w:val="en-US" w:eastAsia="hu-HU"/>
          <w:rPrChange w:id="1248" w:author="Gergo" w:date="2017-11-24T11:42:00Z">
            <w:rPr>
              <w:ins w:id="1249" w:author="Gergo" w:date="2017-11-24T11:42:00Z"/>
              <w:rFonts w:ascii="Consolas" w:hAnsi="Consolas" w:cs="Consolas"/>
              <w:color w:val="000000"/>
              <w:sz w:val="19"/>
              <w:szCs w:val="19"/>
              <w:lang w:val="en-US" w:eastAsia="hu-HU"/>
            </w:rPr>
          </w:rPrChange>
        </w:rPr>
        <w:pPrChange w:id="1250" w:author="Gergo" w:date="2017-11-24T11:44:00Z">
          <w:pPr>
            <w:autoSpaceDE w:val="0"/>
            <w:autoSpaceDN w:val="0"/>
            <w:adjustRightInd w:val="0"/>
            <w:spacing w:after="0" w:line="240" w:lineRule="auto"/>
            <w:ind w:firstLine="0"/>
            <w:jc w:val="left"/>
          </w:pPr>
        </w:pPrChange>
      </w:pPr>
      <w:ins w:id="1251" w:author="Gergo" w:date="2017-11-24T11:42:00Z">
        <w:r w:rsidRPr="00FE3ED4">
          <w:rPr>
            <w:rFonts w:ascii="Consolas" w:hAnsi="Consolas" w:cs="Consolas"/>
            <w:color w:val="000000"/>
            <w:sz w:val="22"/>
            <w:szCs w:val="22"/>
            <w:lang w:val="en-US" w:eastAsia="hu-HU"/>
            <w:rPrChange w:id="1252" w:author="Gergo" w:date="2017-11-24T11:42: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FE3ED4" w:rsidRDefault="00FE3ED4" w:rsidP="00A01D33">
      <w:pPr>
        <w:spacing w:line="240" w:lineRule="auto"/>
        <w:ind w:firstLine="0"/>
        <w:rPr>
          <w:ins w:id="1253" w:author="Gergo" w:date="2017-11-24T11:42:00Z"/>
          <w:rFonts w:ascii="Consolas" w:hAnsi="Consolas" w:cs="Consolas"/>
          <w:color w:val="000000"/>
          <w:sz w:val="22"/>
          <w:szCs w:val="22"/>
          <w:lang w:val="en-US" w:eastAsia="hu-HU"/>
          <w:rPrChange w:id="1254" w:author="Gergo" w:date="2017-11-24T11:42:00Z">
            <w:rPr>
              <w:ins w:id="1255" w:author="Gergo" w:date="2017-11-24T11:42:00Z"/>
              <w:rFonts w:ascii="Consolas" w:hAnsi="Consolas" w:cs="Consolas"/>
              <w:color w:val="000000"/>
              <w:sz w:val="22"/>
              <w:szCs w:val="22"/>
              <w:lang w:val="en-US" w:eastAsia="hu-HU"/>
            </w:rPr>
          </w:rPrChange>
        </w:rPr>
        <w:pPrChange w:id="1256" w:author="Gergo" w:date="2017-11-24T11:44:00Z">
          <w:pPr>
            <w:pStyle w:val="Cmsor2"/>
          </w:pPr>
        </w:pPrChange>
      </w:pPr>
      <w:ins w:id="1257" w:author="Gergo" w:date="2017-11-24T11:42:00Z">
        <w:r w:rsidRPr="00FE3ED4">
          <w:rPr>
            <w:rFonts w:ascii="Consolas" w:hAnsi="Consolas" w:cs="Consolas"/>
            <w:color w:val="000000"/>
            <w:sz w:val="22"/>
            <w:szCs w:val="22"/>
            <w:lang w:val="en-US" w:eastAsia="hu-HU"/>
            <w:rPrChange w:id="1258" w:author="Gergo" w:date="2017-11-24T11:42:00Z">
              <w:rPr>
                <w:rFonts w:ascii="Consolas" w:hAnsi="Consolas" w:cs="Consolas"/>
                <w:color w:val="000000"/>
                <w:sz w:val="19"/>
                <w:szCs w:val="19"/>
                <w:lang w:val="en-US" w:eastAsia="hu-HU"/>
              </w:rPr>
            </w:rPrChange>
          </w:rPr>
          <w:t>}</w:t>
        </w:r>
      </w:ins>
    </w:p>
    <w:p w14:paraId="77956E21" w14:textId="40B79E0C" w:rsidR="00355204" w:rsidRPr="00113527" w:rsidRDefault="00355204" w:rsidP="00A01D33">
      <w:pPr>
        <w:ind w:firstLine="0"/>
        <w:rPr>
          <w:ins w:id="1259" w:author="Gergo" w:date="2017-11-17T13:48:00Z"/>
          <w:rPrChange w:id="1260" w:author="Gergo" w:date="2017-11-24T11:06:00Z">
            <w:rPr>
              <w:ins w:id="1261" w:author="Gergo" w:date="2017-11-17T13:48:00Z"/>
            </w:rPr>
          </w:rPrChange>
        </w:rPr>
        <w:pPrChange w:id="1262" w:author="Gergo" w:date="2017-11-24T11:45:00Z">
          <w:pPr>
            <w:pStyle w:val="Cmsor2"/>
          </w:pPr>
        </w:pPrChange>
      </w:pPr>
    </w:p>
    <w:p w14:paraId="0B57BAAC" w14:textId="12E692F6" w:rsidR="004B7504" w:rsidRDefault="009654DF" w:rsidP="00384F14">
      <w:pPr>
        <w:pStyle w:val="Cmsor2"/>
        <w:rPr>
          <w:ins w:id="1263" w:author="Gergo" w:date="2017-11-24T12:00:00Z"/>
        </w:rPr>
        <w:pPrChange w:id="1264" w:author="Gergo" w:date="2017-11-24T12:00:00Z">
          <w:pPr>
            <w:pStyle w:val="Cmsor2"/>
          </w:pPr>
        </w:pPrChange>
      </w:pPr>
      <w:ins w:id="1265" w:author="Gergo" w:date="2017-11-17T13:48:00Z">
        <w:r>
          <w:t>Általános funkciók</w:t>
        </w:r>
      </w:ins>
    </w:p>
    <w:p w14:paraId="32A0ACAD" w14:textId="5B0BD096" w:rsidR="00384F14" w:rsidRPr="00384F14" w:rsidRDefault="00384F14" w:rsidP="00384F14">
      <w:pPr>
        <w:pStyle w:val="Cmsor3"/>
        <w:rPr>
          <w:ins w:id="1266" w:author="Gergo" w:date="2017-11-17T13:48:00Z"/>
          <w:rPrChange w:id="1267" w:author="Gergo" w:date="2017-11-24T12:00:00Z">
            <w:rPr>
              <w:ins w:id="1268" w:author="Gergo" w:date="2017-11-17T13:48:00Z"/>
            </w:rPr>
          </w:rPrChange>
        </w:rPr>
        <w:pPrChange w:id="1269" w:author="Gergo" w:date="2017-11-24T12:00:00Z">
          <w:pPr>
            <w:pStyle w:val="Cmsor2"/>
          </w:pPr>
        </w:pPrChange>
      </w:pPr>
      <w:ins w:id="1270" w:author="Gergo" w:date="2017-11-24T12:01:00Z">
        <w:r>
          <w:t>Kapcsolat az AdaptED keretrendszerrel</w:t>
        </w:r>
      </w:ins>
    </w:p>
    <w:p w14:paraId="2F654640" w14:textId="589BBFDE" w:rsidR="009654DF" w:rsidRDefault="009654DF" w:rsidP="009654DF">
      <w:pPr>
        <w:pStyle w:val="Cmsor3"/>
        <w:rPr>
          <w:ins w:id="1271" w:author="Gergo" w:date="2017-11-24T11:46:00Z"/>
        </w:rPr>
      </w:pPr>
      <w:ins w:id="1272" w:author="Gergo" w:date="2017-11-17T13:48:00Z">
        <w:r>
          <w:t>Audió</w:t>
        </w:r>
      </w:ins>
    </w:p>
    <w:p w14:paraId="6BAE624D" w14:textId="77777777" w:rsidR="005562E2" w:rsidRDefault="004B7504" w:rsidP="004B7504">
      <w:pPr>
        <w:rPr>
          <w:ins w:id="1273" w:author="Gergo" w:date="2017-11-24T11:59:00Z"/>
        </w:rPr>
        <w:pPrChange w:id="1274" w:author="Gergo" w:date="2017-11-24T11:46:00Z">
          <w:pPr>
            <w:pStyle w:val="Cmsor3"/>
          </w:pPr>
        </w:pPrChange>
      </w:pPr>
      <w:ins w:id="1275" w:author="Gergo" w:date="2017-11-24T11:47:00Z">
        <w:r>
          <w:t xml:space="preserve">A megfelelő hangeffektek lejátszását rendkívül fontosnak találtam, mert ezek nagyban növelhetik a környezet és az élmény valóságosságát. </w:t>
        </w:r>
      </w:ins>
      <w:ins w:id="1276" w:author="Gergo" w:date="2017-11-24T11:46:00Z">
        <w:r>
          <w:t xml:space="preserve">A hangok lejátszását az </w:t>
        </w:r>
        <w:r w:rsidRPr="005562E2">
          <w:rPr>
            <w:rFonts w:ascii="Consolas" w:hAnsi="Consolas"/>
            <w:rPrChange w:id="1277" w:author="Gergo" w:date="2017-11-24T11:59:00Z">
              <w:rPr/>
            </w:rPrChange>
          </w:rPr>
          <w:t>AudioManager</w:t>
        </w:r>
        <w:r>
          <w:t xml:space="preserve"> osztály végzi.</w:t>
        </w:r>
      </w:ins>
      <w:ins w:id="1278" w:author="Gergo" w:date="2017-11-24T11:48:00Z">
        <w:r>
          <w:t xml:space="preserve"> </w:t>
        </w:r>
      </w:ins>
    </w:p>
    <w:p w14:paraId="6A1C9F02" w14:textId="4240C6ED" w:rsidR="004B7504" w:rsidRDefault="004B7504" w:rsidP="004B7504">
      <w:pPr>
        <w:rPr>
          <w:ins w:id="1279" w:author="Gergo" w:date="2017-11-24T11:55:00Z"/>
        </w:rPr>
        <w:pPrChange w:id="1280" w:author="Gergo" w:date="2017-11-24T11:46:00Z">
          <w:pPr>
            <w:pStyle w:val="Cmsor3"/>
          </w:pPr>
        </w:pPrChange>
      </w:pPr>
      <w:ins w:id="1281" w:author="Gergo" w:date="2017-11-24T11:48:00Z">
        <w:r>
          <w:t xml:space="preserve">Ez úgy épül fel, </w:t>
        </w:r>
      </w:ins>
      <w:ins w:id="1282" w:author="Gergo" w:date="2017-11-24T11:49:00Z">
        <w:r>
          <w:t xml:space="preserve">hogy tartalmaz egy </w:t>
        </w:r>
        <w:r w:rsidRPr="005562E2">
          <w:rPr>
            <w:rFonts w:ascii="Consolas" w:hAnsi="Consolas"/>
            <w:rPrChange w:id="1283" w:author="Gergo" w:date="2017-11-24T11:59:00Z">
              <w:rPr/>
            </w:rPrChange>
          </w:rPr>
          <w:t>Sound</w:t>
        </w:r>
        <w:r>
          <w:t xml:space="preserve"> tömböt. A </w:t>
        </w:r>
        <w:r w:rsidRPr="005562E2">
          <w:rPr>
            <w:rFonts w:ascii="Consolas" w:hAnsi="Consolas"/>
            <w:rPrChange w:id="1284" w:author="Gergo" w:date="2017-11-24T11:59:00Z">
              <w:rPr/>
            </w:rPrChange>
          </w:rPr>
          <w:t>Sound</w:t>
        </w:r>
        <w:r>
          <w:t xml:space="preserve"> osztály tárolja egy hangeffektnek, minden olyan tulajdonságát, amit állítani szeretnék. Pl.</w:t>
        </w:r>
      </w:ins>
      <w:ins w:id="1285" w:author="Gergo" w:date="2017-11-24T11:50:00Z">
        <w:r>
          <w:t xml:space="preserve">: </w:t>
        </w:r>
      </w:ins>
      <w:ins w:id="1286" w:author="Gergo" w:date="2017-11-24T11:55:00Z">
        <w:r>
          <w:t xml:space="preserve">egy azonosító név, </w:t>
        </w:r>
      </w:ins>
      <w:ins w:id="1287" w:author="Gergo" w:date="2017-11-24T11:51:00Z">
        <w:r>
          <w:t xml:space="preserve">maga a hang, magassága, </w:t>
        </w:r>
      </w:ins>
      <w:ins w:id="1288" w:author="Gergo" w:date="2017-11-24T11:52:00Z">
        <w:r>
          <w:t xml:space="preserve">hangerő vagy, hogy ha vége újrakezdődjön-e. Az </w:t>
        </w:r>
        <w:r w:rsidRPr="005562E2">
          <w:rPr>
            <w:rFonts w:ascii="Consolas" w:hAnsi="Consolas"/>
            <w:rPrChange w:id="1289" w:author="Gergo" w:date="2017-11-24T11:59:00Z">
              <w:rPr/>
            </w:rPrChange>
          </w:rPr>
          <w:t>AudioManager</w:t>
        </w:r>
        <w:r>
          <w:t xml:space="preserve"> osztály biztosít </w:t>
        </w:r>
      </w:ins>
      <w:ins w:id="1290" w:author="Gergo" w:date="2017-11-24T11:53:00Z">
        <w:r>
          <w:t>különböző metódusokat, szolgáltatásokat a hangok globális, vagy lokális, adott objektumhoz csatolt</w:t>
        </w:r>
      </w:ins>
      <w:ins w:id="1291" w:author="Gergo" w:date="2017-11-24T11:54:00Z">
        <w:r>
          <w:t xml:space="preserve"> lejátszásához, illetve a lejátszás állapotának lekérdezéséhez. Ezek a metódusok csak a Sound objektum nevét várják, és utána kikeresik azt a tárolt tömbben.</w:t>
        </w:r>
      </w:ins>
      <w:ins w:id="1292" w:author="Gergo" w:date="2017-11-24T11:55:00Z">
        <w:r w:rsidR="00AE621E">
          <w:t xml:space="preserve"> Példának a</w:t>
        </w:r>
      </w:ins>
      <w:ins w:id="1293" w:author="Gergo" w:date="2017-11-24T11:57:00Z">
        <w:r w:rsidR="005562E2">
          <w:t xml:space="preserve"> késleltetett</w:t>
        </w:r>
      </w:ins>
      <w:ins w:id="1294" w:author="Gergo" w:date="2017-11-24T11:55:00Z">
        <w:r w:rsidR="00AE621E">
          <w:t xml:space="preserve"> lejátszás metódus az alábbi módon működik</w:t>
        </w:r>
      </w:ins>
      <w:ins w:id="1295" w:author="Gergo" w:date="2017-11-24T11:58:00Z">
        <w:r w:rsidR="005562E2">
          <w:t xml:space="preserve"> (A  késleltetés mértékét nem másodpercben, hanem a mintavételezési frekvenciában kell megadni. A dokumentáció alapján, így egy másodperc 44100 Hz) </w:t>
        </w:r>
      </w:ins>
      <w:ins w:id="1296" w:author="Gergo" w:date="2017-11-24T11:55:00Z">
        <w:r w:rsidR="00AE621E">
          <w:t>:</w:t>
        </w:r>
      </w:ins>
      <w:ins w:id="1297" w:author="Gergo" w:date="2017-11-24T12:03:00Z">
        <w:r w:rsidR="0027240E">
          <w:br/>
        </w:r>
      </w:ins>
      <w:bookmarkStart w:id="1298" w:name="_GoBack"/>
      <w:bookmarkEnd w:id="1298"/>
    </w:p>
    <w:p w14:paraId="707E8ADF" w14:textId="77777777" w:rsidR="005562E2" w:rsidRPr="005562E2" w:rsidRDefault="005562E2" w:rsidP="005562E2">
      <w:pPr>
        <w:autoSpaceDE w:val="0"/>
        <w:autoSpaceDN w:val="0"/>
        <w:adjustRightInd w:val="0"/>
        <w:spacing w:after="0" w:line="240" w:lineRule="auto"/>
        <w:ind w:firstLine="0"/>
        <w:jc w:val="left"/>
        <w:rPr>
          <w:ins w:id="1299" w:author="Gergo" w:date="2017-11-24T11:57:00Z"/>
          <w:rFonts w:ascii="Consolas" w:hAnsi="Consolas" w:cs="Consolas"/>
          <w:color w:val="000000"/>
          <w:sz w:val="22"/>
          <w:szCs w:val="22"/>
          <w:lang w:val="en-US" w:eastAsia="hu-HU"/>
          <w:rPrChange w:id="1300" w:author="Gergo" w:date="2017-11-24T11:59:00Z">
            <w:rPr>
              <w:ins w:id="1301" w:author="Gergo" w:date="2017-11-24T11:57:00Z"/>
              <w:rFonts w:ascii="Consolas" w:hAnsi="Consolas" w:cs="Consolas"/>
              <w:color w:val="000000"/>
              <w:sz w:val="19"/>
              <w:szCs w:val="19"/>
              <w:lang w:val="en-US" w:eastAsia="hu-HU"/>
            </w:rPr>
          </w:rPrChange>
        </w:rPr>
      </w:pPr>
      <w:ins w:id="1302" w:author="Gergo" w:date="2017-11-24T11:57:00Z">
        <w:r w:rsidRPr="005562E2">
          <w:rPr>
            <w:rFonts w:ascii="Consolas" w:hAnsi="Consolas" w:cs="Consolas"/>
            <w:color w:val="0000FF"/>
            <w:sz w:val="22"/>
            <w:szCs w:val="22"/>
            <w:lang w:val="en-US" w:eastAsia="hu-HU"/>
            <w:rPrChange w:id="1303" w:author="Gergo" w:date="2017-11-24T11:59:00Z">
              <w:rPr>
                <w:rFonts w:ascii="Consolas" w:hAnsi="Consolas" w:cs="Consolas"/>
                <w:color w:val="0000FF"/>
                <w:sz w:val="19"/>
                <w:szCs w:val="19"/>
                <w:lang w:val="en-US" w:eastAsia="hu-HU"/>
              </w:rPr>
            </w:rPrChange>
          </w:rPr>
          <w:lastRenderedPageBreak/>
          <w:t>public</w:t>
        </w:r>
        <w:r w:rsidRPr="005562E2">
          <w:rPr>
            <w:rFonts w:ascii="Consolas" w:hAnsi="Consolas" w:cs="Consolas"/>
            <w:color w:val="000000"/>
            <w:sz w:val="22"/>
            <w:szCs w:val="22"/>
            <w:lang w:val="en-US" w:eastAsia="hu-HU"/>
            <w:rPrChange w:id="1304" w:author="Gergo" w:date="2017-11-24T11:59:00Z">
              <w:rPr>
                <w:rFonts w:ascii="Consolas" w:hAnsi="Consolas" w:cs="Consolas"/>
                <w:color w:val="000000"/>
                <w:sz w:val="19"/>
                <w:szCs w:val="19"/>
                <w:lang w:val="en-US" w:eastAsia="hu-HU"/>
              </w:rPr>
            </w:rPrChange>
          </w:rPr>
          <w:t xml:space="preserve"> </w:t>
        </w:r>
        <w:r w:rsidRPr="005562E2">
          <w:rPr>
            <w:rFonts w:ascii="Consolas" w:hAnsi="Consolas" w:cs="Consolas"/>
            <w:color w:val="0000FF"/>
            <w:sz w:val="22"/>
            <w:szCs w:val="22"/>
            <w:lang w:val="en-US" w:eastAsia="hu-HU"/>
            <w:rPrChange w:id="1305" w:author="Gergo" w:date="2017-11-24T11:59:00Z">
              <w:rPr>
                <w:rFonts w:ascii="Consolas" w:hAnsi="Consolas" w:cs="Consolas"/>
                <w:color w:val="0000FF"/>
                <w:sz w:val="19"/>
                <w:szCs w:val="19"/>
                <w:lang w:val="en-US" w:eastAsia="hu-HU"/>
              </w:rPr>
            </w:rPrChange>
          </w:rPr>
          <w:t>void</w:t>
        </w:r>
        <w:r w:rsidRPr="005562E2">
          <w:rPr>
            <w:rFonts w:ascii="Consolas" w:hAnsi="Consolas" w:cs="Consolas"/>
            <w:color w:val="000000"/>
            <w:sz w:val="22"/>
            <w:szCs w:val="22"/>
            <w:lang w:val="en-US" w:eastAsia="hu-HU"/>
            <w:rPrChange w:id="1306" w:author="Gergo" w:date="2017-11-24T11:59:00Z">
              <w:rPr>
                <w:rFonts w:ascii="Consolas" w:hAnsi="Consolas" w:cs="Consolas"/>
                <w:color w:val="000000"/>
                <w:sz w:val="19"/>
                <w:szCs w:val="19"/>
                <w:lang w:val="en-US" w:eastAsia="hu-HU"/>
              </w:rPr>
            </w:rPrChange>
          </w:rPr>
          <w:t xml:space="preserve"> playSoundWithDelay(</w:t>
        </w:r>
        <w:r w:rsidRPr="005562E2">
          <w:rPr>
            <w:rFonts w:ascii="Consolas" w:hAnsi="Consolas" w:cs="Consolas"/>
            <w:color w:val="0000FF"/>
            <w:sz w:val="22"/>
            <w:szCs w:val="22"/>
            <w:lang w:val="en-US" w:eastAsia="hu-HU"/>
            <w:rPrChange w:id="1307" w:author="Gergo" w:date="2017-11-24T11:59:00Z">
              <w:rPr>
                <w:rFonts w:ascii="Consolas" w:hAnsi="Consolas" w:cs="Consolas"/>
                <w:color w:val="0000FF"/>
                <w:sz w:val="19"/>
                <w:szCs w:val="19"/>
                <w:lang w:val="en-US" w:eastAsia="hu-HU"/>
              </w:rPr>
            </w:rPrChange>
          </w:rPr>
          <w:t>string</w:t>
        </w:r>
        <w:r w:rsidRPr="005562E2">
          <w:rPr>
            <w:rFonts w:ascii="Consolas" w:hAnsi="Consolas" w:cs="Consolas"/>
            <w:color w:val="000000"/>
            <w:sz w:val="22"/>
            <w:szCs w:val="22"/>
            <w:lang w:val="en-US" w:eastAsia="hu-HU"/>
            <w:rPrChange w:id="1308" w:author="Gergo" w:date="2017-11-24T11:59:00Z">
              <w:rPr>
                <w:rFonts w:ascii="Consolas" w:hAnsi="Consolas" w:cs="Consolas"/>
                <w:color w:val="000000"/>
                <w:sz w:val="19"/>
                <w:szCs w:val="19"/>
                <w:lang w:val="en-US" w:eastAsia="hu-HU"/>
              </w:rPr>
            </w:rPrChange>
          </w:rPr>
          <w:t xml:space="preserve"> name,</w:t>
        </w:r>
        <w:r w:rsidRPr="005562E2">
          <w:rPr>
            <w:rFonts w:ascii="Consolas" w:hAnsi="Consolas" w:cs="Consolas"/>
            <w:color w:val="0000FF"/>
            <w:sz w:val="22"/>
            <w:szCs w:val="22"/>
            <w:lang w:val="en-US" w:eastAsia="hu-HU"/>
            <w:rPrChange w:id="1309" w:author="Gergo" w:date="2017-11-24T11:59:00Z">
              <w:rPr>
                <w:rFonts w:ascii="Consolas" w:hAnsi="Consolas" w:cs="Consolas"/>
                <w:color w:val="0000FF"/>
                <w:sz w:val="19"/>
                <w:szCs w:val="19"/>
                <w:lang w:val="en-US" w:eastAsia="hu-HU"/>
              </w:rPr>
            </w:rPrChange>
          </w:rPr>
          <w:t>float</w:t>
        </w:r>
        <w:r w:rsidRPr="005562E2">
          <w:rPr>
            <w:rFonts w:ascii="Consolas" w:hAnsi="Consolas" w:cs="Consolas"/>
            <w:color w:val="000000"/>
            <w:sz w:val="22"/>
            <w:szCs w:val="22"/>
            <w:lang w:val="en-US" w:eastAsia="hu-HU"/>
            <w:rPrChange w:id="1310" w:author="Gergo" w:date="2017-11-24T11:59:00Z">
              <w:rPr>
                <w:rFonts w:ascii="Consolas" w:hAnsi="Consolas" w:cs="Consolas"/>
                <w:color w:val="000000"/>
                <w:sz w:val="19"/>
                <w:szCs w:val="19"/>
                <w:lang w:val="en-US" w:eastAsia="hu-HU"/>
              </w:rPr>
            </w:rPrChange>
          </w:rPr>
          <w:t xml:space="preserve"> secs)</w:t>
        </w:r>
      </w:ins>
    </w:p>
    <w:p w14:paraId="41A2857F" w14:textId="77777777" w:rsidR="005562E2" w:rsidRPr="005562E2" w:rsidRDefault="005562E2" w:rsidP="005562E2">
      <w:pPr>
        <w:autoSpaceDE w:val="0"/>
        <w:autoSpaceDN w:val="0"/>
        <w:adjustRightInd w:val="0"/>
        <w:spacing w:after="0" w:line="240" w:lineRule="auto"/>
        <w:ind w:firstLine="0"/>
        <w:jc w:val="left"/>
        <w:rPr>
          <w:ins w:id="1311" w:author="Gergo" w:date="2017-11-24T11:57:00Z"/>
          <w:rFonts w:ascii="Consolas" w:hAnsi="Consolas" w:cs="Consolas"/>
          <w:color w:val="000000"/>
          <w:sz w:val="22"/>
          <w:szCs w:val="22"/>
          <w:lang w:val="en-US" w:eastAsia="hu-HU"/>
          <w:rPrChange w:id="1312" w:author="Gergo" w:date="2017-11-24T11:59:00Z">
            <w:rPr>
              <w:ins w:id="1313" w:author="Gergo" w:date="2017-11-24T11:57:00Z"/>
              <w:rFonts w:ascii="Consolas" w:hAnsi="Consolas" w:cs="Consolas"/>
              <w:color w:val="000000"/>
              <w:sz w:val="19"/>
              <w:szCs w:val="19"/>
              <w:lang w:val="en-US" w:eastAsia="hu-HU"/>
            </w:rPr>
          </w:rPrChange>
        </w:rPr>
      </w:pPr>
      <w:ins w:id="1314" w:author="Gergo" w:date="2017-11-24T11:57:00Z">
        <w:r w:rsidRPr="005562E2">
          <w:rPr>
            <w:rFonts w:ascii="Consolas" w:hAnsi="Consolas" w:cs="Consolas"/>
            <w:color w:val="000000"/>
            <w:sz w:val="22"/>
            <w:szCs w:val="22"/>
            <w:lang w:val="en-US" w:eastAsia="hu-HU"/>
            <w:rPrChange w:id="1315" w:author="Gergo" w:date="2017-11-24T11:59:00Z">
              <w:rPr>
                <w:rFonts w:ascii="Consolas" w:hAnsi="Consolas" w:cs="Consolas"/>
                <w:color w:val="000000"/>
                <w:sz w:val="19"/>
                <w:szCs w:val="19"/>
                <w:lang w:val="en-US" w:eastAsia="hu-HU"/>
              </w:rPr>
            </w:rPrChange>
          </w:rPr>
          <w:t>{</w:t>
        </w:r>
      </w:ins>
    </w:p>
    <w:p w14:paraId="12E835FA" w14:textId="77777777" w:rsidR="005562E2" w:rsidRPr="005562E2" w:rsidRDefault="005562E2" w:rsidP="005562E2">
      <w:pPr>
        <w:autoSpaceDE w:val="0"/>
        <w:autoSpaceDN w:val="0"/>
        <w:adjustRightInd w:val="0"/>
        <w:spacing w:after="0" w:line="240" w:lineRule="auto"/>
        <w:ind w:firstLine="0"/>
        <w:jc w:val="left"/>
        <w:rPr>
          <w:ins w:id="1316" w:author="Gergo" w:date="2017-11-24T11:57:00Z"/>
          <w:rFonts w:ascii="Consolas" w:hAnsi="Consolas" w:cs="Consolas"/>
          <w:color w:val="000000"/>
          <w:sz w:val="22"/>
          <w:szCs w:val="22"/>
          <w:lang w:val="en-US" w:eastAsia="hu-HU"/>
          <w:rPrChange w:id="1317" w:author="Gergo" w:date="2017-11-24T11:59:00Z">
            <w:rPr>
              <w:ins w:id="1318" w:author="Gergo" w:date="2017-11-24T11:57:00Z"/>
              <w:rFonts w:ascii="Consolas" w:hAnsi="Consolas" w:cs="Consolas"/>
              <w:color w:val="000000"/>
              <w:sz w:val="19"/>
              <w:szCs w:val="19"/>
              <w:lang w:val="en-US" w:eastAsia="hu-HU"/>
            </w:rPr>
          </w:rPrChange>
        </w:rPr>
      </w:pPr>
      <w:ins w:id="1319" w:author="Gergo" w:date="2017-11-24T11:57:00Z">
        <w:r w:rsidRPr="005562E2">
          <w:rPr>
            <w:rFonts w:ascii="Consolas" w:hAnsi="Consolas" w:cs="Consolas"/>
            <w:color w:val="000000"/>
            <w:sz w:val="22"/>
            <w:szCs w:val="22"/>
            <w:lang w:val="en-US" w:eastAsia="hu-HU"/>
            <w:rPrChange w:id="1320" w:author="Gergo" w:date="2017-11-24T11:59:00Z">
              <w:rPr>
                <w:rFonts w:ascii="Consolas" w:hAnsi="Consolas" w:cs="Consolas"/>
                <w:color w:val="000000"/>
                <w:sz w:val="19"/>
                <w:szCs w:val="19"/>
                <w:lang w:val="en-US" w:eastAsia="hu-HU"/>
              </w:rPr>
            </w:rPrChange>
          </w:rPr>
          <w:t xml:space="preserve">    </w:t>
        </w:r>
        <w:r w:rsidRPr="005562E2">
          <w:rPr>
            <w:rFonts w:ascii="Consolas" w:hAnsi="Consolas" w:cs="Consolas"/>
            <w:color w:val="2B91AF"/>
            <w:sz w:val="22"/>
            <w:szCs w:val="22"/>
            <w:lang w:val="en-US" w:eastAsia="hu-HU"/>
            <w:rPrChange w:id="1321" w:author="Gergo" w:date="2017-11-24T11:59:00Z">
              <w:rPr>
                <w:rFonts w:ascii="Consolas" w:hAnsi="Consolas" w:cs="Consolas"/>
                <w:color w:val="2B91AF"/>
                <w:sz w:val="19"/>
                <w:szCs w:val="19"/>
                <w:lang w:val="en-US" w:eastAsia="hu-HU"/>
              </w:rPr>
            </w:rPrChange>
          </w:rPr>
          <w:t>Sound</w:t>
        </w:r>
        <w:r w:rsidRPr="005562E2">
          <w:rPr>
            <w:rFonts w:ascii="Consolas" w:hAnsi="Consolas" w:cs="Consolas"/>
            <w:color w:val="000000"/>
            <w:sz w:val="22"/>
            <w:szCs w:val="22"/>
            <w:lang w:val="en-US" w:eastAsia="hu-HU"/>
            <w:rPrChange w:id="1322" w:author="Gergo" w:date="2017-11-24T11:59:00Z">
              <w:rPr>
                <w:rFonts w:ascii="Consolas" w:hAnsi="Consolas" w:cs="Consolas"/>
                <w:color w:val="000000"/>
                <w:sz w:val="19"/>
                <w:szCs w:val="19"/>
                <w:lang w:val="en-US" w:eastAsia="hu-HU"/>
              </w:rPr>
            </w:rPrChange>
          </w:rPr>
          <w:t xml:space="preserve"> sound = </w:t>
        </w:r>
        <w:r w:rsidRPr="005562E2">
          <w:rPr>
            <w:rFonts w:ascii="Consolas" w:hAnsi="Consolas" w:cs="Consolas"/>
            <w:color w:val="2B91AF"/>
            <w:sz w:val="22"/>
            <w:szCs w:val="22"/>
            <w:lang w:val="en-US" w:eastAsia="hu-HU"/>
            <w:rPrChange w:id="1323" w:author="Gergo" w:date="2017-11-24T11:59:00Z">
              <w:rPr>
                <w:rFonts w:ascii="Consolas" w:hAnsi="Consolas" w:cs="Consolas"/>
                <w:color w:val="2B91AF"/>
                <w:sz w:val="19"/>
                <w:szCs w:val="19"/>
                <w:lang w:val="en-US" w:eastAsia="hu-HU"/>
              </w:rPr>
            </w:rPrChange>
          </w:rPr>
          <w:t>Array</w:t>
        </w:r>
        <w:r w:rsidRPr="005562E2">
          <w:rPr>
            <w:rFonts w:ascii="Consolas" w:hAnsi="Consolas" w:cs="Consolas"/>
            <w:color w:val="000000"/>
            <w:sz w:val="22"/>
            <w:szCs w:val="22"/>
            <w:lang w:val="en-US" w:eastAsia="hu-HU"/>
            <w:rPrChange w:id="1324" w:author="Gergo" w:date="2017-11-24T11:59:00Z">
              <w:rPr>
                <w:rFonts w:ascii="Consolas" w:hAnsi="Consolas" w:cs="Consolas"/>
                <w:color w:val="000000"/>
                <w:sz w:val="19"/>
                <w:szCs w:val="19"/>
                <w:lang w:val="en-US" w:eastAsia="hu-HU"/>
              </w:rPr>
            </w:rPrChange>
          </w:rPr>
          <w:t>.Find(sounds,</w:t>
        </w:r>
      </w:ins>
    </w:p>
    <w:p w14:paraId="716B6D51" w14:textId="77777777" w:rsidR="005562E2" w:rsidRPr="005562E2" w:rsidRDefault="005562E2" w:rsidP="005562E2">
      <w:pPr>
        <w:autoSpaceDE w:val="0"/>
        <w:autoSpaceDN w:val="0"/>
        <w:adjustRightInd w:val="0"/>
        <w:spacing w:after="0" w:line="240" w:lineRule="auto"/>
        <w:ind w:firstLine="0"/>
        <w:jc w:val="left"/>
        <w:rPr>
          <w:ins w:id="1325" w:author="Gergo" w:date="2017-11-24T11:57:00Z"/>
          <w:rFonts w:ascii="Consolas" w:hAnsi="Consolas" w:cs="Consolas"/>
          <w:color w:val="000000"/>
          <w:sz w:val="22"/>
          <w:szCs w:val="22"/>
          <w:lang w:val="en-US" w:eastAsia="hu-HU"/>
          <w:rPrChange w:id="1326" w:author="Gergo" w:date="2017-11-24T11:59:00Z">
            <w:rPr>
              <w:ins w:id="1327" w:author="Gergo" w:date="2017-11-24T11:57:00Z"/>
              <w:rFonts w:ascii="Consolas" w:hAnsi="Consolas" w:cs="Consolas"/>
              <w:color w:val="000000"/>
              <w:sz w:val="19"/>
              <w:szCs w:val="19"/>
              <w:lang w:val="en-US" w:eastAsia="hu-HU"/>
            </w:rPr>
          </w:rPrChange>
        </w:rPr>
      </w:pPr>
      <w:ins w:id="1328" w:author="Gergo" w:date="2017-11-24T11:57:00Z">
        <w:r w:rsidRPr="005562E2">
          <w:rPr>
            <w:rFonts w:ascii="Consolas" w:hAnsi="Consolas" w:cs="Consolas"/>
            <w:color w:val="000000"/>
            <w:sz w:val="22"/>
            <w:szCs w:val="22"/>
            <w:lang w:val="en-US" w:eastAsia="hu-HU"/>
            <w:rPrChange w:id="1329" w:author="Gergo" w:date="2017-11-24T11:59:00Z">
              <w:rPr>
                <w:rFonts w:ascii="Consolas" w:hAnsi="Consolas" w:cs="Consolas"/>
                <w:color w:val="000000"/>
                <w:sz w:val="19"/>
                <w:szCs w:val="19"/>
                <w:lang w:val="en-US" w:eastAsia="hu-HU"/>
              </w:rPr>
            </w:rPrChange>
          </w:rPr>
          <w:t xml:space="preserve">                    s =&gt; s.name.Equals(name));</w:t>
        </w:r>
      </w:ins>
    </w:p>
    <w:p w14:paraId="414DB0CA" w14:textId="77777777" w:rsidR="005562E2" w:rsidRPr="005562E2" w:rsidRDefault="005562E2" w:rsidP="005562E2">
      <w:pPr>
        <w:autoSpaceDE w:val="0"/>
        <w:autoSpaceDN w:val="0"/>
        <w:adjustRightInd w:val="0"/>
        <w:spacing w:after="0" w:line="240" w:lineRule="auto"/>
        <w:ind w:firstLine="0"/>
        <w:jc w:val="left"/>
        <w:rPr>
          <w:ins w:id="1330" w:author="Gergo" w:date="2017-11-24T11:57:00Z"/>
          <w:rFonts w:ascii="Consolas" w:hAnsi="Consolas" w:cs="Consolas"/>
          <w:color w:val="000000"/>
          <w:sz w:val="22"/>
          <w:szCs w:val="22"/>
          <w:lang w:val="en-US" w:eastAsia="hu-HU"/>
          <w:rPrChange w:id="1331" w:author="Gergo" w:date="2017-11-24T11:59:00Z">
            <w:rPr>
              <w:ins w:id="1332" w:author="Gergo" w:date="2017-11-24T11:57:00Z"/>
              <w:rFonts w:ascii="Consolas" w:hAnsi="Consolas" w:cs="Consolas"/>
              <w:color w:val="000000"/>
              <w:sz w:val="19"/>
              <w:szCs w:val="19"/>
              <w:lang w:val="en-US" w:eastAsia="hu-HU"/>
            </w:rPr>
          </w:rPrChange>
        </w:rPr>
      </w:pPr>
      <w:ins w:id="1333" w:author="Gergo" w:date="2017-11-24T11:57:00Z">
        <w:r w:rsidRPr="005562E2">
          <w:rPr>
            <w:rFonts w:ascii="Consolas" w:hAnsi="Consolas" w:cs="Consolas"/>
            <w:color w:val="000000"/>
            <w:sz w:val="22"/>
            <w:szCs w:val="22"/>
            <w:lang w:val="en-US" w:eastAsia="hu-HU"/>
            <w:rPrChange w:id="1334" w:author="Gergo" w:date="2017-11-24T11:59:00Z">
              <w:rPr>
                <w:rFonts w:ascii="Consolas" w:hAnsi="Consolas" w:cs="Consolas"/>
                <w:color w:val="000000"/>
                <w:sz w:val="19"/>
                <w:szCs w:val="19"/>
                <w:lang w:val="en-US" w:eastAsia="hu-HU"/>
              </w:rPr>
            </w:rPrChange>
          </w:rPr>
          <w:t xml:space="preserve">    </w:t>
        </w:r>
        <w:r w:rsidRPr="005562E2">
          <w:rPr>
            <w:rFonts w:ascii="Consolas" w:hAnsi="Consolas" w:cs="Consolas"/>
            <w:color w:val="0000FF"/>
            <w:sz w:val="22"/>
            <w:szCs w:val="22"/>
            <w:lang w:val="en-US" w:eastAsia="hu-HU"/>
            <w:rPrChange w:id="1335" w:author="Gergo" w:date="2017-11-24T11:59:00Z">
              <w:rPr>
                <w:rFonts w:ascii="Consolas" w:hAnsi="Consolas" w:cs="Consolas"/>
                <w:color w:val="0000FF"/>
                <w:sz w:val="19"/>
                <w:szCs w:val="19"/>
                <w:lang w:val="en-US" w:eastAsia="hu-HU"/>
              </w:rPr>
            </w:rPrChange>
          </w:rPr>
          <w:t>if</w:t>
        </w:r>
        <w:r w:rsidRPr="005562E2">
          <w:rPr>
            <w:rFonts w:ascii="Consolas" w:hAnsi="Consolas" w:cs="Consolas"/>
            <w:color w:val="000000"/>
            <w:sz w:val="22"/>
            <w:szCs w:val="22"/>
            <w:lang w:val="en-US" w:eastAsia="hu-HU"/>
            <w:rPrChange w:id="1336" w:author="Gergo" w:date="2017-11-24T11:59:00Z">
              <w:rPr>
                <w:rFonts w:ascii="Consolas" w:hAnsi="Consolas" w:cs="Consolas"/>
                <w:color w:val="000000"/>
                <w:sz w:val="19"/>
                <w:szCs w:val="19"/>
                <w:lang w:val="en-US" w:eastAsia="hu-HU"/>
              </w:rPr>
            </w:rPrChange>
          </w:rPr>
          <w:t xml:space="preserve"> (sound != </w:t>
        </w:r>
        <w:r w:rsidRPr="005562E2">
          <w:rPr>
            <w:rFonts w:ascii="Consolas" w:hAnsi="Consolas" w:cs="Consolas"/>
            <w:color w:val="0000FF"/>
            <w:sz w:val="22"/>
            <w:szCs w:val="22"/>
            <w:lang w:val="en-US" w:eastAsia="hu-HU"/>
            <w:rPrChange w:id="1337" w:author="Gergo" w:date="2017-11-24T11:59:00Z">
              <w:rPr>
                <w:rFonts w:ascii="Consolas" w:hAnsi="Consolas" w:cs="Consolas"/>
                <w:color w:val="0000FF"/>
                <w:sz w:val="19"/>
                <w:szCs w:val="19"/>
                <w:lang w:val="en-US" w:eastAsia="hu-HU"/>
              </w:rPr>
            </w:rPrChange>
          </w:rPr>
          <w:t>null</w:t>
        </w:r>
        <w:r w:rsidRPr="005562E2">
          <w:rPr>
            <w:rFonts w:ascii="Consolas" w:hAnsi="Consolas" w:cs="Consolas"/>
            <w:color w:val="000000"/>
            <w:sz w:val="22"/>
            <w:szCs w:val="22"/>
            <w:lang w:val="en-US" w:eastAsia="hu-HU"/>
            <w:rPrChange w:id="1338" w:author="Gergo" w:date="2017-11-24T11:59:00Z">
              <w:rPr>
                <w:rFonts w:ascii="Consolas" w:hAnsi="Consolas" w:cs="Consolas"/>
                <w:color w:val="000000"/>
                <w:sz w:val="19"/>
                <w:szCs w:val="19"/>
                <w:lang w:val="en-US" w:eastAsia="hu-HU"/>
              </w:rPr>
            </w:rPrChange>
          </w:rPr>
          <w:t>)</w:t>
        </w:r>
      </w:ins>
    </w:p>
    <w:p w14:paraId="5C8412AB" w14:textId="77777777" w:rsidR="005562E2" w:rsidRPr="005562E2" w:rsidRDefault="005562E2" w:rsidP="005562E2">
      <w:pPr>
        <w:autoSpaceDE w:val="0"/>
        <w:autoSpaceDN w:val="0"/>
        <w:adjustRightInd w:val="0"/>
        <w:spacing w:after="0" w:line="240" w:lineRule="auto"/>
        <w:ind w:firstLine="0"/>
        <w:jc w:val="left"/>
        <w:rPr>
          <w:ins w:id="1339" w:author="Gergo" w:date="2017-11-24T11:57:00Z"/>
          <w:rFonts w:ascii="Consolas" w:hAnsi="Consolas" w:cs="Consolas"/>
          <w:color w:val="000000"/>
          <w:sz w:val="22"/>
          <w:szCs w:val="22"/>
          <w:lang w:val="en-US" w:eastAsia="hu-HU"/>
          <w:rPrChange w:id="1340" w:author="Gergo" w:date="2017-11-24T11:59:00Z">
            <w:rPr>
              <w:ins w:id="1341" w:author="Gergo" w:date="2017-11-24T11:57:00Z"/>
              <w:rFonts w:ascii="Consolas" w:hAnsi="Consolas" w:cs="Consolas"/>
              <w:color w:val="000000"/>
              <w:sz w:val="19"/>
              <w:szCs w:val="19"/>
              <w:lang w:val="en-US" w:eastAsia="hu-HU"/>
            </w:rPr>
          </w:rPrChange>
        </w:rPr>
      </w:pPr>
      <w:ins w:id="1342" w:author="Gergo" w:date="2017-11-24T11:57:00Z">
        <w:r w:rsidRPr="005562E2">
          <w:rPr>
            <w:rFonts w:ascii="Consolas" w:hAnsi="Consolas" w:cs="Consolas"/>
            <w:color w:val="000000"/>
            <w:sz w:val="22"/>
            <w:szCs w:val="22"/>
            <w:lang w:val="en-US" w:eastAsia="hu-HU"/>
            <w:rPrChange w:id="1343" w:author="Gergo" w:date="2017-11-24T11:59:00Z">
              <w:rPr>
                <w:rFonts w:ascii="Consolas" w:hAnsi="Consolas" w:cs="Consolas"/>
                <w:color w:val="000000"/>
                <w:sz w:val="19"/>
                <w:szCs w:val="19"/>
                <w:lang w:val="en-US" w:eastAsia="hu-HU"/>
              </w:rPr>
            </w:rPrChange>
          </w:rPr>
          <w:t xml:space="preserve">    {</w:t>
        </w:r>
      </w:ins>
    </w:p>
    <w:p w14:paraId="51CD096E" w14:textId="77777777" w:rsidR="005562E2" w:rsidRPr="005562E2" w:rsidRDefault="005562E2" w:rsidP="005562E2">
      <w:pPr>
        <w:autoSpaceDE w:val="0"/>
        <w:autoSpaceDN w:val="0"/>
        <w:adjustRightInd w:val="0"/>
        <w:spacing w:after="0" w:line="240" w:lineRule="auto"/>
        <w:ind w:firstLine="0"/>
        <w:jc w:val="left"/>
        <w:rPr>
          <w:ins w:id="1344" w:author="Gergo" w:date="2017-11-24T11:57:00Z"/>
          <w:rFonts w:ascii="Consolas" w:hAnsi="Consolas" w:cs="Consolas"/>
          <w:color w:val="000000"/>
          <w:sz w:val="22"/>
          <w:szCs w:val="22"/>
          <w:lang w:val="en-US" w:eastAsia="hu-HU"/>
          <w:rPrChange w:id="1345" w:author="Gergo" w:date="2017-11-24T11:59:00Z">
            <w:rPr>
              <w:ins w:id="1346" w:author="Gergo" w:date="2017-11-24T11:57:00Z"/>
              <w:rFonts w:ascii="Consolas" w:hAnsi="Consolas" w:cs="Consolas"/>
              <w:color w:val="000000"/>
              <w:sz w:val="19"/>
              <w:szCs w:val="19"/>
              <w:lang w:val="en-US" w:eastAsia="hu-HU"/>
            </w:rPr>
          </w:rPrChange>
        </w:rPr>
      </w:pPr>
      <w:ins w:id="1347" w:author="Gergo" w:date="2017-11-24T11:57:00Z">
        <w:r w:rsidRPr="005562E2">
          <w:rPr>
            <w:rFonts w:ascii="Consolas" w:hAnsi="Consolas" w:cs="Consolas"/>
            <w:color w:val="000000"/>
            <w:sz w:val="22"/>
            <w:szCs w:val="22"/>
            <w:lang w:val="en-US" w:eastAsia="hu-HU"/>
            <w:rPrChange w:id="1348" w:author="Gergo" w:date="2017-11-24T11:59:00Z">
              <w:rPr>
                <w:rFonts w:ascii="Consolas" w:hAnsi="Consolas" w:cs="Consolas"/>
                <w:color w:val="000000"/>
                <w:sz w:val="19"/>
                <w:szCs w:val="19"/>
                <w:lang w:val="en-US" w:eastAsia="hu-HU"/>
              </w:rPr>
            </w:rPrChange>
          </w:rPr>
          <w:t xml:space="preserve">        </w:t>
        </w:r>
        <w:r w:rsidRPr="005562E2">
          <w:rPr>
            <w:rFonts w:ascii="Consolas" w:hAnsi="Consolas" w:cs="Consolas"/>
            <w:color w:val="0000FF"/>
            <w:sz w:val="22"/>
            <w:szCs w:val="22"/>
            <w:lang w:val="en-US" w:eastAsia="hu-HU"/>
            <w:rPrChange w:id="1349" w:author="Gergo" w:date="2017-11-24T11:59:00Z">
              <w:rPr>
                <w:rFonts w:ascii="Consolas" w:hAnsi="Consolas" w:cs="Consolas"/>
                <w:color w:val="0000FF"/>
                <w:sz w:val="19"/>
                <w:szCs w:val="19"/>
                <w:lang w:val="en-US" w:eastAsia="hu-HU"/>
              </w:rPr>
            </w:rPrChange>
          </w:rPr>
          <w:t>ulong</w:t>
        </w:r>
        <w:r w:rsidRPr="005562E2">
          <w:rPr>
            <w:rFonts w:ascii="Consolas" w:hAnsi="Consolas" w:cs="Consolas"/>
            <w:color w:val="000000"/>
            <w:sz w:val="22"/>
            <w:szCs w:val="22"/>
            <w:lang w:val="en-US" w:eastAsia="hu-HU"/>
            <w:rPrChange w:id="1350" w:author="Gergo" w:date="2017-11-24T11:59:00Z">
              <w:rPr>
                <w:rFonts w:ascii="Consolas" w:hAnsi="Consolas" w:cs="Consolas"/>
                <w:color w:val="000000"/>
                <w:sz w:val="19"/>
                <w:szCs w:val="19"/>
                <w:lang w:val="en-US" w:eastAsia="hu-HU"/>
              </w:rPr>
            </w:rPrChange>
          </w:rPr>
          <w:t xml:space="preserve"> delay = (</w:t>
        </w:r>
        <w:r w:rsidRPr="005562E2">
          <w:rPr>
            <w:rFonts w:ascii="Consolas" w:hAnsi="Consolas" w:cs="Consolas"/>
            <w:color w:val="0000FF"/>
            <w:sz w:val="22"/>
            <w:szCs w:val="22"/>
            <w:lang w:val="en-US" w:eastAsia="hu-HU"/>
            <w:rPrChange w:id="1351" w:author="Gergo" w:date="2017-11-24T11:59:00Z">
              <w:rPr>
                <w:rFonts w:ascii="Consolas" w:hAnsi="Consolas" w:cs="Consolas"/>
                <w:color w:val="0000FF"/>
                <w:sz w:val="19"/>
                <w:szCs w:val="19"/>
                <w:lang w:val="en-US" w:eastAsia="hu-HU"/>
              </w:rPr>
            </w:rPrChange>
          </w:rPr>
          <w:t>ulong</w:t>
        </w:r>
        <w:r w:rsidRPr="005562E2">
          <w:rPr>
            <w:rFonts w:ascii="Consolas" w:hAnsi="Consolas" w:cs="Consolas"/>
            <w:color w:val="000000"/>
            <w:sz w:val="22"/>
            <w:szCs w:val="22"/>
            <w:lang w:val="en-US" w:eastAsia="hu-HU"/>
            <w:rPrChange w:id="1352" w:author="Gergo" w:date="2017-11-24T11:59:00Z">
              <w:rPr>
                <w:rFonts w:ascii="Consolas" w:hAnsi="Consolas" w:cs="Consolas"/>
                <w:color w:val="000000"/>
                <w:sz w:val="19"/>
                <w:szCs w:val="19"/>
                <w:lang w:val="en-US" w:eastAsia="hu-HU"/>
              </w:rPr>
            </w:rPrChange>
          </w:rPr>
          <w:t>)(secs * 44100);</w:t>
        </w:r>
      </w:ins>
    </w:p>
    <w:p w14:paraId="41EF9C99" w14:textId="77777777" w:rsidR="005562E2" w:rsidRPr="005562E2" w:rsidRDefault="005562E2" w:rsidP="005562E2">
      <w:pPr>
        <w:autoSpaceDE w:val="0"/>
        <w:autoSpaceDN w:val="0"/>
        <w:adjustRightInd w:val="0"/>
        <w:spacing w:after="0" w:line="240" w:lineRule="auto"/>
        <w:ind w:firstLine="0"/>
        <w:jc w:val="left"/>
        <w:rPr>
          <w:ins w:id="1353" w:author="Gergo" w:date="2017-11-24T11:57:00Z"/>
          <w:rFonts w:ascii="Consolas" w:hAnsi="Consolas" w:cs="Consolas"/>
          <w:color w:val="000000"/>
          <w:sz w:val="22"/>
          <w:szCs w:val="22"/>
          <w:lang w:val="en-US" w:eastAsia="hu-HU"/>
          <w:rPrChange w:id="1354" w:author="Gergo" w:date="2017-11-24T11:59:00Z">
            <w:rPr>
              <w:ins w:id="1355" w:author="Gergo" w:date="2017-11-24T11:57:00Z"/>
              <w:rFonts w:ascii="Consolas" w:hAnsi="Consolas" w:cs="Consolas"/>
              <w:color w:val="000000"/>
              <w:sz w:val="19"/>
              <w:szCs w:val="19"/>
              <w:lang w:val="en-US" w:eastAsia="hu-HU"/>
            </w:rPr>
          </w:rPrChange>
        </w:rPr>
      </w:pPr>
      <w:ins w:id="1356" w:author="Gergo" w:date="2017-11-24T11:57:00Z">
        <w:r w:rsidRPr="005562E2">
          <w:rPr>
            <w:rFonts w:ascii="Consolas" w:hAnsi="Consolas" w:cs="Consolas"/>
            <w:color w:val="000000"/>
            <w:sz w:val="22"/>
            <w:szCs w:val="22"/>
            <w:lang w:val="en-US" w:eastAsia="hu-HU"/>
            <w:rPrChange w:id="1357" w:author="Gergo" w:date="2017-11-24T11:59:00Z">
              <w:rPr>
                <w:rFonts w:ascii="Consolas" w:hAnsi="Consolas" w:cs="Consolas"/>
                <w:color w:val="000000"/>
                <w:sz w:val="19"/>
                <w:szCs w:val="19"/>
                <w:lang w:val="en-US" w:eastAsia="hu-HU"/>
              </w:rPr>
            </w:rPrChange>
          </w:rPr>
          <w:t xml:space="preserve">        sound.source.Play( delay);</w:t>
        </w:r>
      </w:ins>
    </w:p>
    <w:p w14:paraId="2057790B" w14:textId="77777777" w:rsidR="005562E2" w:rsidRPr="005562E2" w:rsidRDefault="005562E2" w:rsidP="005562E2">
      <w:pPr>
        <w:autoSpaceDE w:val="0"/>
        <w:autoSpaceDN w:val="0"/>
        <w:adjustRightInd w:val="0"/>
        <w:spacing w:after="0" w:line="240" w:lineRule="auto"/>
        <w:ind w:firstLine="0"/>
        <w:jc w:val="left"/>
        <w:rPr>
          <w:ins w:id="1358" w:author="Gergo" w:date="2017-11-24T11:57:00Z"/>
          <w:rFonts w:ascii="Consolas" w:hAnsi="Consolas" w:cs="Consolas"/>
          <w:color w:val="000000"/>
          <w:sz w:val="22"/>
          <w:szCs w:val="22"/>
          <w:lang w:val="en-US" w:eastAsia="hu-HU"/>
          <w:rPrChange w:id="1359" w:author="Gergo" w:date="2017-11-24T11:59:00Z">
            <w:rPr>
              <w:ins w:id="1360" w:author="Gergo" w:date="2017-11-24T11:57:00Z"/>
              <w:rFonts w:ascii="Consolas" w:hAnsi="Consolas" w:cs="Consolas"/>
              <w:color w:val="000000"/>
              <w:sz w:val="19"/>
              <w:szCs w:val="19"/>
              <w:lang w:val="en-US" w:eastAsia="hu-HU"/>
            </w:rPr>
          </w:rPrChange>
        </w:rPr>
      </w:pPr>
      <w:ins w:id="1361" w:author="Gergo" w:date="2017-11-24T11:57:00Z">
        <w:r w:rsidRPr="005562E2">
          <w:rPr>
            <w:rFonts w:ascii="Consolas" w:hAnsi="Consolas" w:cs="Consolas"/>
            <w:color w:val="000000"/>
            <w:sz w:val="22"/>
            <w:szCs w:val="22"/>
            <w:lang w:val="en-US" w:eastAsia="hu-HU"/>
            <w:rPrChange w:id="1362" w:author="Gergo" w:date="2017-11-24T11:59:00Z">
              <w:rPr>
                <w:rFonts w:ascii="Consolas" w:hAnsi="Consolas" w:cs="Consolas"/>
                <w:color w:val="000000"/>
                <w:sz w:val="19"/>
                <w:szCs w:val="19"/>
                <w:lang w:val="en-US" w:eastAsia="hu-HU"/>
              </w:rPr>
            </w:rPrChange>
          </w:rPr>
          <w:t xml:space="preserve">    }</w:t>
        </w:r>
      </w:ins>
    </w:p>
    <w:p w14:paraId="189158C2" w14:textId="56CB5E35" w:rsidR="00AE621E" w:rsidRPr="005562E2" w:rsidRDefault="005562E2" w:rsidP="005562E2">
      <w:pPr>
        <w:ind w:firstLine="0"/>
        <w:rPr>
          <w:ins w:id="1363" w:author="Gergo" w:date="2017-11-17T13:48:00Z"/>
          <w:sz w:val="22"/>
          <w:szCs w:val="22"/>
          <w:rPrChange w:id="1364" w:author="Gergo" w:date="2017-11-24T11:59:00Z">
            <w:rPr>
              <w:ins w:id="1365" w:author="Gergo" w:date="2017-11-17T13:48:00Z"/>
            </w:rPr>
          </w:rPrChange>
        </w:rPr>
        <w:pPrChange w:id="1366" w:author="Gergo" w:date="2017-11-24T11:59:00Z">
          <w:pPr>
            <w:pStyle w:val="Cmsor3"/>
          </w:pPr>
        </w:pPrChange>
      </w:pPr>
      <w:ins w:id="1367" w:author="Gergo" w:date="2017-11-24T11:57:00Z">
        <w:r w:rsidRPr="005562E2">
          <w:rPr>
            <w:rFonts w:ascii="Consolas" w:hAnsi="Consolas" w:cs="Consolas"/>
            <w:color w:val="000000"/>
            <w:sz w:val="22"/>
            <w:szCs w:val="22"/>
            <w:lang w:val="en-US" w:eastAsia="hu-HU"/>
            <w:rPrChange w:id="1368" w:author="Gergo" w:date="2017-11-24T11:59:00Z">
              <w:rPr>
                <w:rFonts w:ascii="Consolas" w:hAnsi="Consolas" w:cs="Consolas"/>
                <w:color w:val="000000"/>
                <w:sz w:val="19"/>
                <w:szCs w:val="19"/>
                <w:lang w:val="en-US" w:eastAsia="hu-HU"/>
              </w:rPr>
            </w:rPrChange>
          </w:rPr>
          <w:t>}</w:t>
        </w:r>
      </w:ins>
    </w:p>
    <w:p w14:paraId="5B44DE1D" w14:textId="77777777" w:rsidR="009654DF" w:rsidRPr="00D56B82" w:rsidRDefault="009654DF" w:rsidP="009654DF">
      <w:pPr>
        <w:pStyle w:val="Cmsor3"/>
        <w:rPr>
          <w:ins w:id="1369" w:author="Gergo" w:date="2017-11-17T13:48:00Z"/>
        </w:rPr>
      </w:pPr>
      <w:ins w:id="1370" w:author="Gergo" w:date="2017-11-17T13:48:00Z">
        <w:r>
          <w:t>Újrakezdés</w:t>
        </w:r>
      </w:ins>
    </w:p>
    <w:p w14:paraId="03F7BD1C" w14:textId="77777777" w:rsidR="009654DF" w:rsidRPr="000819E9" w:rsidRDefault="009654DF">
      <w:pPr>
        <w:pPrChange w:id="1371"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20"/>
      <w:footerReference w:type="default" r:id="rId21"/>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3F394F" w:rsidRDefault="003F394F"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3F394F" w:rsidRDefault="003F394F">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3F394F" w:rsidRDefault="003F394F">
      <w:pPr>
        <w:pStyle w:val="Jegyzetszveg"/>
      </w:pPr>
      <w:r>
        <w:rPr>
          <w:rStyle w:val="Jegyzethivatkozs"/>
        </w:rPr>
        <w:annotationRef/>
      </w:r>
      <w:r>
        <w:t>lábjegyzet, link</w:t>
      </w:r>
    </w:p>
  </w:comment>
  <w:comment w:id="23" w:author="Bertalan Forstner" w:date="2017-11-17T09:26:00Z" w:initials="BF">
    <w:p w14:paraId="14CFF35D" w14:textId="52833ABD" w:rsidR="003F394F" w:rsidRDefault="003F394F">
      <w:pPr>
        <w:pStyle w:val="Jegyzetszveg"/>
      </w:pPr>
      <w:r>
        <w:rPr>
          <w:rStyle w:val="Jegyzethivatkozs"/>
        </w:rPr>
        <w:annotationRef/>
      </w:r>
      <w:r>
        <w:t>irodalomjegyzék hivatkozás</w:t>
      </w:r>
    </w:p>
  </w:comment>
  <w:comment w:id="25" w:author="Bertalan Forstner" w:date="2017-11-17T09:27:00Z" w:initials="BF">
    <w:p w14:paraId="3D14D79B" w14:textId="088A97ED" w:rsidR="003F394F" w:rsidRDefault="003F394F">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3F394F" w:rsidRDefault="003F394F">
      <w:pPr>
        <w:pStyle w:val="Jegyzetszveg"/>
      </w:pPr>
      <w:r>
        <w:rPr>
          <w:rStyle w:val="Jegyzethivatkozs"/>
        </w:rPr>
        <w:annotationRef/>
      </w:r>
      <w:r>
        <w:t>illetve indoklom kiválasztásukat</w:t>
      </w:r>
    </w:p>
  </w:comment>
  <w:comment w:id="29" w:author="Bertalan Forstner" w:date="2017-11-17T09:28:00Z" w:initials="BF">
    <w:p w14:paraId="171FEFFF" w14:textId="101175AE" w:rsidR="003F394F" w:rsidRDefault="003F394F">
      <w:pPr>
        <w:pStyle w:val="Jegyzetszveg"/>
      </w:pPr>
      <w:r>
        <w:rPr>
          <w:rStyle w:val="Jegyzethivatkozs"/>
        </w:rPr>
        <w:annotationRef/>
      </w:r>
      <w:r>
        <w:t>irodalomjegyzék</w:t>
      </w:r>
    </w:p>
  </w:comment>
  <w:comment w:id="30" w:author="Bertalan Forstner" w:date="2017-11-17T09:28:00Z" w:initials="BF">
    <w:p w14:paraId="7813DD8E" w14:textId="3AFB8DBF" w:rsidR="003F394F" w:rsidRDefault="003F394F">
      <w:pPr>
        <w:pStyle w:val="Jegyzetszveg"/>
      </w:pPr>
      <w:r>
        <w:rPr>
          <w:rStyle w:val="Jegyzethivatkozs"/>
        </w:rPr>
        <w:annotationRef/>
      </w:r>
      <w:r>
        <w:t>irodalomjegyzék</w:t>
      </w:r>
    </w:p>
  </w:comment>
  <w:comment w:id="31" w:author="Bertalan Forstner" w:date="2017-11-17T09:28:00Z" w:initials="BF">
    <w:p w14:paraId="66F99848" w14:textId="187CC739" w:rsidR="003F394F" w:rsidRDefault="003F394F">
      <w:pPr>
        <w:pStyle w:val="Jegyzetszveg"/>
      </w:pPr>
      <w:r>
        <w:rPr>
          <w:rStyle w:val="Jegyzethivatkozs"/>
        </w:rPr>
        <w:annotationRef/>
      </w:r>
      <w:r>
        <w:t>irodalojegyzék</w:t>
      </w:r>
    </w:p>
  </w:comment>
  <w:comment w:id="41" w:author="Bertalan Forstner" w:date="2017-11-17T09:29:00Z" w:initials="BF">
    <w:p w14:paraId="579B776C" w14:textId="76389459" w:rsidR="003F394F" w:rsidRDefault="003F394F">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60" w:author="Bertalan Forstner" w:date="2017-11-17T09:46:00Z" w:initials="BF">
    <w:p w14:paraId="13239148" w14:textId="77777777" w:rsidR="003F394F" w:rsidRDefault="003F394F">
      <w:pPr>
        <w:pStyle w:val="Jegyzetszveg"/>
      </w:pPr>
      <w:r>
        <w:rPr>
          <w:rStyle w:val="Jegyzethivatkozs"/>
        </w:rPr>
        <w:annotationRef/>
      </w:r>
      <w:r>
        <w:t>Ezekre helyeen: Magyar név (Angol név, majd akronim). Utána az akronimot használhatod (pl. API).</w:t>
      </w:r>
    </w:p>
    <w:p w14:paraId="35EA24B6" w14:textId="763BE249" w:rsidR="003F394F" w:rsidRDefault="003F394F">
      <w:pPr>
        <w:pStyle w:val="Jegyzetszveg"/>
      </w:pPr>
      <w:r>
        <w:t>Pl.”Alkalmazás programozói interfészekre (Application Programming Interface, API) …”</w:t>
      </w:r>
    </w:p>
  </w:comment>
  <w:comment w:id="63" w:author="Bertalan Forstner" w:date="2017-11-17T09:53:00Z" w:initials="BF">
    <w:p w14:paraId="094D14B0" w14:textId="05437C98" w:rsidR="003F394F" w:rsidRDefault="003F394F">
      <w:pPr>
        <w:pStyle w:val="Jegyzetszveg"/>
      </w:pPr>
      <w:r>
        <w:rPr>
          <w:rStyle w:val="Jegyzethivatkozs"/>
        </w:rPr>
        <w:annotationRef/>
      </w:r>
      <w:r>
        <w:t>Fordítva. A szövegben magyarul írd, és zárójelbe az angol szakszó.</w:t>
      </w:r>
    </w:p>
  </w:comment>
  <w:comment w:id="67" w:author="Bertalan Forstner" w:date="2017-11-17T09:54:00Z" w:initials="BF">
    <w:p w14:paraId="60BF6DCA" w14:textId="165511EE" w:rsidR="003F394F" w:rsidRDefault="003F394F">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1" w:author="Bertalan Forstner" w:date="2017-11-17T09:55:00Z" w:initials="BF">
    <w:p w14:paraId="57E05AF2" w14:textId="77777777" w:rsidR="003F394F" w:rsidRDefault="003F394F" w:rsidP="00786F47">
      <w:pPr>
        <w:pStyle w:val="Jegyzetszveg"/>
      </w:pPr>
      <w:r>
        <w:rPr>
          <w:rStyle w:val="Jegyzethivatkozs"/>
        </w:rPr>
        <w:annotationRef/>
      </w:r>
      <w:r>
        <w:t>ezt az eszközválasztás előttre tenném</w:t>
      </w:r>
    </w:p>
  </w:comment>
  <w:comment w:id="80" w:author="Bertalan Forstner" w:date="2017-11-17T09:54:00Z" w:initials="BF">
    <w:p w14:paraId="4333DD8C" w14:textId="61CAB3D1" w:rsidR="003F394F" w:rsidRDefault="003F394F">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3" w:author="Bertalan Forstner" w:date="2017-11-17T09:55:00Z" w:initials="BF">
    <w:p w14:paraId="76EB3C23" w14:textId="03AE4631" w:rsidR="003F394F" w:rsidRDefault="003F394F">
      <w:pPr>
        <w:pStyle w:val="Jegyzetszveg"/>
      </w:pPr>
      <w:r>
        <w:rPr>
          <w:rStyle w:val="Jegyzethivatkozs"/>
        </w:rPr>
        <w:annotationRef/>
      </w:r>
      <w:r>
        <w:t>ezt az eszközválasztás előttre tenném</w:t>
      </w:r>
    </w:p>
  </w:comment>
  <w:comment w:id="100" w:author="Bertalan Forstner" w:date="2017-11-17T09:56:00Z" w:initials="BF">
    <w:p w14:paraId="20E69A5F" w14:textId="3BB3D11D" w:rsidR="003F394F" w:rsidRDefault="003F394F">
      <w:pPr>
        <w:pStyle w:val="Jegyzetszveg"/>
      </w:pPr>
      <w:r>
        <w:rPr>
          <w:rStyle w:val="Jegyzethivatkozs"/>
        </w:rPr>
        <w:annotationRef/>
      </w:r>
      <w:r>
        <w:t>szóismétlés</w:t>
      </w:r>
    </w:p>
  </w:comment>
  <w:comment w:id="104" w:author="Bertalan Forstner" w:date="2017-11-17T09:57:00Z" w:initials="BF">
    <w:p w14:paraId="1DAF9FD3" w14:textId="206FC74B" w:rsidR="003F394F" w:rsidRDefault="003F394F">
      <w:pPr>
        <w:pStyle w:val="Jegyzetszveg"/>
      </w:pPr>
      <w:r>
        <w:rPr>
          <w:rStyle w:val="Jegyzethivatkozs"/>
        </w:rPr>
        <w:annotationRef/>
      </w:r>
      <w:r>
        <w:t>Mindenképp érdemes magát a játékot a tervezés előtt ismertetni egy külön főfejezetben, kitérve a Frostigra. Sokkal olvas</w:t>
      </w:r>
    </w:p>
  </w:comment>
  <w:comment w:id="112" w:author="Bertalan Forstner" w:date="2017-11-17T10:10:00Z" w:initials="BF">
    <w:p w14:paraId="599F9DC2" w14:textId="32E70681" w:rsidR="003F394F" w:rsidRDefault="003F394F">
      <w:pPr>
        <w:pStyle w:val="Jegyzetszveg"/>
      </w:pPr>
      <w:r>
        <w:rPr>
          <w:rStyle w:val="Jegyzethivatkozs"/>
        </w:rPr>
        <w:annotationRef/>
      </w:r>
      <w:r>
        <w:t>Ne keverd a funkspecet a megvalósítás részeivel.é Ez ide nem való.</w:t>
      </w:r>
    </w:p>
  </w:comment>
  <w:comment w:id="114" w:author="Bertalan Forstner" w:date="2017-11-17T10:10:00Z" w:initials="BF">
    <w:p w14:paraId="62ED792F" w14:textId="77777777" w:rsidR="003F394F" w:rsidRDefault="003F394F">
      <w:pPr>
        <w:pStyle w:val="Jegyzetszveg"/>
      </w:pPr>
      <w:r>
        <w:rPr>
          <w:rStyle w:val="Jegyzethivatkozs"/>
        </w:rPr>
        <w:annotationRef/>
      </w:r>
      <w:r>
        <w:t>detto</w:t>
      </w:r>
    </w:p>
    <w:p w14:paraId="53490FAA" w14:textId="11FE46C4" w:rsidR="003F394F" w:rsidRDefault="003F394F">
      <w:pPr>
        <w:pStyle w:val="Jegyzetszveg"/>
      </w:pPr>
    </w:p>
  </w:comment>
  <w:comment w:id="118" w:author="Bertalan Forstner" w:date="2017-11-17T10:11:00Z" w:initials="BF">
    <w:p w14:paraId="6EDBE02F" w14:textId="0224452A" w:rsidR="003F394F" w:rsidRDefault="003F394F">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3" w:author="Bertalan Forstner" w:date="2017-11-17T10:15:00Z" w:initials="BF">
    <w:p w14:paraId="6A2145AA" w14:textId="7FC72584" w:rsidR="003F394F" w:rsidRDefault="003F394F">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49" w:author="Bertalan Forstner" w:date="2017-11-17T10:10:00Z" w:initials="BF">
    <w:p w14:paraId="4E1BD3FA" w14:textId="77777777" w:rsidR="006075D1" w:rsidRDefault="006075D1" w:rsidP="006075D1">
      <w:pPr>
        <w:pStyle w:val="Jegyzetszveg"/>
      </w:pPr>
      <w:r>
        <w:rPr>
          <w:rStyle w:val="Jegyzethivatkozs"/>
        </w:rPr>
        <w:annotationRef/>
      </w:r>
      <w:r>
        <w:t>Ne keverd a funkspecet a megvalósítás részeivel.é Ez ide nem való.</w:t>
      </w:r>
    </w:p>
  </w:comment>
  <w:comment w:id="151" w:author="Bertalan Forstner" w:date="2017-11-17T10:10:00Z" w:initials="BF">
    <w:p w14:paraId="1C9FF437" w14:textId="77777777" w:rsidR="006075D1" w:rsidRDefault="006075D1" w:rsidP="006075D1">
      <w:pPr>
        <w:pStyle w:val="Jegyzetszveg"/>
      </w:pPr>
      <w:r>
        <w:rPr>
          <w:rStyle w:val="Jegyzethivatkozs"/>
        </w:rPr>
        <w:annotationRef/>
      </w:r>
      <w:r>
        <w:t>detto</w:t>
      </w:r>
    </w:p>
    <w:p w14:paraId="3F68A604" w14:textId="77777777" w:rsidR="006075D1" w:rsidRDefault="006075D1" w:rsidP="006075D1">
      <w:pPr>
        <w:pStyle w:val="Jegyzetszveg"/>
      </w:pPr>
    </w:p>
  </w:comment>
  <w:comment w:id="786" w:author="Bertalan Forstner" w:date="2017-11-17T10:10:00Z" w:initials="BF">
    <w:p w14:paraId="7DB04E67" w14:textId="77777777" w:rsidR="003F394F" w:rsidRDefault="003F394F" w:rsidP="00EF3400">
      <w:pPr>
        <w:pStyle w:val="Jegyzetszveg"/>
      </w:pPr>
      <w:r>
        <w:rPr>
          <w:rStyle w:val="Jegyzethivatkozs"/>
        </w:rPr>
        <w:annotationRef/>
      </w:r>
      <w:r>
        <w:t>Ne keverd a funkspecet a megvalósítás részeivel.é Ez ide nem való.</w:t>
      </w:r>
    </w:p>
  </w:comment>
  <w:comment w:id="791" w:author="Bertalan Forstner" w:date="2017-11-17T10:10:00Z" w:initials="BF">
    <w:p w14:paraId="6FBCC325" w14:textId="77777777" w:rsidR="003F394F" w:rsidRDefault="003F394F" w:rsidP="00EF3400">
      <w:pPr>
        <w:pStyle w:val="Jegyzetszveg"/>
      </w:pPr>
      <w:r>
        <w:rPr>
          <w:rStyle w:val="Jegyzethivatkozs"/>
        </w:rPr>
        <w:annotationRef/>
      </w:r>
      <w:r>
        <w:t>detto</w:t>
      </w:r>
    </w:p>
    <w:p w14:paraId="37975ADA" w14:textId="77777777" w:rsidR="003F394F" w:rsidRDefault="003F394F"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C93F5A" w14:textId="77777777" w:rsidR="000F7994" w:rsidRDefault="000F7994">
      <w:r>
        <w:separator/>
      </w:r>
    </w:p>
  </w:endnote>
  <w:endnote w:type="continuationSeparator" w:id="0">
    <w:p w14:paraId="29F98598" w14:textId="77777777" w:rsidR="000F7994" w:rsidRDefault="000F7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14450416" w:rsidR="003F394F" w:rsidRDefault="003F394F"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27240E">
      <w:rPr>
        <w:rStyle w:val="Oldalszm"/>
        <w:noProof/>
      </w:rPr>
      <w:t>45</w:t>
    </w:r>
    <w:r>
      <w:rPr>
        <w:rStyle w:val="Oldalszm"/>
      </w:rPr>
      <w:fldChar w:fldCharType="end"/>
    </w:r>
  </w:p>
  <w:p w14:paraId="4C1D5C03" w14:textId="77777777" w:rsidR="003F394F" w:rsidRDefault="003F394F"/>
  <w:p w14:paraId="0646A52A" w14:textId="77777777" w:rsidR="003F394F" w:rsidRDefault="003F394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4FFFB" w14:textId="77777777" w:rsidR="000F7994" w:rsidRDefault="000F7994">
      <w:r>
        <w:separator/>
      </w:r>
    </w:p>
  </w:footnote>
  <w:footnote w:type="continuationSeparator" w:id="0">
    <w:p w14:paraId="1C3F9095" w14:textId="77777777" w:rsidR="000F7994" w:rsidRDefault="000F79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3F394F" w:rsidRDefault="003F394F"/>
  <w:p w14:paraId="2C6DFBBE" w14:textId="77777777" w:rsidR="003F394F" w:rsidRDefault="003F394F"/>
  <w:p w14:paraId="125F8157" w14:textId="77777777" w:rsidR="003F394F" w:rsidRDefault="003F394F"/>
  <w:p w14:paraId="058B44D8" w14:textId="77777777" w:rsidR="003F394F" w:rsidRDefault="003F394F"/>
  <w:p w14:paraId="42F5F53C" w14:textId="77777777" w:rsidR="003F394F" w:rsidRDefault="003F394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20A58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A41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21A8B2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7441E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EC273D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65EFE1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94438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A04A6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86A43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10EE3"/>
    <w:rsid w:val="00111100"/>
    <w:rsid w:val="00113527"/>
    <w:rsid w:val="00114822"/>
    <w:rsid w:val="00115981"/>
    <w:rsid w:val="001212F7"/>
    <w:rsid w:val="00126079"/>
    <w:rsid w:val="00126B57"/>
    <w:rsid w:val="001413C4"/>
    <w:rsid w:val="00147289"/>
    <w:rsid w:val="001522F2"/>
    <w:rsid w:val="0015358B"/>
    <w:rsid w:val="00153800"/>
    <w:rsid w:val="0016469C"/>
    <w:rsid w:val="00171054"/>
    <w:rsid w:val="00171D48"/>
    <w:rsid w:val="00181866"/>
    <w:rsid w:val="0018502D"/>
    <w:rsid w:val="001A57BC"/>
    <w:rsid w:val="001A64E2"/>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3F87"/>
    <w:rsid w:val="002A7339"/>
    <w:rsid w:val="002B5C91"/>
    <w:rsid w:val="002B6D6D"/>
    <w:rsid w:val="002B6E5B"/>
    <w:rsid w:val="002B7052"/>
    <w:rsid w:val="002C015F"/>
    <w:rsid w:val="002C3031"/>
    <w:rsid w:val="002C38A6"/>
    <w:rsid w:val="002D0621"/>
    <w:rsid w:val="002D12F6"/>
    <w:rsid w:val="002D2C06"/>
    <w:rsid w:val="002D342E"/>
    <w:rsid w:val="002D5231"/>
    <w:rsid w:val="002D6602"/>
    <w:rsid w:val="002D6BCD"/>
    <w:rsid w:val="002D7DA9"/>
    <w:rsid w:val="002E1D2A"/>
    <w:rsid w:val="002F1C15"/>
    <w:rsid w:val="002F66E9"/>
    <w:rsid w:val="00301448"/>
    <w:rsid w:val="00302BB3"/>
    <w:rsid w:val="0030386C"/>
    <w:rsid w:val="00305E08"/>
    <w:rsid w:val="0031179C"/>
    <w:rsid w:val="00313013"/>
    <w:rsid w:val="00322B88"/>
    <w:rsid w:val="00332B62"/>
    <w:rsid w:val="00336803"/>
    <w:rsid w:val="003405CD"/>
    <w:rsid w:val="00347EAB"/>
    <w:rsid w:val="00350AEC"/>
    <w:rsid w:val="00354AA1"/>
    <w:rsid w:val="00355204"/>
    <w:rsid w:val="0035731E"/>
    <w:rsid w:val="00362F2C"/>
    <w:rsid w:val="0037381F"/>
    <w:rsid w:val="00384F14"/>
    <w:rsid w:val="0039238A"/>
    <w:rsid w:val="003A022B"/>
    <w:rsid w:val="003A1CA4"/>
    <w:rsid w:val="003A31EB"/>
    <w:rsid w:val="003A4A55"/>
    <w:rsid w:val="003A4CDB"/>
    <w:rsid w:val="003A533A"/>
    <w:rsid w:val="003A54C8"/>
    <w:rsid w:val="003A7466"/>
    <w:rsid w:val="003B2564"/>
    <w:rsid w:val="003B76B4"/>
    <w:rsid w:val="003B77D0"/>
    <w:rsid w:val="003C4AB8"/>
    <w:rsid w:val="003D0A1D"/>
    <w:rsid w:val="003E2ECB"/>
    <w:rsid w:val="003E70B1"/>
    <w:rsid w:val="003F22EA"/>
    <w:rsid w:val="003F394F"/>
    <w:rsid w:val="003F5425"/>
    <w:rsid w:val="00406A04"/>
    <w:rsid w:val="00410924"/>
    <w:rsid w:val="00410FA8"/>
    <w:rsid w:val="00414799"/>
    <w:rsid w:val="00414AC5"/>
    <w:rsid w:val="00441FE9"/>
    <w:rsid w:val="004441E0"/>
    <w:rsid w:val="00444FC8"/>
    <w:rsid w:val="00463BC0"/>
    <w:rsid w:val="0048395A"/>
    <w:rsid w:val="004851C7"/>
    <w:rsid w:val="0048523A"/>
    <w:rsid w:val="004907F8"/>
    <w:rsid w:val="00491D1C"/>
    <w:rsid w:val="004958FF"/>
    <w:rsid w:val="004963E5"/>
    <w:rsid w:val="004A08E4"/>
    <w:rsid w:val="004A2FE2"/>
    <w:rsid w:val="004B7504"/>
    <w:rsid w:val="004F5B39"/>
    <w:rsid w:val="004F71B6"/>
    <w:rsid w:val="00502632"/>
    <w:rsid w:val="00502A30"/>
    <w:rsid w:val="00520D63"/>
    <w:rsid w:val="005213CF"/>
    <w:rsid w:val="00523F8A"/>
    <w:rsid w:val="00526A1B"/>
    <w:rsid w:val="005334AD"/>
    <w:rsid w:val="00541483"/>
    <w:rsid w:val="00544E39"/>
    <w:rsid w:val="00545AF0"/>
    <w:rsid w:val="00550140"/>
    <w:rsid w:val="005524FC"/>
    <w:rsid w:val="005562E2"/>
    <w:rsid w:val="00562931"/>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05351"/>
    <w:rsid w:val="006075D1"/>
    <w:rsid w:val="00612B9D"/>
    <w:rsid w:val="0062185B"/>
    <w:rsid w:val="006232ED"/>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80114"/>
    <w:rsid w:val="00681E99"/>
    <w:rsid w:val="006822F3"/>
    <w:rsid w:val="00692605"/>
    <w:rsid w:val="00693E7D"/>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15A0"/>
    <w:rsid w:val="00702450"/>
    <w:rsid w:val="00706025"/>
    <w:rsid w:val="007079E6"/>
    <w:rsid w:val="00724A85"/>
    <w:rsid w:val="00726D3F"/>
    <w:rsid w:val="0072730A"/>
    <w:rsid w:val="00730B3C"/>
    <w:rsid w:val="00751428"/>
    <w:rsid w:val="00756D62"/>
    <w:rsid w:val="00764705"/>
    <w:rsid w:val="007721F3"/>
    <w:rsid w:val="00773D20"/>
    <w:rsid w:val="0077513B"/>
    <w:rsid w:val="00786F47"/>
    <w:rsid w:val="00794403"/>
    <w:rsid w:val="0079528D"/>
    <w:rsid w:val="007A5167"/>
    <w:rsid w:val="007B03E6"/>
    <w:rsid w:val="007B243E"/>
    <w:rsid w:val="007B5CF7"/>
    <w:rsid w:val="007B7868"/>
    <w:rsid w:val="007C0459"/>
    <w:rsid w:val="007D3F19"/>
    <w:rsid w:val="007E2EB8"/>
    <w:rsid w:val="007F039A"/>
    <w:rsid w:val="007F2A15"/>
    <w:rsid w:val="008079AA"/>
    <w:rsid w:val="008123A8"/>
    <w:rsid w:val="00816BCB"/>
    <w:rsid w:val="0082323D"/>
    <w:rsid w:val="00831B04"/>
    <w:rsid w:val="008331A5"/>
    <w:rsid w:val="00840A8E"/>
    <w:rsid w:val="00843159"/>
    <w:rsid w:val="00847000"/>
    <w:rsid w:val="008477AF"/>
    <w:rsid w:val="00852379"/>
    <w:rsid w:val="00854BDC"/>
    <w:rsid w:val="0086352E"/>
    <w:rsid w:val="00866284"/>
    <w:rsid w:val="008768DD"/>
    <w:rsid w:val="00877820"/>
    <w:rsid w:val="008778D5"/>
    <w:rsid w:val="008822B2"/>
    <w:rsid w:val="00883E1A"/>
    <w:rsid w:val="00885017"/>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248A"/>
    <w:rsid w:val="009A4346"/>
    <w:rsid w:val="009B0F39"/>
    <w:rsid w:val="009B1AB8"/>
    <w:rsid w:val="009B2E41"/>
    <w:rsid w:val="009B2EED"/>
    <w:rsid w:val="009B61EE"/>
    <w:rsid w:val="009B6E60"/>
    <w:rsid w:val="009B78B2"/>
    <w:rsid w:val="009C1C93"/>
    <w:rsid w:val="009C437E"/>
    <w:rsid w:val="009C6D07"/>
    <w:rsid w:val="009D2FD8"/>
    <w:rsid w:val="009E3C4A"/>
    <w:rsid w:val="00A01D33"/>
    <w:rsid w:val="00A14B8F"/>
    <w:rsid w:val="00A34DC4"/>
    <w:rsid w:val="00A35982"/>
    <w:rsid w:val="00A37929"/>
    <w:rsid w:val="00A4536D"/>
    <w:rsid w:val="00A56FEE"/>
    <w:rsid w:val="00A63A07"/>
    <w:rsid w:val="00A7215F"/>
    <w:rsid w:val="00A83A71"/>
    <w:rsid w:val="00A9564A"/>
    <w:rsid w:val="00A9757F"/>
    <w:rsid w:val="00AA413E"/>
    <w:rsid w:val="00AB511F"/>
    <w:rsid w:val="00AC1265"/>
    <w:rsid w:val="00AE05C4"/>
    <w:rsid w:val="00AE2B3C"/>
    <w:rsid w:val="00AE621E"/>
    <w:rsid w:val="00B00AC6"/>
    <w:rsid w:val="00B13FD0"/>
    <w:rsid w:val="00B2023F"/>
    <w:rsid w:val="00B35655"/>
    <w:rsid w:val="00B40F34"/>
    <w:rsid w:val="00B4104A"/>
    <w:rsid w:val="00B50CAA"/>
    <w:rsid w:val="00B512B7"/>
    <w:rsid w:val="00B54F1F"/>
    <w:rsid w:val="00B67130"/>
    <w:rsid w:val="00B73653"/>
    <w:rsid w:val="00B7457E"/>
    <w:rsid w:val="00B85F3F"/>
    <w:rsid w:val="00B96880"/>
    <w:rsid w:val="00BA5A05"/>
    <w:rsid w:val="00BA5C56"/>
    <w:rsid w:val="00BA60FC"/>
    <w:rsid w:val="00BB4CEA"/>
    <w:rsid w:val="00BB7297"/>
    <w:rsid w:val="00BB7912"/>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712B"/>
    <w:rsid w:val="00C71BFB"/>
    <w:rsid w:val="00C73DEE"/>
    <w:rsid w:val="00C804C2"/>
    <w:rsid w:val="00C810B4"/>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097"/>
    <w:rsid w:val="00D237EE"/>
    <w:rsid w:val="00D23BFC"/>
    <w:rsid w:val="00D30AEF"/>
    <w:rsid w:val="00D32C8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42F9B"/>
    <w:rsid w:val="00F461CD"/>
    <w:rsid w:val="00F50151"/>
    <w:rsid w:val="00F71781"/>
    <w:rsid w:val="00F75CD5"/>
    <w:rsid w:val="00F801EF"/>
    <w:rsid w:val="00F96985"/>
    <w:rsid w:val="00F96D8A"/>
    <w:rsid w:val="00FA62F9"/>
    <w:rsid w:val="00FB2D9D"/>
    <w:rsid w:val="00FC4276"/>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7623E883-3E73-4DA9-8B66-95FEA362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1714</TotalTime>
  <Pages>45</Pages>
  <Words>9270</Words>
  <Characters>52844</Characters>
  <Application>Microsoft Office Word</Application>
  <DocSecurity>0</DocSecurity>
  <Lines>440</Lines>
  <Paragraphs>123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61991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56</cp:revision>
  <cp:lastPrinted>2002-07-08T12:51:00Z</cp:lastPrinted>
  <dcterms:created xsi:type="dcterms:W3CDTF">2017-11-17T15:43:00Z</dcterms:created>
  <dcterms:modified xsi:type="dcterms:W3CDTF">2017-11-24T11:03:00Z</dcterms:modified>
</cp:coreProperties>
</file>