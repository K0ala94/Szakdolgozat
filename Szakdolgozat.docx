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0B611F" w:rsidP="0039238A">
      <w:pPr>
        <w:pStyle w:val="Cmlapkarstanszk"/>
      </w:pPr>
      <w:r>
        <w:fldChar w:fldCharType="begin"/>
      </w:r>
      <w:r>
        <w:instrText xml:space="preserve"> DOCPROPERTY  Company  \* MERGEFORMAT </w:instrText>
      </w:r>
      <w:r>
        <w:fldChar w:fldCharType="separate"/>
      </w:r>
      <w:r w:rsidR="0039238A">
        <w:t>Automatizálási és Alkalmazott Informatikai Tanszék</w:t>
      </w:r>
      <w:r>
        <w:fldChar w:fldCharType="end"/>
      </w:r>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23C26F3" w:rsidR="00D405E8" w:rsidRPr="00D405E8" w:rsidRDefault="005A013E" w:rsidP="000819E9">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7T13:36:00Z">
        <w:r>
          <w:fldChar w:fldCharType="begin"/>
        </w:r>
        <w:r>
          <w:instrText xml:space="preserve"> STYLEREF 1 \s </w:instrText>
        </w:r>
      </w:ins>
      <w:r>
        <w:fldChar w:fldCharType="separate"/>
      </w:r>
      <w:r>
        <w:rPr>
          <w:noProof/>
        </w:rPr>
        <w:t>2</w:t>
      </w:r>
      <w:ins w:id="36" w:author="Gergo" w:date="2017-11-17T13:36:00Z">
        <w:r>
          <w:fldChar w:fldCharType="end"/>
        </w:r>
        <w:r>
          <w:noBreakHyphen/>
        </w:r>
        <w:r>
          <w:fldChar w:fldCharType="begin"/>
        </w:r>
        <w:r>
          <w:instrText xml:space="preserve"> SEQ Figure \* ARABIC \s 1 </w:instrText>
        </w:r>
      </w:ins>
      <w:r>
        <w:fldChar w:fldCharType="separate"/>
      </w:r>
      <w:ins w:id="37" w:author="Gergo" w:date="2017-11-17T13:36:00Z">
        <w:r>
          <w:rPr>
            <w:noProof/>
          </w:rPr>
          <w:t>1</w:t>
        </w:r>
        <w:r>
          <w:fldChar w:fldCharType="end"/>
        </w:r>
      </w:ins>
    </w:p>
    <w:p w14:paraId="554487EC" w14:textId="62E79077" w:rsidR="00D405E8" w:rsidRPr="00D405E8" w:rsidDel="005A013E" w:rsidRDefault="000819E9" w:rsidP="00D405E8">
      <w:pPr>
        <w:pStyle w:val="Kpalrs"/>
        <w:ind w:firstLine="720"/>
        <w:jc w:val="both"/>
        <w:rPr>
          <w:del w:id="38" w:author="Gergo" w:date="2017-11-17T13:35:00Z"/>
          <w:sz w:val="19"/>
        </w:rPr>
      </w:pPr>
      <w:ins w:id="39" w:author="Gergo" w:date="2017-11-17T13:56:00Z">
        <w:r>
          <w:rPr>
            <w:sz w:val="19"/>
          </w:rPr>
          <w:tab/>
        </w:r>
        <w:r>
          <w:rPr>
            <w:sz w:val="19"/>
          </w:rPr>
          <w:tab/>
        </w:r>
      </w:ins>
      <w:commentRangeStart w:id="40"/>
      <w:del w:id="41" w:author="Gergo" w:date="2017-11-17T13:35:00Z">
        <w:r w:rsidR="00D405E8" w:rsidRPr="00D405E8" w:rsidDel="005A013E">
          <w:rPr>
            <w:sz w:val="19"/>
          </w:rPr>
          <w:delText>1 - Sztereoszkópikus képpár</w:delText>
        </w:r>
        <w:commentRangeEnd w:id="40"/>
        <w:r w:rsidR="006654A7" w:rsidDel="005A013E">
          <w:rPr>
            <w:rStyle w:val="Jegyzethivatkozs"/>
            <w:b w:val="0"/>
            <w:bCs w:val="0"/>
          </w:rPr>
          <w:commentReference w:id="40"/>
        </w:r>
      </w:del>
    </w:p>
    <w:p w14:paraId="2108D65C" w14:textId="18AEFF50" w:rsidR="005A013E" w:rsidRDefault="000819E9" w:rsidP="00FD475A">
      <w:pPr>
        <w:keepNext/>
        <w:rPr>
          <w:ins w:id="42"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4D3F1B0D" w:rsidR="00D405E8" w:rsidDel="005A013E" w:rsidRDefault="005A013E" w:rsidP="005A013E">
      <w:pPr>
        <w:pStyle w:val="Kpalrs"/>
        <w:ind w:firstLine="720"/>
        <w:jc w:val="both"/>
        <w:rPr>
          <w:del w:id="43" w:author="Gergo" w:date="2017-11-17T13:36:00Z"/>
        </w:rPr>
        <w:pPrChange w:id="44" w:author="Gergo" w:date="2017-11-17T13:36:00Z">
          <w:pPr>
            <w:keepNext/>
          </w:pPr>
        </w:pPrChange>
      </w:pPr>
      <w:ins w:id="45" w:author="Gergo" w:date="2017-11-17T13:36:00Z">
        <w:r>
          <w:t>A két kép összekombinálása, az egyik pirosra, a másik kékre színezve</w:t>
        </w:r>
        <w:r>
          <w:t xml:space="preserve"> </w:t>
        </w:r>
        <w:r>
          <w:fldChar w:fldCharType="begin"/>
        </w:r>
        <w:r>
          <w:instrText xml:space="preserve"> STYLEREF 1 \s </w:instrText>
        </w:r>
      </w:ins>
      <w:r>
        <w:fldChar w:fldCharType="separate"/>
      </w:r>
      <w:r>
        <w:rPr>
          <w:noProof/>
        </w:rPr>
        <w:t>2</w:t>
      </w:r>
      <w:ins w:id="46" w:author="Gergo" w:date="2017-11-17T13:36:00Z">
        <w:r>
          <w:fldChar w:fldCharType="end"/>
        </w:r>
        <w:r>
          <w:noBreakHyphen/>
        </w:r>
        <w:r>
          <w:fldChar w:fldCharType="begin"/>
        </w:r>
        <w:r>
          <w:instrText xml:space="preserve"> SEQ Figure \* ARABIC \s 1 </w:instrText>
        </w:r>
      </w:ins>
      <w:r>
        <w:fldChar w:fldCharType="separate"/>
      </w:r>
      <w:ins w:id="47" w:author="Gergo" w:date="2017-11-17T13:36:00Z">
        <w:r>
          <w:rPr>
            <w:noProof/>
          </w:rPr>
          <w:t>2</w:t>
        </w:r>
        <w:r>
          <w:fldChar w:fldCharType="end"/>
        </w:r>
      </w:ins>
    </w:p>
    <w:p w14:paraId="22059A4D" w14:textId="36BC6703" w:rsidR="00D405E8" w:rsidRDefault="00D405E8" w:rsidP="00FD475A">
      <w:pPr>
        <w:pStyle w:val="Kpalrs"/>
        <w:ind w:firstLine="720"/>
        <w:jc w:val="both"/>
      </w:pPr>
      <w:del w:id="48"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49"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0"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1" w:author="Gergo" w:date="2017-11-17T13:38:00Z">
        <w:r w:rsidR="00FD475A" w:rsidRPr="00FD475A">
          <w:rPr>
            <w:rPrChange w:id="52" w:author="Gergo" w:date="2017-11-17T13:38:00Z">
              <w:rPr>
                <w:highlight w:val="yellow"/>
              </w:rPr>
            </w:rPrChange>
          </w:rPr>
          <w:t>eszköze</w:t>
        </w:r>
      </w:ins>
      <w:del w:id="53"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4" w:author="Bertalan Forstner" w:date="2017-11-17T09:36:00Z">
        <w:r w:rsidR="003A022B" w:rsidDel="00BA5C56">
          <w:delText xml:space="preserve">android </w:delText>
        </w:r>
      </w:del>
      <w:ins w:id="55"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6" w:author="Gergo" w:date="2017-11-17T13:40:00Z">
        <w:r w:rsidR="00FD475A" w:rsidRPr="00FD475A">
          <w:t xml:space="preserve">Alkalmazás programozói interfészekre (Application Programming Interface, API) </w:t>
        </w:r>
      </w:ins>
      <w:commentRangeStart w:id="57"/>
      <w:del w:id="58" w:author="Gergo" w:date="2017-11-17T13:39:00Z">
        <w:r w:rsidR="000D40A5" w:rsidRPr="000D40A5" w:rsidDel="00FD475A">
          <w:delText>application programming interfaces</w:delText>
        </w:r>
        <w:r w:rsidR="000D40A5" w:rsidDel="00FD475A">
          <w:delText xml:space="preserve">-ekre (API) </w:delText>
        </w:r>
        <w:commentRangeEnd w:id="57"/>
        <w:r w:rsidR="00D853FC" w:rsidDel="00FD475A">
          <w:rPr>
            <w:rStyle w:val="Jegyzethivatkozs"/>
          </w:rPr>
          <w:commentReference w:id="57"/>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59" w:author="Gergo" w:date="2017-11-17T13:40:00Z">
        <w:r w:rsidR="00FD475A">
          <w:t>elavultnak</w:t>
        </w:r>
      </w:ins>
      <w:commentRangeStart w:id="60"/>
      <w:del w:id="61" w:author="Gergo" w:date="2017-11-17T13:40:00Z">
        <w:r w:rsidDel="00FD475A">
          <w:delText xml:space="preserve">deprecated-nek </w:delText>
        </w:r>
      </w:del>
      <w:r>
        <w:t xml:space="preserve"> (</w:t>
      </w:r>
      <w:del w:id="62" w:author="Gergo" w:date="2017-11-17T13:40:00Z">
        <w:r w:rsidDel="00FD475A">
          <w:delText>elavultnak</w:delText>
        </w:r>
      </w:del>
      <w:ins w:id="63" w:author="Gergo" w:date="2017-11-17T13:40:00Z">
        <w:r w:rsidR="00FD475A">
          <w:t>deprecated-nek</w:t>
        </w:r>
      </w:ins>
      <w:r>
        <w:t>)</w:t>
      </w:r>
      <w:commentRangeEnd w:id="60"/>
      <w:r w:rsidR="00D853FC">
        <w:rPr>
          <w:rStyle w:val="Jegyzethivatkozs"/>
        </w:rPr>
        <w:commentReference w:id="60"/>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4"/>
      <w:r>
        <w:lastRenderedPageBreak/>
        <w:t>A Frostig tesztek</w:t>
      </w:r>
    </w:p>
    <w:p w14:paraId="4428B366" w14:textId="400C4D0C" w:rsidR="00CF4E29" w:rsidRPr="00CF4E29" w:rsidRDefault="00CF4E29" w:rsidP="00CF4E29">
      <w:pPr>
        <w:pStyle w:val="Cmsor3"/>
      </w:pPr>
      <w:r>
        <w:t>Használt szubszet</w:t>
      </w:r>
      <w:commentRangeEnd w:id="64"/>
      <w:r w:rsidR="00D853FC">
        <w:rPr>
          <w:rStyle w:val="Jegyzethivatkozs"/>
          <w:rFonts w:cs="Times New Roman"/>
          <w:b w:val="0"/>
          <w:bCs w:val="0"/>
        </w:rPr>
        <w:commentReference w:id="64"/>
      </w:r>
    </w:p>
    <w:p w14:paraId="2D0BB014" w14:textId="314DCFC9" w:rsidR="007E2EB8" w:rsidRDefault="007E2EB8" w:rsidP="007E2EB8">
      <w:pPr>
        <w:pStyle w:val="Cmsor2"/>
        <w:rPr>
          <w:ins w:id="65" w:author="Gergo" w:date="2017-11-17T14:15:00Z"/>
        </w:rPr>
      </w:pPr>
      <w:r>
        <w:t>NeuroSky neuroheadset</w:t>
      </w:r>
    </w:p>
    <w:p w14:paraId="22F46E9B" w14:textId="77777777" w:rsidR="00786F47" w:rsidRPr="00EC5766" w:rsidRDefault="00786F47" w:rsidP="00786F47">
      <w:pPr>
        <w:pStyle w:val="Cmsor3"/>
        <w:rPr>
          <w:moveTo w:id="66" w:author="Gergo" w:date="2017-11-17T14:15:00Z"/>
        </w:rPr>
      </w:pPr>
      <w:moveToRangeStart w:id="67" w:author="Gergo" w:date="2017-11-17T14:15:00Z" w:name="move498691456"/>
      <w:commentRangeStart w:id="68"/>
      <w:moveTo w:id="69" w:author="Gergo" w:date="2017-11-17T14:15:00Z">
        <w:r>
          <w:t xml:space="preserve">Elektroenkefalográfia </w:t>
        </w:r>
        <w:commentRangeEnd w:id="68"/>
        <w:r>
          <w:rPr>
            <w:rStyle w:val="Jegyzethivatkozs"/>
            <w:rFonts w:cs="Times New Roman"/>
            <w:b w:val="0"/>
            <w:bCs w:val="0"/>
          </w:rPr>
          <w:commentReference w:id="68"/>
        </w:r>
        <w:r>
          <w:t>(EEG)</w:t>
        </w:r>
      </w:moveTo>
    </w:p>
    <w:p w14:paraId="1643EE94" w14:textId="77777777" w:rsidR="00786F47" w:rsidRDefault="00786F47" w:rsidP="00786F47">
      <w:pPr>
        <w:rPr>
          <w:moveTo w:id="70" w:author="Gergo" w:date="2017-11-17T14:15:00Z"/>
        </w:rPr>
      </w:pPr>
      <w:moveTo w:id="71"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2" w:author="Gergo" w:date="2017-11-17T14:15:00Z"/>
        </w:rPr>
      </w:pPr>
      <w:moveTo w:id="73"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67"/>
    <w:p w14:paraId="1129117D" w14:textId="285EF88E" w:rsidR="00786F47" w:rsidRPr="00786F47" w:rsidRDefault="00786F47" w:rsidP="00786F47">
      <w:pPr>
        <w:pStyle w:val="Cmsor3"/>
        <w:rPr>
          <w:rPrChange w:id="74" w:author="Gergo" w:date="2017-11-17T14:15:00Z">
            <w:rPr/>
          </w:rPrChange>
        </w:rPr>
        <w:pPrChange w:id="75" w:author="Gergo" w:date="2017-11-17T14:15:00Z">
          <w:pPr>
            <w:pStyle w:val="Cmsor2"/>
          </w:pPr>
        </w:pPrChange>
      </w:pPr>
      <w:ins w:id="76"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77"/>
      <w:r w:rsidR="00D237EE">
        <w:t>feladatra</w:t>
      </w:r>
      <w:ins w:id="78" w:author="Gergo" w:date="2017-11-17T13:41:00Z">
        <w:r w:rsidR="00702450">
          <w:t xml:space="preserve"> </w:t>
        </w:r>
      </w:ins>
      <w:del w:id="79" w:author="Gergo" w:date="2017-11-17T13:41:00Z">
        <w:r w:rsidR="00D237EE" w:rsidDel="00702450">
          <w:delText xml:space="preserve"> a</w:delText>
        </w:r>
        <w:r w:rsidDel="00702450">
          <w:delText xml:space="preserve"> konzulensem tanácsára </w:delText>
        </w:r>
        <w:commentRangeEnd w:id="77"/>
        <w:r w:rsidR="00D853FC" w:rsidDel="00702450">
          <w:rPr>
            <w:rStyle w:val="Jegyzethivatkozs"/>
          </w:rPr>
          <w:commentReference w:id="77"/>
        </w:r>
      </w:del>
      <w:r>
        <w:t xml:space="preserve">a NeuroSky MindWave  eszközét választottam, mert ez </w:t>
      </w:r>
      <w:ins w:id="80" w:author="Gergo" w:date="2017-11-17T13:42:00Z">
        <w:r w:rsidR="00702450">
          <w:t xml:space="preserve"> egy kicsi, könnyen és gyorsan használható</w:t>
        </w:r>
      </w:ins>
      <w:ins w:id="81" w:author="Gergo" w:date="2017-11-17T13:44:00Z">
        <w:r w:rsidR="00702450">
          <w:t xml:space="preserve"> szárazelektródás</w:t>
        </w:r>
      </w:ins>
      <w:ins w:id="82" w:author="Gergo" w:date="2017-11-17T13:42:00Z">
        <w:r w:rsidR="00702450">
          <w:t xml:space="preserve"> eszköz, ami más bonyolultabb headset-ekkel ellentétben</w:t>
        </w:r>
      </w:ins>
      <w:ins w:id="83" w:author="Gergo" w:date="2017-11-17T13:45:00Z">
        <w:r w:rsidR="00702450">
          <w:t xml:space="preserve"> nem zavarja a VR szemüveg használatát, kényelmesen elfér egymás mellett a kettő. Továbbá ez az eszköz</w:t>
        </w:r>
      </w:ins>
      <w:ins w:id="84" w:author="Gergo" w:date="2017-11-17T13:42:00Z">
        <w:r w:rsidR="00702450">
          <w:t xml:space="preserve"> a tanszéken is rendelkezésre áll</w:t>
        </w:r>
      </w:ins>
      <w:del w:id="85" w:author="Gergo" w:date="2017-11-17T13:45:00Z">
        <w:r w:rsidDel="00702450">
          <w:delText>megtalálható az egyetemen</w:delText>
        </w:r>
      </w:del>
      <w:ins w:id="86" w:author="Gergo" w:date="2017-11-17T13:46:00Z">
        <w:r w:rsidR="00702450">
          <w:t>,</w:t>
        </w:r>
      </w:ins>
      <w:del w:id="87"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88" w:author="Gergo" w:date="2017-11-17T14:15:00Z"/>
        </w:rPr>
      </w:pPr>
      <w:moveFromRangeStart w:id="89" w:author="Gergo" w:date="2017-11-17T14:15:00Z" w:name="move498691456"/>
      <w:commentRangeStart w:id="90"/>
      <w:moveFrom w:id="91" w:author="Gergo" w:date="2017-11-17T14:15:00Z">
        <w:r w:rsidDel="00786F47">
          <w:t xml:space="preserve">Elektroenkefalográfia </w:t>
        </w:r>
        <w:commentRangeEnd w:id="90"/>
        <w:r w:rsidR="00D853FC" w:rsidDel="00786F47">
          <w:rPr>
            <w:rStyle w:val="Jegyzethivatkozs"/>
            <w:rFonts w:cs="Times New Roman"/>
            <w:b w:val="0"/>
            <w:bCs w:val="0"/>
          </w:rPr>
          <w:commentReference w:id="90"/>
        </w:r>
        <w:r w:rsidDel="00786F47">
          <w:t>(EEG)</w:t>
        </w:r>
      </w:moveFrom>
    </w:p>
    <w:p w14:paraId="7C737653" w14:textId="396A96E3" w:rsidR="006D716A" w:rsidDel="00786F47" w:rsidRDefault="002C015F" w:rsidP="006D716A">
      <w:pPr>
        <w:rPr>
          <w:moveFrom w:id="92" w:author="Gergo" w:date="2017-11-17T14:15:00Z"/>
        </w:rPr>
      </w:pPr>
      <w:moveFrom w:id="93"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4" w:author="Gergo" w:date="2017-11-17T14:15:00Z"/>
        </w:rPr>
      </w:pPr>
      <w:moveFrom w:id="95"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89"/>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6" w:author="Gergo" w:date="2017-11-17T13:46:00Z">
        <w:r w:rsidR="00523F8A" w:rsidDel="0069672B">
          <w:delText xml:space="preserve"> </w:delText>
        </w:r>
        <w:commentRangeStart w:id="97"/>
        <w:r w:rsidR="00523F8A" w:rsidDel="0069672B">
          <w:delText>tervezési</w:delText>
        </w:r>
      </w:del>
      <w:r w:rsidR="00523F8A">
        <w:t xml:space="preserve"> </w:t>
      </w:r>
      <w:commentRangeEnd w:id="97"/>
      <w:r w:rsidR="002F1C15">
        <w:rPr>
          <w:rStyle w:val="Jegyzethivatkozs"/>
        </w:rPr>
        <w:commentReference w:id="97"/>
      </w:r>
      <w:r w:rsidR="00523F8A">
        <w:t>feladatok</w:t>
      </w:r>
      <w:ins w:id="98" w:author="Gergo" w:date="2017-11-17T13:46:00Z">
        <w:r w:rsidR="0069672B">
          <w:t>kal</w:t>
        </w:r>
      </w:ins>
      <w:r w:rsidR="00523F8A">
        <w:t xml:space="preserve"> </w:t>
      </w:r>
      <w:ins w:id="99" w:author="Gergo" w:date="2017-11-17T13:46:00Z">
        <w:r w:rsidR="0069672B">
          <w:t>találkozunk</w:t>
        </w:r>
      </w:ins>
      <w:del w:id="100"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1"/>
      <w:r>
        <w:t>játékmenet</w:t>
      </w:r>
      <w:commentRangeEnd w:id="101"/>
      <w:r w:rsidR="002F1C15">
        <w:rPr>
          <w:rStyle w:val="Jegyzethivatkozs"/>
          <w:rFonts w:cs="Times New Roman"/>
          <w:b w:val="0"/>
          <w:bCs w:val="0"/>
          <w:iCs w:val="0"/>
        </w:rPr>
        <w:commentReference w:id="101"/>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2"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3" w:author="Gergo" w:date="2017-11-17T13:47:00Z">
        <w:r w:rsidR="00577464">
          <w:t xml:space="preserve"> </w:t>
        </w:r>
      </w:ins>
      <w:del w:id="104" w:author="Gergo" w:date="2017-11-17T13:47:00Z">
        <w:r w:rsidR="008768DD" w:rsidDel="00577464">
          <w:delText xml:space="preserve"> </w:delText>
        </w:r>
        <w:r w:rsidR="008768DD" w:rsidRPr="000819E9" w:rsidDel="00577464">
          <w:delText>egy</w:delText>
        </w:r>
        <w:r w:rsidR="008768DD" w:rsidRPr="00577464" w:rsidDel="00577464">
          <w:rPr>
            <w:rPrChange w:id="105" w:author="Gergo" w:date="2017-11-17T13:47:00Z">
              <w:rPr/>
            </w:rPrChange>
          </w:rPr>
          <w:delText xml:space="preserve"> </w:delText>
        </w:r>
      </w:del>
      <w:r w:rsidR="008768DD" w:rsidRPr="00577464">
        <w:rPr>
          <w:rPrChange w:id="106" w:author="Gergo" w:date="2017-11-17T13:47:00Z">
            <w:rPr/>
          </w:rPrChange>
        </w:rPr>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07" w:author="Gergo" w:date="2017-11-17T13:47:00Z">
        <w:r w:rsidR="00FA62F9" w:rsidRPr="000819E9" w:rsidDel="000216A4">
          <w:delText xml:space="preserve">a </w:delText>
        </w:r>
      </w:del>
      <w:r w:rsidR="00FA62F9" w:rsidRPr="000216A4">
        <w:rPr>
          <w:rPrChange w:id="108" w:author="Gergo" w:date="2017-11-17T13:47:00Z">
            <w:rPr/>
          </w:rPrChange>
        </w:rPr>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09" w:author="Gergo" w:date="2017-11-17T13:50:00Z"/>
        </w:rPr>
      </w:pPr>
      <w:moveFromRangeStart w:id="110" w:author="Gergo" w:date="2017-11-17T13:50:00Z" w:name="move498689958"/>
      <w:moveFrom w:id="111" w:author="Gergo" w:date="2017-11-17T13:50:00Z">
        <w:r w:rsidDel="000819E9">
          <w:t>A játék állapotát egy központi egység, a játékvezérlő (</w:t>
        </w:r>
        <w:commentRangeStart w:id="112"/>
        <w:r w:rsidDel="000819E9">
          <w:t>GameManager</w:t>
        </w:r>
        <w:commentRangeEnd w:id="112"/>
        <w:r w:rsidR="00C97DCE" w:rsidDel="000819E9">
          <w:rPr>
            <w:rStyle w:val="Jegyzethivatkozs"/>
          </w:rPr>
          <w:commentReference w:id="112"/>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3" w:author="Gergo" w:date="2017-11-17T13:50:00Z"/>
        </w:rPr>
      </w:pPr>
      <w:commentRangeStart w:id="114"/>
      <w:moveFrom w:id="115" w:author="Gergo" w:date="2017-11-17T13:50: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6" w:author="Gergo" w:date="2017-11-17T13:50:00Z"/>
        </w:rPr>
      </w:pPr>
      <w:moveFrom w:id="117" w:author="Gergo" w:date="2017-11-17T13:50: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4"/>
        <w:r w:rsidR="00C97DCE" w:rsidDel="000819E9">
          <w:rPr>
            <w:rStyle w:val="Jegyzethivatkozs"/>
          </w:rPr>
          <w:commentReference w:id="114"/>
        </w:r>
      </w:moveFrom>
    </w:p>
    <w:moveFromRangeEnd w:id="110"/>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18"/>
      <w:r w:rsidR="00271375">
        <w:t>vizuális percepció vonalkövetési teszteket</w:t>
      </w:r>
      <w:commentRangeEnd w:id="118"/>
      <w:r w:rsidR="00C97DCE">
        <w:rPr>
          <w:rStyle w:val="Jegyzethivatkozs"/>
        </w:rPr>
        <w:commentReference w:id="118"/>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19"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0" w:author="Gergo" w:date="2017-11-17T13:50:00Z">
        <w:r w:rsidR="000819E9" w:rsidRPr="000819E9">
          <w:rPr>
            <w:rPrChange w:id="121"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2" w:author="Gergo" w:date="2017-11-17T13:48:00Z"/>
        </w:rPr>
      </w:pPr>
      <w:commentRangeStart w:id="123"/>
      <w:r>
        <w:lastRenderedPageBreak/>
        <w:t>Önálló munka bemutatása</w:t>
      </w:r>
      <w:commentRangeEnd w:id="123"/>
      <w:r w:rsidR="00C97DCE">
        <w:rPr>
          <w:rStyle w:val="Jegyzethivatkozs"/>
          <w:rFonts w:cs="Times New Roman"/>
          <w:b w:val="0"/>
          <w:bCs w:val="0"/>
          <w:kern w:val="0"/>
        </w:rPr>
        <w:commentReference w:id="123"/>
      </w:r>
    </w:p>
    <w:p w14:paraId="3E8325A4" w14:textId="77777777" w:rsidR="009654DF" w:rsidRDefault="009654DF" w:rsidP="009654DF">
      <w:pPr>
        <w:rPr>
          <w:ins w:id="124" w:author="Gergo" w:date="2017-11-17T13:48:00Z"/>
        </w:rPr>
      </w:pPr>
      <w:ins w:id="125"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6" w:author="Gergo" w:date="2017-11-17T13:48:00Z"/>
        </w:rPr>
      </w:pPr>
      <w:ins w:id="127" w:author="Gergo" w:date="2017-11-17T13:48:00Z">
        <w:r>
          <w:t>A fejezet során a különböző elemeket és megoldásokat a játékmenet vonalán mutatom be.</w:t>
        </w:r>
      </w:ins>
    </w:p>
    <w:p w14:paraId="05C55C39" w14:textId="77777777" w:rsidR="009654DF" w:rsidRDefault="009654DF" w:rsidP="009654DF">
      <w:pPr>
        <w:pStyle w:val="Cmsor2"/>
        <w:rPr>
          <w:ins w:id="128" w:author="Gergo" w:date="2017-11-17T13:48:00Z"/>
        </w:rPr>
      </w:pPr>
      <w:ins w:id="129" w:author="Gergo" w:date="2017-11-17T13:48:00Z">
        <w:r>
          <w:t>A virtuális világ megteremtése</w:t>
        </w:r>
      </w:ins>
    </w:p>
    <w:p w14:paraId="7F6FA948" w14:textId="77777777" w:rsidR="009654DF" w:rsidRDefault="009654DF" w:rsidP="009654DF">
      <w:pPr>
        <w:rPr>
          <w:ins w:id="130" w:author="Gergo" w:date="2017-11-17T13:48:00Z"/>
        </w:rPr>
      </w:pPr>
      <w:ins w:id="131"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2" w:author="Gergo" w:date="2017-11-17T13:48:00Z"/>
        </w:rPr>
      </w:pPr>
      <w:ins w:id="133"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4" w:author="Gergo" w:date="2017-11-17T13:48:00Z"/>
        </w:rPr>
      </w:pPr>
      <w:ins w:id="135"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6" w:author="Gergo" w:date="2017-11-17T13:48:00Z"/>
        </w:rPr>
      </w:pPr>
      <w:ins w:id="137" w:author="Gergo" w:date="2017-11-17T13:48:00Z">
        <w:r>
          <w:t>6 – A mesebeli erdő, ahol a történet játszódik</w:t>
        </w:r>
      </w:ins>
    </w:p>
    <w:p w14:paraId="6A5CC34A" w14:textId="77777777" w:rsidR="009654DF" w:rsidRPr="007B4975" w:rsidRDefault="009654DF" w:rsidP="009654DF">
      <w:pPr>
        <w:rPr>
          <w:ins w:id="138" w:author="Gergo" w:date="2017-11-17T13:48:00Z"/>
        </w:rPr>
      </w:pPr>
    </w:p>
    <w:p w14:paraId="03BCEDF0" w14:textId="77777777" w:rsidR="009654DF" w:rsidRDefault="009654DF" w:rsidP="009654DF">
      <w:pPr>
        <w:rPr>
          <w:ins w:id="139" w:author="Gergo" w:date="2017-11-17T13:48:00Z"/>
        </w:rPr>
      </w:pPr>
      <w:ins w:id="140"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1" w:author="Gergo" w:date="2017-11-17T13:48:00Z"/>
        </w:rPr>
      </w:pPr>
      <w:ins w:id="142"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3" w:author="Gergo" w:date="2017-11-17T13:48:00Z"/>
        </w:rPr>
      </w:pPr>
      <w:ins w:id="144"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9654DF" w:rsidRPr="00151DD4" w:rsidRDefault="009654D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9654DF" w:rsidRPr="00151DD4" w:rsidRDefault="009654D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06871A0" w14:textId="77777777" w:rsidR="009654DF" w:rsidRDefault="009654DF" w:rsidP="009654DF">
      <w:pPr>
        <w:pStyle w:val="Cmsor2"/>
        <w:rPr>
          <w:ins w:id="145" w:author="Gergo" w:date="2017-11-17T13:48:00Z"/>
        </w:rPr>
      </w:pPr>
      <w:ins w:id="146" w:author="Gergo" w:date="2017-11-17T13:48:00Z">
        <w:r>
          <w:t>A mozgás</w:t>
        </w:r>
      </w:ins>
    </w:p>
    <w:p w14:paraId="01DBF101" w14:textId="77777777" w:rsidR="009654DF" w:rsidRDefault="009654DF" w:rsidP="009654DF">
      <w:pPr>
        <w:rPr>
          <w:ins w:id="147" w:author="Gergo" w:date="2017-11-17T13:48:00Z"/>
        </w:rPr>
      </w:pPr>
      <w:ins w:id="148"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49" w:author="Gergo" w:date="2017-11-17T15:08:00Z"/>
        </w:rPr>
      </w:pPr>
      <w:ins w:id="150" w:author="Gergo" w:date="2017-11-17T13:48:00Z">
        <w:r>
          <w:t xml:space="preserve">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w:t>
        </w:r>
        <w:r>
          <w:lastRenderedPageBreak/>
          <w:t>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51" w:author="Gergo" w:date="2017-11-17T13:48:00Z"/>
        </w:rPr>
      </w:pPr>
      <w:ins w:id="152" w:author="Gergo" w:date="2017-11-17T15:08:00Z">
        <w:r>
          <w:t xml:space="preserve">A játékos irányítását a </w:t>
        </w:r>
        <w:r w:rsidRPr="0094145A">
          <w:rPr>
            <w:rFonts w:ascii="Consolas" w:hAnsi="Consolas"/>
            <w:rPrChange w:id="153" w:author="Gergo" w:date="2017-11-17T15:11:00Z">
              <w:rPr/>
            </w:rPrChange>
          </w:rPr>
          <w:t>VRPlayerController</w:t>
        </w:r>
        <w:r>
          <w:t xml:space="preserve"> osztály</w:t>
        </w:r>
      </w:ins>
      <w:ins w:id="154" w:author="Gergo" w:date="2017-11-17T15:09:00Z">
        <w:r>
          <w:t xml:space="preserve">, azon belül pedig az </w:t>
        </w:r>
        <w:r w:rsidRPr="0094145A">
          <w:rPr>
            <w:rFonts w:ascii="Consolas" w:hAnsi="Consolas"/>
            <w:rPrChange w:id="155"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56" w:author="Gergo" w:date="2017-11-17T14:15:00Z"/>
        </w:rPr>
      </w:pPr>
      <w:ins w:id="157"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t>GvrControllerInput</w:t>
        </w:r>
        <w:r>
          <w:t xml:space="preserve"> kontroller állapotot és eseményeket kezelő osztálytól elérem az </w:t>
        </w:r>
        <w:r w:rsidRPr="008C0A74">
          <w:rPr>
            <w:rFonts w:ascii="Consolas" w:hAnsi="Consolas"/>
          </w:rPr>
          <w:t>IsTouching</w:t>
        </w:r>
        <w:r>
          <w:t xml:space="preserve"> tulakdonságot, és et</w:t>
        </w:r>
      </w:ins>
      <w:ins w:id="158" w:author="Gergo" w:date="2017-11-17T14:47:00Z">
        <w:r w:rsidR="00C24158">
          <w:t>t</w:t>
        </w:r>
      </w:ins>
      <w:ins w:id="159" w:author="Gergo" w:date="2017-11-17T14:15:00Z">
        <w:r>
          <w:t>ől teszem függővé a további működést.</w:t>
        </w:r>
      </w:ins>
    </w:p>
    <w:p w14:paraId="6899BAD1" w14:textId="789E6FC9" w:rsidR="009654DF" w:rsidRDefault="009654DF" w:rsidP="009654DF">
      <w:pPr>
        <w:pStyle w:val="Cmsor2"/>
        <w:rPr>
          <w:ins w:id="160" w:author="Gergo" w:date="2017-11-17T14:37:00Z"/>
        </w:rPr>
      </w:pPr>
      <w:ins w:id="161" w:author="Gergo" w:date="2017-11-17T13:48:00Z">
        <w:r>
          <w:t>Dialógusok</w:t>
        </w:r>
      </w:ins>
    </w:p>
    <w:p w14:paraId="71336C86" w14:textId="3C81EEDB" w:rsidR="00444FC8" w:rsidRDefault="00444FC8" w:rsidP="00444FC8">
      <w:pPr>
        <w:rPr>
          <w:ins w:id="162" w:author="Gergo" w:date="2017-11-17T14:49:00Z"/>
        </w:rPr>
        <w:pPrChange w:id="163" w:author="Gergo" w:date="2017-11-17T14:37:00Z">
          <w:pPr>
            <w:pStyle w:val="Cmsor2"/>
          </w:pPr>
        </w:pPrChange>
      </w:pPr>
      <w:ins w:id="164" w:author="Gergo" w:date="2017-11-17T14:39:00Z">
        <w:r>
          <w:t>A program elkészítése során már bizonyos el</w:t>
        </w:r>
      </w:ins>
      <w:ins w:id="165" w:author="Gergo" w:date="2017-11-17T14:41:00Z">
        <w:r>
          <w:t>emek készen voltak, mire először kipróbálhattam a tényleges DayDream</w:t>
        </w:r>
      </w:ins>
      <w:ins w:id="166" w:author="Gergo" w:date="2017-11-17T14:42:00Z">
        <w:r>
          <w:t xml:space="preserve"> szemüvegen</w:t>
        </w:r>
      </w:ins>
      <w:ins w:id="167" w:author="Gergo" w:date="2017-11-17T14:43:00Z">
        <w:r w:rsidR="00C24158">
          <w:t xml:space="preserve">. A nem irányítható karakterek ( Non-player character, NPC) megközelítésekor felugró dialógusablak is egy ilyen elem volt. Ezt egy </w:t>
        </w:r>
      </w:ins>
      <w:ins w:id="168" w:author="Gergo" w:date="2017-11-17T14:44:00Z">
        <w:r w:rsidR="00C24158">
          <w:t>„Screen-space canvas</w:t>
        </w:r>
      </w:ins>
      <w:ins w:id="169" w:author="Gergo" w:date="2017-11-17T14:45:00Z">
        <w:r w:rsidR="00C24158">
          <w:t>” segítségével oldottam meg, ami úgy működik, mintha egy külön önálló réteget rakna a kamera elé, így mindegy hova forgunk az mindig ugyan ott marad a képernyőn</w:t>
        </w:r>
      </w:ins>
      <w:ins w:id="170" w:author="Gergo" w:date="2017-11-17T14:47:00Z">
        <w:r w:rsidR="00C24158">
          <w:t>. Ilyet majdnem mindegyik játékban láthatunk</w:t>
        </w:r>
      </w:ins>
      <w:ins w:id="171" w:author="Gergo" w:date="2017-11-17T14:48:00Z">
        <w:r w:rsidR="00C24158">
          <w:t>, különböző információk közlésére (Head-up display, HUD) például: életcsík, töltény számláló vagy különböző képességek</w:t>
        </w:r>
      </w:ins>
      <w:ins w:id="172" w:author="Gergo" w:date="2017-11-17T14:49:00Z">
        <w:r w:rsidR="00C24158">
          <w:t xml:space="preserve"> aktiváltsága.</w:t>
        </w:r>
      </w:ins>
      <w:ins w:id="173" w:author="Gergo" w:date="2017-11-17T14:48:00Z">
        <w:r w:rsidR="00C24158">
          <w:t xml:space="preserve"> </w:t>
        </w:r>
      </w:ins>
    </w:p>
    <w:p w14:paraId="5FB50ED0" w14:textId="5E1DF03A" w:rsidR="00C24158" w:rsidRPr="00444FC8" w:rsidRDefault="00C24158" w:rsidP="00444FC8">
      <w:pPr>
        <w:rPr>
          <w:ins w:id="174" w:author="Gergo" w:date="2017-11-17T14:36:00Z"/>
          <w:rPrChange w:id="175" w:author="Gergo" w:date="2017-11-17T14:37:00Z">
            <w:rPr>
              <w:ins w:id="176" w:author="Gergo" w:date="2017-11-17T14:36:00Z"/>
            </w:rPr>
          </w:rPrChange>
        </w:rPr>
        <w:pPrChange w:id="177" w:author="Gergo" w:date="2017-11-17T14:37:00Z">
          <w:pPr>
            <w:pStyle w:val="Cmsor2"/>
          </w:pPr>
        </w:pPrChange>
      </w:pPr>
      <w:ins w:id="178"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79" w:author="Gergo" w:date="2017-11-17T14:53:00Z">
        <w:r>
          <w:t>ki</w:t>
        </w:r>
      </w:ins>
      <w:ins w:id="180" w:author="Gergo" w:date="2017-11-17T14:49:00Z">
        <w:r>
          <w:t>renderelni az ilyen típusú canvas-okat.</w:t>
        </w:r>
      </w:ins>
      <w:ins w:id="181" w:author="Gergo" w:date="2017-11-17T14:53:00Z">
        <w:r>
          <w:t xml:space="preserve"> Ez </w:t>
        </w:r>
        <w:r w:rsidR="00CC363A">
          <w:t xml:space="preserve">nem csak a DayDream esetében van így, hanem minden VR rendszernél (Pl.: HTC Vive, OculusRift). Így maradt a </w:t>
        </w:r>
      </w:ins>
      <w:ins w:id="182" w:author="Gergo" w:date="2017-11-17T14:55:00Z">
        <w:r w:rsidR="00CC363A">
          <w:t>„world-space canvasok</w:t>
        </w:r>
      </w:ins>
      <w:ins w:id="183" w:author="Gergo" w:date="2017-11-17T14:56:00Z">
        <w:r w:rsidR="00CC363A">
          <w:t xml:space="preserve">” használata, ami azt jelenti, hogy a </w:t>
        </w:r>
        <w:r w:rsidR="00CC363A">
          <w:lastRenderedPageBreak/>
          <w:t>dialógusablakokat a háromdimenziós tér részeként kell elhelyezni, pontos koordinátákkal megadni a helyzetüket.</w:t>
        </w:r>
      </w:ins>
    </w:p>
    <w:p w14:paraId="5B0C1D3B" w14:textId="0288E920" w:rsidR="00444FC8" w:rsidRPr="00444FC8" w:rsidRDefault="00CC363A" w:rsidP="00444FC8">
      <w:pPr>
        <w:rPr>
          <w:ins w:id="184" w:author="Gergo" w:date="2017-11-17T13:48:00Z"/>
          <w:rPrChange w:id="185" w:author="Gergo" w:date="2017-11-17T14:36:00Z">
            <w:rPr>
              <w:ins w:id="186" w:author="Gergo" w:date="2017-11-17T13:48:00Z"/>
            </w:rPr>
          </w:rPrChange>
        </w:rPr>
        <w:pPrChange w:id="187" w:author="Gergo" w:date="2017-11-17T14:36:00Z">
          <w:pPr>
            <w:pStyle w:val="Cmsor2"/>
          </w:pPr>
        </w:pPrChange>
      </w:pPr>
      <w:ins w:id="188" w:author="Gergo" w:date="2017-11-17T14:36:00Z">
        <w:r>
          <w:t>A játékban a két NPC</w:t>
        </w:r>
        <w:r w:rsidR="00444FC8">
          <w:t xml:space="preserve"> (Ogre és a varázslónő) felett megjelenő dialógusok</w:t>
        </w:r>
      </w:ins>
      <w:ins w:id="189" w:author="Gergo" w:date="2017-11-17T14:37:00Z">
        <w:r w:rsidR="00444FC8">
          <w:t xml:space="preserve"> ugyan azt a prefab-et</w:t>
        </w:r>
      </w:ins>
      <w:ins w:id="190" w:author="Gergo" w:date="2017-11-17T15:00:00Z">
        <w:r>
          <w:t xml:space="preserve"> a </w:t>
        </w:r>
        <w:r w:rsidRPr="00CC363A">
          <w:rPr>
            <w:rFonts w:ascii="Consolas" w:hAnsi="Consolas"/>
            <w:rPrChange w:id="191" w:author="Gergo" w:date="2017-11-17T15:00:00Z">
              <w:rPr/>
            </w:rPrChange>
          </w:rPr>
          <w:t>DialogeWorldSapce</w:t>
        </w:r>
        <w:r>
          <w:t>-t</w:t>
        </w:r>
      </w:ins>
      <w:ins w:id="192" w:author="Gergo" w:date="2017-11-17T14:37:00Z">
        <w:r w:rsidR="00444FC8">
          <w:t xml:space="preserve"> használják</w:t>
        </w:r>
        <w:r>
          <w:t xml:space="preserve">, csak létrehozáskor más koordinátákat kapnak, hogy hol jelenjenek meg. Az </w:t>
        </w:r>
      </w:ins>
      <w:ins w:id="193" w:author="Gergo" w:date="2017-11-17T15:01:00Z">
        <w:r>
          <w:t xml:space="preserve">ablakok tartalma, a megjelenített szöveg dinamikusan változik a játék </w:t>
        </w:r>
      </w:ins>
      <w:ins w:id="194" w:author="Gergo" w:date="2017-11-17T15:02:00Z">
        <w:r>
          <w:t>és egy párbeszéd alatt is.</w:t>
        </w:r>
      </w:ins>
      <w:ins w:id="195" w:author="Gergo" w:date="2017-11-17T15:03:00Z">
        <w:r w:rsidR="00265C08">
          <w:t xml:space="preserve"> A szöveg megváltoztatásáért és a azért, hogy a dialógusablak mindig a játékos felé nézzen a </w:t>
        </w:r>
        <w:r w:rsidR="00265C08" w:rsidRPr="00265C08">
          <w:rPr>
            <w:rFonts w:ascii="Consolas" w:hAnsi="Consolas"/>
            <w:rPrChange w:id="196" w:author="Gergo" w:date="2017-11-17T15:04:00Z">
              <w:rPr/>
            </w:rPrChange>
          </w:rPr>
          <w:t>DialogeController</w:t>
        </w:r>
      </w:ins>
      <w:ins w:id="197" w:author="Gergo" w:date="2017-11-17T15:02:00Z">
        <w:r w:rsidR="00265C08">
          <w:rPr>
            <w:rFonts w:ascii="Consolas" w:hAnsi="Consolas"/>
            <w:rPrChange w:id="198" w:author="Gergo" w:date="2017-11-17T15:04:00Z">
              <w:rPr>
                <w:rFonts w:ascii="Consolas" w:hAnsi="Consolas"/>
              </w:rPr>
            </w:rPrChange>
          </w:rPr>
          <w:t xml:space="preserve"> </w:t>
        </w:r>
      </w:ins>
      <w:ins w:id="199" w:author="Gergo" w:date="2017-11-17T15:04:00Z">
        <w:r w:rsidR="00265C08">
          <w:t xml:space="preserve">felelős, de ennek az osztálynak a metódusait mindig az adott NPC-t vezérlő script </w:t>
        </w:r>
      </w:ins>
      <w:ins w:id="200" w:author="Gergo" w:date="2017-11-17T15:05:00Z">
        <w:r w:rsidR="00265C08">
          <w:t>(</w:t>
        </w:r>
        <w:r w:rsidR="00265C08" w:rsidRPr="00265C08">
          <w:rPr>
            <w:rFonts w:ascii="Consolas" w:hAnsi="Consolas"/>
            <w:rPrChange w:id="201" w:author="Gergo" w:date="2017-11-17T15:06:00Z">
              <w:rPr/>
            </w:rPrChange>
          </w:rPr>
          <w:t>WizzardController</w:t>
        </w:r>
        <w:r w:rsidR="00265C08">
          <w:t xml:space="preserve"> és </w:t>
        </w:r>
        <w:r w:rsidR="00265C08" w:rsidRPr="00265C08">
          <w:rPr>
            <w:rFonts w:ascii="Consolas" w:hAnsi="Consolas"/>
            <w:rPrChange w:id="202" w:author="Gergo" w:date="2017-11-17T15:06:00Z">
              <w:rPr/>
            </w:rPrChange>
          </w:rPr>
          <w:t>CatOwnerController</w:t>
        </w:r>
        <w:r w:rsidR="00265C08">
          <w:t>)</w:t>
        </w:r>
      </w:ins>
      <w:ins w:id="203" w:author="Gergo" w:date="2017-11-17T15:06:00Z">
        <w:r w:rsidR="00265C08">
          <w:t xml:space="preserve"> hívja, mert az NPC-ékkel való interakció eseményei azok, amik a dialógus állapotát, tartalmát megváltoztatják.</w:t>
        </w:r>
      </w:ins>
      <w:ins w:id="204" w:author="Gergo" w:date="2017-11-17T15:12:00Z">
        <w:r w:rsidR="006B6BD6">
          <w:t xml:space="preserve"> Ilyen esemény</w:t>
        </w:r>
        <w:bookmarkStart w:id="205" w:name="_GoBack"/>
        <w:bookmarkEnd w:id="205"/>
        <w:r w:rsidR="006B6BD6">
          <w:t xml:space="preserve"> például, hogy a játékos megközelíti az egyik karaktert, ilyenkor a játék állapotának megfelelő dialógus indul el (ha először találkozunk a varázslónővel más tartalom jelenik meg, mintha </w:t>
        </w:r>
      </w:ins>
      <w:ins w:id="206" w:author="Gergo" w:date="2017-11-17T15:16:00Z">
        <w:r w:rsidR="006B6BD6">
          <w:t>a rúnák megkeresése után).</w:t>
        </w:r>
      </w:ins>
    </w:p>
    <w:p w14:paraId="6CA0DAAF" w14:textId="77777777" w:rsidR="009654DF" w:rsidRDefault="009654DF" w:rsidP="009654DF">
      <w:pPr>
        <w:pStyle w:val="Cmsor2"/>
        <w:rPr>
          <w:ins w:id="207" w:author="Gergo" w:date="2017-11-17T13:48:00Z"/>
        </w:rPr>
      </w:pPr>
      <w:ins w:id="208" w:author="Gergo" w:date="2017-11-17T13:48:00Z">
        <w:r>
          <w:t>Az okos macska</w:t>
        </w:r>
      </w:ins>
    </w:p>
    <w:p w14:paraId="71F267F4" w14:textId="77777777" w:rsidR="009654DF" w:rsidRDefault="009654DF" w:rsidP="009654DF">
      <w:pPr>
        <w:pStyle w:val="Cmsor2"/>
        <w:rPr>
          <w:ins w:id="209" w:author="Gergo" w:date="2017-11-17T13:48:00Z"/>
        </w:rPr>
      </w:pPr>
      <w:ins w:id="210" w:author="Gergo" w:date="2017-11-17T13:48:00Z">
        <w:r>
          <w:t>Rúnák és rajzolás</w:t>
        </w:r>
      </w:ins>
    </w:p>
    <w:p w14:paraId="7B8AE98F" w14:textId="77777777" w:rsidR="009654DF" w:rsidRPr="00D56B82" w:rsidRDefault="009654DF" w:rsidP="009654DF">
      <w:pPr>
        <w:pStyle w:val="Cmsor2"/>
        <w:rPr>
          <w:ins w:id="211" w:author="Gergo" w:date="2017-11-17T13:48:00Z"/>
        </w:rPr>
      </w:pPr>
      <w:ins w:id="212" w:author="Gergo" w:date="2017-11-17T13:48:00Z">
        <w:r>
          <w:t>A GameManager (NPC-k állapota)</w:t>
        </w:r>
      </w:ins>
    </w:p>
    <w:p w14:paraId="1B2EFEC6" w14:textId="77777777" w:rsidR="009654DF" w:rsidRDefault="009654DF" w:rsidP="009654DF">
      <w:pPr>
        <w:pStyle w:val="Cmsor2"/>
        <w:rPr>
          <w:ins w:id="213" w:author="Gergo" w:date="2017-11-17T13:48:00Z"/>
        </w:rPr>
      </w:pPr>
      <w:ins w:id="214" w:author="Gergo" w:date="2017-11-17T13:48:00Z">
        <w:r>
          <w:t>Varázslás</w:t>
        </w:r>
      </w:ins>
    </w:p>
    <w:p w14:paraId="74F0B417" w14:textId="77777777" w:rsidR="009654DF" w:rsidRDefault="009654DF" w:rsidP="009654DF">
      <w:pPr>
        <w:pStyle w:val="Cmsor2"/>
        <w:rPr>
          <w:ins w:id="215" w:author="Gergo" w:date="2017-11-17T13:48:00Z"/>
        </w:rPr>
      </w:pPr>
      <w:ins w:id="216" w:author="Gergo" w:date="2017-11-17T13:48:00Z">
        <w:r>
          <w:t>A végső harc</w:t>
        </w:r>
      </w:ins>
    </w:p>
    <w:p w14:paraId="5139BF1B" w14:textId="606BCB9B" w:rsidR="009654DF" w:rsidRDefault="009654DF" w:rsidP="009654DF">
      <w:pPr>
        <w:pStyle w:val="Cmsor2"/>
        <w:rPr>
          <w:ins w:id="217" w:author="Gergo" w:date="2017-11-17T13:49:00Z"/>
        </w:rPr>
      </w:pPr>
      <w:ins w:id="218" w:author="Gergo" w:date="2017-11-17T13:48:00Z">
        <w:r>
          <w:t>Általános funkciók</w:t>
        </w:r>
      </w:ins>
    </w:p>
    <w:p w14:paraId="226ED5FF" w14:textId="2DF64C95" w:rsidR="009654DF" w:rsidRDefault="009654DF" w:rsidP="009654DF">
      <w:pPr>
        <w:pStyle w:val="Cmsor3"/>
        <w:rPr>
          <w:ins w:id="219" w:author="Gergo" w:date="2017-11-17T13:50:00Z"/>
        </w:rPr>
        <w:pPrChange w:id="220" w:author="Gergo" w:date="2017-11-17T13:49:00Z">
          <w:pPr>
            <w:pStyle w:val="Cmsor2"/>
          </w:pPr>
        </w:pPrChange>
      </w:pPr>
      <w:ins w:id="221" w:author="Gergo" w:date="2017-11-17T13:49:00Z">
        <w:r>
          <w:t>Játék állapotának vezérlése</w:t>
        </w:r>
      </w:ins>
    </w:p>
    <w:p w14:paraId="3DBD8253" w14:textId="77777777" w:rsidR="000819E9" w:rsidRDefault="000819E9" w:rsidP="000819E9">
      <w:pPr>
        <w:rPr>
          <w:moveTo w:id="222" w:author="Gergo" w:date="2017-11-17T13:50:00Z"/>
        </w:rPr>
      </w:pPr>
      <w:moveToRangeStart w:id="223" w:author="Gergo" w:date="2017-11-17T13:50:00Z" w:name="move498689958"/>
      <w:moveTo w:id="224" w:author="Gergo" w:date="2017-11-17T13:50:00Z">
        <w:r>
          <w:t>A játék állapotát egy központi egység, a játékvezérlő (</w:t>
        </w:r>
        <w:commentRangeStart w:id="225"/>
        <w:r>
          <w:t>GameManager</w:t>
        </w:r>
        <w:commentRangeEnd w:id="225"/>
        <w:r>
          <w:rPr>
            <w:rStyle w:val="Jegyzethivatkozs"/>
          </w:rPr>
          <w:commentReference w:id="225"/>
        </w:r>
        <w:r>
          <w:t xml:space="preserve">) tárolja és irányítja. Ebben a játék aktuális állapotáról minden információ megtalálható ahhoz, hogy meghatározzuk, játék jelenlegi állását. </w:t>
        </w:r>
      </w:moveTo>
    </w:p>
    <w:p w14:paraId="2A3D7B27" w14:textId="77777777" w:rsidR="000819E9" w:rsidRDefault="000819E9" w:rsidP="000819E9">
      <w:pPr>
        <w:rPr>
          <w:moveTo w:id="226" w:author="Gergo" w:date="2017-11-17T13:50:00Z"/>
        </w:rPr>
      </w:pPr>
      <w:commentRangeStart w:id="227"/>
      <w:moveTo w:id="228" w:author="Gergo" w:date="2017-11-17T13:50:00Z">
        <w:r>
          <w:lastRenderedPageBreak/>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moveTo>
    </w:p>
    <w:p w14:paraId="13AA4835" w14:textId="77777777" w:rsidR="000819E9" w:rsidRDefault="000819E9" w:rsidP="000819E9">
      <w:pPr>
        <w:rPr>
          <w:moveTo w:id="229" w:author="Gergo" w:date="2017-11-17T13:50:00Z"/>
        </w:rPr>
      </w:pPr>
      <w:moveTo w:id="230" w:author="Gergo" w:date="2017-11-17T13:50:00Z">
        <w:r>
          <w:t xml:space="preserve">  Ezek a kapcsolók átbillentésével ugrálhatunk a játék különböző állapotai között, úgy, hogy onnan úgy folytathassuk, mintha teljesítettük volna az azt megelőző küldetéseket.</w:t>
        </w:r>
        <w:commentRangeEnd w:id="227"/>
        <w:r>
          <w:rPr>
            <w:rStyle w:val="Jegyzethivatkozs"/>
          </w:rPr>
          <w:commentReference w:id="227"/>
        </w:r>
      </w:moveTo>
    </w:p>
    <w:moveToRangeEnd w:id="223"/>
    <w:p w14:paraId="5CE4BA3B" w14:textId="77777777" w:rsidR="000819E9" w:rsidRPr="000819E9" w:rsidRDefault="000819E9" w:rsidP="000819E9">
      <w:pPr>
        <w:rPr>
          <w:ins w:id="231" w:author="Gergo" w:date="2017-11-17T13:48:00Z"/>
        </w:rPr>
        <w:pPrChange w:id="232" w:author="Gergo" w:date="2017-11-17T13:50:00Z">
          <w:pPr>
            <w:pStyle w:val="Cmsor2"/>
          </w:pPr>
        </w:pPrChange>
      </w:pPr>
    </w:p>
    <w:p w14:paraId="2F654640" w14:textId="77777777" w:rsidR="009654DF" w:rsidRDefault="009654DF" w:rsidP="009654DF">
      <w:pPr>
        <w:pStyle w:val="Cmsor3"/>
        <w:rPr>
          <w:ins w:id="233" w:author="Gergo" w:date="2017-11-17T13:48:00Z"/>
        </w:rPr>
      </w:pPr>
      <w:ins w:id="234" w:author="Gergo" w:date="2017-11-17T13:48:00Z">
        <w:r>
          <w:t>Audió</w:t>
        </w:r>
      </w:ins>
    </w:p>
    <w:p w14:paraId="5B44DE1D" w14:textId="77777777" w:rsidR="009654DF" w:rsidRPr="00D56B82" w:rsidRDefault="009654DF" w:rsidP="009654DF">
      <w:pPr>
        <w:pStyle w:val="Cmsor3"/>
        <w:rPr>
          <w:ins w:id="235" w:author="Gergo" w:date="2017-11-17T13:48:00Z"/>
        </w:rPr>
      </w:pPr>
      <w:ins w:id="236" w:author="Gergo" w:date="2017-11-17T13:48:00Z">
        <w:r>
          <w:t>Újrakezdés</w:t>
        </w:r>
      </w:ins>
    </w:p>
    <w:p w14:paraId="03F7BD1C" w14:textId="77777777" w:rsidR="009654DF" w:rsidRPr="000819E9" w:rsidRDefault="009654DF" w:rsidP="009654DF">
      <w:pPr>
        <w:pPrChange w:id="237"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18"/>
      <w:footerReference w:type="default" r:id="rId19"/>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66145D" w:rsidRDefault="0066145D"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4F71B6" w:rsidRDefault="004F71B6">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6654A7" w:rsidRDefault="006654A7">
      <w:pPr>
        <w:pStyle w:val="Jegyzetszveg"/>
      </w:pPr>
      <w:r>
        <w:rPr>
          <w:rStyle w:val="Jegyzethivatkozs"/>
        </w:rPr>
        <w:annotationRef/>
      </w:r>
      <w:r>
        <w:t>lábjegyzet, link</w:t>
      </w:r>
    </w:p>
  </w:comment>
  <w:comment w:id="23" w:author="Bertalan Forstner" w:date="2017-11-17T09:26:00Z" w:initials="BF">
    <w:p w14:paraId="14CFF35D" w14:textId="52833ABD" w:rsidR="006654A7" w:rsidRDefault="006654A7">
      <w:pPr>
        <w:pStyle w:val="Jegyzetszveg"/>
      </w:pPr>
      <w:r>
        <w:rPr>
          <w:rStyle w:val="Jegyzethivatkozs"/>
        </w:rPr>
        <w:annotationRef/>
      </w:r>
      <w:r>
        <w:t>irodalomjegyzék hivatkozás</w:t>
      </w:r>
    </w:p>
  </w:comment>
  <w:comment w:id="25" w:author="Bertalan Forstner" w:date="2017-11-17T09:27:00Z" w:initials="BF">
    <w:p w14:paraId="3D14D79B" w14:textId="088A97ED" w:rsidR="006654A7" w:rsidRDefault="006654A7">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6654A7" w:rsidRDefault="006654A7">
      <w:pPr>
        <w:pStyle w:val="Jegyzetszveg"/>
      </w:pPr>
      <w:r>
        <w:rPr>
          <w:rStyle w:val="Jegyzethivatkozs"/>
        </w:rPr>
        <w:annotationRef/>
      </w:r>
      <w:r>
        <w:t>illetve indoklom kiválasztásukat</w:t>
      </w:r>
    </w:p>
  </w:comment>
  <w:comment w:id="29" w:author="Bertalan Forstner" w:date="2017-11-17T09:28:00Z" w:initials="BF">
    <w:p w14:paraId="171FEFFF" w14:textId="101175AE" w:rsidR="006654A7" w:rsidRDefault="006654A7">
      <w:pPr>
        <w:pStyle w:val="Jegyzetszveg"/>
      </w:pPr>
      <w:r>
        <w:rPr>
          <w:rStyle w:val="Jegyzethivatkozs"/>
        </w:rPr>
        <w:annotationRef/>
      </w:r>
      <w:r>
        <w:t>irodalomjegyzék</w:t>
      </w:r>
    </w:p>
  </w:comment>
  <w:comment w:id="30" w:author="Bertalan Forstner" w:date="2017-11-17T09:28:00Z" w:initials="BF">
    <w:p w14:paraId="7813DD8E" w14:textId="3AFB8DBF" w:rsidR="006654A7" w:rsidRDefault="006654A7">
      <w:pPr>
        <w:pStyle w:val="Jegyzetszveg"/>
      </w:pPr>
      <w:r>
        <w:rPr>
          <w:rStyle w:val="Jegyzethivatkozs"/>
        </w:rPr>
        <w:annotationRef/>
      </w:r>
      <w:r>
        <w:t>irodalomjegyzék</w:t>
      </w:r>
    </w:p>
  </w:comment>
  <w:comment w:id="31" w:author="Bertalan Forstner" w:date="2017-11-17T09:28:00Z" w:initials="BF">
    <w:p w14:paraId="66F99848" w14:textId="187CC739" w:rsidR="006654A7" w:rsidRDefault="006654A7">
      <w:pPr>
        <w:pStyle w:val="Jegyzetszveg"/>
      </w:pPr>
      <w:r>
        <w:rPr>
          <w:rStyle w:val="Jegyzethivatkozs"/>
        </w:rPr>
        <w:annotationRef/>
      </w:r>
      <w:r>
        <w:t>irodalojegyzék</w:t>
      </w:r>
    </w:p>
  </w:comment>
  <w:comment w:id="40" w:author="Bertalan Forstner" w:date="2017-11-17T09:29:00Z" w:initials="BF">
    <w:p w14:paraId="579B776C" w14:textId="76389459" w:rsidR="006654A7" w:rsidRDefault="006654A7">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57" w:author="Bertalan Forstner" w:date="2017-11-17T09:46:00Z" w:initials="BF">
    <w:p w14:paraId="13239148" w14:textId="77777777" w:rsidR="00D853FC" w:rsidRDefault="00D853FC">
      <w:pPr>
        <w:pStyle w:val="Jegyzetszveg"/>
      </w:pPr>
      <w:r>
        <w:rPr>
          <w:rStyle w:val="Jegyzethivatkozs"/>
        </w:rPr>
        <w:annotationRef/>
      </w:r>
      <w:r>
        <w:t>Ezekre helyeen: Magyar név (Angol név, majd akronim). Utána az akronimot használhatod (pl. API).</w:t>
      </w:r>
    </w:p>
    <w:p w14:paraId="35EA24B6" w14:textId="763BE249" w:rsidR="00D853FC" w:rsidRDefault="00D853FC">
      <w:pPr>
        <w:pStyle w:val="Jegyzetszveg"/>
      </w:pPr>
      <w:r>
        <w:t>Pl.”Alkalmazás programozói interfészekre (Application Programming Interface, API) …”</w:t>
      </w:r>
    </w:p>
  </w:comment>
  <w:comment w:id="60" w:author="Bertalan Forstner" w:date="2017-11-17T09:53:00Z" w:initials="BF">
    <w:p w14:paraId="094D14B0" w14:textId="05437C98" w:rsidR="00D853FC" w:rsidRDefault="00D853FC">
      <w:pPr>
        <w:pStyle w:val="Jegyzetszveg"/>
      </w:pPr>
      <w:r>
        <w:rPr>
          <w:rStyle w:val="Jegyzethivatkozs"/>
        </w:rPr>
        <w:annotationRef/>
      </w:r>
      <w:r>
        <w:t>Fordítva. A szövegben magyarul írd, és zárójelbe az angol szakszó.</w:t>
      </w:r>
    </w:p>
  </w:comment>
  <w:comment w:id="64" w:author="Bertalan Forstner" w:date="2017-11-17T09:54:00Z" w:initials="BF">
    <w:p w14:paraId="60BF6DCA" w14:textId="165511EE" w:rsidR="00D853FC" w:rsidRDefault="00D853FC">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8" w:author="Bertalan Forstner" w:date="2017-11-17T09:55:00Z" w:initials="BF">
    <w:p w14:paraId="57E05AF2" w14:textId="77777777" w:rsidR="00786F47" w:rsidRDefault="00786F47" w:rsidP="00786F47">
      <w:pPr>
        <w:pStyle w:val="Jegyzetszveg"/>
      </w:pPr>
      <w:r>
        <w:rPr>
          <w:rStyle w:val="Jegyzethivatkozs"/>
        </w:rPr>
        <w:annotationRef/>
      </w:r>
      <w:r>
        <w:t>ezt az eszközválasztás előttre tenném</w:t>
      </w:r>
    </w:p>
  </w:comment>
  <w:comment w:id="77" w:author="Bertalan Forstner" w:date="2017-11-17T09:54:00Z" w:initials="BF">
    <w:p w14:paraId="4333DD8C" w14:textId="61CAB3D1" w:rsidR="00D853FC" w:rsidRDefault="00D853FC">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0" w:author="Bertalan Forstner" w:date="2017-11-17T09:55:00Z" w:initials="BF">
    <w:p w14:paraId="76EB3C23" w14:textId="03AE4631" w:rsidR="00D853FC" w:rsidRDefault="00D853FC">
      <w:pPr>
        <w:pStyle w:val="Jegyzetszveg"/>
      </w:pPr>
      <w:r>
        <w:rPr>
          <w:rStyle w:val="Jegyzethivatkozs"/>
        </w:rPr>
        <w:annotationRef/>
      </w:r>
      <w:r>
        <w:t>ezt az eszközválasztás előttre tenném</w:t>
      </w:r>
    </w:p>
  </w:comment>
  <w:comment w:id="97" w:author="Bertalan Forstner" w:date="2017-11-17T09:56:00Z" w:initials="BF">
    <w:p w14:paraId="20E69A5F" w14:textId="3BB3D11D" w:rsidR="002F1C15" w:rsidRDefault="002F1C15">
      <w:pPr>
        <w:pStyle w:val="Jegyzetszveg"/>
      </w:pPr>
      <w:r>
        <w:rPr>
          <w:rStyle w:val="Jegyzethivatkozs"/>
        </w:rPr>
        <w:annotationRef/>
      </w:r>
      <w:r>
        <w:t>szóismétlés</w:t>
      </w:r>
    </w:p>
  </w:comment>
  <w:comment w:id="101" w:author="Bertalan Forstner" w:date="2017-11-17T09:57:00Z" w:initials="BF">
    <w:p w14:paraId="1DAF9FD3" w14:textId="206FC74B" w:rsidR="002F1C15" w:rsidRDefault="002F1C15">
      <w:pPr>
        <w:pStyle w:val="Jegyzetszveg"/>
      </w:pPr>
      <w:r>
        <w:rPr>
          <w:rStyle w:val="Jegyzethivatkozs"/>
        </w:rPr>
        <w:annotationRef/>
      </w:r>
      <w:r>
        <w:t>Mindenképp érdemes magát a játékot a tervezés előtt ismertetni egy külön főfejezetben, kitérve a Frostigra. Sokkal olvas</w:t>
      </w:r>
    </w:p>
  </w:comment>
  <w:comment w:id="112" w:author="Bertalan Forstner" w:date="2017-11-17T10:10:00Z" w:initials="BF">
    <w:p w14:paraId="599F9DC2" w14:textId="32E70681" w:rsidR="00C97DCE" w:rsidRDefault="00C97DCE">
      <w:pPr>
        <w:pStyle w:val="Jegyzetszveg"/>
      </w:pPr>
      <w:r>
        <w:rPr>
          <w:rStyle w:val="Jegyzethivatkozs"/>
        </w:rPr>
        <w:annotationRef/>
      </w:r>
      <w:r>
        <w:t>Ne keverd a funkspecet a megvalósítás részeivel.é Ez ide nem való.</w:t>
      </w:r>
    </w:p>
  </w:comment>
  <w:comment w:id="114" w:author="Bertalan Forstner" w:date="2017-11-17T10:10:00Z" w:initials="BF">
    <w:p w14:paraId="62ED792F" w14:textId="77777777" w:rsidR="00C97DCE" w:rsidRDefault="00C97DCE">
      <w:pPr>
        <w:pStyle w:val="Jegyzetszveg"/>
      </w:pPr>
      <w:r>
        <w:rPr>
          <w:rStyle w:val="Jegyzethivatkozs"/>
        </w:rPr>
        <w:annotationRef/>
      </w:r>
      <w:r>
        <w:t>detto</w:t>
      </w:r>
    </w:p>
    <w:p w14:paraId="53490FAA" w14:textId="11FE46C4" w:rsidR="00C97DCE" w:rsidRDefault="00C97DCE">
      <w:pPr>
        <w:pStyle w:val="Jegyzetszveg"/>
      </w:pPr>
    </w:p>
  </w:comment>
  <w:comment w:id="118" w:author="Bertalan Forstner" w:date="2017-11-17T10:11:00Z" w:initials="BF">
    <w:p w14:paraId="6EDBE02F" w14:textId="0224452A" w:rsidR="00C97DCE" w:rsidRDefault="00C97DCE">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3" w:author="Bertalan Forstner" w:date="2017-11-17T10:15:00Z" w:initials="BF">
    <w:p w14:paraId="6A2145AA" w14:textId="7FC72584" w:rsidR="00C97DCE" w:rsidRDefault="00C97DCE">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25" w:author="Bertalan Forstner" w:date="2017-11-17T10:10:00Z" w:initials="BF">
    <w:p w14:paraId="06A0E636" w14:textId="77777777" w:rsidR="000819E9" w:rsidRDefault="000819E9" w:rsidP="000819E9">
      <w:pPr>
        <w:pStyle w:val="Jegyzetszveg"/>
      </w:pPr>
      <w:r>
        <w:rPr>
          <w:rStyle w:val="Jegyzethivatkozs"/>
        </w:rPr>
        <w:annotationRef/>
      </w:r>
      <w:r>
        <w:t>Ne keverd a funkspecet a megvalósítás részeivel.é Ez ide nem való.</w:t>
      </w:r>
    </w:p>
  </w:comment>
  <w:comment w:id="227" w:author="Bertalan Forstner" w:date="2017-11-17T10:10:00Z" w:initials="BF">
    <w:p w14:paraId="65AC47A2" w14:textId="77777777" w:rsidR="000819E9" w:rsidRDefault="000819E9" w:rsidP="000819E9">
      <w:pPr>
        <w:pStyle w:val="Jegyzetszveg"/>
      </w:pPr>
      <w:r>
        <w:rPr>
          <w:rStyle w:val="Jegyzethivatkozs"/>
        </w:rPr>
        <w:annotationRef/>
      </w:r>
      <w:r>
        <w:t>detto</w:t>
      </w:r>
    </w:p>
    <w:p w14:paraId="1D44FD87" w14:textId="77777777" w:rsidR="000819E9" w:rsidRDefault="000819E9" w:rsidP="000819E9">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06A0E636" w15:done="0"/>
  <w15:commentEx w15:paraId="1D44FD8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DB791" w14:textId="77777777" w:rsidR="000B611F" w:rsidRDefault="000B611F">
      <w:r>
        <w:separator/>
      </w:r>
    </w:p>
  </w:endnote>
  <w:endnote w:type="continuationSeparator" w:id="0">
    <w:p w14:paraId="0D5A2FCE" w14:textId="77777777" w:rsidR="000B611F" w:rsidRDefault="000B6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34A3086" w:rsidR="0066145D" w:rsidRDefault="0066145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63184F">
      <w:rPr>
        <w:rStyle w:val="Oldalszm"/>
        <w:noProof/>
      </w:rPr>
      <w:t>32</w:t>
    </w:r>
    <w:r>
      <w:rPr>
        <w:rStyle w:val="Oldalszm"/>
      </w:rPr>
      <w:fldChar w:fldCharType="end"/>
    </w:r>
  </w:p>
  <w:p w14:paraId="4C1D5C03" w14:textId="77777777" w:rsidR="0066145D" w:rsidRDefault="0066145D"/>
  <w:p w14:paraId="0646A52A" w14:textId="77777777" w:rsidR="0066145D" w:rsidRDefault="0066145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F8BE8A" w14:textId="77777777" w:rsidR="000B611F" w:rsidRDefault="000B611F">
      <w:r>
        <w:separator/>
      </w:r>
    </w:p>
  </w:footnote>
  <w:footnote w:type="continuationSeparator" w:id="0">
    <w:p w14:paraId="35572529" w14:textId="77777777" w:rsidR="000B611F" w:rsidRDefault="000B61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6145D" w:rsidRDefault="0066145D"/>
  <w:p w14:paraId="2C6DFBBE" w14:textId="77777777" w:rsidR="0066145D" w:rsidRDefault="0066145D"/>
  <w:p w14:paraId="125F8157" w14:textId="77777777" w:rsidR="0066145D" w:rsidRDefault="0066145D"/>
  <w:p w14:paraId="058B44D8" w14:textId="77777777" w:rsidR="0066145D" w:rsidRDefault="0066145D"/>
  <w:p w14:paraId="42F5F53C" w14:textId="77777777" w:rsidR="0066145D" w:rsidRDefault="0066145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FF0B1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7A4AC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819E29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B657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3E30C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A8F2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94F55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7E8D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1681F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B4A"/>
    <w:rsid w:val="000A7483"/>
    <w:rsid w:val="000A763C"/>
    <w:rsid w:val="000B53E0"/>
    <w:rsid w:val="000B611F"/>
    <w:rsid w:val="000D40A5"/>
    <w:rsid w:val="000F3EA7"/>
    <w:rsid w:val="000F4BAD"/>
    <w:rsid w:val="00110EE3"/>
    <w:rsid w:val="00111100"/>
    <w:rsid w:val="00114822"/>
    <w:rsid w:val="001212F7"/>
    <w:rsid w:val="00126B57"/>
    <w:rsid w:val="001413C4"/>
    <w:rsid w:val="00147289"/>
    <w:rsid w:val="001522F2"/>
    <w:rsid w:val="0015358B"/>
    <w:rsid w:val="00153800"/>
    <w:rsid w:val="00171054"/>
    <w:rsid w:val="00171D48"/>
    <w:rsid w:val="00181866"/>
    <w:rsid w:val="001A57BC"/>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34EE"/>
    <w:rsid w:val="002841F9"/>
    <w:rsid w:val="002A7339"/>
    <w:rsid w:val="002B5C91"/>
    <w:rsid w:val="002B6E5B"/>
    <w:rsid w:val="002B7052"/>
    <w:rsid w:val="002C015F"/>
    <w:rsid w:val="002C3031"/>
    <w:rsid w:val="002D0621"/>
    <w:rsid w:val="002D12F6"/>
    <w:rsid w:val="002D2C06"/>
    <w:rsid w:val="002D5231"/>
    <w:rsid w:val="002D6602"/>
    <w:rsid w:val="002D6BCD"/>
    <w:rsid w:val="002D7DA9"/>
    <w:rsid w:val="002E1D2A"/>
    <w:rsid w:val="002F1C15"/>
    <w:rsid w:val="002F66E9"/>
    <w:rsid w:val="00302BB3"/>
    <w:rsid w:val="0030386C"/>
    <w:rsid w:val="00305E08"/>
    <w:rsid w:val="0031179C"/>
    <w:rsid w:val="00313013"/>
    <w:rsid w:val="00347EAB"/>
    <w:rsid w:val="00350AEC"/>
    <w:rsid w:val="00354AA1"/>
    <w:rsid w:val="0035731E"/>
    <w:rsid w:val="00362F2C"/>
    <w:rsid w:val="0037381F"/>
    <w:rsid w:val="0039238A"/>
    <w:rsid w:val="003A022B"/>
    <w:rsid w:val="003A1CA4"/>
    <w:rsid w:val="003A31EB"/>
    <w:rsid w:val="003A4A55"/>
    <w:rsid w:val="003A4CDB"/>
    <w:rsid w:val="003A533A"/>
    <w:rsid w:val="003A54C8"/>
    <w:rsid w:val="003A7466"/>
    <w:rsid w:val="003B77D0"/>
    <w:rsid w:val="003C4AB8"/>
    <w:rsid w:val="003E2ECB"/>
    <w:rsid w:val="003E70B1"/>
    <w:rsid w:val="003F22EA"/>
    <w:rsid w:val="003F5425"/>
    <w:rsid w:val="00410924"/>
    <w:rsid w:val="00410FA8"/>
    <w:rsid w:val="00414AC5"/>
    <w:rsid w:val="00441FE9"/>
    <w:rsid w:val="004441E0"/>
    <w:rsid w:val="00444FC8"/>
    <w:rsid w:val="00463BC0"/>
    <w:rsid w:val="0048395A"/>
    <w:rsid w:val="004851C7"/>
    <w:rsid w:val="0048523A"/>
    <w:rsid w:val="004907F8"/>
    <w:rsid w:val="00491D1C"/>
    <w:rsid w:val="004958FF"/>
    <w:rsid w:val="004963E5"/>
    <w:rsid w:val="004A08E4"/>
    <w:rsid w:val="004F71B6"/>
    <w:rsid w:val="00502632"/>
    <w:rsid w:val="00502A30"/>
    <w:rsid w:val="00520D63"/>
    <w:rsid w:val="005213CF"/>
    <w:rsid w:val="00523F8A"/>
    <w:rsid w:val="00526A1B"/>
    <w:rsid w:val="005334AD"/>
    <w:rsid w:val="00544E39"/>
    <w:rsid w:val="00545AF0"/>
    <w:rsid w:val="00550140"/>
    <w:rsid w:val="005524FC"/>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12B9D"/>
    <w:rsid w:val="0062185B"/>
    <w:rsid w:val="006232ED"/>
    <w:rsid w:val="00630A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281"/>
    <w:rsid w:val="00681E99"/>
    <w:rsid w:val="006822F3"/>
    <w:rsid w:val="00692605"/>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2450"/>
    <w:rsid w:val="007079E6"/>
    <w:rsid w:val="00724A85"/>
    <w:rsid w:val="00726D3F"/>
    <w:rsid w:val="0072730A"/>
    <w:rsid w:val="00730B3C"/>
    <w:rsid w:val="00751428"/>
    <w:rsid w:val="00756D62"/>
    <w:rsid w:val="00773D20"/>
    <w:rsid w:val="0077513B"/>
    <w:rsid w:val="00786F47"/>
    <w:rsid w:val="007A5167"/>
    <w:rsid w:val="007B5CF7"/>
    <w:rsid w:val="007B7868"/>
    <w:rsid w:val="007C0459"/>
    <w:rsid w:val="007E2EB8"/>
    <w:rsid w:val="007F2A15"/>
    <w:rsid w:val="008079AA"/>
    <w:rsid w:val="00816BCB"/>
    <w:rsid w:val="0082323D"/>
    <w:rsid w:val="00831B04"/>
    <w:rsid w:val="00840A8E"/>
    <w:rsid w:val="00843159"/>
    <w:rsid w:val="00847000"/>
    <w:rsid w:val="008477AF"/>
    <w:rsid w:val="00854BDC"/>
    <w:rsid w:val="00866284"/>
    <w:rsid w:val="008768DD"/>
    <w:rsid w:val="00877820"/>
    <w:rsid w:val="008822B2"/>
    <w:rsid w:val="00883E1A"/>
    <w:rsid w:val="00885017"/>
    <w:rsid w:val="0088569A"/>
    <w:rsid w:val="0088656F"/>
    <w:rsid w:val="00887B2E"/>
    <w:rsid w:val="0089533D"/>
    <w:rsid w:val="008958D5"/>
    <w:rsid w:val="008A3762"/>
    <w:rsid w:val="008A7F86"/>
    <w:rsid w:val="008B0598"/>
    <w:rsid w:val="008C01D9"/>
    <w:rsid w:val="008C5682"/>
    <w:rsid w:val="008D0BF3"/>
    <w:rsid w:val="008E3239"/>
    <w:rsid w:val="008E7228"/>
    <w:rsid w:val="00904729"/>
    <w:rsid w:val="0090541F"/>
    <w:rsid w:val="00936FBB"/>
    <w:rsid w:val="00940CB1"/>
    <w:rsid w:val="0094145A"/>
    <w:rsid w:val="00941BA0"/>
    <w:rsid w:val="009432F7"/>
    <w:rsid w:val="00945094"/>
    <w:rsid w:val="00961EAD"/>
    <w:rsid w:val="009654DF"/>
    <w:rsid w:val="00966F0D"/>
    <w:rsid w:val="00976B1B"/>
    <w:rsid w:val="0098139D"/>
    <w:rsid w:val="0098532E"/>
    <w:rsid w:val="009A4346"/>
    <w:rsid w:val="009B0F39"/>
    <w:rsid w:val="009B1AB8"/>
    <w:rsid w:val="009B2E41"/>
    <w:rsid w:val="009B2EED"/>
    <w:rsid w:val="009B61EE"/>
    <w:rsid w:val="009C1C93"/>
    <w:rsid w:val="009D2FD8"/>
    <w:rsid w:val="009E3C4A"/>
    <w:rsid w:val="00A14B8F"/>
    <w:rsid w:val="00A34DC4"/>
    <w:rsid w:val="00A35982"/>
    <w:rsid w:val="00A37929"/>
    <w:rsid w:val="00A4536D"/>
    <w:rsid w:val="00A56FEE"/>
    <w:rsid w:val="00A7215F"/>
    <w:rsid w:val="00A83A71"/>
    <w:rsid w:val="00A9564A"/>
    <w:rsid w:val="00A9757F"/>
    <w:rsid w:val="00AA413E"/>
    <w:rsid w:val="00AB511F"/>
    <w:rsid w:val="00AE05C4"/>
    <w:rsid w:val="00AE2B3C"/>
    <w:rsid w:val="00B00AC6"/>
    <w:rsid w:val="00B13FD0"/>
    <w:rsid w:val="00B2023F"/>
    <w:rsid w:val="00B35655"/>
    <w:rsid w:val="00B40F34"/>
    <w:rsid w:val="00B4104A"/>
    <w:rsid w:val="00B50CAA"/>
    <w:rsid w:val="00B54F1F"/>
    <w:rsid w:val="00B67130"/>
    <w:rsid w:val="00B73653"/>
    <w:rsid w:val="00B7457E"/>
    <w:rsid w:val="00B85F3F"/>
    <w:rsid w:val="00B96880"/>
    <w:rsid w:val="00BA5C56"/>
    <w:rsid w:val="00BA60FC"/>
    <w:rsid w:val="00BB7297"/>
    <w:rsid w:val="00BB7912"/>
    <w:rsid w:val="00BD49E0"/>
    <w:rsid w:val="00BF74EC"/>
    <w:rsid w:val="00C00B3C"/>
    <w:rsid w:val="00C0507E"/>
    <w:rsid w:val="00C13833"/>
    <w:rsid w:val="00C14492"/>
    <w:rsid w:val="00C230E4"/>
    <w:rsid w:val="00C24158"/>
    <w:rsid w:val="00C2686E"/>
    <w:rsid w:val="00C31260"/>
    <w:rsid w:val="00C37ADF"/>
    <w:rsid w:val="00C53F92"/>
    <w:rsid w:val="00C6712B"/>
    <w:rsid w:val="00C73DEE"/>
    <w:rsid w:val="00C804C2"/>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7EE"/>
    <w:rsid w:val="00D23BFC"/>
    <w:rsid w:val="00D30AE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B6213"/>
    <w:rsid w:val="00DC1B56"/>
    <w:rsid w:val="00DC4678"/>
    <w:rsid w:val="00DD6A58"/>
    <w:rsid w:val="00DE3B67"/>
    <w:rsid w:val="00DE3D5E"/>
    <w:rsid w:val="00DF1FC7"/>
    <w:rsid w:val="00DF5905"/>
    <w:rsid w:val="00E03AC2"/>
    <w:rsid w:val="00E06CE2"/>
    <w:rsid w:val="00E07EE4"/>
    <w:rsid w:val="00E13AE0"/>
    <w:rsid w:val="00E20536"/>
    <w:rsid w:val="00E226F3"/>
    <w:rsid w:val="00E360CD"/>
    <w:rsid w:val="00E42F0D"/>
    <w:rsid w:val="00E614EE"/>
    <w:rsid w:val="00E70BE0"/>
    <w:rsid w:val="00E821B2"/>
    <w:rsid w:val="00E8385C"/>
    <w:rsid w:val="00E86A0C"/>
    <w:rsid w:val="00E90C81"/>
    <w:rsid w:val="00EA3F8B"/>
    <w:rsid w:val="00EB1946"/>
    <w:rsid w:val="00EC5766"/>
    <w:rsid w:val="00EC6B52"/>
    <w:rsid w:val="00EC716D"/>
    <w:rsid w:val="00EE1A1F"/>
    <w:rsid w:val="00EE2264"/>
    <w:rsid w:val="00EF5263"/>
    <w:rsid w:val="00F01BE8"/>
    <w:rsid w:val="00F02F95"/>
    <w:rsid w:val="00F04973"/>
    <w:rsid w:val="00F04ACD"/>
    <w:rsid w:val="00F050F9"/>
    <w:rsid w:val="00F15277"/>
    <w:rsid w:val="00F23D33"/>
    <w:rsid w:val="00F24B2D"/>
    <w:rsid w:val="00F42F9B"/>
    <w:rsid w:val="00F461CD"/>
    <w:rsid w:val="00F50151"/>
    <w:rsid w:val="00F75CD5"/>
    <w:rsid w:val="00F801EF"/>
    <w:rsid w:val="00F96985"/>
    <w:rsid w:val="00F96D8A"/>
    <w:rsid w:val="00FA62F9"/>
    <w:rsid w:val="00FB2D9D"/>
    <w:rsid w:val="00FC4276"/>
    <w:rsid w:val="00FD475A"/>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7B25FB45-2FC3-46A1-ABBB-E2118F461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35</Pages>
  <Words>6591</Words>
  <Characters>37572</Characters>
  <Application>Microsoft Office Word</Application>
  <DocSecurity>0</DocSecurity>
  <Lines>313</Lines>
  <Paragraphs>88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44075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2</cp:revision>
  <cp:lastPrinted>2002-07-08T12:51:00Z</cp:lastPrinted>
  <dcterms:created xsi:type="dcterms:W3CDTF">2017-11-17T15:43:00Z</dcterms:created>
  <dcterms:modified xsi:type="dcterms:W3CDTF">2017-11-17T15:43:00Z</dcterms:modified>
</cp:coreProperties>
</file>