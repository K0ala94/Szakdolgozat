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3CDE0DD8" w:rsidR="008958D5" w:rsidRPr="003355B9" w:rsidRDefault="008958D5" w:rsidP="008958D5">
      <w:r w:rsidRPr="003355B9">
        <w:t xml:space="preserve">Az elektronikusan </w:t>
      </w:r>
      <w:ins w:id="0" w:author="Gergo" w:date="2017-12-02T23:03:00Z">
        <w:r w:rsidR="00A0030F">
          <w:t>b</w:t>
        </w:r>
      </w:ins>
      <w:del w:id="1" w:author="Gergo" w:date="2017-12-02T23:03:00Z">
        <w:r w:rsidRPr="003355B9" w:rsidDel="00A0030F">
          <w:delText>b</w:delText>
        </w:r>
      </w:del>
      <w:r w:rsidRPr="003355B9">
        <w:t xml:space="preserve">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2" w:author="Gergo" w:date="2017-11-25T13:10:00Z">
            <w:rPr/>
          </w:rPrChange>
        </w:rPr>
      </w:pPr>
      <w:r w:rsidRPr="003355B9">
        <w:rPr>
          <w:noProof w:val="0"/>
          <w:rPrChange w:id="3"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4" w:author="Gergo" w:date="2017-11-25T13:10:00Z">
            <w:rPr>
              <w:noProof/>
              <w:sz w:val="40"/>
            </w:rPr>
          </w:rPrChange>
        </w:rPr>
      </w:pPr>
      <w:r w:rsidRPr="003355B9">
        <w:rPr>
          <w:sz w:val="40"/>
          <w:rPrChange w:id="5" w:author="Gergo" w:date="2017-11-25T13:10:00Z">
            <w:rPr>
              <w:noProof/>
              <w:sz w:val="40"/>
            </w:rPr>
          </w:rPrChange>
        </w:rPr>
        <w:t>Dr. Forstner Bertala</w:t>
      </w:r>
      <w:r w:rsidR="00B40F34" w:rsidRPr="003355B9">
        <w:rPr>
          <w:sz w:val="40"/>
          <w:rPrChange w:id="6" w:author="Gergo" w:date="2017-11-25T13:10:00Z">
            <w:rPr>
              <w:noProof/>
              <w:sz w:val="40"/>
            </w:rPr>
          </w:rPrChange>
        </w:rPr>
        <w:t>n</w:t>
      </w:r>
    </w:p>
    <w:p w14:paraId="3165633C" w14:textId="02203631" w:rsidR="0039238A" w:rsidRPr="003355B9" w:rsidDel="005B7F02" w:rsidRDefault="0039238A" w:rsidP="0039238A">
      <w:pPr>
        <w:spacing w:after="0"/>
        <w:ind w:firstLine="0"/>
        <w:jc w:val="center"/>
        <w:rPr>
          <w:del w:id="7" w:author="Gergo" w:date="2017-12-02T20:10:00Z"/>
        </w:rPr>
      </w:pPr>
      <w:r w:rsidRPr="003355B9">
        <w:t>BUDAPEST, 201</w:t>
      </w:r>
      <w:ins w:id="8" w:author="Gergo" w:date="2017-12-02T20:10:00Z">
        <w:r w:rsidR="005B7F02">
          <w:t>7</w:t>
        </w:r>
      </w:ins>
      <w:del w:id="9" w:author="Gergo" w:date="2017-12-02T20:10:00Z">
        <w:r w:rsidRPr="003355B9" w:rsidDel="005B7F02">
          <w:delText>7</w:delText>
        </w:r>
      </w:del>
    </w:p>
    <w:p w14:paraId="5C95B9E0" w14:textId="27626DE1" w:rsidR="00E360CD" w:rsidRPr="003355B9" w:rsidDel="005B7F02" w:rsidRDefault="0039238A">
      <w:pPr>
        <w:spacing w:after="0"/>
        <w:ind w:firstLine="0"/>
        <w:jc w:val="center"/>
        <w:rPr>
          <w:del w:id="10" w:author="Gergo" w:date="2017-12-02T20:11:00Z"/>
        </w:rPr>
        <w:pPrChange w:id="11" w:author="Gergo" w:date="2017-12-02T20:10:00Z">
          <w:pPr/>
        </w:pPrChange>
      </w:pPr>
      <w:del w:id="12" w:author="Gergo" w:date="2017-12-02T20:10:00Z">
        <w:r w:rsidRPr="003355B9" w:rsidDel="005B7F02">
          <w:lastRenderedPageBreak/>
          <w:delText>Tartalo</w:delText>
        </w:r>
        <w:r w:rsidR="00E360CD" w:rsidRPr="003355B9" w:rsidDel="005B7F02">
          <w:delText>mjegyzék – Végén Generált.</w:delText>
        </w:r>
      </w:del>
    </w:p>
    <w:p w14:paraId="22E56DF4" w14:textId="77777777" w:rsidR="006A03F6" w:rsidRPr="003355B9" w:rsidDel="005B7F02" w:rsidRDefault="006A03F6" w:rsidP="0089533D">
      <w:pPr>
        <w:rPr>
          <w:del w:id="13" w:author="Gergo" w:date="2017-12-02T20:11:00Z"/>
        </w:rPr>
      </w:pPr>
    </w:p>
    <w:p w14:paraId="671D9465" w14:textId="77777777" w:rsidR="006A03F6" w:rsidRPr="003355B9" w:rsidRDefault="006A03F6">
      <w:pPr>
        <w:spacing w:after="0"/>
        <w:ind w:firstLine="0"/>
        <w:jc w:val="center"/>
        <w:pPrChange w:id="14" w:author="Gergo" w:date="2017-12-02T20:11:00Z">
          <w:pPr>
            <w:spacing w:after="0" w:line="240" w:lineRule="auto"/>
            <w:ind w:firstLine="0"/>
            <w:jc w:val="left"/>
          </w:pPr>
        </w:pPrChange>
      </w:pPr>
      <w:r w:rsidRPr="003355B9">
        <w:br w:type="page"/>
      </w:r>
    </w:p>
    <w:p w14:paraId="6677CE85" w14:textId="0B9DA119" w:rsidR="00E360CD" w:rsidRDefault="006A03F6" w:rsidP="006A03F6">
      <w:pPr>
        <w:pStyle w:val="Fejezetcimszmozsnlkl"/>
        <w:rPr>
          <w:ins w:id="15" w:author="Gergo" w:date="2017-11-28T10:47:00Z"/>
        </w:rPr>
      </w:pPr>
      <w:bookmarkStart w:id="16" w:name="_Toc433184091"/>
      <w:bookmarkStart w:id="17" w:name="_Toc497485118"/>
      <w:bookmarkStart w:id="18" w:name="_Toc499416779"/>
      <w:r w:rsidRPr="003355B9">
        <w:lastRenderedPageBreak/>
        <w:t>Összefoglaló</w:t>
      </w:r>
      <w:bookmarkEnd w:id="16"/>
      <w:bookmarkEnd w:id="17"/>
      <w:bookmarkEnd w:id="18"/>
    </w:p>
    <w:p w14:paraId="393A0357" w14:textId="34AB8D01" w:rsidR="007A12A0" w:rsidRDefault="007A12A0">
      <w:pPr>
        <w:rPr>
          <w:ins w:id="19" w:author="Gergo" w:date="2017-11-28T10:50:00Z"/>
        </w:rPr>
        <w:pPrChange w:id="20" w:author="Gergo" w:date="2017-11-28T10:47:00Z">
          <w:pPr>
            <w:pStyle w:val="Fejezetcimszmozsnlkl"/>
          </w:pPr>
        </w:pPrChange>
      </w:pPr>
      <w:ins w:id="21" w:author="Gergo" w:date="2017-11-28T10:47:00Z">
        <w:r>
          <w:t>A technológia egyre több tudományág előtt nyit meg új kapukat. A dolgozat</w:t>
        </w:r>
      </w:ins>
      <w:ins w:id="22" w:author="Gergo" w:date="2017-12-04T13:45:00Z">
        <w:r w:rsidR="00FF5CAA">
          <w:t xml:space="preserve"> </w:t>
        </w:r>
      </w:ins>
      <w:ins w:id="23" w:author="Gergo" w:date="2017-11-28T10:47:00Z">
        <w:r>
          <w:t xml:space="preserve">egy pszichológiai kísérlet modern </w:t>
        </w:r>
      </w:ins>
      <w:ins w:id="24" w:author="Gergo" w:date="2017-11-28T10:50:00Z">
        <w:r w:rsidR="00FF5CAA">
          <w:t>újragondolását valósítja</w:t>
        </w:r>
        <w:r>
          <w:t xml:space="preserve"> meg a Google DayDream virtuális valóság pl</w:t>
        </w:r>
        <w:r w:rsidR="00FF5CAA">
          <w:t>atformja segítségével. Bemutatásra kerül</w:t>
        </w:r>
        <w:r>
          <w:t xml:space="preserve"> a területben és az eszközökben</w:t>
        </w:r>
        <w:r w:rsidR="00FF5CAA">
          <w:t xml:space="preserve"> rejlő potenciál</w:t>
        </w:r>
        <w:r w:rsidR="005B7F02">
          <w:t xml:space="preserve"> és, hogy ezek</w:t>
        </w:r>
        <w:r>
          <w:t xml:space="preserve"> hogy</w:t>
        </w:r>
      </w:ins>
      <w:ins w:id="25" w:author="Gergo" w:date="2017-11-29T22:14:00Z">
        <w:r w:rsidR="00FE0111">
          <w:t>an</w:t>
        </w:r>
      </w:ins>
      <w:ins w:id="26" w:author="Gergo" w:date="2017-11-28T10:50:00Z">
        <w:r>
          <w:t xml:space="preserve"> újítják és újíthat</w:t>
        </w:r>
        <w:r w:rsidR="00D16665">
          <w:t>ják meg a pszichológia területeit</w:t>
        </w:r>
        <w:r>
          <w:t>.</w:t>
        </w:r>
      </w:ins>
    </w:p>
    <w:p w14:paraId="46A5C422" w14:textId="63D596FC" w:rsidR="00B63DFB" w:rsidRDefault="00FF5CAA">
      <w:pPr>
        <w:rPr>
          <w:ins w:id="27" w:author="Gergo" w:date="2017-11-28T11:09:00Z"/>
        </w:rPr>
        <w:pPrChange w:id="28" w:author="Gergo" w:date="2017-11-28T11:09:00Z">
          <w:pPr>
            <w:pStyle w:val="Fejezetcimszmozsnlkl"/>
          </w:pPr>
        </w:pPrChange>
      </w:pPr>
      <w:ins w:id="29" w:author="Gergo" w:date="2017-11-28T10:54:00Z">
        <w:r>
          <w:t>Részletesen ismertetésre kerül a virtuális valóság</w:t>
        </w:r>
        <w:r w:rsidR="007A12A0">
          <w:t xml:space="preserve"> mint koncepció és mint </w:t>
        </w:r>
      </w:ins>
      <w:ins w:id="30" w:author="Gergo" w:date="2017-11-28T10:55:00Z">
        <w:r>
          <w:t>technológiai megvalósítás is. A dolgozat bemutatja</w:t>
        </w:r>
      </w:ins>
      <w:ins w:id="31" w:author="Gergo" w:date="2017-11-28T11:00:00Z">
        <w:r>
          <w:t xml:space="preserve"> a</w:t>
        </w:r>
        <w:r w:rsidR="00563C3F">
          <w:t xml:space="preserve"> mentális áll</w:t>
        </w:r>
        <w:r>
          <w:t>apot monitorozásának technikáját</w:t>
        </w:r>
        <w:r w:rsidR="00563C3F">
          <w:t xml:space="preserve"> a MindWave neuroheadset segítségével.</w:t>
        </w:r>
      </w:ins>
      <w:ins w:id="32" w:author="Gergo" w:date="2017-12-04T13:48:00Z">
        <w:r>
          <w:t xml:space="preserve"> A munka kitér</w:t>
        </w:r>
      </w:ins>
      <w:ins w:id="33" w:author="Gergo" w:date="2017-11-28T11:02:00Z">
        <w:r w:rsidR="00B63DFB">
          <w:t xml:space="preserve"> a fejlesztés során</w:t>
        </w:r>
      </w:ins>
      <w:ins w:id="34" w:author="Gergo" w:date="2017-11-28T11:09:00Z">
        <w:r>
          <w:t xml:space="preserve"> használt technológiákra</w:t>
        </w:r>
      </w:ins>
      <w:ins w:id="35" w:author="Gergo" w:date="2017-12-04T13:50:00Z">
        <w:r>
          <w:t xml:space="preserve"> is, például a</w:t>
        </w:r>
      </w:ins>
      <w:ins w:id="36" w:author="Gergo" w:date="2017-11-28T11:07:00Z">
        <w:r w:rsidR="00B63DFB">
          <w:t xml:space="preserve"> két fent megemlített</w:t>
        </w:r>
      </w:ins>
      <w:ins w:id="37" w:author="Gergo" w:date="2017-11-28T11:08:00Z">
        <w:r w:rsidR="00B63DFB">
          <w:t xml:space="preserve"> eszköz</w:t>
        </w:r>
      </w:ins>
      <w:ins w:id="38" w:author="Gergo" w:date="2017-12-04T13:51:00Z">
        <w:r>
          <w:t>re</w:t>
        </w:r>
      </w:ins>
      <w:ins w:id="39" w:author="Gergo" w:date="2017-11-28T11:08:00Z">
        <w:r w:rsidR="00B63DFB">
          <w:t xml:space="preserve"> és</w:t>
        </w:r>
      </w:ins>
      <w:ins w:id="40" w:author="Gergo" w:date="2017-11-28T11:02:00Z">
        <w:r>
          <w:t xml:space="preserve"> a Unity játékmotor</w:t>
        </w:r>
      </w:ins>
      <w:ins w:id="41" w:author="Gergo" w:date="2017-12-04T13:51:00Z">
        <w:r>
          <w:t>ra</w:t>
        </w:r>
      </w:ins>
      <w:ins w:id="42" w:author="Gergo" w:date="2017-11-28T11:08:00Z">
        <w:r w:rsidR="00B63DFB">
          <w:t>.</w:t>
        </w:r>
      </w:ins>
    </w:p>
    <w:p w14:paraId="26B280F5" w14:textId="55E6297C" w:rsidR="005565AC" w:rsidRDefault="00B63DFB">
      <w:pPr>
        <w:rPr>
          <w:ins w:id="43" w:author="Gergo" w:date="2017-11-28T11:14:00Z"/>
        </w:rPr>
        <w:pPrChange w:id="44" w:author="Gergo" w:date="2017-11-28T11:09:00Z">
          <w:pPr>
            <w:pStyle w:val="Fejezetcimszmozsnlkl"/>
          </w:pPr>
        </w:pPrChange>
      </w:pPr>
      <w:ins w:id="45" w:author="Gergo" w:date="2017-11-28T11:09:00Z">
        <w:r>
          <w:t>A VR technológia sok újszerű lehetőséget nyújt egy játé</w:t>
        </w:r>
        <w:r w:rsidR="00FF5CAA">
          <w:t>k készítéséhez. Bemutatásra kerül</w:t>
        </w:r>
        <w:r w:rsidR="005B7F02">
          <w:t>, hogy</w:t>
        </w:r>
        <w:r>
          <w:t xml:space="preserve"> hogyan </w:t>
        </w:r>
      </w:ins>
      <w:ins w:id="46" w:author="Gergo" w:date="2017-12-04T13:51:00Z">
        <w:r w:rsidR="00FF5CAA">
          <w:t xml:space="preserve">lehet </w:t>
        </w:r>
      </w:ins>
      <w:ins w:id="47" w:author="Gergo" w:date="2017-12-04T13:52:00Z">
        <w:r w:rsidR="00FF5CAA">
          <w:t>aknáztam ki</w:t>
        </w:r>
      </w:ins>
      <w:ins w:id="48" w:author="Gergo" w:date="2017-11-28T11:09:00Z">
        <w:r>
          <w:t xml:space="preserve"> ezeket a lehetőségeket, annak érdek</w:t>
        </w:r>
        <w:r w:rsidR="00D16665">
          <w:t>ében, hogy a játék még</w:t>
        </w:r>
      </w:ins>
      <w:ins w:id="49" w:author="Gergo" w:date="2017-11-28T11:16:00Z">
        <w:r w:rsidR="00D16665">
          <w:t xml:space="preserve"> </w:t>
        </w:r>
      </w:ins>
      <w:ins w:id="50" w:author="Gergo" w:date="2017-11-28T11:09:00Z">
        <w:r w:rsidR="00D16665">
          <w:t>jobban a valóság élményét nyújtsa</w:t>
        </w:r>
        <w:r>
          <w:t>.</w:t>
        </w:r>
      </w:ins>
      <w:ins w:id="51" w:author="Gergo" w:date="2017-11-28T11:11:00Z">
        <w:r w:rsidR="005565AC">
          <w:t xml:space="preserve"> A játék</w:t>
        </w:r>
      </w:ins>
      <w:ins w:id="52" w:author="Gergo" w:date="2017-11-28T11:16:00Z">
        <w:r w:rsidR="00D16665">
          <w:t xml:space="preserve"> nyújtotta szórakozás</w:t>
        </w:r>
      </w:ins>
      <w:ins w:id="53" w:author="Gergo" w:date="2017-11-28T11:11:00Z">
        <w:r w:rsidR="005565AC">
          <w:t xml:space="preserve"> mellett a pszichológiai teszt</w:t>
        </w:r>
        <w:r w:rsidR="00D16665">
          <w:t xml:space="preserve"> végzése az alkalmazás</w:t>
        </w:r>
        <w:r w:rsidR="005565AC">
          <w:t xml:space="preserve"> fő feladata, ezért </w:t>
        </w:r>
      </w:ins>
      <w:ins w:id="54" w:author="Gergo" w:date="2017-12-04T13:52:00Z">
        <w:r w:rsidR="00FF5CAA">
          <w:t>részletezésre kerül</w:t>
        </w:r>
      </w:ins>
      <w:ins w:id="55" w:author="Gergo" w:date="2017-11-28T11:11:00Z">
        <w:r w:rsidR="00FE0111">
          <w:t>, hogy ezt miként tettem a</w:t>
        </w:r>
        <w:r w:rsidR="00D16665">
          <w:t xml:space="preserve"> </w:t>
        </w:r>
      </w:ins>
      <w:ins w:id="56" w:author="Gergo" w:date="2017-11-29T22:15:00Z">
        <w:r w:rsidR="00FE0111">
          <w:t>játék</w:t>
        </w:r>
      </w:ins>
      <w:ins w:id="57" w:author="Gergo" w:date="2017-11-29T22:16:00Z">
        <w:r w:rsidR="00FE0111">
          <w:t xml:space="preserve"> </w:t>
        </w:r>
      </w:ins>
      <w:ins w:id="58" w:author="Gergo" w:date="2017-11-28T11:11:00Z">
        <w:r w:rsidR="005565AC">
          <w:t>szerves részévé és, hogyan kapcsoltam össze a neuroheadset-et az én játékommal.</w:t>
        </w:r>
      </w:ins>
    </w:p>
    <w:p w14:paraId="2D84C91C" w14:textId="31ED688F" w:rsidR="007A12A0" w:rsidRPr="0034280E" w:rsidRDefault="00744C06">
      <w:pPr>
        <w:pPrChange w:id="59" w:author="Gergo" w:date="2017-11-28T11:09:00Z">
          <w:pPr>
            <w:pStyle w:val="Fejezetcimszmozsnlkl"/>
          </w:pPr>
        </w:pPrChange>
      </w:pPr>
      <w:ins w:id="60" w:author="Gergo" w:date="2017-11-28T11:14:00Z">
        <w:r>
          <w:t>A dolgozat végül ismerteti</w:t>
        </w:r>
        <w:r w:rsidR="00FE0111">
          <w:t xml:space="preserve"> a mérések eredményét és </w:t>
        </w:r>
        <w:r w:rsidR="005565AC">
          <w:t>egy ilyen típusú alkalmazás fej</w:t>
        </w:r>
        <w:r w:rsidR="00FE0111">
          <w:t xml:space="preserve">lesztése </w:t>
        </w:r>
        <w:r>
          <w:t>során szerzett saját fejlesztői tapasztalatokat</w:t>
        </w:r>
        <w:bookmarkStart w:id="61" w:name="_GoBack"/>
        <w:bookmarkEnd w:id="61"/>
        <w:r w:rsidR="005565AC">
          <w:t>.</w:t>
        </w:r>
      </w:ins>
      <w:ins w:id="62" w:author="Gergo" w:date="2017-11-28T11:09:00Z">
        <w:r w:rsidR="00B63DFB">
          <w:t xml:space="preserve"> </w:t>
        </w:r>
      </w:ins>
      <w:ins w:id="63"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64" w:author="Gergo" w:date="2017-11-28T10:47:00Z">
        <w:r w:rsidRPr="003355B9" w:rsidDel="007A12A0">
          <w:br w:type="page"/>
        </w:r>
      </w:del>
    </w:p>
    <w:p w14:paraId="3EEB1548" w14:textId="1A9E5510" w:rsidR="00E360CD" w:rsidRDefault="00E360CD" w:rsidP="006A03F6">
      <w:pPr>
        <w:pStyle w:val="Fejezetcimszmozsnlkl"/>
        <w:rPr>
          <w:ins w:id="65" w:author="Gergo" w:date="2017-11-25T23:41:00Z"/>
        </w:rPr>
      </w:pPr>
      <w:bookmarkStart w:id="66" w:name="_Toc499416780"/>
      <w:r w:rsidRPr="003355B9">
        <w:lastRenderedPageBreak/>
        <w:t>Abstract</w:t>
      </w:r>
      <w:bookmarkEnd w:id="66"/>
    </w:p>
    <w:p w14:paraId="473216C3" w14:textId="48E375B2" w:rsidR="00736D68" w:rsidRDefault="00736D68">
      <w:pPr>
        <w:pStyle w:val="Fejezetcimszmozsnlkl"/>
        <w:rPr>
          <w:ins w:id="67" w:author="Gergo" w:date="2017-11-25T23:41:00Z"/>
        </w:rPr>
      </w:pPr>
      <w:bookmarkStart w:id="68" w:name="_Toc499416781"/>
      <w:ins w:id="69" w:author="Gergo" w:date="2017-11-25T23:41:00Z">
        <w:r>
          <w:lastRenderedPageBreak/>
          <w:t>Tartalomjegyzék</w:t>
        </w:r>
        <w:bookmarkEnd w:id="68"/>
      </w:ins>
    </w:p>
    <w:customXmlInsRangeStart w:id="70"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70"/>
        <w:p w14:paraId="76F43EB4" w14:textId="67CA88CF" w:rsidR="00736D68" w:rsidRDefault="00736D68">
          <w:pPr>
            <w:pStyle w:val="Tartalomjegyzkcmsora"/>
            <w:rPr>
              <w:ins w:id="71" w:author="Gergo" w:date="2017-11-25T23:44:00Z"/>
            </w:rPr>
          </w:pPr>
          <w:ins w:id="72"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73"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653493">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653493">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74" w:author="Gergo" w:date="2017-12-01T09:03:00Z">
            <w:r w:rsidR="0034280E">
              <w:rPr>
                <w:noProof/>
                <w:webHidden/>
              </w:rPr>
              <w:t>10</w:t>
            </w:r>
          </w:ins>
          <w:del w:id="75"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76" w:author="Gergo" w:date="2017-12-01T09:03:00Z">
            <w:r w:rsidR="0034280E">
              <w:rPr>
                <w:noProof/>
                <w:webHidden/>
              </w:rPr>
              <w:t>10</w:t>
            </w:r>
          </w:ins>
          <w:del w:id="77"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78" w:author="Gergo" w:date="2017-12-01T09:03:00Z">
            <w:r w:rsidR="0034280E">
              <w:rPr>
                <w:noProof/>
                <w:webHidden/>
              </w:rPr>
              <w:t>10</w:t>
            </w:r>
          </w:ins>
          <w:del w:id="79"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80" w:author="Gergo" w:date="2017-12-01T09:03:00Z">
            <w:r w:rsidR="0034280E">
              <w:rPr>
                <w:noProof/>
                <w:webHidden/>
              </w:rPr>
              <w:t>11</w:t>
            </w:r>
          </w:ins>
          <w:del w:id="81"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82" w:author="Gergo" w:date="2017-12-01T09:03:00Z">
            <w:r w:rsidR="0034280E">
              <w:rPr>
                <w:noProof/>
                <w:webHidden/>
              </w:rPr>
              <w:t>12</w:t>
            </w:r>
          </w:ins>
          <w:del w:id="83"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84" w:author="Gergo" w:date="2017-12-01T09:03:00Z">
            <w:r w:rsidR="0034280E">
              <w:rPr>
                <w:noProof/>
                <w:webHidden/>
              </w:rPr>
              <w:t>13</w:t>
            </w:r>
          </w:ins>
          <w:del w:id="85"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86" w:author="Gergo" w:date="2017-12-01T09:03:00Z">
            <w:r w:rsidR="0034280E">
              <w:rPr>
                <w:noProof/>
                <w:webHidden/>
              </w:rPr>
              <w:t>14</w:t>
            </w:r>
          </w:ins>
          <w:del w:id="87"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88" w:author="Gergo" w:date="2017-12-01T09:03:00Z">
            <w:r w:rsidR="0034280E">
              <w:rPr>
                <w:noProof/>
                <w:webHidden/>
              </w:rPr>
              <w:t>14</w:t>
            </w:r>
          </w:ins>
          <w:del w:id="89"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90" w:author="Gergo" w:date="2017-12-01T09:03:00Z">
            <w:r w:rsidR="0034280E">
              <w:rPr>
                <w:noProof/>
                <w:webHidden/>
              </w:rPr>
              <w:t>17</w:t>
            </w:r>
          </w:ins>
          <w:del w:id="91"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92" w:author="Gergo" w:date="2017-12-01T09:03:00Z">
            <w:r w:rsidR="0034280E">
              <w:rPr>
                <w:noProof/>
                <w:webHidden/>
              </w:rPr>
              <w:t>19</w:t>
            </w:r>
          </w:ins>
          <w:del w:id="93"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94" w:author="Gergo" w:date="2017-12-01T09:03:00Z">
            <w:r w:rsidR="0034280E">
              <w:rPr>
                <w:noProof/>
                <w:webHidden/>
              </w:rPr>
              <w:t>19</w:t>
            </w:r>
          </w:ins>
          <w:del w:id="95"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96" w:author="Gergo" w:date="2017-12-01T09:03:00Z">
            <w:r w:rsidR="0034280E">
              <w:rPr>
                <w:noProof/>
                <w:webHidden/>
              </w:rPr>
              <w:t>20</w:t>
            </w:r>
          </w:ins>
          <w:del w:id="97"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98" w:author="Gergo" w:date="2017-12-01T09:03:00Z">
            <w:r w:rsidR="0034280E">
              <w:rPr>
                <w:noProof/>
                <w:webHidden/>
              </w:rPr>
              <w:t>20</w:t>
            </w:r>
          </w:ins>
          <w:del w:id="99"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100" w:author="Gergo" w:date="2017-12-01T09:03:00Z">
            <w:r w:rsidR="0034280E">
              <w:rPr>
                <w:noProof/>
                <w:webHidden/>
              </w:rPr>
              <w:t>20</w:t>
            </w:r>
          </w:ins>
          <w:del w:id="10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102" w:author="Gergo" w:date="2017-12-01T09:03:00Z">
            <w:r w:rsidR="0034280E">
              <w:rPr>
                <w:noProof/>
                <w:webHidden/>
              </w:rPr>
              <w:t>20</w:t>
            </w:r>
          </w:ins>
          <w:del w:id="103"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104" w:author="Gergo" w:date="2017-12-01T09:03:00Z">
            <w:r w:rsidR="0034280E">
              <w:rPr>
                <w:noProof/>
                <w:webHidden/>
              </w:rPr>
              <w:t>20</w:t>
            </w:r>
          </w:ins>
          <w:del w:id="105"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106" w:author="Gergo" w:date="2017-12-01T09:03:00Z">
            <w:r w:rsidR="0034280E">
              <w:rPr>
                <w:noProof/>
                <w:webHidden/>
              </w:rPr>
              <w:t>21</w:t>
            </w:r>
          </w:ins>
          <w:del w:id="107"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108" w:author="Gergo" w:date="2017-12-01T09:03:00Z">
            <w:r w:rsidR="0034280E">
              <w:rPr>
                <w:noProof/>
                <w:webHidden/>
              </w:rPr>
              <w:t>21</w:t>
            </w:r>
          </w:ins>
          <w:del w:id="109"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110" w:author="Gergo" w:date="2017-12-01T09:03:00Z">
            <w:r w:rsidR="0034280E">
              <w:rPr>
                <w:noProof/>
                <w:webHidden/>
              </w:rPr>
              <w:t>21</w:t>
            </w:r>
          </w:ins>
          <w:del w:id="111"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112" w:author="Gergo" w:date="2017-12-01T09:03:00Z">
            <w:r w:rsidR="0034280E">
              <w:rPr>
                <w:noProof/>
                <w:webHidden/>
              </w:rPr>
              <w:t>22</w:t>
            </w:r>
          </w:ins>
          <w:del w:id="113"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14" w:author="Gergo" w:date="2017-12-01T09:03:00Z">
            <w:r w:rsidR="0034280E">
              <w:rPr>
                <w:noProof/>
                <w:webHidden/>
              </w:rPr>
              <w:t>24</w:t>
            </w:r>
          </w:ins>
          <w:del w:id="115"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16" w:author="Gergo" w:date="2017-12-01T09:03:00Z">
            <w:r w:rsidR="0034280E">
              <w:rPr>
                <w:noProof/>
                <w:webHidden/>
              </w:rPr>
              <w:t>24</w:t>
            </w:r>
          </w:ins>
          <w:del w:id="117"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18" w:author="Gergo" w:date="2017-12-01T09:03:00Z">
            <w:r w:rsidR="0034280E">
              <w:rPr>
                <w:noProof/>
                <w:webHidden/>
              </w:rPr>
              <w:t>25</w:t>
            </w:r>
          </w:ins>
          <w:del w:id="119"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20" w:author="Gergo" w:date="2017-12-01T09:03:00Z">
            <w:r w:rsidR="0034280E">
              <w:rPr>
                <w:noProof/>
                <w:webHidden/>
              </w:rPr>
              <w:t>26</w:t>
            </w:r>
          </w:ins>
          <w:del w:id="121"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22" w:author="Gergo" w:date="2017-12-01T09:03:00Z">
            <w:r w:rsidR="0034280E">
              <w:rPr>
                <w:noProof/>
                <w:webHidden/>
              </w:rPr>
              <w:t>26</w:t>
            </w:r>
          </w:ins>
          <w:del w:id="123"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24" w:author="Gergo" w:date="2017-12-01T09:03:00Z">
            <w:r w:rsidR="0034280E">
              <w:rPr>
                <w:noProof/>
                <w:webHidden/>
              </w:rPr>
              <w:t>26</w:t>
            </w:r>
          </w:ins>
          <w:del w:id="125"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26" w:author="Gergo" w:date="2017-12-01T09:03:00Z">
            <w:r w:rsidR="0034280E">
              <w:rPr>
                <w:noProof/>
                <w:webHidden/>
              </w:rPr>
              <w:t>27</w:t>
            </w:r>
          </w:ins>
          <w:del w:id="127"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28" w:author="Gergo" w:date="2017-12-01T09:03:00Z">
            <w:r w:rsidR="0034280E">
              <w:rPr>
                <w:noProof/>
                <w:webHidden/>
              </w:rPr>
              <w:t>27</w:t>
            </w:r>
          </w:ins>
          <w:del w:id="129"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30" w:author="Gergo" w:date="2017-12-01T09:03:00Z">
            <w:r w:rsidR="0034280E">
              <w:rPr>
                <w:noProof/>
                <w:webHidden/>
              </w:rPr>
              <w:t>28</w:t>
            </w:r>
          </w:ins>
          <w:del w:id="131"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32" w:author="Gergo" w:date="2017-12-01T09:03:00Z">
            <w:r w:rsidR="0034280E">
              <w:rPr>
                <w:noProof/>
                <w:webHidden/>
              </w:rPr>
              <w:t>28</w:t>
            </w:r>
          </w:ins>
          <w:del w:id="133"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34" w:author="Gergo" w:date="2017-12-01T09:03:00Z">
            <w:r w:rsidR="0034280E">
              <w:rPr>
                <w:noProof/>
                <w:webHidden/>
              </w:rPr>
              <w:t>28</w:t>
            </w:r>
          </w:ins>
          <w:del w:id="135"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36" w:author="Gergo" w:date="2017-12-01T09:03:00Z">
            <w:r w:rsidR="0034280E">
              <w:rPr>
                <w:noProof/>
                <w:webHidden/>
              </w:rPr>
              <w:t>29</w:t>
            </w:r>
          </w:ins>
          <w:del w:id="137"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38" w:author="Gergo" w:date="2017-12-01T09:03:00Z">
            <w:r w:rsidR="0034280E">
              <w:rPr>
                <w:noProof/>
                <w:webHidden/>
              </w:rPr>
              <w:t>29</w:t>
            </w:r>
          </w:ins>
          <w:del w:id="139"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40" w:author="Gergo" w:date="2017-12-01T09:03:00Z">
            <w:r w:rsidR="0034280E">
              <w:rPr>
                <w:noProof/>
                <w:webHidden/>
              </w:rPr>
              <w:t>30</w:t>
            </w:r>
          </w:ins>
          <w:del w:id="141"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42" w:author="Gergo" w:date="2017-12-01T09:03:00Z">
            <w:r w:rsidR="0034280E">
              <w:rPr>
                <w:noProof/>
                <w:webHidden/>
              </w:rPr>
              <w:t>30</w:t>
            </w:r>
          </w:ins>
          <w:del w:id="143"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44" w:author="Gergo" w:date="2017-12-01T09:03:00Z">
            <w:r w:rsidR="0034280E">
              <w:rPr>
                <w:noProof/>
                <w:webHidden/>
              </w:rPr>
              <w:t>32</w:t>
            </w:r>
          </w:ins>
          <w:del w:id="145"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46" w:author="Gergo" w:date="2017-12-01T09:03:00Z">
            <w:r w:rsidR="0034280E">
              <w:rPr>
                <w:noProof/>
                <w:webHidden/>
              </w:rPr>
              <w:t>32</w:t>
            </w:r>
          </w:ins>
          <w:del w:id="147"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48" w:author="Gergo" w:date="2017-12-01T09:03:00Z">
            <w:r w:rsidR="0034280E">
              <w:rPr>
                <w:noProof/>
                <w:webHidden/>
              </w:rPr>
              <w:t>34</w:t>
            </w:r>
          </w:ins>
          <w:del w:id="149"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50" w:author="Gergo" w:date="2017-12-01T09:03:00Z">
            <w:r w:rsidR="0034280E">
              <w:rPr>
                <w:noProof/>
                <w:webHidden/>
              </w:rPr>
              <w:t>35</w:t>
            </w:r>
          </w:ins>
          <w:del w:id="151"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52" w:author="Gergo" w:date="2017-12-01T09:03:00Z">
            <w:r w:rsidR="0034280E">
              <w:rPr>
                <w:noProof/>
                <w:webHidden/>
              </w:rPr>
              <w:t>36</w:t>
            </w:r>
          </w:ins>
          <w:del w:id="153"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54" w:author="Gergo" w:date="2017-12-01T09:03:00Z">
            <w:r w:rsidR="0034280E">
              <w:rPr>
                <w:noProof/>
                <w:webHidden/>
              </w:rPr>
              <w:t>37</w:t>
            </w:r>
          </w:ins>
          <w:del w:id="155"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56" w:author="Gergo" w:date="2017-12-01T09:03:00Z">
            <w:r w:rsidR="0034280E">
              <w:rPr>
                <w:noProof/>
                <w:webHidden/>
              </w:rPr>
              <w:t>37</w:t>
            </w:r>
          </w:ins>
          <w:del w:id="157"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58" w:author="Gergo" w:date="2017-12-01T09:03:00Z">
            <w:r w:rsidR="0034280E">
              <w:rPr>
                <w:noProof/>
                <w:webHidden/>
              </w:rPr>
              <w:t>39</w:t>
            </w:r>
          </w:ins>
          <w:del w:id="159"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60" w:author="Gergo" w:date="2017-12-01T09:03:00Z">
            <w:r w:rsidR="0034280E">
              <w:rPr>
                <w:noProof/>
                <w:webHidden/>
              </w:rPr>
              <w:t>40</w:t>
            </w:r>
          </w:ins>
          <w:del w:id="161"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62" w:author="Gergo" w:date="2017-12-01T09:03:00Z">
            <w:r w:rsidR="0034280E">
              <w:rPr>
                <w:noProof/>
                <w:webHidden/>
              </w:rPr>
              <w:t>40</w:t>
            </w:r>
          </w:ins>
          <w:del w:id="163"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64" w:author="Gergo" w:date="2017-12-01T09:03:00Z">
            <w:r w:rsidR="0034280E">
              <w:rPr>
                <w:noProof/>
                <w:webHidden/>
              </w:rPr>
              <w:t>40</w:t>
            </w:r>
          </w:ins>
          <w:del w:id="165"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66" w:author="Gergo" w:date="2017-12-01T09:03:00Z">
            <w:r w:rsidR="0034280E">
              <w:rPr>
                <w:noProof/>
                <w:webHidden/>
              </w:rPr>
              <w:t>41</w:t>
            </w:r>
          </w:ins>
          <w:del w:id="167"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68" w:author="Gergo" w:date="2017-12-01T09:03:00Z">
            <w:r w:rsidR="0034280E">
              <w:rPr>
                <w:noProof/>
                <w:webHidden/>
              </w:rPr>
              <w:t>43</w:t>
            </w:r>
          </w:ins>
          <w:del w:id="169"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70" w:author="Gergo" w:date="2017-12-01T09:03:00Z">
            <w:r w:rsidR="0034280E">
              <w:rPr>
                <w:noProof/>
                <w:webHidden/>
              </w:rPr>
              <w:t>44</w:t>
            </w:r>
          </w:ins>
          <w:del w:id="171"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72" w:author="Gergo" w:date="2017-12-01T09:03:00Z">
            <w:r w:rsidR="0034280E">
              <w:rPr>
                <w:noProof/>
                <w:webHidden/>
              </w:rPr>
              <w:t>45</w:t>
            </w:r>
          </w:ins>
          <w:del w:id="173"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74" w:author="Gergo" w:date="2017-12-01T09:03:00Z">
            <w:r w:rsidR="0034280E">
              <w:rPr>
                <w:noProof/>
                <w:webHidden/>
              </w:rPr>
              <w:t>46</w:t>
            </w:r>
          </w:ins>
          <w:del w:id="175"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76" w:author="Gergo" w:date="2017-12-01T09:03:00Z">
            <w:r w:rsidR="0034280E">
              <w:rPr>
                <w:noProof/>
                <w:webHidden/>
              </w:rPr>
              <w:t>47</w:t>
            </w:r>
          </w:ins>
          <w:del w:id="177"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78" w:author="Gergo" w:date="2017-12-01T09:03:00Z">
            <w:r w:rsidR="0034280E">
              <w:rPr>
                <w:noProof/>
                <w:webHidden/>
              </w:rPr>
              <w:t>47</w:t>
            </w:r>
          </w:ins>
          <w:del w:id="179"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80" w:author="Gergo" w:date="2017-12-01T09:03:00Z">
            <w:r w:rsidR="0034280E">
              <w:rPr>
                <w:noProof/>
                <w:webHidden/>
              </w:rPr>
              <w:t>49</w:t>
            </w:r>
          </w:ins>
          <w:del w:id="181"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82" w:author="Gergo" w:date="2017-12-01T09:03:00Z">
            <w:r w:rsidR="0034280E">
              <w:rPr>
                <w:noProof/>
                <w:webHidden/>
              </w:rPr>
              <w:t>50</w:t>
            </w:r>
          </w:ins>
          <w:del w:id="183"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84" w:author="Gergo" w:date="2017-11-25T23:44:00Z"/>
              <w:rStyle w:val="Hiperhivatkozs"/>
              <w:noProof/>
            </w:rPr>
          </w:pPr>
        </w:p>
        <w:p w14:paraId="31966D82" w14:textId="77777777" w:rsidR="00736D68" w:rsidRDefault="00736D68">
          <w:pPr>
            <w:pStyle w:val="TJ1"/>
            <w:rPr>
              <w:ins w:id="185" w:author="Gergo" w:date="2017-11-25T23:44:00Z"/>
              <w:rStyle w:val="Hiperhivatkozs"/>
              <w:noProof/>
            </w:rPr>
          </w:pPr>
        </w:p>
        <w:p w14:paraId="62C5F928" w14:textId="5C40A02B" w:rsidR="00736D68" w:rsidDel="00736D68" w:rsidRDefault="00736D68">
          <w:pPr>
            <w:pStyle w:val="TJ1"/>
            <w:rPr>
              <w:del w:id="186" w:author="Gergo" w:date="2017-11-25T23:44:00Z"/>
              <w:rFonts w:asciiTheme="minorHAnsi" w:eastAsiaTheme="minorEastAsia" w:hAnsiTheme="minorHAnsi" w:cstheme="minorBidi"/>
              <w:b w:val="0"/>
              <w:noProof/>
              <w:sz w:val="22"/>
              <w:szCs w:val="22"/>
              <w:lang w:val="en-US"/>
            </w:rPr>
          </w:pPr>
          <w:r w:rsidRPr="00CF6735">
            <w:rPr>
              <w:rStyle w:val="Hiperhivatkozs"/>
              <w:b w:val="0"/>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b w:val="0"/>
              <w:noProof/>
            </w:rPr>
            <w:fldChar w:fldCharType="separate"/>
          </w:r>
          <w:r w:rsidRPr="00CF6735">
            <w:rPr>
              <w:rStyle w:val="Hiperhivatkozs"/>
              <w:noProof/>
            </w:rPr>
            <w:t>5 Mérések, eredmények bemutatása</w:t>
          </w:r>
          <w:r>
            <w:rPr>
              <w:noProof/>
              <w:webHidden/>
            </w:rPr>
            <w:tab/>
          </w:r>
          <w:r>
            <w:rPr>
              <w:b w:val="0"/>
              <w:noProof/>
              <w:webHidden/>
            </w:rPr>
            <w:fldChar w:fldCharType="begin"/>
          </w:r>
          <w:r>
            <w:rPr>
              <w:noProof/>
              <w:webHidden/>
            </w:rPr>
            <w:instrText xml:space="preserve"> PAGEREF _Toc499416847 \h </w:instrText>
          </w:r>
          <w:r>
            <w:rPr>
              <w:b w:val="0"/>
              <w:noProof/>
              <w:webHidden/>
            </w:rPr>
          </w:r>
          <w:r>
            <w:rPr>
              <w:b w:val="0"/>
              <w:noProof/>
              <w:webHidden/>
            </w:rPr>
            <w:fldChar w:fldCharType="separate"/>
          </w:r>
          <w:ins w:id="187" w:author="Gergo" w:date="2017-12-01T09:03:00Z">
            <w:r w:rsidR="0034280E">
              <w:rPr>
                <w:noProof/>
                <w:webHidden/>
              </w:rPr>
              <w:t>51</w:t>
            </w:r>
          </w:ins>
          <w:del w:id="188" w:author="Gergo" w:date="2017-11-25T23:45:00Z">
            <w:r w:rsidDel="00736D68">
              <w:rPr>
                <w:noProof/>
                <w:webHidden/>
              </w:rPr>
              <w:delText>49</w:delText>
            </w:r>
          </w:del>
          <w:r>
            <w:rPr>
              <w:b w:val="0"/>
              <w:noProof/>
              <w:webHidden/>
            </w:rPr>
            <w:fldChar w:fldCharType="end"/>
          </w:r>
          <w:r w:rsidRPr="00CF6735">
            <w:rPr>
              <w:rStyle w:val="Hiperhivatkozs"/>
              <w:b w:val="0"/>
              <w:noProof/>
            </w:rPr>
            <w:fldChar w:fldCharType="end"/>
          </w:r>
        </w:p>
        <w:p w14:paraId="7A660412" w14:textId="77777777" w:rsidR="00736D68" w:rsidRDefault="00736D68">
          <w:pPr>
            <w:pStyle w:val="TJ1"/>
            <w:rPr>
              <w:ins w:id="189"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90" w:author="Gergo" w:date="2017-12-01T09:03:00Z">
            <w:r w:rsidR="0034280E">
              <w:rPr>
                <w:noProof/>
                <w:webHidden/>
              </w:rPr>
              <w:t>53</w:t>
            </w:r>
          </w:ins>
          <w:del w:id="191"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92" w:author="Gergo" w:date="2017-12-01T09:03:00Z">
            <w:r w:rsidR="0034280E">
              <w:rPr>
                <w:noProof/>
                <w:webHidden/>
              </w:rPr>
              <w:t>54</w:t>
            </w:r>
          </w:ins>
          <w:del w:id="193"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94" w:author="Gergo" w:date="2017-12-01T09:03:00Z">
            <w:r w:rsidR="0034280E">
              <w:rPr>
                <w:noProof/>
                <w:webHidden/>
              </w:rPr>
              <w:t>54</w:t>
            </w:r>
          </w:ins>
          <w:del w:id="195"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96" w:author="Gergo" w:date="2017-12-01T09:03:00Z">
            <w:r w:rsidR="0034280E">
              <w:rPr>
                <w:noProof/>
                <w:webHidden/>
              </w:rPr>
              <w:t>55</w:t>
            </w:r>
          </w:ins>
          <w:del w:id="197"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98" w:author="Gergo" w:date="2017-11-25T23:44:00Z"/>
            </w:rPr>
          </w:pPr>
          <w:ins w:id="199" w:author="Gergo" w:date="2017-11-25T23:44:00Z">
            <w:r>
              <w:rPr>
                <w:b/>
                <w:bCs/>
              </w:rPr>
              <w:fldChar w:fldCharType="end"/>
            </w:r>
          </w:ins>
        </w:p>
        <w:customXmlInsRangeStart w:id="200" w:author="Gergo" w:date="2017-11-25T23:44:00Z"/>
      </w:sdtContent>
    </w:sdt>
    <w:customXmlInsRangeEnd w:id="200"/>
    <w:p w14:paraId="592703D5" w14:textId="77777777" w:rsidR="00736D68" w:rsidRPr="0034280E" w:rsidRDefault="00736D68">
      <w:pPr>
        <w:rPr>
          <w:ins w:id="201" w:author="Gergo" w:date="2017-11-25T23:40:00Z"/>
        </w:rPr>
        <w:pPrChange w:id="202" w:author="Gergo" w:date="2017-11-25T23:41:00Z">
          <w:pPr>
            <w:pStyle w:val="Fejezetcimszmozsnlkl"/>
          </w:pPr>
        </w:pPrChange>
      </w:pPr>
    </w:p>
    <w:p w14:paraId="006E4CB8" w14:textId="77777777" w:rsidR="00736D68" w:rsidRPr="00736D68" w:rsidRDefault="00736D68">
      <w:pPr>
        <w:pStyle w:val="Cm"/>
        <w:rPr>
          <w:sz w:val="44"/>
          <w:rPrChange w:id="203" w:author="Gergo" w:date="2017-11-25T23:41:00Z">
            <w:rPr/>
          </w:rPrChange>
        </w:rPr>
        <w:pPrChange w:id="204"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205"/>
      <w:r w:rsidRPr="003355B9">
        <w:t xml:space="preserve">2017. 11. </w:t>
      </w:r>
      <w:commentRangeEnd w:id="205"/>
      <w:r w:rsidRPr="003355B9">
        <w:t>20</w:t>
      </w:r>
      <w:r w:rsidRPr="003355B9">
        <w:rPr>
          <w:rStyle w:val="Jegyzethivatkozs"/>
        </w:rPr>
        <w:commentReference w:id="205"/>
      </w:r>
    </w:p>
    <w:p w14:paraId="015D0772" w14:textId="77777777" w:rsidR="00E360CD" w:rsidRPr="003355B9" w:rsidRDefault="00E360CD" w:rsidP="00E360CD">
      <w:pPr>
        <w:pStyle w:val="Nyilatkozatalrs"/>
        <w:rPr>
          <w:noProof w:val="0"/>
          <w:rPrChange w:id="206" w:author="Gergo" w:date="2017-11-25T13:10:00Z">
            <w:rPr/>
          </w:rPrChange>
        </w:rPr>
      </w:pPr>
      <w:r w:rsidRPr="003355B9">
        <w:rPr>
          <w:noProof w:val="0"/>
          <w:rPrChange w:id="207" w:author="Gergo" w:date="2017-11-25T13:10:00Z">
            <w:rPr/>
          </w:rPrChange>
        </w:rPr>
        <w:tab/>
        <w:t>...…………………………………………….</w:t>
      </w:r>
    </w:p>
    <w:p w14:paraId="68F346A0" w14:textId="7C7D66F6" w:rsidR="00E360CD" w:rsidRPr="003355B9" w:rsidRDefault="00E360CD" w:rsidP="00E360CD">
      <w:pPr>
        <w:pStyle w:val="Nyilatkozatalrs"/>
        <w:ind w:firstLine="634"/>
        <w:rPr>
          <w:noProof w:val="0"/>
          <w:rPrChange w:id="208" w:author="Gergo" w:date="2017-11-25T13:10:00Z">
            <w:rPr/>
          </w:rPrChange>
        </w:rPr>
      </w:pPr>
      <w:r w:rsidRPr="003355B9">
        <w:rPr>
          <w:noProof w:val="0"/>
          <w:rPrChange w:id="209"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210" w:name="_Toc499416782"/>
      <w:r w:rsidRPr="003355B9">
        <w:lastRenderedPageBreak/>
        <w:t>Bevezetés</w:t>
      </w:r>
      <w:bookmarkEnd w:id="210"/>
    </w:p>
    <w:p w14:paraId="6D04EC2A" w14:textId="55F2F9A4" w:rsidR="00D9525C" w:rsidRPr="003355B9" w:rsidRDefault="00D9525C" w:rsidP="00D9525C">
      <w:pPr>
        <w:pStyle w:val="Cmsor2"/>
      </w:pPr>
      <w:bookmarkStart w:id="211" w:name="_Toc499416783"/>
      <w:r w:rsidRPr="003355B9">
        <w:t>Motiváció</w:t>
      </w:r>
      <w:bookmarkEnd w:id="211"/>
    </w:p>
    <w:p w14:paraId="04E16465" w14:textId="03469F24" w:rsidR="00EC6B52" w:rsidRPr="003355B9" w:rsidRDefault="00D9525C" w:rsidP="00D9525C">
      <w:r w:rsidRPr="003355B9">
        <w:t>Az okostelefonok, szerves részévé váltak az életünknek az elmúlt években</w:t>
      </w:r>
      <w:r w:rsidR="002A7339" w:rsidRPr="003355B9">
        <w:t>. Majdnem mindenki kényelmesen, otthonosan tudja kezelni őket, akár már egész fiatal kortól is</w:t>
      </w:r>
      <w:ins w:id="212" w:author="Gergo" w:date="2017-12-02T20:15:00Z">
        <w:r w:rsidR="005B7F02">
          <w:t>.</w:t>
        </w:r>
      </w:ins>
      <w:del w:id="213" w:author="Gergo" w:date="2017-12-02T20:15:00Z">
        <w:r w:rsidR="002A7339" w:rsidRPr="003355B9" w:rsidDel="005B7F02">
          <w:delText>,</w:delText>
        </w:r>
      </w:del>
      <w:r w:rsidR="002A7339" w:rsidRPr="003355B9">
        <w:t xml:space="preserve"> </w:t>
      </w:r>
      <w:ins w:id="214" w:author="Gergo" w:date="2017-12-02T20:16:00Z">
        <w:r w:rsidR="005B7F02">
          <w:t>Í</w:t>
        </w:r>
      </w:ins>
      <w:del w:id="215" w:author="Gergo" w:date="2017-12-02T20:16:00Z">
        <w:r w:rsidR="002A7339" w:rsidRPr="003355B9" w:rsidDel="005B7F02">
          <w:delText>í</w:delText>
        </w:r>
      </w:del>
      <w:r w:rsidR="002A7339" w:rsidRPr="003355B9">
        <w:t xml:space="preserve">gy kézenfekvővé vált, hogy a mindennapi felhasználáson kívül egyéb, akár tudományos területeken is </w:t>
      </w:r>
      <w:r w:rsidR="00EC6B52" w:rsidRPr="003355B9">
        <w:t xml:space="preserve">hasznát vegyük sokrétű funkcionalitásuknak. </w:t>
      </w:r>
    </w:p>
    <w:p w14:paraId="15B1D5C5" w14:textId="59C54C2E" w:rsidR="00354AA1" w:rsidRPr="003355B9" w:rsidRDefault="005B7F02" w:rsidP="00D9525C">
      <w:ins w:id="216" w:author="Gergo" w:date="2017-12-02T20:16:00Z">
        <w:r>
          <w:t>A m</w:t>
        </w:r>
      </w:ins>
      <w:del w:id="217" w:author="Gergo" w:date="2017-12-02T20:16:00Z">
        <w:r w:rsidR="00354AA1" w:rsidRPr="003355B9" w:rsidDel="005B7F02">
          <w:delText>M</w:delText>
        </w:r>
      </w:del>
      <w:r w:rsidR="00354AA1" w:rsidRPr="003355B9">
        <w:t>odern okostelefonok olyan érzékenységű szenzorokkal vannak ellátva</w:t>
      </w:r>
      <w:r w:rsidR="00181866" w:rsidRPr="003355B9">
        <w:t>,</w:t>
      </w:r>
      <w:r w:rsidR="00354AA1"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w:t>
      </w:r>
      <w:ins w:id="218" w:author="Gergo" w:date="2017-12-02T20:16:00Z">
        <w:r>
          <w:t>s</w:t>
        </w:r>
      </w:ins>
      <w:del w:id="219" w:author="Gergo" w:date="2017-12-02T20:16:00Z">
        <w:r w:rsidR="008C01D9" w:rsidRPr="003355B9" w:rsidDel="005B7F02">
          <w:delText>S</w:delText>
        </w:r>
      </w:del>
      <w:r w:rsidR="008C01D9" w:rsidRPr="003355B9">
        <w:t xml:space="preserve">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59FB079" w:rsidR="00C37ADF" w:rsidRPr="003355B9" w:rsidRDefault="003C4AB8" w:rsidP="00C37ADF">
      <w:r w:rsidRPr="003355B9">
        <w:t xml:space="preserve">A virtuális valóság (Virtual Reality – VR) szemüvegek elterjedése </w:t>
      </w:r>
      <w:r w:rsidR="00641885" w:rsidRPr="003355B9">
        <w:t>az elmúlt pár évben új kapukat nyi</w:t>
      </w:r>
      <w:ins w:id="220" w:author="Gergo" w:date="2017-12-02T20:17:00Z">
        <w:r w:rsidR="00A83CA8">
          <w:t>tott</w:t>
        </w:r>
      </w:ins>
      <w:del w:id="221" w:author="Gergo" w:date="2017-12-02T20:17:00Z">
        <w:r w:rsidR="00641885" w:rsidRPr="003355B9" w:rsidDel="00A83CA8">
          <w:delText>that</w:delText>
        </w:r>
      </w:del>
      <w:r w:rsidR="00641885" w:rsidRPr="003355B9">
        <w:t xml:space="preserve">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222" w:author="Gergo" w:date="2017-12-02T10:56:00Z">
        <w:r w:rsidR="00D53C1F">
          <w:t xml:space="preserve"> </w:t>
        </w:r>
      </w:ins>
      <w:ins w:id="223"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224" w:author="Gergo" w:date="2017-12-02T10:58:00Z">
        <w:r w:rsidR="00D53C1F" w:rsidRPr="00D53C1F">
          <w:t>[1]</w:t>
        </w:r>
        <w:r w:rsidR="00D53C1F">
          <w:fldChar w:fldCharType="end"/>
        </w:r>
      </w:ins>
      <w:r w:rsidR="000A1B97" w:rsidRPr="003355B9">
        <w:t>.</w:t>
      </w:r>
    </w:p>
    <w:p w14:paraId="09397F57" w14:textId="02704977" w:rsidR="00EC716D" w:rsidRPr="003355B9" w:rsidRDefault="00EC716D" w:rsidP="00EC716D">
      <w:pPr>
        <w:pStyle w:val="Cmsor2"/>
      </w:pPr>
      <w:bookmarkStart w:id="225" w:name="_Toc499416784"/>
      <w:r w:rsidRPr="003355B9">
        <w:t>A Virtuális valóság</w:t>
      </w:r>
      <w:bookmarkEnd w:id="225"/>
    </w:p>
    <w:p w14:paraId="71239292" w14:textId="77777777" w:rsidR="00A172E8" w:rsidRDefault="00224E0E" w:rsidP="000A1B97">
      <w:pPr>
        <w:rPr>
          <w:ins w:id="226" w:author="Gergo" w:date="2017-12-02T20:21:00Z"/>
        </w:rPr>
      </w:pPr>
      <w:r w:rsidRPr="003355B9">
        <w:t>A VR-szemüvegek</w:t>
      </w:r>
      <w:del w:id="227" w:author="Gergo" w:date="2017-12-02T20:17:00Z">
        <w:r w:rsidRPr="003355B9" w:rsidDel="00A83CA8">
          <w:delText>nek</w:delText>
        </w:r>
      </w:del>
      <w:r w:rsidRPr="003355B9">
        <w:t xml:space="preserve">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28"/>
      <w:r w:rsidR="002F66E9" w:rsidRPr="003355B9">
        <w:t xml:space="preserve">egy </w:t>
      </w:r>
      <w:ins w:id="229" w:author="Gergo" w:date="2017-11-17T13:29:00Z">
        <w:r w:rsidR="005A013E" w:rsidRPr="003355B9">
          <w:t>sztereó</w:t>
        </w:r>
      </w:ins>
      <w:ins w:id="230" w:author="Gergo" w:date="2017-11-17T13:28:00Z">
        <w:r w:rsidR="005A013E" w:rsidRPr="003355B9">
          <w:t xml:space="preserve"> látásrendszeren</w:t>
        </w:r>
      </w:ins>
      <w:del w:id="231" w:author="Gergo" w:date="2017-11-17T13:28:00Z">
        <w:r w:rsidR="002F66E9" w:rsidRPr="003355B9" w:rsidDel="005A013E">
          <w:delText>megfelelő lencsén</w:delText>
        </w:r>
      </w:del>
      <w:r w:rsidR="002F66E9" w:rsidRPr="003355B9">
        <w:t xml:space="preserve"> át nézve a v</w:t>
      </w:r>
      <w:commentRangeEnd w:id="228"/>
      <w:r w:rsidR="004F71B6" w:rsidRPr="003355B9">
        <w:rPr>
          <w:rStyle w:val="Jegyzethivatkozs"/>
        </w:rPr>
        <w:commentReference w:id="228"/>
      </w:r>
      <w:r w:rsidR="002F66E9" w:rsidRPr="003355B9">
        <w:t>alóság élményét kelti. A tény, hogy így részévé válhatunk a háromdimenziós</w:t>
      </w:r>
      <w:del w:id="232" w:author="Gergo" w:date="2017-12-02T20:20:00Z">
        <w:r w:rsidR="00831B04" w:rsidRPr="003355B9" w:rsidDel="00896440">
          <w:delText>,</w:delText>
        </w:r>
      </w:del>
      <w:r w:rsidR="00831B04" w:rsidRPr="003355B9">
        <w:t xml:space="preserve">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w:t>
      </w:r>
      <w:del w:id="233" w:author="Gergo" w:date="2017-12-02T20:21:00Z">
        <w:r w:rsidR="00C37ADF" w:rsidRPr="003355B9" w:rsidDel="00896440">
          <w:delText>s</w:delText>
        </w:r>
      </w:del>
      <w:r w:rsidR="00C37ADF" w:rsidRPr="003355B9">
        <w:t>, amik nagyon hasonlítanak azokra, amiket egy valós szituációban produkálna.</w:t>
      </w:r>
      <w:r w:rsidR="002F66E9" w:rsidRPr="003355B9">
        <w:t xml:space="preserve"> </w:t>
      </w:r>
    </w:p>
    <w:p w14:paraId="1AE52982" w14:textId="1BDC6536" w:rsidR="00C37ADF" w:rsidRPr="003355B9" w:rsidRDefault="00C37ADF" w:rsidP="000A1B97">
      <w:r w:rsidRPr="003355B9">
        <w:lastRenderedPageBreak/>
        <w:br/>
      </w:r>
    </w:p>
    <w:p w14:paraId="428EC906" w14:textId="4C8B666C" w:rsidR="00EC716D" w:rsidRPr="003355B9" w:rsidRDefault="002F66E9" w:rsidP="000A1B97">
      <w:r w:rsidRPr="003355B9">
        <w:t xml:space="preserve"> </w:t>
      </w:r>
      <w:r w:rsidR="00C37ADF" w:rsidRPr="003355B9">
        <w:t xml:space="preserve">Ennek a technológiának </w:t>
      </w:r>
      <w:r w:rsidR="00224E0E" w:rsidRPr="003355B9">
        <w:t xml:space="preserve">két különböző típusa van használatban. </w:t>
      </w:r>
    </w:p>
    <w:p w14:paraId="56234E48" w14:textId="4CFFB7C9" w:rsidR="00224E0E" w:rsidRPr="003355B9" w:rsidRDefault="00224E0E" w:rsidP="00EC716D">
      <w:pPr>
        <w:pStyle w:val="Listaszerbekezds"/>
        <w:numPr>
          <w:ilvl w:val="0"/>
          <w:numId w:val="28"/>
        </w:numPr>
      </w:pPr>
      <w:r w:rsidRPr="003355B9">
        <w:t>Az egyik</w:t>
      </w:r>
      <w:ins w:id="234" w:author="Forstner Bertalan" w:date="2017-11-17T09:23:00Z">
        <w:r w:rsidR="006654A7" w:rsidRPr="003355B9">
          <w:t>be</w:t>
        </w:r>
      </w:ins>
      <w:r w:rsidRPr="003355B9">
        <w:t xml:space="preserve"> az olyan </w:t>
      </w:r>
      <w:r w:rsidR="00EC716D" w:rsidRPr="003355B9">
        <w:t>eszközök</w:t>
      </w:r>
      <w:ins w:id="235" w:author="Forstner Bertalan" w:date="2017-11-17T09:23:00Z">
        <w:r w:rsidR="006654A7" w:rsidRPr="003355B9">
          <w:t xml:space="preserve"> tartoznak</w:t>
        </w:r>
      </w:ins>
      <w:r w:rsidR="00EC716D" w:rsidRPr="003355B9">
        <w:t>, melyek saját beépített kijelzővel rendelkeznek, de ezek csak a megjelenítésért felelősek</w:t>
      </w:r>
      <w:ins w:id="236" w:author="Gergo" w:date="2017-12-02T20:18:00Z">
        <w:r w:rsidR="00A83CA8">
          <w:t>.</w:t>
        </w:r>
      </w:ins>
      <w:del w:id="237" w:author="Gergo" w:date="2017-12-02T20:18:00Z">
        <w:r w:rsidR="00EC716D" w:rsidRPr="003355B9" w:rsidDel="00A83CA8">
          <w:delText>,</w:delText>
        </w:r>
      </w:del>
      <w:r w:rsidR="00EC716D" w:rsidRPr="003355B9">
        <w:t xml:space="preserve"> </w:t>
      </w:r>
      <w:ins w:id="238" w:author="Gergo" w:date="2017-12-02T20:18:00Z">
        <w:r w:rsidR="00A83CA8">
          <w:t>A</w:t>
        </w:r>
      </w:ins>
      <w:del w:id="239" w:author="Gergo" w:date="2017-12-02T20:18:00Z">
        <w:r w:rsidR="00EC716D" w:rsidRPr="003355B9" w:rsidDel="00A83CA8">
          <w:delText>a</w:delText>
        </w:r>
      </w:del>
      <w:r w:rsidR="00EC716D" w:rsidRPr="003355B9">
        <w:t xml:space="preserve"> számítások, a logika egy külső eszközön fut (pl.: a</w:t>
      </w:r>
      <w:r w:rsidR="008C01D9" w:rsidRPr="003355B9">
        <w:t xml:space="preserve">sztali számítógép vagy laptop) </w:t>
      </w:r>
      <w:r w:rsidR="00EC716D" w:rsidRPr="003355B9">
        <w:t>és ehhez van – általában</w:t>
      </w:r>
      <w:ins w:id="240" w:author="Gergo" w:date="2017-12-02T20:19:00Z">
        <w:r w:rsidR="00A83CA8">
          <w:t xml:space="preserve"> valamilyen vezetéknélküli technológiával</w:t>
        </w:r>
      </w:ins>
      <w:del w:id="241" w:author="Gergo" w:date="2017-12-02T20:19:00Z">
        <w:r w:rsidR="00EC716D" w:rsidRPr="003355B9" w:rsidDel="00A83CA8">
          <w:delText xml:space="preserve"> vezetékesen</w:delText>
        </w:r>
      </w:del>
      <w:r w:rsidR="00EC716D" w:rsidRPr="003355B9">
        <w:t xml:space="preserve"> – csatlakoztatva a szemüveg. </w:t>
      </w:r>
    </w:p>
    <w:p w14:paraId="1C4BDE86" w14:textId="47760762" w:rsidR="00EC716D" w:rsidRPr="003355B9" w:rsidRDefault="00EC716D" w:rsidP="00EC716D">
      <w:pPr>
        <w:pStyle w:val="Listaszerbekezds"/>
        <w:numPr>
          <w:ilvl w:val="0"/>
          <w:numId w:val="28"/>
        </w:numPr>
      </w:pPr>
      <w:r w:rsidRPr="003355B9">
        <w:t xml:space="preserve">A másik csoportba </w:t>
      </w:r>
      <w:ins w:id="242" w:author="Gergo" w:date="2017-12-02T20:22:00Z">
        <w:r w:rsidR="00A172E8">
          <w:t xml:space="preserve">az </w:t>
        </w:r>
      </w:ins>
      <w:r w:rsidRPr="003355B9">
        <w:t>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69C42F8" w:rsidR="00F42F9B" w:rsidRPr="003355B9" w:rsidRDefault="00F42F9B">
      <w:r w:rsidRPr="003355B9">
        <w:t>Az utóbbi megoldás előnye, hogy azáltal, hogy a telefon biztosítja a számítási teljesítményt</w:t>
      </w:r>
      <w:del w:id="243" w:author="Gergo" w:date="2017-12-02T20:28:00Z">
        <w:r w:rsidRPr="003355B9" w:rsidDel="00A172E8">
          <w:delText>,</w:delText>
        </w:r>
      </w:del>
      <w:ins w:id="244" w:author="Gergo" w:date="2017-12-02T20:25:00Z">
        <w:r w:rsidR="00A172E8">
          <w:t xml:space="preserve"> </w:t>
        </w:r>
      </w:ins>
      <w:ins w:id="245" w:author="Gergo" w:date="2017-12-02T20:27:00Z">
        <w:r w:rsidR="00A172E8">
          <w:t>–</w:t>
        </w:r>
      </w:ins>
      <w:ins w:id="246" w:author="Gergo" w:date="2017-12-02T20:30:00Z">
        <w:r w:rsidR="00D872E6">
          <w:t xml:space="preserve"> </w:t>
        </w:r>
      </w:ins>
      <w:del w:id="247" w:author="Gergo" w:date="2017-12-02T20:27:00Z">
        <w:r w:rsidRPr="003355B9" w:rsidDel="00A172E8">
          <w:delText xml:space="preserve"> </w:delText>
        </w:r>
      </w:del>
      <w:ins w:id="248" w:author="Gergo" w:date="2017-12-02T20:30:00Z">
        <w:r w:rsidR="00D872E6">
          <w:t>így</w:t>
        </w:r>
      </w:ins>
      <w:del w:id="249" w:author="Gergo" w:date="2017-12-02T20:30:00Z">
        <w:r w:rsidRPr="003355B9" w:rsidDel="00D872E6">
          <w:delText>így</w:delText>
        </w:r>
      </w:del>
      <w:r w:rsidRPr="003355B9">
        <w:t xml:space="preserve"> teljesen vezeték és késleltetés nélküli a megjelenítés</w:t>
      </w:r>
      <w:ins w:id="250" w:author="Gergo" w:date="2017-12-02T20:25:00Z">
        <w:r w:rsidR="00A172E8">
          <w:t xml:space="preserve"> </w:t>
        </w:r>
      </w:ins>
      <w:ins w:id="251" w:author="Gergo" w:date="2017-12-02T20:27:00Z">
        <w:r w:rsidR="00A172E8">
          <w:t>–</w:t>
        </w:r>
      </w:ins>
      <w:ins w:id="252" w:author="Gergo" w:date="2017-12-02T20:28:00Z">
        <w:r w:rsidR="00A172E8">
          <w:t>,</w:t>
        </w:r>
      </w:ins>
      <w:del w:id="253" w:author="Gergo" w:date="2017-12-02T20:27:00Z">
        <w:r w:rsidRPr="003355B9" w:rsidDel="00A172E8">
          <w:delText>,</w:delText>
        </w:r>
      </w:del>
      <w:r w:rsidRPr="003355B9">
        <w:t xml:space="preserve"> nagyobb mozgásszabadságot ad</w:t>
      </w:r>
      <w:del w:id="254" w:author="Gergo" w:date="2017-12-02T20:25:00Z">
        <w:r w:rsidRPr="003355B9" w:rsidDel="00A172E8">
          <w:delText>va</w:delText>
        </w:r>
      </w:del>
      <w:r w:rsidRPr="003355B9">
        <w:t xml:space="preserve"> a viselőnek. Egy másik kedvező mellékhatása az okostelefont használó megoldásnak, hogy mivel a szemüveg nem rendelkezik saját kijelzővel</w:t>
      </w:r>
      <w:ins w:id="255" w:author="Forstner Bertalan" w:date="2017-11-17T09:24:00Z">
        <w:r w:rsidR="006654A7" w:rsidRPr="003355B9">
          <w:t>,</w:t>
        </w:r>
      </w:ins>
      <w:r w:rsidRPr="003355B9">
        <w:t xml:space="preserve"> csak két lencsével</w:t>
      </w:r>
      <w:ins w:id="256" w:author="Forstner Bertalan" w:date="2017-11-17T09:24:00Z">
        <w:r w:rsidR="006654A7" w:rsidRPr="003355B9">
          <w:t>,</w:t>
        </w:r>
      </w:ins>
      <w:r w:rsidRPr="003355B9">
        <w:t xml:space="preserve"> ezért árban is jóval megengedhetőbb</w:t>
      </w:r>
      <w:r w:rsidR="00D80C4A" w:rsidRPr="003355B9">
        <w:t>. Ami az előnye</w:t>
      </w:r>
      <w:ins w:id="257" w:author="Forstner Bertalan" w:date="2017-11-17T09:24:00Z">
        <w:r w:rsidR="006654A7" w:rsidRPr="003355B9">
          <w:t>,</w:t>
        </w:r>
      </w:ins>
      <w:r w:rsidR="00D80C4A" w:rsidRPr="003355B9">
        <w:t xml:space="preserve"> az részben a hátránya is ennek a megoldásnak</w:t>
      </w:r>
      <w:del w:id="258" w:author="Forstner Bertalan" w:date="2017-11-17T09:24:00Z">
        <w:r w:rsidR="00D80C4A" w:rsidRPr="003355B9" w:rsidDel="006654A7">
          <w:delText xml:space="preserve">. </w:delText>
        </w:r>
      </w:del>
      <w:ins w:id="259" w:author="Forstner Bertalan"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60" w:name="_Toc499416785"/>
      <w:r w:rsidRPr="003355B9">
        <w:t>A feladat</w:t>
      </w:r>
      <w:bookmarkEnd w:id="260"/>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61"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62"/>
      <w:r w:rsidRPr="003355B9">
        <w:t>biztosítja</w:t>
      </w:r>
      <w:commentRangeEnd w:id="262"/>
      <w:r w:rsidR="006654A7" w:rsidRPr="003355B9">
        <w:rPr>
          <w:rStyle w:val="Jegyzethivatkozs"/>
        </w:rPr>
        <w:commentReference w:id="262"/>
      </w:r>
      <w:r w:rsidRPr="003355B9">
        <w:t xml:space="preserve">, mely egy </w:t>
      </w:r>
      <w:del w:id="263" w:author="Forstner Bertalan" w:date="2017-11-17T09:24:00Z">
        <w:r w:rsidRPr="003355B9" w:rsidDel="006654A7">
          <w:delText xml:space="preserve">android </w:delText>
        </w:r>
      </w:del>
      <w:ins w:id="264" w:author="Forstner Bertalan"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 xml:space="preserve">konstrukció, ami egyszerűbb felhasználást tesz lehetővé. A Google szemüvegéhez - a saját kategóriáján belül elsőként -  egy vezetéknélküli kontroller is </w:t>
      </w:r>
      <w:r w:rsidR="002C3031" w:rsidRPr="003355B9">
        <w:lastRenderedPageBreak/>
        <w:t>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65" w:author="Forstner Bertalan" w:date="2017-11-17T09:25:00Z">
        <w:r w:rsidRPr="003355B9" w:rsidDel="006654A7">
          <w:delText>fejhallgatót</w:delText>
        </w:r>
      </w:del>
      <w:ins w:id="266" w:author="Forstner Bertalan"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67" w:author="Gergo" w:date="2017-11-17T13:31:00Z">
        <w:r w:rsidR="00410FA8" w:rsidRPr="003355B9" w:rsidDel="005A013E">
          <w:delText>tovább küld</w:delText>
        </w:r>
        <w:r w:rsidR="007A5167" w:rsidRPr="003355B9" w:rsidDel="005A013E">
          <w:delText>i</w:delText>
        </w:r>
      </w:del>
      <w:ins w:id="268"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69" w:name="_Toc499416786"/>
      <w:r w:rsidRPr="003355B9">
        <w:t>A célom</w:t>
      </w:r>
      <w:bookmarkEnd w:id="269"/>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70"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14BDD6F6" w:rsidR="00C804C2" w:rsidRPr="003355B9" w:rsidRDefault="00D205B0" w:rsidP="00D80C4A">
      <w:r w:rsidRPr="003355B9">
        <w:t xml:space="preserve">A Frostig </w:t>
      </w:r>
      <w:commentRangeStart w:id="271"/>
      <w:r w:rsidRPr="003355B9">
        <w:t>teszt</w:t>
      </w:r>
      <w:r w:rsidR="00F01BE8" w:rsidRPr="003355B9">
        <w:t>ek</w:t>
      </w:r>
      <w:commentRangeEnd w:id="271"/>
      <w:r w:rsidR="006654A7" w:rsidRPr="003355B9">
        <w:rPr>
          <w:rStyle w:val="Jegyzethivatkozs"/>
        </w:rPr>
        <w:commentReference w:id="271"/>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w:t>
      </w:r>
      <w:ins w:id="272" w:author="Gergo" w:date="2017-12-02T20:31:00Z">
        <w:r w:rsidR="00D872E6">
          <w:t>,</w:t>
        </w:r>
      </w:ins>
      <w:r w:rsidR="008079AA" w:rsidRPr="003355B9">
        <w:t xml:space="preserve"> melyek szorosan kapcsolódnak a háromdimenziós érzékeléshez, így erre a területre nagy hatással lehet a megoldásom.</w:t>
      </w:r>
    </w:p>
    <w:p w14:paraId="08C53A9C" w14:textId="5E947012" w:rsidR="007A5167" w:rsidRPr="003355B9" w:rsidRDefault="00D205B0" w:rsidP="00D80C4A">
      <w:r w:rsidRPr="003355B9">
        <w:t>Ezeket a</w:t>
      </w:r>
      <w:r w:rsidR="008C01D9" w:rsidRPr="003355B9">
        <w:t xml:space="preserve"> teszteket gyerekeken végzik (</w:t>
      </w:r>
      <w:r w:rsidR="00C804C2" w:rsidRPr="003355B9">
        <w:t>általában 4-7 éves kor között)</w:t>
      </w:r>
      <w:ins w:id="273" w:author="Gergo" w:date="2017-12-02T20:32:00Z">
        <w:r w:rsidR="00D872E6">
          <w:t>.</w:t>
        </w:r>
      </w:ins>
      <w:del w:id="274" w:author="Gergo" w:date="2017-12-02T20:32:00Z">
        <w:r w:rsidR="00C804C2" w:rsidRPr="003355B9" w:rsidDel="00D872E6">
          <w:delText>,</w:delText>
        </w:r>
      </w:del>
      <w:r w:rsidR="00C804C2" w:rsidRPr="003355B9">
        <w:t xml:space="preserve"> </w:t>
      </w:r>
      <w:ins w:id="275" w:author="Gergo" w:date="2017-12-02T20:32:00Z">
        <w:r w:rsidR="00D872E6">
          <w:t>Í</w:t>
        </w:r>
      </w:ins>
      <w:del w:id="276" w:author="Gergo" w:date="2017-12-02T20:32:00Z">
        <w:r w:rsidR="00C804C2" w:rsidRPr="003355B9" w:rsidDel="00D872E6">
          <w:delText>í</w:delText>
        </w:r>
      </w:del>
      <w:r w:rsidR="00C804C2" w:rsidRPr="003355B9">
        <w:t xml:space="preserve">gy, ha ezt egy játék keretein belül </w:t>
      </w:r>
      <w:r w:rsidRPr="003355B9">
        <w:t>lehetne megtenni, akkor mind</w:t>
      </w:r>
      <w:del w:id="277" w:author="Gergo" w:date="2017-11-17T13:32:00Z">
        <w:r w:rsidRPr="003355B9" w:rsidDel="005A013E">
          <w:delText xml:space="preserve"> </w:delText>
        </w:r>
      </w:del>
      <w:r w:rsidRPr="003355B9">
        <w:t xml:space="preserve">két fél számára kedvezőbb kimenethez juthatunk. Nem is igazán egy egyszeri mérés esetén látom ennek nagy </w:t>
      </w:r>
      <w:r w:rsidRPr="003355B9">
        <w:lastRenderedPageBreak/>
        <w:t>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78" w:name="_Toc499416787"/>
      <w:r w:rsidRPr="003355B9">
        <w:t>A dolgozatról</w:t>
      </w:r>
      <w:bookmarkEnd w:id="278"/>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79"/>
      <w:r w:rsidR="00040F2A" w:rsidRPr="003355B9">
        <w:t>szó</w:t>
      </w:r>
      <w:commentRangeEnd w:id="279"/>
      <w:r w:rsidR="006654A7" w:rsidRPr="003355B9">
        <w:rPr>
          <w:rStyle w:val="Jegyzethivatkozs"/>
        </w:rPr>
        <w:commentReference w:id="279"/>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80" w:name="_Toc499416788"/>
      <w:r w:rsidRPr="003355B9">
        <w:lastRenderedPageBreak/>
        <w:t>Irodalomkutatás és technológiák</w:t>
      </w:r>
      <w:bookmarkEnd w:id="280"/>
    </w:p>
    <w:p w14:paraId="7D435AFE" w14:textId="58F64FFA" w:rsidR="006D716A" w:rsidRPr="003355B9" w:rsidRDefault="006D716A" w:rsidP="006D716A">
      <w:r w:rsidRPr="003355B9">
        <w:t xml:space="preserve">Ebben a fejezetben ismertetni fogom a munka során felhasznált technológiákat, </w:t>
      </w:r>
      <w:commentRangeStart w:id="281"/>
      <w:r w:rsidR="007E2EB8" w:rsidRPr="003355B9">
        <w:t xml:space="preserve">illetve, </w:t>
      </w:r>
      <w:del w:id="282" w:author="Gergo" w:date="2017-11-17T13:33:00Z">
        <w:r w:rsidRPr="003355B9" w:rsidDel="005A013E">
          <w:delText>hogy</w:delText>
        </w:r>
        <w:r w:rsidR="007E2EB8" w:rsidRPr="003355B9" w:rsidDel="005A013E">
          <w:delText xml:space="preserve"> miért ezekre esett a választás</w:delText>
        </w:r>
      </w:del>
      <w:ins w:id="283" w:author="Gergo" w:date="2017-11-17T13:33:00Z">
        <w:r w:rsidR="005A013E" w:rsidRPr="003355B9">
          <w:t>illetve indoklom kiválasztásukat</w:t>
        </w:r>
      </w:ins>
      <w:r w:rsidR="007E2EB8" w:rsidRPr="003355B9">
        <w:t>,</w:t>
      </w:r>
      <w:commentRangeEnd w:id="281"/>
      <w:r w:rsidR="006654A7" w:rsidRPr="003355B9">
        <w:rPr>
          <w:rStyle w:val="Jegyzethivatkozs"/>
        </w:rPr>
        <w:commentReference w:id="281"/>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84" w:name="_Toc499416789"/>
      <w:r w:rsidRPr="003355B9">
        <w:t>A VR technológia</w:t>
      </w:r>
      <w:bookmarkEnd w:id="284"/>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285" w:author="Gergo" w:date="2017-12-02T11:10:00Z">
        <w:r w:rsidR="00026F10">
          <w:t xml:space="preserve"> </w:t>
        </w:r>
        <w:r w:rsidR="00026F10">
          <w:fldChar w:fldCharType="begin"/>
        </w:r>
      </w:ins>
      <w:ins w:id="286"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287" w:author="Gergo" w:date="2017-12-02T12:24:00Z">
        <w:r w:rsidR="00C96DDF">
          <w:t>[2]</w:t>
        </w:r>
        <w:r w:rsidR="00C96DDF" w:rsidRPr="00C96DDF">
          <w:t>[3]</w:t>
        </w:r>
      </w:ins>
      <w:ins w:id="288"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289"/>
      <w:r w:rsidRPr="003355B9">
        <w:t>is</w:t>
      </w:r>
      <w:commentRangeEnd w:id="289"/>
      <w:r w:rsidR="006654A7" w:rsidRPr="003355B9">
        <w:rPr>
          <w:rStyle w:val="Jegyzethivatkozs"/>
        </w:rPr>
        <w:commentReference w:id="289"/>
      </w:r>
      <w:r w:rsidRPr="003355B9">
        <w:t xml:space="preserve">) már a 90-es évek közepén </w:t>
      </w:r>
      <w:commentRangeStart w:id="290"/>
      <w:r w:rsidRPr="003355B9">
        <w:t>megjelentek</w:t>
      </w:r>
      <w:commentRangeEnd w:id="290"/>
      <w:r w:rsidR="006654A7" w:rsidRPr="003355B9">
        <w:rPr>
          <w:rStyle w:val="Jegyzethivatkozs"/>
        </w:rPr>
        <w:commentReference w:id="290"/>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91"/>
      <w:r w:rsidR="003A1CA4" w:rsidRPr="003355B9">
        <w:t>felé</w:t>
      </w:r>
      <w:commentRangeEnd w:id="291"/>
      <w:r w:rsidR="006654A7" w:rsidRPr="003355B9">
        <w:rPr>
          <w:rStyle w:val="Jegyzethivatkozs"/>
        </w:rPr>
        <w:commentReference w:id="291"/>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292" w:author="Gergo" w:date="2017-12-02T11:08:00Z">
        <w:r w:rsidR="00026F10">
          <w:t xml:space="preserve"> </w:t>
        </w:r>
      </w:ins>
      <w:ins w:id="293" w:author="Gergo" w:date="2017-12-02T11:09:00Z">
        <w:r w:rsidR="00026F10">
          <w:fldChar w:fldCharType="begin"/>
        </w:r>
      </w:ins>
      <w:ins w:id="294"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295" w:author="Gergo" w:date="2017-12-02T12:24:00Z">
        <w:r w:rsidR="00C96DDF" w:rsidRPr="00C96DDF">
          <w:t>[4]</w:t>
        </w:r>
      </w:ins>
      <w:ins w:id="296"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97"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298" w:author="Gergo" w:date="2017-12-02T11:14:00Z">
        <w:r w:rsidR="00E57506">
          <w:t xml:space="preserve"> </w:t>
        </w:r>
        <w:r w:rsidR="00E57506">
          <w:fldChar w:fldCharType="begin"/>
        </w:r>
      </w:ins>
      <w:ins w:id="299"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300" w:author="Gergo" w:date="2017-12-02T12:24:00Z">
        <w:r w:rsidR="00C96DDF" w:rsidRPr="00C96DDF">
          <w:t>[5]</w:t>
        </w:r>
      </w:ins>
      <w:ins w:id="301"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302" w:author="Gergo" w:date="2017-11-29T19:09:00Z">
        <w:r w:rsidR="00D268C5">
          <w:t xml:space="preserve"> Ezeket a különbségeket és hatásukat az alábbi képek szemléltetik. (</w:t>
        </w:r>
      </w:ins>
      <w:ins w:id="303" w:author="Gergo" w:date="2017-11-29T19:11:00Z">
        <w:r w:rsidR="00D268C5">
          <w:fldChar w:fldCharType="begin"/>
        </w:r>
        <w:r w:rsidR="00D268C5">
          <w:instrText xml:space="preserve"> REF _Ref499745988 \h </w:instrText>
        </w:r>
      </w:ins>
      <w:r w:rsidR="00D268C5">
        <w:fldChar w:fldCharType="separate"/>
      </w:r>
      <w:ins w:id="304" w:author="Gergo" w:date="2017-12-01T09:03:00Z">
        <w:r w:rsidR="0034280E">
          <w:t xml:space="preserve">Ábra </w:t>
        </w:r>
        <w:r w:rsidR="0034280E">
          <w:rPr>
            <w:noProof/>
          </w:rPr>
          <w:t>2</w:t>
        </w:r>
        <w:r w:rsidR="0034280E">
          <w:t>.</w:t>
        </w:r>
        <w:r w:rsidR="0034280E">
          <w:rPr>
            <w:noProof/>
          </w:rPr>
          <w:t>1</w:t>
        </w:r>
      </w:ins>
      <w:ins w:id="305"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306" w:author="Gergo" w:date="2017-12-01T09:03:00Z">
        <w:r w:rsidR="0034280E">
          <w:t xml:space="preserve">Ábra </w:t>
        </w:r>
        <w:r w:rsidR="0034280E">
          <w:rPr>
            <w:noProof/>
          </w:rPr>
          <w:t>2</w:t>
        </w:r>
        <w:r w:rsidR="0034280E">
          <w:t>.</w:t>
        </w:r>
        <w:r w:rsidR="0034280E">
          <w:rPr>
            <w:noProof/>
          </w:rPr>
          <w:t>2</w:t>
        </w:r>
      </w:ins>
      <w:ins w:id="307" w:author="Gergo" w:date="2017-11-29T19:11:00Z">
        <w:r w:rsidR="00D268C5">
          <w:fldChar w:fldCharType="end"/>
        </w:r>
        <w:r w:rsidR="00D268C5">
          <w:t>)</w:t>
        </w:r>
      </w:ins>
    </w:p>
    <w:p w14:paraId="134488DC" w14:textId="77777777" w:rsidR="005E2355" w:rsidRDefault="00D405E8">
      <w:pPr>
        <w:keepNext/>
        <w:rPr>
          <w:ins w:id="308"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309" w:author="Gergo" w:date="2017-11-25T18:33:00Z">
            <w:rPr>
              <w:sz w:val="19"/>
            </w:rPr>
          </w:rPrChange>
        </w:rPr>
        <w:pPrChange w:id="310" w:author="Gergo" w:date="2017-11-25T18:33:00Z">
          <w:pPr>
            <w:keepNext/>
          </w:pPr>
        </w:pPrChange>
      </w:pPr>
      <w:bookmarkStart w:id="311" w:name="_Ref499745988"/>
      <w:ins w:id="312" w:author="Gergo" w:date="2017-11-25T18:32:00Z">
        <w:r>
          <w:t xml:space="preserve">Ábra </w:t>
        </w:r>
      </w:ins>
      <w:ins w:id="313" w:author="Gergo" w:date="2017-11-29T13:18:00Z">
        <w:r w:rsidR="00B33261">
          <w:fldChar w:fldCharType="begin"/>
        </w:r>
        <w:r w:rsidR="00B33261">
          <w:instrText xml:space="preserve"> STYLEREF 1 \s </w:instrText>
        </w:r>
      </w:ins>
      <w:r w:rsidR="00B33261">
        <w:fldChar w:fldCharType="separate"/>
      </w:r>
      <w:r w:rsidR="0034280E">
        <w:rPr>
          <w:noProof/>
        </w:rPr>
        <w:t>2</w:t>
      </w:r>
      <w:ins w:id="31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15" w:author="Gergo" w:date="2017-12-01T09:03:00Z">
        <w:r w:rsidR="0034280E">
          <w:rPr>
            <w:noProof/>
          </w:rPr>
          <w:t>1</w:t>
        </w:r>
      </w:ins>
      <w:ins w:id="316" w:author="Gergo" w:date="2017-11-29T13:18:00Z">
        <w:r w:rsidR="00B33261">
          <w:fldChar w:fldCharType="end"/>
        </w:r>
      </w:ins>
      <w:bookmarkEnd w:id="311"/>
      <w:ins w:id="317"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18" w:author="Gergo" w:date="2017-11-17T13:35:00Z"/>
          <w:sz w:val="19"/>
        </w:rPr>
      </w:pPr>
      <w:ins w:id="319" w:author="Gergo" w:date="2017-11-17T13:56:00Z">
        <w:r w:rsidRPr="003355B9">
          <w:rPr>
            <w:b w:val="0"/>
            <w:bCs w:val="0"/>
            <w:sz w:val="19"/>
          </w:rPr>
          <w:tab/>
        </w:r>
        <w:r w:rsidRPr="003355B9">
          <w:rPr>
            <w:b w:val="0"/>
            <w:bCs w:val="0"/>
            <w:sz w:val="19"/>
          </w:rPr>
          <w:tab/>
        </w:r>
      </w:ins>
      <w:commentRangeStart w:id="320"/>
      <w:del w:id="321" w:author="Gergo" w:date="2017-11-17T13:35:00Z">
        <w:r w:rsidR="00D405E8" w:rsidRPr="003355B9" w:rsidDel="005A013E">
          <w:rPr>
            <w:b w:val="0"/>
            <w:bCs w:val="0"/>
            <w:sz w:val="19"/>
          </w:rPr>
          <w:delText>1 - Sztereoszkópikus képpár</w:delText>
        </w:r>
        <w:commentRangeEnd w:id="320"/>
        <w:r w:rsidR="006654A7" w:rsidRPr="003355B9" w:rsidDel="005A013E">
          <w:rPr>
            <w:rStyle w:val="Jegyzethivatkozs"/>
          </w:rPr>
          <w:commentReference w:id="320"/>
        </w:r>
      </w:del>
    </w:p>
    <w:p w14:paraId="2108D65C" w14:textId="18AEFF50" w:rsidR="005A013E" w:rsidRPr="003355B9" w:rsidRDefault="000819E9" w:rsidP="00FD475A">
      <w:pPr>
        <w:keepNext/>
        <w:rPr>
          <w:ins w:id="322"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323" w:author="Gergo" w:date="2017-11-17T13:36:00Z"/>
        </w:rPr>
        <w:pPrChange w:id="324" w:author="Gergo" w:date="2017-11-17T13:36:00Z">
          <w:pPr>
            <w:keepNext/>
          </w:pPr>
        </w:pPrChange>
      </w:pPr>
      <w:bookmarkStart w:id="325" w:name="_Ref499745996"/>
      <w:ins w:id="326" w:author="Gergo" w:date="2017-11-25T18:33:00Z">
        <w:r>
          <w:t xml:space="preserve">Ábra </w:t>
        </w:r>
      </w:ins>
      <w:ins w:id="327"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328"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29" w:author="Gergo" w:date="2017-12-01T09:03:00Z">
        <w:r w:rsidR="0034280E">
          <w:rPr>
            <w:noProof/>
          </w:rPr>
          <w:t>2</w:t>
        </w:r>
      </w:ins>
      <w:ins w:id="330" w:author="Gergo" w:date="2017-11-29T13:18:00Z">
        <w:r w:rsidR="00B33261">
          <w:rPr>
            <w:b w:val="0"/>
            <w:bCs w:val="0"/>
          </w:rPr>
          <w:fldChar w:fldCharType="end"/>
        </w:r>
      </w:ins>
      <w:bookmarkEnd w:id="325"/>
      <w:ins w:id="331"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332" w:author="Gergo" w:date="2017-11-17T13:36:00Z">
        <w:r w:rsidRPr="003355B9" w:rsidDel="005A013E">
          <w:delText>2 – A két kép összekombinálása, az egyik pirosra, a másik kékre színezve</w:delText>
        </w:r>
      </w:del>
    </w:p>
    <w:p w14:paraId="01984F5C" w14:textId="33AA4DCC" w:rsidR="00F801EF" w:rsidRDefault="00F801EF" w:rsidP="000A763C">
      <w:pPr>
        <w:rPr>
          <w:ins w:id="333" w:author="Gergo" w:date="2017-11-29T13:17:00Z"/>
        </w:rPr>
      </w:pPr>
      <w:r w:rsidRPr="003355B9">
        <w:t>A két eltérő kétdimenziós kép érzékelésével történő térbeli észlelés mesterségesen is előidézhető, ha</w:t>
      </w:r>
      <w:ins w:id="334" w:author="Gergo" w:date="2017-12-02T20:34:00Z">
        <w:r w:rsidR="00D872E6">
          <w:t xml:space="preserve"> a</w:t>
        </w:r>
      </w:ins>
      <w:r w:rsidRPr="003355B9">
        <w:t xml:space="preserve">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335" w:author="Gergo" w:date="2017-12-02T11:25:00Z">
        <w:r w:rsidR="00F76C3E">
          <w:t xml:space="preserve"> </w:t>
        </w:r>
      </w:ins>
      <w:ins w:id="336" w:author="Gergo" w:date="2017-12-02T11:26:00Z">
        <w:r w:rsidR="00F76C3E">
          <w:fldChar w:fldCharType="begin"/>
        </w:r>
      </w:ins>
      <w:ins w:id="337"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338" w:author="Gergo" w:date="2017-12-02T12:24:00Z">
        <w:r w:rsidR="00C96DDF" w:rsidRPr="00C96DDF">
          <w:t>[6], [7]</w:t>
        </w:r>
      </w:ins>
      <w:ins w:id="339" w:author="Gergo" w:date="2017-12-02T11:26:00Z">
        <w:r w:rsidR="00F76C3E">
          <w:fldChar w:fldCharType="end"/>
        </w:r>
      </w:ins>
      <w:r w:rsidR="002734EE" w:rsidRPr="003355B9">
        <w:t>. A szemüvegek kijelzője, vagy</w:t>
      </w:r>
      <w:del w:id="340" w:author="Gergo" w:date="2017-12-02T20:34:00Z">
        <w:r w:rsidR="002734EE" w:rsidRPr="003355B9" w:rsidDel="00D872E6">
          <w:delText xml:space="preserve"> esetekben</w:delText>
        </w:r>
      </w:del>
      <w:r w:rsidR="002734EE" w:rsidRPr="003355B9">
        <w:t xml:space="preserve"> a </w:t>
      </w:r>
      <w:r w:rsidR="002734EE" w:rsidRPr="003355B9">
        <w:lastRenderedPageBreak/>
        <w:t>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t>kép kialakulását, észlelést</w:t>
      </w:r>
      <w:r w:rsidR="002734EE" w:rsidRPr="003355B9">
        <w:t>.</w:t>
      </w:r>
      <w:ins w:id="341" w:author="Gergo" w:date="2017-11-29T13:16:00Z">
        <w:r w:rsidR="00046829">
          <w:t xml:space="preserve"> Az alábbi</w:t>
        </w:r>
        <w:r w:rsidR="00B33261">
          <w:t xml:space="preserve"> képen </w:t>
        </w:r>
      </w:ins>
      <w:ins w:id="342" w:author="Gergo" w:date="2017-11-29T19:12:00Z">
        <w:r w:rsidR="00046829">
          <w:t>(</w:t>
        </w:r>
        <w:r w:rsidR="00046829">
          <w:fldChar w:fldCharType="begin"/>
        </w:r>
        <w:r w:rsidR="00046829">
          <w:instrText xml:space="preserve"> REF _Ref499746070 \h </w:instrText>
        </w:r>
      </w:ins>
      <w:r w:rsidR="00046829">
        <w:fldChar w:fldCharType="separate"/>
      </w:r>
      <w:ins w:id="343" w:author="Gergo" w:date="2017-12-01T09:03:00Z">
        <w:r w:rsidR="0034280E">
          <w:t xml:space="preserve">Ábra </w:t>
        </w:r>
        <w:r w:rsidR="0034280E">
          <w:rPr>
            <w:noProof/>
          </w:rPr>
          <w:t>2</w:t>
        </w:r>
        <w:r w:rsidR="0034280E">
          <w:t>.</w:t>
        </w:r>
        <w:r w:rsidR="0034280E">
          <w:rPr>
            <w:noProof/>
          </w:rPr>
          <w:t>3</w:t>
        </w:r>
      </w:ins>
      <w:ins w:id="344" w:author="Gergo" w:date="2017-11-29T19:12:00Z">
        <w:r w:rsidR="00046829">
          <w:fldChar w:fldCharType="end"/>
        </w:r>
        <w:r w:rsidR="00046829">
          <w:t xml:space="preserve">) </w:t>
        </w:r>
      </w:ins>
      <w:ins w:id="345" w:author="Gergo" w:date="2017-11-29T13:16:00Z">
        <w:r w:rsidR="00B33261">
          <w:t>az okostelefon képernyője látható</w:t>
        </w:r>
      </w:ins>
      <w:ins w:id="346" w:author="Gergo" w:date="2017-11-29T19:11:00Z">
        <w:r w:rsidR="00046829">
          <w:t>,</w:t>
        </w:r>
      </w:ins>
      <w:ins w:id="347" w:author="Gergo" w:date="2017-11-29T13:16:00Z">
        <w:r w:rsidR="00B33261">
          <w:t xml:space="preserve"> amin a már kész játék fut.</w:t>
        </w:r>
      </w:ins>
    </w:p>
    <w:p w14:paraId="144A75B7" w14:textId="77777777" w:rsidR="00B33261" w:rsidRDefault="00B33261">
      <w:pPr>
        <w:pStyle w:val="Kp"/>
        <w:rPr>
          <w:ins w:id="348" w:author="Gergo" w:date="2017-11-29T13:18:00Z"/>
        </w:rPr>
      </w:pPr>
      <w:ins w:id="349"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350" w:author="Gergo" w:date="2017-11-29T13:18:00Z">
          <w:pPr/>
        </w:pPrChange>
      </w:pPr>
      <w:bookmarkStart w:id="351" w:name="_Ref499746070"/>
      <w:ins w:id="352" w:author="Gergo" w:date="2017-11-29T13:18:00Z">
        <w:r>
          <w:t xml:space="preserve">Ábra </w:t>
        </w:r>
        <w:r>
          <w:fldChar w:fldCharType="begin"/>
        </w:r>
        <w:r>
          <w:instrText xml:space="preserve"> STYLEREF 1 \s </w:instrText>
        </w:r>
      </w:ins>
      <w:r>
        <w:fldChar w:fldCharType="separate"/>
      </w:r>
      <w:r w:rsidR="0034280E">
        <w:rPr>
          <w:noProof/>
        </w:rPr>
        <w:t>2</w:t>
      </w:r>
      <w:ins w:id="353" w:author="Gergo" w:date="2017-11-29T13:18:00Z">
        <w:r>
          <w:fldChar w:fldCharType="end"/>
        </w:r>
        <w:r>
          <w:t>.</w:t>
        </w:r>
        <w:r>
          <w:fldChar w:fldCharType="begin"/>
        </w:r>
        <w:r>
          <w:instrText xml:space="preserve"> SEQ Figure \* ARABIC \s 1 </w:instrText>
        </w:r>
      </w:ins>
      <w:r>
        <w:fldChar w:fldCharType="separate"/>
      </w:r>
      <w:ins w:id="354" w:author="Gergo" w:date="2017-12-01T09:03:00Z">
        <w:r w:rsidR="0034280E">
          <w:rPr>
            <w:noProof/>
          </w:rPr>
          <w:t>3</w:t>
        </w:r>
      </w:ins>
      <w:ins w:id="355" w:author="Gergo" w:date="2017-11-29T13:18:00Z">
        <w:r>
          <w:fldChar w:fldCharType="end"/>
        </w:r>
        <w:bookmarkEnd w:id="351"/>
        <w:r>
          <w:t xml:space="preserve"> A sztereoszkópikus megjelenítés</w:t>
        </w:r>
      </w:ins>
      <w:ins w:id="356" w:author="Gergo" w:date="2017-11-29T13:19:00Z">
        <w:r>
          <w:t xml:space="preserve"> DayDreammel</w:t>
        </w:r>
      </w:ins>
    </w:p>
    <w:p w14:paraId="128283E6" w14:textId="0AE37132" w:rsidR="00F15277" w:rsidRPr="003355B9" w:rsidDel="00B33261" w:rsidRDefault="00D405E8" w:rsidP="00904729">
      <w:pPr>
        <w:rPr>
          <w:del w:id="357" w:author="Gergo" w:date="2017-11-29T13:17:00Z"/>
          <w:color w:val="FF0000"/>
          <w:sz w:val="36"/>
        </w:rPr>
      </w:pPr>
      <w:del w:id="358" w:author="Gergo" w:date="2017-11-29T13:17:00Z">
        <w:r w:rsidRPr="003355B9" w:rsidDel="00B33261">
          <w:rPr>
            <w:color w:val="FF0000"/>
            <w:sz w:val="36"/>
          </w:rPr>
          <w:delText>VR android kepernyo screenshot a jatekrol</w:delText>
        </w:r>
      </w:del>
    </w:p>
    <w:p w14:paraId="48E5C85A" w14:textId="50F5413F"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359" w:author="Gergo" w:date="2017-12-02T11:30:00Z">
        <w:r w:rsidR="00F76C3E">
          <w:t>,</w:t>
        </w:r>
      </w:ins>
      <w:r w:rsidR="00DC1B56" w:rsidRPr="003355B9">
        <w:t xml:space="preserve"> ha  egy tárgy túl közel van, akkor a lencse nem tudja korrigálni a beérkező sugarakat, hogy azok a retinán mets</w:t>
      </w:r>
      <w:del w:id="360" w:author="Gergo" w:date="2017-12-02T20:38:00Z">
        <w:r w:rsidR="008C01D9" w:rsidRPr="003355B9" w:rsidDel="00D872E6">
          <w:delText>s</w:delText>
        </w:r>
      </w:del>
      <w:r w:rsidR="00DC1B56" w:rsidRPr="003355B9">
        <w:t>zék egymást</w:t>
      </w:r>
      <w:r w:rsidR="00B7457E" w:rsidRPr="003355B9">
        <w:t>, így mögötte fogják</w:t>
      </w:r>
      <w:ins w:id="361" w:author="Gergo" w:date="2017-11-17T13:37:00Z">
        <w:r w:rsidR="00FD475A" w:rsidRPr="003355B9">
          <w:t>,</w:t>
        </w:r>
      </w:ins>
      <w:r w:rsidR="00B7457E" w:rsidRPr="003355B9">
        <w:t xml:space="preserve"> és a kép homályos lesz</w:t>
      </w:r>
      <w:ins w:id="362" w:author="Gergo" w:date="2017-12-02T11:30:00Z">
        <w:r w:rsidR="00F76C3E">
          <w:t xml:space="preserve"> </w:t>
        </w:r>
        <w:r w:rsidR="00F76C3E">
          <w:fldChar w:fldCharType="begin"/>
        </w:r>
      </w:ins>
      <w:ins w:id="363"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364" w:author="Gergo" w:date="2017-12-02T12:24:00Z">
        <w:r w:rsidR="00C96DDF" w:rsidRPr="00C96DDF">
          <w:t>[8]</w:t>
        </w:r>
      </w:ins>
      <w:ins w:id="365"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w:t>
      </w:r>
      <w:r w:rsidR="00B7457E" w:rsidRPr="003355B9">
        <w:lastRenderedPageBreak/>
        <w:t>feladat</w:t>
      </w:r>
      <w:ins w:id="366" w:author="Gergo" w:date="2017-12-02T20:37:00Z">
        <w:r w:rsidR="00D872E6">
          <w:t>a</w:t>
        </w:r>
      </w:ins>
      <w:r w:rsidR="00B7457E" w:rsidRPr="003355B9">
        <w:t>, hogy</w:t>
      </w:r>
      <w:ins w:id="367" w:author="Gergo" w:date="2017-12-02T20:37:00Z">
        <w:r w:rsidR="00D872E6">
          <w:t xml:space="preserve"> a</w:t>
        </w:r>
      </w:ins>
      <w:r w:rsidR="00B7457E" w:rsidRPr="003355B9">
        <w:t xml:space="preserve"> beérkező fénysugarakat úgy törjék meg, hogy azok kisebb szöget zárjanak be a szemlencse síkjával, és így lehetővé t</w:t>
      </w:r>
      <w:ins w:id="368" w:author="Gergo" w:date="2017-12-02T20:37:00Z">
        <w:r w:rsidR="00D872E6">
          <w:t>egyék</w:t>
        </w:r>
      </w:ins>
      <w:del w:id="369" w:author="Gergo" w:date="2017-12-02T20:37:00Z">
        <w:r w:rsidR="00B7457E" w:rsidRPr="003355B9" w:rsidDel="00D872E6">
          <w:delText>éve</w:delText>
        </w:r>
      </w:del>
      <w:r w:rsidR="00B7457E" w:rsidRPr="003355B9">
        <w:t xml:space="preserve"> az éles látást</w:t>
      </w:r>
      <w:ins w:id="370" w:author="Gergo" w:date="2017-12-02T11:31:00Z">
        <w:r w:rsidR="00F76C3E">
          <w:t xml:space="preserve"> </w:t>
        </w:r>
        <w:r w:rsidR="00F76C3E">
          <w:fldChar w:fldCharType="begin"/>
        </w:r>
      </w:ins>
      <w:ins w:id="371"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372" w:author="Gergo" w:date="2017-12-02T12:24:00Z">
        <w:r w:rsidR="00C96DDF" w:rsidRPr="00C96DDF">
          <w:t>[9]</w:t>
        </w:r>
      </w:ins>
      <w:ins w:id="373" w:author="Gergo" w:date="2017-12-02T11:31:00Z">
        <w:r w:rsidR="00F76C3E">
          <w:fldChar w:fldCharType="end"/>
        </w:r>
      </w:ins>
      <w:r w:rsidR="00B7457E" w:rsidRPr="003355B9">
        <w:t xml:space="preserve">. </w:t>
      </w:r>
      <w:r w:rsidR="0005293E" w:rsidRPr="003355B9">
        <w:t>Ennek egy másik hatása, hogy a szem távolabbinak érzékeli, látja az adott al</w:t>
      </w:r>
      <w:ins w:id="374" w:author="Gergo" w:date="2017-11-17T13:38:00Z">
        <w:r w:rsidR="00FD475A" w:rsidRPr="003355B9">
          <w:t>a</w:t>
        </w:r>
      </w:ins>
      <w:r w:rsidR="0005293E" w:rsidRPr="003355B9">
        <w:t>kzatot.</w:t>
      </w:r>
      <w:ins w:id="375"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76" w:author="Gergo" w:date="2017-12-01T09:03:00Z">
        <w:r w:rsidR="0034280E">
          <w:t xml:space="preserve">Ábra </w:t>
        </w:r>
        <w:r w:rsidR="0034280E">
          <w:rPr>
            <w:noProof/>
          </w:rPr>
          <w:t>2</w:t>
        </w:r>
        <w:r w:rsidR="0034280E">
          <w:t>.</w:t>
        </w:r>
        <w:r w:rsidR="0034280E">
          <w:rPr>
            <w:noProof/>
          </w:rPr>
          <w:t>4</w:t>
        </w:r>
      </w:ins>
      <w:ins w:id="377" w:author="Gergo" w:date="2017-11-29T19:14:00Z">
        <w:r w:rsidR="005F6EF4">
          <w:fldChar w:fldCharType="end"/>
        </w:r>
      </w:ins>
      <w:ins w:id="378" w:author="Gergo" w:date="2017-12-02T11:50:00Z">
        <w:r w:rsidR="00FB3074">
          <w:t xml:space="preserve"> </w:t>
        </w:r>
        <w:r w:rsidR="00FB3074">
          <w:fldChar w:fldCharType="begin"/>
        </w:r>
      </w:ins>
      <w:ins w:id="379"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380" w:author="Gergo" w:date="2017-12-02T12:24:00Z">
        <w:r w:rsidR="00C96DDF" w:rsidRPr="00C96DDF">
          <w:t>[9]</w:t>
        </w:r>
      </w:ins>
      <w:ins w:id="381" w:author="Gergo" w:date="2017-12-02T11:50:00Z">
        <w:r w:rsidR="00FB3074">
          <w:fldChar w:fldCharType="end"/>
        </w:r>
      </w:ins>
      <w:ins w:id="382" w:author="Gergo" w:date="2017-11-29T19:14:00Z">
        <w:r w:rsidR="005F6EF4">
          <w:t>) ábra szemlélteti</w:t>
        </w:r>
      </w:ins>
      <w:ins w:id="383" w:author="Gergo" w:date="2017-11-29T19:15:00Z">
        <w:r w:rsidR="005F6EF4">
          <w:t>.</w:t>
        </w:r>
      </w:ins>
    </w:p>
    <w:p w14:paraId="000B3468" w14:textId="77777777" w:rsidR="005E2355" w:rsidRDefault="004441E0">
      <w:pPr>
        <w:pStyle w:val="Kp"/>
        <w:rPr>
          <w:ins w:id="384" w:author="Gergo" w:date="2017-11-25T18:34:00Z"/>
        </w:rPr>
      </w:pPr>
      <w:r w:rsidRPr="0034280E">
        <w:rPr>
          <w:noProof/>
          <w:lang w:val="en-US"/>
        </w:rPr>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385" w:author="Gergo" w:date="2017-11-25T18:35:00Z"/>
        </w:rPr>
        <w:pPrChange w:id="386" w:author="Gergo" w:date="2017-11-25T18:34:00Z">
          <w:pPr>
            <w:pStyle w:val="Kp"/>
          </w:pPr>
        </w:pPrChange>
      </w:pPr>
      <w:bookmarkStart w:id="387" w:name="_Ref499746226"/>
      <w:ins w:id="388" w:author="Gergo" w:date="2017-11-25T18:34:00Z">
        <w:r>
          <w:t xml:space="preserve">Ábra </w:t>
        </w:r>
      </w:ins>
      <w:ins w:id="389"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390"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91" w:author="Gergo" w:date="2017-12-01T09:03:00Z">
        <w:r w:rsidR="0034280E">
          <w:rPr>
            <w:noProof/>
          </w:rPr>
          <w:t>4</w:t>
        </w:r>
      </w:ins>
      <w:ins w:id="392" w:author="Gergo" w:date="2017-11-29T13:18:00Z">
        <w:r w:rsidR="00B33261">
          <w:rPr>
            <w:b w:val="0"/>
            <w:bCs w:val="0"/>
          </w:rPr>
          <w:fldChar w:fldCharType="end"/>
        </w:r>
      </w:ins>
      <w:bookmarkEnd w:id="387"/>
      <w:ins w:id="393"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94" w:author="Gergo" w:date="2017-11-25T18:33:00Z">
        <w:r w:rsidRPr="003355B9" w:rsidDel="005E2355">
          <w:delText>3 –</w:delText>
        </w:r>
      </w:del>
      <w:r w:rsidRPr="003355B9">
        <w:t xml:space="preserve"> </w:t>
      </w:r>
      <w:del w:id="395"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96" w:name="_Toc499416790"/>
      <w:r w:rsidRPr="003355B9">
        <w:t>Google DayDream</w:t>
      </w:r>
      <w:bookmarkEnd w:id="396"/>
    </w:p>
    <w:p w14:paraId="0AA65B55" w14:textId="705F4325" w:rsidR="00F75CD5" w:rsidRPr="003355B9" w:rsidRDefault="00A83A71" w:rsidP="00700312">
      <w:pPr>
        <w:rPr>
          <w:color w:val="FF0000"/>
          <w:sz w:val="36"/>
        </w:rPr>
      </w:pPr>
      <w:r w:rsidRPr="003355B9">
        <w:t xml:space="preserve">A Google második VR platformja és </w:t>
      </w:r>
      <w:ins w:id="397" w:author="Gergo" w:date="2017-11-17T13:38:00Z">
        <w:r w:rsidR="00FD475A" w:rsidRPr="003355B9">
          <w:rPr>
            <w:rPrChange w:id="398" w:author="Gergo" w:date="2017-11-25T13:10:00Z">
              <w:rPr>
                <w:highlight w:val="yellow"/>
              </w:rPr>
            </w:rPrChange>
          </w:rPr>
          <w:t>eszköze</w:t>
        </w:r>
      </w:ins>
      <w:del w:id="399" w:author="Gergo" w:date="2017-11-17T13:38:00Z">
        <w:r w:rsidRPr="003355B9" w:rsidDel="00FD475A">
          <w:delText>hardverje</w:delText>
        </w:r>
      </w:del>
      <w:r w:rsidRPr="003355B9">
        <w:t xml:space="preserve"> a DayDream 2016 novemberében jelent meg. Elődje a Cardboard egy könnyű olcsó eszköz, ami a VR </w:t>
      </w:r>
      <w:r w:rsidRPr="003355B9">
        <w:lastRenderedPageBreak/>
        <w:t>népszerűsítésére volt rendeltetett. Míg a Cardboardnál a</w:t>
      </w:r>
      <w:r w:rsidR="003A022B" w:rsidRPr="003355B9">
        <w:t xml:space="preserve">z alkalmazások tartalmazták a szükséges szoftvert, addig a DayDream esetén az </w:t>
      </w:r>
      <w:del w:id="400" w:author="Forstner Bertalan" w:date="2017-11-17T09:36:00Z">
        <w:r w:rsidR="003A022B" w:rsidRPr="003355B9" w:rsidDel="00BA5C56">
          <w:delText xml:space="preserve">android </w:delText>
        </w:r>
      </w:del>
      <w:ins w:id="401" w:author="Forstner Bertalan"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a </w:t>
      </w:r>
      <w:r w:rsidR="008477AF" w:rsidRPr="003355B9">
        <w:t>képernyő mérete</w:t>
      </w:r>
      <w:r w:rsidR="00171D48" w:rsidRPr="003355B9">
        <w:t xml:space="preserve"> (4.6” és 6.0” között)</w:t>
      </w:r>
      <w:ins w:id="402" w:author="Gergo" w:date="2017-12-02T20:41:00Z">
        <w:r w:rsidR="00A22673">
          <w:t>,</w:t>
        </w:r>
      </w:ins>
      <w:r w:rsidR="008477AF" w:rsidRPr="003355B9">
        <w:t xml:space="preserve"> </w:t>
      </w:r>
      <w:del w:id="403" w:author="Gergo" w:date="2017-12-02T20:41:00Z">
        <w:r w:rsidR="008477AF" w:rsidRPr="003355B9" w:rsidDel="00A22673">
          <w:delText>és</w:delText>
        </w:r>
      </w:del>
      <w:r w:rsidR="008477AF" w:rsidRPr="003355B9">
        <w:t xml:space="preserve"> felbontása</w:t>
      </w:r>
      <w:r w:rsidR="00171D48" w:rsidRPr="003355B9">
        <w:t xml:space="preserve"> </w:t>
      </w:r>
      <w:r w:rsidR="008477AF" w:rsidRPr="003355B9">
        <w:t>(</w:t>
      </w:r>
      <w:r w:rsidR="00171D48" w:rsidRPr="003355B9">
        <w:t>minimum Full HD, 1080p, de a</w:t>
      </w:r>
      <w:ins w:id="404" w:author="Gergo" w:date="2017-12-02T20:42:00Z">
        <w:r w:rsidR="00A22673">
          <w:t>z</w:t>
        </w:r>
      </w:ins>
      <w:r w:rsidR="00171D48" w:rsidRPr="003355B9">
        <w:t xml:space="preserve"> 1440p a javasolt), </w:t>
      </w:r>
      <w:del w:id="405" w:author="Gergo" w:date="2017-12-02T20:41:00Z">
        <w:r w:rsidR="00171D48" w:rsidRPr="003355B9" w:rsidDel="00A22673">
          <w:delText>vagy</w:delText>
        </w:r>
      </w:del>
      <w:r w:rsidR="00171D48" w:rsidRPr="003355B9">
        <w:t xml:space="preserve"> a minimum képernyő frissítési ráta (60Hz) és</w:t>
      </w:r>
      <w:del w:id="406" w:author="Gergo" w:date="2017-12-02T20:42:00Z">
        <w:r w:rsidR="00171D48" w:rsidRPr="003355B9" w:rsidDel="00A22673">
          <w:delText xml:space="preserve"> </w:delText>
        </w:r>
      </w:del>
      <w:del w:id="407" w:author="Gergo" w:date="2017-12-02T20:41:00Z">
        <w:r w:rsidR="00171D48" w:rsidRPr="003355B9" w:rsidDel="00A22673">
          <w:delText>a</w:delText>
        </w:r>
      </w:del>
      <w:r w:rsidR="00171D48" w:rsidRPr="003355B9">
        <w:t xml:space="preserve"> legalább két processzor mag. Ezeken kívül még megköti a különböző megjelenítési késleltetések felső határát és</w:t>
      </w:r>
      <w:ins w:id="408" w:author="Gergo" w:date="2017-12-02T20:43:00Z">
        <w:r w:rsidR="00A22673">
          <w:t xml:space="preserve"> a</w:t>
        </w:r>
      </w:ins>
      <w:r w:rsidR="00171D48" w:rsidRPr="003355B9">
        <w:t xml:space="preserve"> különböző API-k támogatását ( pl.: Vulkan)</w:t>
      </w:r>
      <w:ins w:id="409"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410" w:author="Gergo" w:date="2017-12-02T12:26:00Z">
        <w:r w:rsidR="00C96DDF" w:rsidRPr="00C96DDF">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411" w:author="Gergo" w:date="2017-11-29T19:19:00Z">
        <w:r w:rsidR="008B61A5">
          <w:t xml:space="preserve">(Lásd </w:t>
        </w:r>
        <w:r w:rsidR="008B61A5">
          <w:fldChar w:fldCharType="begin"/>
        </w:r>
        <w:r w:rsidR="008B61A5">
          <w:instrText xml:space="preserve"> REF _Ref499746511 \h </w:instrText>
        </w:r>
      </w:ins>
      <w:r w:rsidR="008B61A5">
        <w:fldChar w:fldCharType="separate"/>
      </w:r>
      <w:ins w:id="412" w:author="Gergo" w:date="2017-12-01T09:03:00Z">
        <w:r w:rsidR="0034280E">
          <w:t xml:space="preserve">Ábra </w:t>
        </w:r>
        <w:r w:rsidR="0034280E">
          <w:rPr>
            <w:noProof/>
          </w:rPr>
          <w:t>2</w:t>
        </w:r>
        <w:r w:rsidR="0034280E">
          <w:t>.</w:t>
        </w:r>
        <w:r w:rsidR="0034280E">
          <w:rPr>
            <w:noProof/>
          </w:rPr>
          <w:t>5</w:t>
        </w:r>
      </w:ins>
      <w:ins w:id="413" w:author="Gergo" w:date="2017-11-29T19:19:00Z">
        <w:r w:rsidR="008B61A5">
          <w:fldChar w:fldCharType="end"/>
        </w:r>
      </w:ins>
      <w:ins w:id="414" w:author="Gergo" w:date="2017-12-02T11:49:00Z">
        <w:r w:rsidR="00FB3074">
          <w:t xml:space="preserve"> </w:t>
        </w:r>
        <w:r w:rsidR="00FB3074">
          <w:fldChar w:fldCharType="begin"/>
        </w:r>
      </w:ins>
      <w:ins w:id="415"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416" w:author="Gergo" w:date="2017-12-02T12:26:00Z">
        <w:r w:rsidR="00C96DDF" w:rsidRPr="00C96DDF">
          <w:t>[12]</w:t>
        </w:r>
      </w:ins>
      <w:ins w:id="417" w:author="Gergo" w:date="2017-12-02T11:49:00Z">
        <w:r w:rsidR="00FB3074">
          <w:fldChar w:fldCharType="end"/>
        </w:r>
      </w:ins>
      <w:ins w:id="418"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419" w:author="Gergo" w:date="2017-12-02T12:26:00Z">
        <w:r w:rsidR="00C96DDF">
          <w:fldChar w:fldCharType="begin"/>
        </w:r>
      </w:ins>
      <w:ins w:id="420"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421" w:author="Gergo" w:date="2017-12-02T12:27:00Z">
        <w:r w:rsidR="00C96DDF" w:rsidRPr="00C96DDF">
          <w:t>[13], [14]</w:t>
        </w:r>
      </w:ins>
      <w:ins w:id="422" w:author="Gergo" w:date="2017-12-02T12:26:00Z">
        <w:r w:rsidR="00C96DDF">
          <w:fldChar w:fldCharType="end"/>
        </w:r>
      </w:ins>
      <w:r w:rsidR="00545AF0" w:rsidRPr="003355B9">
        <w:t>.</w:t>
      </w:r>
    </w:p>
    <w:p w14:paraId="4D679C9D" w14:textId="77777777" w:rsidR="005E2355" w:rsidRDefault="00700312">
      <w:pPr>
        <w:pStyle w:val="Kp"/>
        <w:rPr>
          <w:ins w:id="423" w:author="Gergo" w:date="2017-11-25T18:35:00Z"/>
        </w:rPr>
      </w:pPr>
      <w:r w:rsidRPr="0034280E">
        <w:rPr>
          <w:noProof/>
          <w:lang w:val="en-US"/>
        </w:rPr>
        <w:lastRenderedPageBreak/>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424" w:author="Gergo" w:date="2017-11-25T18:35:00Z"/>
        </w:rPr>
        <w:pPrChange w:id="425" w:author="Gergo" w:date="2017-11-25T18:35:00Z">
          <w:pPr>
            <w:pStyle w:val="Kp"/>
          </w:pPr>
        </w:pPrChange>
      </w:pPr>
      <w:bookmarkStart w:id="426" w:name="_Ref499746511"/>
      <w:ins w:id="427" w:author="Gergo" w:date="2017-11-25T18:35:00Z">
        <w:r>
          <w:t xml:space="preserve">Ábra </w:t>
        </w:r>
      </w:ins>
      <w:ins w:id="428"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429"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430" w:author="Gergo" w:date="2017-12-01T09:03:00Z">
        <w:r w:rsidR="0034280E">
          <w:rPr>
            <w:noProof/>
          </w:rPr>
          <w:t>5</w:t>
        </w:r>
      </w:ins>
      <w:ins w:id="431" w:author="Gergo" w:date="2017-11-29T13:18:00Z">
        <w:r w:rsidR="00B33261">
          <w:rPr>
            <w:b w:val="0"/>
            <w:bCs w:val="0"/>
          </w:rPr>
          <w:fldChar w:fldCharType="end"/>
        </w:r>
      </w:ins>
      <w:bookmarkEnd w:id="426"/>
      <w:ins w:id="432" w:author="Gergo" w:date="2017-11-25T18:35:00Z">
        <w:r>
          <w:t xml:space="preserve"> </w:t>
        </w:r>
        <w:r w:rsidRPr="00C573BC">
          <w:t>A Google VR szemüvege a DayDream</w:t>
        </w:r>
      </w:ins>
    </w:p>
    <w:p w14:paraId="09BE3AA5" w14:textId="3A686EEB" w:rsidR="00700312" w:rsidRPr="003355B9" w:rsidRDefault="00700312">
      <w:pPr>
        <w:pStyle w:val="Kpalrs"/>
      </w:pPr>
      <w:del w:id="433" w:author="Gergo" w:date="2017-11-25T18:34:00Z">
        <w:r w:rsidRPr="003355B9" w:rsidDel="005E2355">
          <w:delText>4</w:delText>
        </w:r>
      </w:del>
      <w:r w:rsidRPr="003355B9">
        <w:t xml:space="preserve"> </w:t>
      </w:r>
      <w:del w:id="434" w:author="Gergo" w:date="2017-11-25T18:35:00Z">
        <w:r w:rsidRPr="003355B9" w:rsidDel="005E2355">
          <w:delText>–</w:delText>
        </w:r>
      </w:del>
      <w:r w:rsidRPr="003355B9">
        <w:t xml:space="preserve"> </w:t>
      </w:r>
      <w:del w:id="435" w:author="Gergo" w:date="2017-11-25T18:34:00Z">
        <w:r w:rsidRPr="003355B9" w:rsidDel="005E2355">
          <w:delText>A Google VR szemüvege a DayDream</w:delText>
        </w:r>
      </w:del>
    </w:p>
    <w:p w14:paraId="7EC8014F" w14:textId="3EC1616D" w:rsidR="00545AF0" w:rsidRPr="003355B9" w:rsidRDefault="00545AF0" w:rsidP="003A022B">
      <w:r w:rsidRPr="003355B9">
        <w:t xml:space="preserve">Egy vezetéknélküli kontroller is tartozik a szemüveghez, a telefonos VR eszközök között először. Ez új </w:t>
      </w:r>
      <w:del w:id="436" w:author="Gergo" w:date="2017-12-02T20:43:00Z">
        <w:r w:rsidRPr="003355B9" w:rsidDel="00A22673">
          <w:delText xml:space="preserve">kapukat és </w:delText>
        </w:r>
      </w:del>
      <w:r w:rsidRPr="003355B9">
        <w:t xml:space="preserve">lehetőségeket nyit a </w:t>
      </w:r>
      <w:r w:rsidR="001E67E1" w:rsidRPr="003355B9">
        <w:t>virtuális v</w:t>
      </w:r>
      <w:r w:rsidR="008C01D9" w:rsidRPr="003355B9">
        <w:t xml:space="preserve">ilággal való kommunikációhoz. Az </w:t>
      </w:r>
      <w:r w:rsidR="001E67E1" w:rsidRPr="003355B9">
        <w:t xml:space="preserve">irányítást és </w:t>
      </w:r>
      <w:ins w:id="437" w:author="Gergo" w:date="2017-12-02T20:44:00Z">
        <w:r w:rsidR="00A22673">
          <w:t xml:space="preserve">a </w:t>
        </w:r>
      </w:ins>
      <w:r w:rsidR="001E67E1" w:rsidRPr="003355B9">
        <w:t xml:space="preserve">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438" w:name="_Toc499416791"/>
      <w:r w:rsidRPr="003355B9">
        <w:t>Játékmotor</w:t>
      </w:r>
      <w:bookmarkEnd w:id="438"/>
    </w:p>
    <w:p w14:paraId="39103FAE" w14:textId="1E419ACF"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w:t>
      </w:r>
      <w:ins w:id="439" w:author="Gergo" w:date="2017-12-02T20:45:00Z">
        <w:r w:rsidR="00A22673">
          <w:t>.</w:t>
        </w:r>
      </w:ins>
      <w:del w:id="440" w:author="Gergo" w:date="2017-12-02T20:45:00Z">
        <w:r w:rsidRPr="003355B9" w:rsidDel="00A22673">
          <w:delText>,</w:delText>
        </w:r>
      </w:del>
      <w:r w:rsidRPr="003355B9">
        <w:t xml:space="preserve"> </w:t>
      </w:r>
      <w:ins w:id="441" w:author="Gergo" w:date="2017-12-02T20:45:00Z">
        <w:r w:rsidR="00A22673">
          <w:t>Í</w:t>
        </w:r>
      </w:ins>
      <w:del w:id="442" w:author="Gergo" w:date="2017-12-02T20:45:00Z">
        <w:r w:rsidRPr="003355B9" w:rsidDel="00A22673">
          <w:delText>í</w:delText>
        </w:r>
      </w:del>
      <w:r w:rsidRPr="003355B9">
        <w:t>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w:t>
      </w:r>
      <w:r w:rsidR="000D40A5" w:rsidRPr="003355B9">
        <w:lastRenderedPageBreak/>
        <w:t xml:space="preserve">Ezek több külön motort foglalnak magukba, amik alacsonyabb szintű </w:t>
      </w:r>
      <w:ins w:id="443" w:author="Gergo" w:date="2017-11-17T13:40:00Z">
        <w:r w:rsidR="00A22673">
          <w:t>a</w:t>
        </w:r>
        <w:r w:rsidR="00FD475A" w:rsidRPr="003355B9">
          <w:t xml:space="preserve">lkalmazás programozói interfészekre (Application Programming Interface, API) </w:t>
        </w:r>
      </w:ins>
      <w:commentRangeStart w:id="444"/>
      <w:del w:id="445" w:author="Gergo" w:date="2017-11-17T13:39:00Z">
        <w:r w:rsidR="000D40A5" w:rsidRPr="003355B9" w:rsidDel="00FD475A">
          <w:delText xml:space="preserve">application programming interfaces-ekre (API) </w:delText>
        </w:r>
        <w:commentRangeEnd w:id="444"/>
        <w:r w:rsidR="00D853FC" w:rsidRPr="003355B9" w:rsidDel="00FD475A">
          <w:rPr>
            <w:rStyle w:val="Jegyzethivatkozs"/>
          </w:rPr>
          <w:commentReference w:id="444"/>
        </w:r>
      </w:del>
      <w:r w:rsidR="000D40A5" w:rsidRPr="003355B9">
        <w:t>építenek (pl.: Direct3D, OpenGl, WebGl stb…)</w:t>
      </w:r>
      <w:ins w:id="446" w:author="Gergo" w:date="2017-12-02T12:22:00Z">
        <w:r w:rsidR="00C96DDF">
          <w:t xml:space="preserve"> </w:t>
        </w:r>
        <w:r w:rsidR="00C96DDF">
          <w:fldChar w:fldCharType="begin"/>
        </w:r>
      </w:ins>
      <w:ins w:id="447"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448" w:author="Gergo" w:date="2017-12-02T12:24:00Z">
        <w:r w:rsidR="00C96DDF" w:rsidRPr="00C96DDF">
          <w:t>[3]</w:t>
        </w:r>
      </w:ins>
      <w:ins w:id="449"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5DDCF141" w:rsidR="005B4746" w:rsidRPr="003355B9" w:rsidRDefault="005B4746" w:rsidP="000D40A5">
      <w:r w:rsidRPr="003355B9">
        <w:t>A fejlesztés elkezdéséhez játékmotort kellett választan</w:t>
      </w:r>
      <w:ins w:id="450" w:author="Gergo" w:date="2017-12-02T20:46:00Z">
        <w:r w:rsidR="00A22673">
          <w:t>i</w:t>
        </w:r>
      </w:ins>
      <w:del w:id="451" w:author="Gergo" w:date="2017-12-02T20:46:00Z">
        <w:r w:rsidRPr="003355B9" w:rsidDel="00A22673">
          <w:delText>om</w:delText>
        </w:r>
      </w:del>
      <w:r w:rsidRPr="003355B9">
        <w:t>.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w:t>
      </w:r>
      <w:ins w:id="452" w:author="Gergo" w:date="2017-12-02T20:47:00Z">
        <w:r w:rsidR="00227E33">
          <w:t>.</w:t>
        </w:r>
      </w:ins>
      <w:del w:id="453" w:author="Gergo" w:date="2017-12-02T20:47:00Z">
        <w:r w:rsidR="00F50151" w:rsidRPr="003355B9" w:rsidDel="00227E33">
          <w:delText>,</w:delText>
        </w:r>
      </w:del>
      <w:r w:rsidR="00F50151" w:rsidRPr="003355B9">
        <w:t xml:space="preserve"> </w:t>
      </w:r>
      <w:ins w:id="454" w:author="Gergo" w:date="2017-12-02T20:47:00Z">
        <w:r w:rsidR="00227E33">
          <w:t>Í</w:t>
        </w:r>
      </w:ins>
      <w:del w:id="455" w:author="Gergo" w:date="2017-12-02T20:47:00Z">
        <w:r w:rsidR="00F50151" w:rsidRPr="003355B9" w:rsidDel="00227E33">
          <w:delText>í</w:delText>
        </w:r>
      </w:del>
      <w:r w:rsidR="00F50151" w:rsidRPr="003355B9">
        <w:t>gy a fő szempont az volt, hogy melyik termék illik legjobban az én projektemhez</w:t>
      </w:r>
      <w:ins w:id="456" w:author="Gergo" w:date="2017-12-02T12:23:00Z">
        <w:r w:rsidR="00C96DDF">
          <w:t xml:space="preserve"> </w:t>
        </w:r>
        <w:r w:rsidR="00C96DDF">
          <w:fldChar w:fldCharType="begin"/>
        </w:r>
      </w:ins>
      <w:ins w:id="457"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458" w:author="Gergo" w:date="2017-12-02T12:23:00Z">
        <w:r w:rsidR="00C96DDF">
          <w:t>[15]</w:t>
        </w:r>
        <w:r w:rsidR="00C96DDF" w:rsidRPr="00C96DDF">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459" w:name="_Toc499416792"/>
      <w:r w:rsidRPr="003355B9">
        <w:t>Grafi</w:t>
      </w:r>
      <w:r w:rsidR="00936FBB" w:rsidRPr="003355B9">
        <w:t>ka</w:t>
      </w:r>
      <w:bookmarkEnd w:id="459"/>
    </w:p>
    <w:p w14:paraId="2023C042" w14:textId="6C3D449D"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w:t>
      </w:r>
      <w:ins w:id="460" w:author="Gergo" w:date="2017-12-02T20:48:00Z">
        <w:r w:rsidR="00037235">
          <w:t>e</w:t>
        </w:r>
      </w:ins>
      <w:r w:rsidRPr="003355B9">
        <w:t>mben nem nyom sokat a latba</w:t>
      </w:r>
      <w:ins w:id="461" w:author="Gergo" w:date="2017-12-02T20:48:00Z">
        <w:r w:rsidR="00037235">
          <w:t>n</w:t>
        </w:r>
      </w:ins>
      <w:r w:rsidRPr="003355B9">
        <w:t>,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462" w:name="_Toc499416793"/>
      <w:r w:rsidRPr="003355B9">
        <w:t>Támogatott platformok</w:t>
      </w:r>
      <w:bookmarkEnd w:id="462"/>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463" w:name="_Toc499416794"/>
      <w:r w:rsidRPr="003355B9">
        <w:t>Támogatott programozási nyelvek</w:t>
      </w:r>
      <w:bookmarkEnd w:id="463"/>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464" w:author="Gergo" w:date="2017-11-17T13:40:00Z">
        <w:r w:rsidR="00FD475A" w:rsidRPr="003355B9">
          <w:t>elavultnak</w:t>
        </w:r>
      </w:ins>
      <w:commentRangeStart w:id="465"/>
      <w:del w:id="466" w:author="Gergo" w:date="2017-11-17T13:40:00Z">
        <w:r w:rsidRPr="003355B9" w:rsidDel="00FD475A">
          <w:delText xml:space="preserve">deprecated-nek </w:delText>
        </w:r>
      </w:del>
      <w:r w:rsidRPr="003355B9">
        <w:t xml:space="preserve"> (</w:t>
      </w:r>
      <w:del w:id="467" w:author="Gergo" w:date="2017-11-17T13:40:00Z">
        <w:r w:rsidRPr="003355B9" w:rsidDel="00FD475A">
          <w:delText>elavultnak</w:delText>
        </w:r>
      </w:del>
      <w:ins w:id="468" w:author="Gergo" w:date="2017-11-17T13:40:00Z">
        <w:r w:rsidR="00FD475A" w:rsidRPr="003355B9">
          <w:t>deprecated-nek</w:t>
        </w:r>
      </w:ins>
      <w:r w:rsidRPr="003355B9">
        <w:t>)</w:t>
      </w:r>
      <w:commentRangeEnd w:id="465"/>
      <w:r w:rsidR="00D853FC" w:rsidRPr="003355B9">
        <w:rPr>
          <w:rStyle w:val="Jegyzethivatkozs"/>
        </w:rPr>
        <w:commentReference w:id="465"/>
      </w:r>
      <w:r w:rsidRPr="003355B9">
        <w:t xml:space="preserve"> lettek nyilvánítva. </w:t>
      </w:r>
    </w:p>
    <w:p w14:paraId="1E5395FC" w14:textId="5008AFCC" w:rsidR="00A7215F" w:rsidRPr="003355B9" w:rsidRDefault="00A7215F" w:rsidP="00A7215F">
      <w:pPr>
        <w:pStyle w:val="Cmsor3"/>
      </w:pPr>
      <w:bookmarkStart w:id="469" w:name="_Toc499416795"/>
      <w:r w:rsidRPr="003355B9">
        <w:lastRenderedPageBreak/>
        <w:t>Dizájn vs. Programozás</w:t>
      </w:r>
      <w:bookmarkEnd w:id="469"/>
    </w:p>
    <w:p w14:paraId="784D0637" w14:textId="08150155" w:rsidR="00A7215F" w:rsidRPr="003355B9" w:rsidRDefault="00A7215F" w:rsidP="00A7215F">
      <w:r w:rsidRPr="003355B9">
        <w:t>Az egyik legnagyobb faktor a döntésben az volt, hogy az Unreal Engine sokkal inkább dizájner</w:t>
      </w:r>
      <w:ins w:id="470" w:author="Gergo" w:date="2017-12-02T20:51:00Z">
        <w:r w:rsidR="00694054">
          <w:t>-</w:t>
        </w:r>
      </w:ins>
      <w:del w:id="471" w:author="Gergo" w:date="2017-12-02T20:51:00Z">
        <w:r w:rsidRPr="003355B9" w:rsidDel="00694054">
          <w:delText xml:space="preserve"> barát</w:delText>
        </w:r>
      </w:del>
      <w:r w:rsidRPr="003355B9">
        <w:t xml:space="preserve"> mintsem programozó</w:t>
      </w:r>
      <w:ins w:id="472" w:author="Gergo" w:date="2017-12-02T20:51:00Z">
        <w:r w:rsidR="00694054" w:rsidRPr="003355B9">
          <w:t>barát</w:t>
        </w:r>
      </w:ins>
      <w:r w:rsidRPr="003355B9">
        <w:t>. Egy úgynevezett „blueprint” technológiát használ</w:t>
      </w:r>
      <w:r w:rsidR="00726D3F" w:rsidRPr="003355B9">
        <w:t>,</w:t>
      </w:r>
      <w:r w:rsidRPr="003355B9">
        <w:t xml:space="preserve"> ami lehetővé teszi</w:t>
      </w:r>
      <w:ins w:id="473" w:author="Gergo" w:date="2017-12-02T20:52:00Z">
        <w:r w:rsidR="00694054">
          <w:t xml:space="preserve"> a</w:t>
        </w:r>
      </w:ins>
      <w:del w:id="474" w:author="Gergo" w:date="2017-12-02T20:52:00Z">
        <w:r w:rsidRPr="003355B9" w:rsidDel="00694054">
          <w:delText>,</w:delText>
        </w:r>
      </w:del>
      <w:r w:rsidRPr="003355B9">
        <w:t xml:space="preserve"> csomópontok és köztük lévő kapcsolatok grafikus</w:t>
      </w:r>
      <w:r w:rsidR="00D33B7B" w:rsidRPr="003355B9">
        <w:t xml:space="preserve"> tervezésével generálható a kód, így lehetővé téve, hogy, ha helyenként korlátozottan is, de tényleges kód írása nélkül is készíthető legyen</w:t>
      </w:r>
      <w:ins w:id="475" w:author="Gergo" w:date="2017-12-02T20:52:00Z">
        <w:r w:rsidR="00694054">
          <w:t xml:space="preserve"> a</w:t>
        </w:r>
      </w:ins>
      <w:r w:rsidR="00D33B7B" w:rsidRPr="003355B9">
        <w:t xml:space="preserve"> játék. Továbbá a Unity programozási API-ja jobban dokumentált és széleskörűbb szupport érhető el hozzá a Unity saját, illetve egyéb külső fórum</w:t>
      </w:r>
      <w:ins w:id="476" w:author="Gergo" w:date="2017-12-02T20:53:00Z">
        <w:r w:rsidR="00694054">
          <w:t>ain</w:t>
        </w:r>
      </w:ins>
      <w:del w:id="477" w:author="Gergo" w:date="2017-12-02T20:53:00Z">
        <w:r w:rsidR="00D33B7B" w:rsidRPr="003355B9" w:rsidDel="00694054">
          <w:delText>okon</w:delText>
        </w:r>
      </w:del>
      <w:r w:rsidR="00D33B7B" w:rsidRPr="003355B9">
        <w:t>.</w:t>
      </w:r>
    </w:p>
    <w:p w14:paraId="51DA0C18" w14:textId="22F4576C" w:rsidR="002B6E5B" w:rsidRPr="003355B9" w:rsidRDefault="002B6E5B" w:rsidP="002B6E5B">
      <w:pPr>
        <w:pStyle w:val="Cmsor3"/>
      </w:pPr>
      <w:bookmarkStart w:id="478" w:name="_Toc499416796"/>
      <w:r w:rsidRPr="003355B9">
        <w:t>Döntés</w:t>
      </w:r>
      <w:bookmarkEnd w:id="478"/>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479" w:author="Gergo" w:date="2017-11-25T22:47:00Z"/>
        </w:rPr>
      </w:pPr>
      <w:bookmarkStart w:id="480" w:name="_Toc499416797"/>
      <w:commentRangeStart w:id="481"/>
      <w:r w:rsidRPr="003355B9">
        <w:t>A Frostig tesztek</w:t>
      </w:r>
      <w:bookmarkEnd w:id="480"/>
    </w:p>
    <w:p w14:paraId="5CE82A65" w14:textId="6D582EF2" w:rsidR="004D0C18" w:rsidRDefault="00142DB8">
      <w:pPr>
        <w:rPr>
          <w:ins w:id="482" w:author="Gergo" w:date="2017-11-25T23:18:00Z"/>
          <w:shd w:val="clear" w:color="auto" w:fill="FFFFFF"/>
        </w:rPr>
        <w:pPrChange w:id="483" w:author="Gergo" w:date="2017-12-02T12:32:00Z">
          <w:pPr>
            <w:pStyle w:val="Cmsor2"/>
          </w:pPr>
        </w:pPrChange>
      </w:pPr>
      <w:ins w:id="484" w:author="Gergo" w:date="2017-11-25T23:06:00Z">
        <w:r>
          <w:t>A teszt Marianne Frostig</w:t>
        </w:r>
      </w:ins>
      <w:ins w:id="485" w:author="Gergo" w:date="2017-11-25T23:10:00Z">
        <w:r w:rsidR="00AD1BEA">
          <w:t xml:space="preserve"> után kapta a nevé</w:t>
        </w:r>
        <w:r>
          <w:t xml:space="preserve">t, de </w:t>
        </w:r>
      </w:ins>
      <w:ins w:id="486" w:author="Gergo" w:date="2017-11-25T23:11:00Z">
        <w:r>
          <w:rPr>
            <w:shd w:val="clear" w:color="auto" w:fill="FFFFFF"/>
          </w:rPr>
          <w:t>DTVP, azaz Developmental Test of Visual Perception néven is ismert.</w:t>
        </w:r>
      </w:ins>
      <w:ins w:id="487" w:author="Gergo" w:date="2017-11-25T23:18:00Z">
        <w:r w:rsidR="006D684C">
          <w:rPr>
            <w:shd w:val="clear" w:color="auto" w:fill="FFFFFF"/>
          </w:rPr>
          <w:t xml:space="preserve"> A teszt kialakításának koncepciója az, hogy a percepció fejlődésének zavarai és a tanulási nehézségek között szoros kapcsolat van, így 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pPr>
        <w:pPrChange w:id="488" w:author="Gergo" w:date="2017-12-02T12:32:00Z">
          <w:pPr>
            <w:pStyle w:val="Cmsor2"/>
          </w:pPr>
        </w:pPrChange>
      </w:pPr>
      <w:ins w:id="489" w:author="Gergo" w:date="2017-11-25T23:26:00Z">
        <w:r>
          <w:rPr>
            <w:shd w:val="clear" w:color="auto" w:fill="FFFFFF"/>
          </w:rPr>
          <w:t>A teszt egyre szűkülő</w:t>
        </w:r>
      </w:ins>
      <w:ins w:id="490" w:author="Gergo" w:date="2017-11-25T23:29:00Z">
        <w:r w:rsidR="003A2E5E">
          <w:rPr>
            <w:shd w:val="clear" w:color="auto" w:fill="FFFFFF"/>
          </w:rPr>
          <w:t xml:space="preserve"> vonalak közti alakkövető, vonalhúzásos feladatokból épül fel.</w:t>
        </w:r>
      </w:ins>
      <w:ins w:id="491" w:author="Gergo" w:date="2017-11-25T23:31:00Z">
        <w:r w:rsidR="003A2E5E">
          <w:rPr>
            <w:shd w:val="clear" w:color="auto" w:fill="FFFFFF"/>
          </w:rPr>
          <w:t xml:space="preserve"> Ez</w:t>
        </w:r>
      </w:ins>
      <w:ins w:id="492" w:author="Gergo" w:date="2017-11-25T23:35:00Z">
        <w:r w:rsidR="003A2E5E">
          <w:rPr>
            <w:shd w:val="clear" w:color="auto" w:fill="FFFFFF"/>
          </w:rPr>
          <w:t>ek</w:t>
        </w:r>
      </w:ins>
      <w:ins w:id="493" w:author="Gergo" w:date="2017-11-25T23:31:00Z">
        <w:r w:rsidR="003A2E5E">
          <w:rPr>
            <w:shd w:val="clear" w:color="auto" w:fill="FFFFFF"/>
          </w:rPr>
          <w:t xml:space="preserve"> a percepciós készség, a látási és a mozgási ingerek összerendelését</w:t>
        </w:r>
      </w:ins>
      <w:ins w:id="494" w:author="Gergo" w:date="2017-11-25T23:35:00Z">
        <w:r w:rsidR="003A2E5E">
          <w:rPr>
            <w:shd w:val="clear" w:color="auto" w:fill="FFFFFF"/>
          </w:rPr>
          <w:t xml:space="preserve"> mérik és javítják</w:t>
        </w:r>
      </w:ins>
      <w:ins w:id="495" w:author="Gergo" w:date="2017-11-25T23:31:00Z">
        <w:r w:rsidR="003A2E5E">
          <w:rPr>
            <w:shd w:val="clear" w:color="auto" w:fill="FFFFFF"/>
          </w:rPr>
          <w:t xml:space="preserve"> (pl. rajzolás, írás, labdadobás).</w:t>
        </w:r>
      </w:ins>
      <w:ins w:id="496" w:author="Gergo" w:date="2017-11-25T23:36:00Z">
        <w:r w:rsidR="009D6695">
          <w:rPr>
            <w:shd w:val="clear" w:color="auto" w:fill="FFFFFF"/>
          </w:rPr>
          <w:t xml:space="preserve"> A tesztet klasszikusan papíron </w:t>
        </w:r>
      </w:ins>
      <w:ins w:id="497" w:author="Gergo" w:date="2017-11-25T23:37:00Z">
        <w:r w:rsidR="006007F2">
          <w:rPr>
            <w:shd w:val="clear" w:color="auto" w:fill="FFFFFF"/>
          </w:rPr>
          <w:t>rajzolva végzik, de ez nem a leghatásosabb módja a térbeli vizuá</w:t>
        </w:r>
      </w:ins>
      <w:ins w:id="498" w:author="Gergo" w:date="2017-11-25T23:38:00Z">
        <w:r w:rsidR="006007F2">
          <w:rPr>
            <w:shd w:val="clear" w:color="auto" w:fill="FFFFFF"/>
          </w:rPr>
          <w:t>l</w:t>
        </w:r>
      </w:ins>
      <w:ins w:id="499" w:author="Gergo" w:date="2017-11-25T23:37:00Z">
        <w:r w:rsidR="006007F2">
          <w:rPr>
            <w:shd w:val="clear" w:color="auto" w:fill="FFFFFF"/>
          </w:rPr>
          <w:t>is percepció mérésének, ezért</w:t>
        </w:r>
      </w:ins>
      <w:ins w:id="500" w:author="Gergo" w:date="2017-11-25T23:38:00Z">
        <w:r w:rsidR="006007F2">
          <w:rPr>
            <w:shd w:val="clear" w:color="auto" w:fill="FFFFFF"/>
          </w:rPr>
          <w:t xml:space="preserve"> erre szeretnék egy hatékonyabb módszert kifejleszteni</w:t>
        </w:r>
      </w:ins>
      <w:ins w:id="501"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502" w:author="Gergo" w:date="2017-12-02T12:33:00Z">
        <w:r w:rsidR="00D87AD7" w:rsidRPr="005B50DA">
          <w:t>[17], [18]</w:t>
        </w:r>
        <w:r w:rsidR="00D87AD7">
          <w:rPr>
            <w:shd w:val="clear" w:color="auto" w:fill="FFFFFF"/>
          </w:rPr>
          <w:fldChar w:fldCharType="end"/>
        </w:r>
      </w:ins>
      <w:ins w:id="503"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504" w:author="Gergo" w:date="2017-11-25T22:46:00Z"/>
        </w:rPr>
      </w:pPr>
      <w:del w:id="505" w:author="Gergo" w:date="2017-11-25T22:46:00Z">
        <w:r w:rsidRPr="003355B9" w:rsidDel="004D0C18">
          <w:lastRenderedPageBreak/>
          <w:delText>Használt szubszet</w:delText>
        </w:r>
        <w:commentRangeEnd w:id="481"/>
        <w:r w:rsidR="00D853FC" w:rsidRPr="003355B9" w:rsidDel="004D0C18">
          <w:rPr>
            <w:rStyle w:val="Jegyzethivatkozs"/>
            <w:rFonts w:cs="Times New Roman"/>
            <w:b w:val="0"/>
            <w:bCs w:val="0"/>
          </w:rPr>
          <w:commentReference w:id="481"/>
        </w:r>
        <w:bookmarkStart w:id="506" w:name="_Toc499416798"/>
        <w:bookmarkEnd w:id="506"/>
      </w:del>
    </w:p>
    <w:p w14:paraId="2D0BB014" w14:textId="314DCFC9" w:rsidR="007E2EB8" w:rsidRPr="003355B9" w:rsidRDefault="007E2EB8" w:rsidP="007E2EB8">
      <w:pPr>
        <w:pStyle w:val="Cmsor2"/>
        <w:rPr>
          <w:ins w:id="507" w:author="Gergo" w:date="2017-11-17T14:15:00Z"/>
        </w:rPr>
      </w:pPr>
      <w:bookmarkStart w:id="508" w:name="_Toc499416799"/>
      <w:r w:rsidRPr="003355B9">
        <w:t>NeuroSky neuroheadset</w:t>
      </w:r>
      <w:bookmarkEnd w:id="508"/>
    </w:p>
    <w:p w14:paraId="22F46E9B" w14:textId="77777777" w:rsidR="00786F47" w:rsidRPr="003355B9" w:rsidRDefault="00786F47" w:rsidP="00786F47">
      <w:pPr>
        <w:pStyle w:val="Cmsor3"/>
        <w:rPr>
          <w:moveTo w:id="509" w:author="Gergo" w:date="2017-11-17T14:15:00Z"/>
        </w:rPr>
      </w:pPr>
      <w:bookmarkStart w:id="510" w:name="_Toc499416800"/>
      <w:moveToRangeStart w:id="511" w:author="Gergo" w:date="2017-11-17T14:15:00Z" w:name="move498691456"/>
      <w:commentRangeStart w:id="512"/>
      <w:moveTo w:id="513" w:author="Gergo" w:date="2017-11-17T14:15:00Z">
        <w:r w:rsidRPr="003355B9">
          <w:t xml:space="preserve">Elektroenkefalográfia </w:t>
        </w:r>
        <w:commentRangeEnd w:id="512"/>
        <w:r w:rsidRPr="003355B9">
          <w:rPr>
            <w:rStyle w:val="Jegyzethivatkozs"/>
            <w:rFonts w:cs="Times New Roman"/>
            <w:b w:val="0"/>
            <w:bCs w:val="0"/>
          </w:rPr>
          <w:commentReference w:id="512"/>
        </w:r>
        <w:r w:rsidRPr="003355B9">
          <w:t>(EEG)</w:t>
        </w:r>
        <w:bookmarkEnd w:id="510"/>
      </w:moveTo>
    </w:p>
    <w:p w14:paraId="1643EE94" w14:textId="150D5D83" w:rsidR="00786F47" w:rsidRPr="003355B9" w:rsidRDefault="00786F47" w:rsidP="00786F47">
      <w:pPr>
        <w:rPr>
          <w:moveTo w:id="514" w:author="Gergo" w:date="2017-11-17T14:15:00Z"/>
        </w:rPr>
      </w:pPr>
      <w:moveTo w:id="515"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w:t>
        </w:r>
      </w:moveTo>
      <w:ins w:id="516" w:author="Gergo" w:date="2017-12-02T20:56:00Z">
        <w:r w:rsidR="00AD1BEA">
          <w:t>,</w:t>
        </w:r>
      </w:ins>
      <w:moveTo w:id="517" w:author="Gergo" w:date="2017-11-17T14:15:00Z">
        <w:r w:rsidRPr="003355B9">
          <w:t xml:space="preserve"> melyek tulajdonságaik (frekvencia és amplitúdó) alapján különböző mentális állapotokhoz rendelhetők hozzá.</w:t>
        </w:r>
      </w:moveTo>
    </w:p>
    <w:p w14:paraId="47245511" w14:textId="2EF8A79E" w:rsidR="00786F47" w:rsidRPr="003355B9" w:rsidRDefault="00786F47" w:rsidP="00786F47">
      <w:pPr>
        <w:rPr>
          <w:moveTo w:id="518" w:author="Gergo" w:date="2017-11-17T14:15:00Z"/>
        </w:rPr>
      </w:pPr>
      <w:moveTo w:id="519"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w:t>
        </w:r>
      </w:moveTo>
      <w:ins w:id="520" w:author="Gergo" w:date="2017-12-02T20:56:00Z">
        <w:r w:rsidR="00AD1BEA">
          <w:t>,</w:t>
        </w:r>
      </w:ins>
      <w:moveTo w:id="521" w:author="Gergo" w:date="2017-11-17T14:15:00Z">
        <w:r w:rsidRPr="003355B9">
          <w:t xml:space="preserve"> amikor</w:t>
        </w:r>
      </w:moveTo>
      <w:ins w:id="522" w:author="Gergo" w:date="2017-12-02T20:56:00Z">
        <w:r w:rsidR="00AD1BEA">
          <w:t xml:space="preserve"> a</w:t>
        </w:r>
      </w:ins>
      <w:moveTo w:id="523" w:author="Gergo" w:date="2017-11-17T14:15:00Z">
        <w:r w:rsidRPr="003355B9">
          <w:t xml:space="preserve"> fejre megfelelően felhelyezett elektródák (akár 100-200 is) segítségével fogják az agyhullámokat. Orvosi és pszichológiai vizsgálatoknál a fejbőrre helyezett tappancsok</w:t>
        </w:r>
      </w:moveTo>
      <w:ins w:id="524" w:author="Gergo" w:date="2017-12-02T20:59:00Z">
        <w:r w:rsidR="00AD1BEA">
          <w:t xml:space="preserve"> felületét</w:t>
        </w:r>
      </w:ins>
      <w:moveTo w:id="525" w:author="Gergo" w:date="2017-11-17T14:15:00Z">
        <w:del w:id="526" w:author="Gergo" w:date="2017-12-02T20:59:00Z">
          <w:r w:rsidRPr="003355B9" w:rsidDel="00AD1BEA">
            <w:delText>at</w:delText>
          </w:r>
        </w:del>
      </w:moveTo>
      <w:ins w:id="527" w:author="Gergo" w:date="2017-12-02T20:58:00Z">
        <w:r w:rsidR="00AD1BEA">
          <w:t xml:space="preserve"> </w:t>
        </w:r>
      </w:ins>
      <w:moveTo w:id="528" w:author="Gergo" w:date="2017-11-17T14:15:00Z">
        <w:del w:id="529" w:author="Gergo" w:date="2017-12-02T20:58:00Z">
          <w:r w:rsidRPr="003355B9" w:rsidDel="00AD1BEA">
            <w:delText xml:space="preserve"> pluszban bekeni</w:delText>
          </w:r>
        </w:del>
        <w:del w:id="530" w:author="Gergo" w:date="2017-12-02T21:00:00Z">
          <w:r w:rsidRPr="003355B9" w:rsidDel="00AD1BEA">
            <w:delText xml:space="preserve"> </w:delText>
          </w:r>
        </w:del>
        <w:r w:rsidRPr="003355B9">
          <w:t>egy vezető géllel</w:t>
        </w:r>
      </w:moveTo>
      <w:ins w:id="531" w:author="Gergo" w:date="2017-12-02T21:00:00Z">
        <w:r w:rsidR="00AD1BEA">
          <w:t xml:space="preserve"> is be kell vonni</w:t>
        </w:r>
      </w:ins>
      <w:moveTo w:id="532" w:author="Gergo" w:date="2017-11-17T14:15:00Z">
        <w:r w:rsidRPr="003355B9">
          <w:t xml:space="preserve"> megfelelő működés érdekében. Ennek az eszköznek a felhelyezése időigényes, nem is beszélve a gélrő</w:t>
        </w:r>
      </w:moveTo>
      <w:ins w:id="533" w:author="Gergo" w:date="2017-12-02T12:11:00Z">
        <w:r w:rsidR="00B2590C">
          <w:t>l</w:t>
        </w:r>
        <w:r w:rsidR="00F86E2F">
          <w:t xml:space="preserve"> </w:t>
        </w:r>
        <w:r w:rsidR="00F86E2F">
          <w:fldChar w:fldCharType="begin"/>
        </w:r>
      </w:ins>
      <w:ins w:id="534"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535" w:author="Gergo" w:date="2017-12-02T12:11:00Z">
        <w:r w:rsidR="00F86E2F">
          <w:t>[16]</w:t>
        </w:r>
        <w:r w:rsidR="00F86E2F" w:rsidRPr="00F86E2F">
          <w:t>[17]</w:t>
        </w:r>
        <w:r w:rsidR="00F86E2F">
          <w:fldChar w:fldCharType="end"/>
        </w:r>
      </w:ins>
      <w:moveTo w:id="536" w:author="Gergo" w:date="2017-11-17T14:15:00Z">
        <w:r w:rsidRPr="003355B9">
          <w:t>.</w:t>
        </w:r>
      </w:moveTo>
    </w:p>
    <w:p w14:paraId="1129117D" w14:textId="285EF88E" w:rsidR="00786F47" w:rsidRPr="0034280E" w:rsidRDefault="00786F47">
      <w:pPr>
        <w:pStyle w:val="Cmsor3"/>
        <w:pPrChange w:id="537" w:author="Gergo" w:date="2017-11-17T14:15:00Z">
          <w:pPr>
            <w:pStyle w:val="Cmsor2"/>
          </w:pPr>
        </w:pPrChange>
      </w:pPr>
      <w:bookmarkStart w:id="538" w:name="_Toc499416801"/>
      <w:moveToRangeEnd w:id="511"/>
      <w:ins w:id="539" w:author="Gergo" w:date="2017-11-17T14:15:00Z">
        <w:r w:rsidRPr="0034280E">
          <w:t>Eszközválaztás</w:t>
        </w:r>
      </w:ins>
      <w:bookmarkEnd w:id="538"/>
    </w:p>
    <w:p w14:paraId="57E2FF2E" w14:textId="4E06108F"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540"/>
      <w:r w:rsidR="00D237EE" w:rsidRPr="003355B9">
        <w:t>feladatra</w:t>
      </w:r>
      <w:ins w:id="541" w:author="Gergo" w:date="2017-11-17T13:41:00Z">
        <w:r w:rsidR="00702450" w:rsidRPr="003355B9">
          <w:t xml:space="preserve"> </w:t>
        </w:r>
      </w:ins>
      <w:del w:id="542" w:author="Gergo" w:date="2017-11-17T13:41:00Z">
        <w:r w:rsidR="00D237EE" w:rsidRPr="003355B9" w:rsidDel="00702450">
          <w:delText xml:space="preserve"> a</w:delText>
        </w:r>
        <w:r w:rsidRPr="003355B9" w:rsidDel="00702450">
          <w:delText xml:space="preserve"> konzulensem tanácsára </w:delText>
        </w:r>
        <w:commentRangeEnd w:id="540"/>
        <w:r w:rsidR="00D853FC" w:rsidRPr="003355B9" w:rsidDel="00702450">
          <w:rPr>
            <w:rStyle w:val="Jegyzethivatkozs"/>
          </w:rPr>
          <w:commentReference w:id="540"/>
        </w:r>
      </w:del>
      <w:r w:rsidRPr="003355B9">
        <w:t xml:space="preserve">a NeuroSky MindWave  eszközét választottam, mert ez </w:t>
      </w:r>
      <w:ins w:id="543" w:author="Gergo" w:date="2017-11-17T13:42:00Z">
        <w:r w:rsidR="00702450" w:rsidRPr="003355B9">
          <w:t xml:space="preserve"> egy kicsi, könnyen és gyorsan használható</w:t>
        </w:r>
      </w:ins>
      <w:ins w:id="544" w:author="Gergo" w:date="2017-11-17T13:44:00Z">
        <w:r w:rsidR="00702450" w:rsidRPr="003355B9">
          <w:t xml:space="preserve"> szárazelektródás</w:t>
        </w:r>
      </w:ins>
      <w:ins w:id="545" w:author="Gergo" w:date="2017-11-17T13:42:00Z">
        <w:r w:rsidR="00702450" w:rsidRPr="003355B9">
          <w:t xml:space="preserve"> eszköz, ami más bonyolultabb headset-ekkel ellentétben</w:t>
        </w:r>
      </w:ins>
      <w:ins w:id="546" w:author="Gergo" w:date="2017-11-17T13:45:00Z">
        <w:r w:rsidR="00702450" w:rsidRPr="003355B9">
          <w:t xml:space="preserve"> nem za</w:t>
        </w:r>
        <w:r w:rsidR="0088772B">
          <w:t>varja a VR szemüveg használatát. K</w:t>
        </w:r>
        <w:r w:rsidR="00702450" w:rsidRPr="003355B9">
          <w:t>ényelmes</w:t>
        </w:r>
        <w:r w:rsidR="003B76C6">
          <w:t>en elfér egymás mellett a kettő</w:t>
        </w:r>
      </w:ins>
      <w:ins w:id="547" w:author="Gergo" w:date="2017-11-29T19:20:00Z">
        <w:r w:rsidR="003B76C6">
          <w:t xml:space="preserve"> (</w:t>
        </w:r>
        <w:r w:rsidR="003B76C6">
          <w:fldChar w:fldCharType="begin"/>
        </w:r>
        <w:r w:rsidR="003B76C6">
          <w:instrText xml:space="preserve"> REF _Ref499746570 \h </w:instrText>
        </w:r>
      </w:ins>
      <w:r w:rsidR="003B76C6">
        <w:fldChar w:fldCharType="separate"/>
      </w:r>
      <w:ins w:id="548" w:author="Gergo" w:date="2017-12-01T09:03:00Z">
        <w:r w:rsidR="0034280E">
          <w:t xml:space="preserve">Ábra </w:t>
        </w:r>
        <w:r w:rsidR="0034280E">
          <w:rPr>
            <w:noProof/>
          </w:rPr>
          <w:t>2</w:t>
        </w:r>
        <w:r w:rsidR="0034280E">
          <w:t>.</w:t>
        </w:r>
        <w:r w:rsidR="0034280E">
          <w:rPr>
            <w:noProof/>
          </w:rPr>
          <w:t>6</w:t>
        </w:r>
      </w:ins>
      <w:ins w:id="549" w:author="Gergo" w:date="2017-11-29T19:20:00Z">
        <w:r w:rsidR="003B76C6">
          <w:fldChar w:fldCharType="end"/>
        </w:r>
      </w:ins>
      <w:ins w:id="550" w:author="Gergo" w:date="2017-12-02T12:28:00Z">
        <w:r w:rsidR="00C96DDF">
          <w:t xml:space="preserve"> </w:t>
        </w:r>
        <w:r w:rsidR="00C96DDF">
          <w:fldChar w:fldCharType="begin"/>
        </w:r>
      </w:ins>
      <w:ins w:id="551"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552" w:author="Gergo" w:date="2017-12-02T12:33:00Z">
        <w:r w:rsidR="00D87AD7" w:rsidRPr="00D87AD7">
          <w:t>[21]</w:t>
        </w:r>
      </w:ins>
      <w:ins w:id="553" w:author="Gergo" w:date="2017-12-02T12:28:00Z">
        <w:r w:rsidR="00C96DDF">
          <w:fldChar w:fldCharType="end"/>
        </w:r>
      </w:ins>
      <w:ins w:id="554" w:author="Gergo" w:date="2017-11-29T19:20:00Z">
        <w:r w:rsidR="003B76C6">
          <w:t>).</w:t>
        </w:r>
      </w:ins>
      <w:ins w:id="555" w:author="Gergo" w:date="2017-11-17T13:45:00Z">
        <w:r w:rsidR="00702450" w:rsidRPr="003355B9">
          <w:t xml:space="preserve"> Továbbá ez az eszköz</w:t>
        </w:r>
      </w:ins>
      <w:ins w:id="556" w:author="Gergo" w:date="2017-11-17T13:42:00Z">
        <w:r w:rsidR="00702450" w:rsidRPr="003355B9">
          <w:t xml:space="preserve"> a tanszéken is rendelkezésre áll</w:t>
        </w:r>
      </w:ins>
      <w:del w:id="557" w:author="Gergo" w:date="2017-11-17T13:45:00Z">
        <w:r w:rsidRPr="003355B9" w:rsidDel="00702450">
          <w:delText>megtalálható az egyetemen</w:delText>
        </w:r>
      </w:del>
      <w:ins w:id="558" w:author="Gergo" w:date="2017-11-17T13:46:00Z">
        <w:r w:rsidR="00702450" w:rsidRPr="003355B9">
          <w:t>,</w:t>
        </w:r>
      </w:ins>
      <w:del w:id="559"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560" w:author="Gergo" w:date="2017-11-25T18:35:00Z"/>
        </w:rPr>
      </w:pPr>
      <w:r w:rsidRPr="0034280E">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561" w:author="Gergo" w:date="2017-11-25T18:35:00Z">
          <w:pPr>
            <w:pStyle w:val="Kp"/>
          </w:pPr>
        </w:pPrChange>
      </w:pPr>
      <w:bookmarkStart w:id="562" w:name="_Ref499746570"/>
      <w:ins w:id="563" w:author="Gergo" w:date="2017-11-25T18:35:00Z">
        <w:r>
          <w:t>Ábra</w:t>
        </w:r>
        <w:r w:rsidR="005E2355">
          <w:t xml:space="preserve"> </w:t>
        </w:r>
      </w:ins>
      <w:ins w:id="564" w:author="Gergo" w:date="2017-11-29T13:18:00Z">
        <w:r w:rsidR="00B33261">
          <w:fldChar w:fldCharType="begin"/>
        </w:r>
        <w:r w:rsidR="00B33261">
          <w:instrText xml:space="preserve"> STYLEREF 1 \s </w:instrText>
        </w:r>
      </w:ins>
      <w:r w:rsidR="00B33261">
        <w:fldChar w:fldCharType="separate"/>
      </w:r>
      <w:r w:rsidR="0034280E">
        <w:rPr>
          <w:noProof/>
        </w:rPr>
        <w:t>2</w:t>
      </w:r>
      <w:ins w:id="565"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66" w:author="Gergo" w:date="2017-12-01T09:03:00Z">
        <w:r w:rsidR="0034280E">
          <w:rPr>
            <w:noProof/>
          </w:rPr>
          <w:t>6</w:t>
        </w:r>
      </w:ins>
      <w:ins w:id="567" w:author="Gergo" w:date="2017-11-29T13:18:00Z">
        <w:r w:rsidR="00B33261">
          <w:fldChar w:fldCharType="end"/>
        </w:r>
      </w:ins>
      <w:bookmarkEnd w:id="562"/>
      <w:ins w:id="568"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569" w:author="Gergo" w:date="2017-11-17T14:15:00Z"/>
        </w:rPr>
      </w:pPr>
      <w:moveFromRangeStart w:id="570" w:author="Gergo" w:date="2017-11-17T14:15:00Z" w:name="move498691456"/>
      <w:commentRangeStart w:id="571"/>
      <w:moveFrom w:id="572" w:author="Gergo" w:date="2017-11-17T14:15:00Z">
        <w:r w:rsidRPr="003355B9" w:rsidDel="00786F47">
          <w:rPr>
            <w:b w:val="0"/>
            <w:bCs w:val="0"/>
          </w:rPr>
          <w:t xml:space="preserve">Elektroenkefalográfia </w:t>
        </w:r>
        <w:commentRangeEnd w:id="571"/>
        <w:r w:rsidR="00D853FC" w:rsidRPr="003355B9" w:rsidDel="00786F47">
          <w:rPr>
            <w:rStyle w:val="Jegyzethivatkozs"/>
          </w:rPr>
          <w:commentReference w:id="571"/>
        </w:r>
        <w:r w:rsidRPr="003355B9" w:rsidDel="00786F47">
          <w:rPr>
            <w:b w:val="0"/>
            <w:bCs w:val="0"/>
          </w:rPr>
          <w:t>(EEG)</w:t>
        </w:r>
        <w:bookmarkStart w:id="573" w:name="_Toc499416802"/>
        <w:bookmarkEnd w:id="573"/>
      </w:moveFrom>
    </w:p>
    <w:p w14:paraId="7C737653" w14:textId="396A96E3" w:rsidR="006D716A" w:rsidRPr="003355B9" w:rsidDel="00786F47" w:rsidRDefault="002C015F" w:rsidP="006D716A">
      <w:pPr>
        <w:rPr>
          <w:moveFrom w:id="574" w:author="Gergo" w:date="2017-11-17T14:15:00Z"/>
        </w:rPr>
      </w:pPr>
      <w:moveFrom w:id="575"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576" w:name="_Toc499416803"/>
        <w:bookmarkEnd w:id="576"/>
      </w:moveFrom>
    </w:p>
    <w:p w14:paraId="0C564C25" w14:textId="6E8FEFEE" w:rsidR="00E90C81" w:rsidRPr="003355B9" w:rsidDel="00786F47" w:rsidRDefault="00E90C81" w:rsidP="00E90C81">
      <w:pPr>
        <w:rPr>
          <w:moveFrom w:id="577" w:author="Gergo" w:date="2017-11-17T14:15:00Z"/>
        </w:rPr>
      </w:pPr>
      <w:moveFrom w:id="578"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 xml:space="preserve">fejre megfelelően felhelyezett elektródák (akár 100-200 is) segítségével fogják az agyhullámokat. Orvosi és pszichológiai vizsgálatoknál a fejbőrre helyezett </w:t>
        </w:r>
        <w:r w:rsidR="006D151E" w:rsidRPr="003355B9" w:rsidDel="00786F47">
          <w:lastRenderedPageBreak/>
          <w:t>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579" w:name="_Toc499416804"/>
        <w:bookmarkEnd w:id="579"/>
      </w:moveFrom>
    </w:p>
    <w:p w14:paraId="19084E29" w14:textId="1B6A0F8E" w:rsidR="00C14492" w:rsidRPr="003355B9" w:rsidRDefault="00C14492" w:rsidP="00C14492">
      <w:pPr>
        <w:pStyle w:val="Cmsor3"/>
      </w:pPr>
      <w:bookmarkStart w:id="580" w:name="_Toc499416805"/>
      <w:moveFromRangeEnd w:id="570"/>
      <w:r w:rsidRPr="003355B9">
        <w:t>ThinkGear</w:t>
      </w:r>
      <w:bookmarkEnd w:id="580"/>
    </w:p>
    <w:p w14:paraId="4EE386CA" w14:textId="00454BB9" w:rsidR="00C14492" w:rsidRPr="003355B9" w:rsidRDefault="00C14492" w:rsidP="00C14492">
      <w:r w:rsidRPr="003355B9">
        <w:t>Itt jön képbe a Neurosky technológiája és fő terméke a ThinkGear.  Ez magába</w:t>
      </w:r>
      <w:ins w:id="581" w:author="Gergo" w:date="2017-12-02T21:06:00Z">
        <w:r w:rsidR="00A05512">
          <w:t>n</w:t>
        </w:r>
      </w:ins>
      <w:r w:rsidRPr="003355B9">
        <w:t xml:space="preserve">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a chip dolgozza fel és biztosít belőlük származtatott adatokat, mint például a koncentrációnak</w:t>
      </w:r>
      <w:ins w:id="582" w:author="Gergo" w:date="2017-12-02T21:07:00Z">
        <w:r w:rsidR="00A05512">
          <w:t>,</w:t>
        </w:r>
      </w:ins>
      <w:r w:rsidR="0030386C" w:rsidRPr="003355B9">
        <w:t xml:space="preserve">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t>nevezi és egy egytől százig terjedő számmal reprezentálja</w:t>
      </w:r>
      <w:ins w:id="583" w:author="Gergo" w:date="2017-12-02T12:31:00Z">
        <w:r w:rsidR="00C96DDF">
          <w:t xml:space="preserve"> </w:t>
        </w:r>
        <w:r w:rsidR="00C96DDF">
          <w:fldChar w:fldCharType="begin"/>
        </w:r>
      </w:ins>
      <w:ins w:id="584"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585" w:author="Gergo" w:date="2017-12-02T12:33:00Z">
        <w:r w:rsidR="00D87AD7" w:rsidRPr="00D87AD7">
          <w:t>[22]</w:t>
        </w:r>
      </w:ins>
      <w:ins w:id="586" w:author="Gergo" w:date="2017-12-02T12:31:00Z">
        <w:r w:rsidR="00C96DDF">
          <w:fldChar w:fldCharType="end"/>
        </w:r>
      </w:ins>
      <w:r w:rsidR="0030386C" w:rsidRPr="003355B9">
        <w:t>. ( A nyers adatok is 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587" w:author="Gergo" w:date="2017-12-02T12:30:00Z">
        <w:r w:rsidR="00C96DDF">
          <w:t xml:space="preserve"> </w:t>
        </w:r>
        <w:r w:rsidR="00C96DDF">
          <w:fldChar w:fldCharType="begin"/>
        </w:r>
      </w:ins>
      <w:ins w:id="588"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589" w:author="Gergo" w:date="2017-12-02T12:33:00Z">
        <w:r w:rsidR="00D87AD7" w:rsidRPr="00D87AD7">
          <w:t>[23]</w:t>
        </w:r>
      </w:ins>
      <w:ins w:id="590"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591" w:name="_Toc499416806"/>
      <w:r w:rsidRPr="003355B9">
        <w:lastRenderedPageBreak/>
        <w:t>Tervezés</w:t>
      </w:r>
      <w:bookmarkEnd w:id="591"/>
    </w:p>
    <w:p w14:paraId="70815B7C" w14:textId="27178262" w:rsidR="0088656F" w:rsidRPr="003355B9" w:rsidRDefault="00EA3F8B" w:rsidP="0088656F">
      <w:r w:rsidRPr="003355B9">
        <w:t>E</w:t>
      </w:r>
      <w:r w:rsidR="00D602DA" w:rsidRPr="003355B9">
        <w:t>gy klasszikus full-stackes</w:t>
      </w:r>
      <w:ins w:id="592" w:author="Gergo" w:date="2017-12-02T21:07:00Z">
        <w:r w:rsidR="00A05512">
          <w:t>,</w:t>
        </w:r>
      </w:ins>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593" w:author="Gergo" w:date="2017-11-17T13:46:00Z">
        <w:r w:rsidR="00523F8A" w:rsidRPr="003355B9" w:rsidDel="0069672B">
          <w:delText xml:space="preserve"> </w:delText>
        </w:r>
        <w:commentRangeStart w:id="594"/>
        <w:r w:rsidR="00523F8A" w:rsidRPr="003355B9" w:rsidDel="0069672B">
          <w:delText>tervezési</w:delText>
        </w:r>
      </w:del>
      <w:r w:rsidR="00523F8A" w:rsidRPr="003355B9">
        <w:t xml:space="preserve"> </w:t>
      </w:r>
      <w:commentRangeEnd w:id="594"/>
      <w:r w:rsidR="002F1C15" w:rsidRPr="003355B9">
        <w:rPr>
          <w:rStyle w:val="Jegyzethivatkozs"/>
        </w:rPr>
        <w:commentReference w:id="594"/>
      </w:r>
      <w:r w:rsidR="00523F8A" w:rsidRPr="003355B9">
        <w:t>feladatok</w:t>
      </w:r>
      <w:ins w:id="595" w:author="Gergo" w:date="2017-11-17T13:46:00Z">
        <w:r w:rsidR="0069672B" w:rsidRPr="003355B9">
          <w:t>kal</w:t>
        </w:r>
      </w:ins>
      <w:r w:rsidR="00523F8A" w:rsidRPr="003355B9">
        <w:t xml:space="preserve"> </w:t>
      </w:r>
      <w:ins w:id="596" w:author="Gergo" w:date="2017-11-17T13:46:00Z">
        <w:r w:rsidR="0069672B" w:rsidRPr="003355B9">
          <w:t>találkozunk</w:t>
        </w:r>
      </w:ins>
      <w:del w:id="597" w:author="Gergo" w:date="2017-11-17T13:46:00Z">
        <w:r w:rsidR="00523F8A" w:rsidRPr="003355B9" w:rsidDel="0069672B">
          <w:delText>vannak</w:delText>
        </w:r>
      </w:del>
      <w:r w:rsidR="00523F8A" w:rsidRPr="003355B9">
        <w:t>, mint az adatbázis séma megtervezése, a rétegek elválasztása</w:t>
      </w:r>
      <w:ins w:id="598" w:author="Gergo" w:date="2017-12-02T21:08:00Z">
        <w:r w:rsidR="00A05512">
          <w:t>,</w:t>
        </w:r>
      </w:ins>
      <w:del w:id="599" w:author="Gergo" w:date="2017-12-02T21:08:00Z">
        <w:r w:rsidR="00523F8A" w:rsidRPr="003355B9" w:rsidDel="00A05512">
          <w:delText xml:space="preserve"> és</w:delText>
        </w:r>
      </w:del>
      <w:r w:rsidR="00523F8A" w:rsidRPr="003355B9">
        <w:t xml:space="preserve"> a köztük történő kommunikáció </w:t>
      </w:r>
      <w:ins w:id="600" w:author="Gergo" w:date="2017-12-02T21:11:00Z">
        <w:r w:rsidR="0031356E">
          <w:t>kiépítése</w:t>
        </w:r>
      </w:ins>
      <w:del w:id="601" w:author="Gergo" w:date="2017-12-02T21:11:00Z">
        <w:r w:rsidR="00523F8A" w:rsidRPr="003355B9" w:rsidDel="0031356E">
          <w:delText>megtervezése</w:delText>
        </w:r>
      </w:del>
      <w:r w:rsidR="00523F8A" w:rsidRPr="003355B9">
        <w:t xml:space="preserve">, vagy a szolgáltatást végző osztályok </w:t>
      </w:r>
      <w:ins w:id="602" w:author="Gergo" w:date="2017-12-02T21:10:00Z">
        <w:r w:rsidR="0031356E">
          <w:t>megtervezése</w:t>
        </w:r>
      </w:ins>
      <w:del w:id="603" w:author="Gergo" w:date="2017-12-02T21:08:00Z">
        <w:r w:rsidRPr="003355B9" w:rsidDel="00A05512">
          <w:delText>megtervezése</w:delText>
        </w:r>
      </w:del>
      <w:r w:rsidRPr="003355B9">
        <w:t>.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604" w:name="_Toc499416807"/>
      <w:r w:rsidRPr="003355B9">
        <w:t xml:space="preserve">A </w:t>
      </w:r>
      <w:commentRangeStart w:id="605"/>
      <w:r w:rsidRPr="003355B9">
        <w:t>játékmenet</w:t>
      </w:r>
      <w:commentRangeEnd w:id="605"/>
      <w:r w:rsidR="002F1C15" w:rsidRPr="003355B9">
        <w:rPr>
          <w:rStyle w:val="Jegyzethivatkozs"/>
          <w:rFonts w:cs="Times New Roman"/>
          <w:b w:val="0"/>
          <w:bCs w:val="0"/>
          <w:iCs w:val="0"/>
        </w:rPr>
        <w:commentReference w:id="605"/>
      </w:r>
      <w:bookmarkEnd w:id="604"/>
    </w:p>
    <w:p w14:paraId="117A8F7A" w14:textId="7C0DD430"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606" w:author="Gergo" w:date="2017-11-29T14:26:00Z">
        <w:r w:rsidR="005261E5" w:rsidRPr="005261E5">
          <w:rPr>
            <w:rPrChange w:id="607" w:author="Gergo" w:date="2017-11-29T14:26:00Z">
              <w:rPr>
                <w:highlight w:val="yellow"/>
              </w:rPr>
            </w:rPrChange>
          </w:rPr>
          <w:t>D</w:t>
        </w:r>
      </w:ins>
      <w:del w:id="608" w:author="Gergo" w:date="2017-11-29T14:26:00Z">
        <w:r w:rsidR="00A4536D" w:rsidRPr="005261E5" w:rsidDel="005261E5">
          <w:delText>d</w:delText>
        </w:r>
      </w:del>
      <w:r w:rsidR="00A4536D" w:rsidRPr="005261E5">
        <w:t>ay</w:t>
      </w:r>
      <w:ins w:id="609" w:author="Gergo" w:date="2017-11-29T14:26:00Z">
        <w:r w:rsidR="005261E5" w:rsidRPr="005261E5">
          <w:rPr>
            <w:rPrChange w:id="610" w:author="Gergo" w:date="2017-11-29T14:26:00Z">
              <w:rPr>
                <w:highlight w:val="yellow"/>
              </w:rPr>
            </w:rPrChange>
          </w:rPr>
          <w:t>D</w:t>
        </w:r>
      </w:ins>
      <w:del w:id="611"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w:t>
      </w:r>
      <w:ins w:id="612" w:author="Gergo" w:date="2017-12-02T21:12:00Z">
        <w:r w:rsidR="0031356E">
          <w:t xml:space="preserve"> a</w:t>
        </w:r>
      </w:ins>
      <w:r w:rsidR="00887B2E" w:rsidRPr="003355B9">
        <w:t xml:space="preserve"> világban</w:t>
      </w:r>
      <w:ins w:id="613" w:author="Gergo" w:date="2017-12-02T21:13:00Z">
        <w:r w:rsidR="0031356E">
          <w:t>:</w:t>
        </w:r>
      </w:ins>
      <w:del w:id="614" w:author="Gergo" w:date="2017-12-02T21:13:00Z">
        <w:r w:rsidR="00887B2E" w:rsidRPr="003355B9" w:rsidDel="0031356E">
          <w:delText>,</w:delText>
        </w:r>
      </w:del>
      <w:r w:rsidR="00887B2E" w:rsidRPr="003355B9">
        <w:t xml:space="preserve"> vagy kötött pályá</w:t>
      </w:r>
      <w:ins w:id="615" w:author="Gergo" w:date="2017-12-02T21:15:00Z">
        <w:r w:rsidR="0031356E">
          <w:t>n</w:t>
        </w:r>
      </w:ins>
      <w:del w:id="616" w:author="Gergo" w:date="2017-12-02T21:15:00Z">
        <w:r w:rsidR="00887B2E" w:rsidRPr="003355B9" w:rsidDel="0031356E">
          <w:delText>n mozog</w:delText>
        </w:r>
      </w:del>
      <w:r w:rsidR="00887B2E" w:rsidRPr="003355B9">
        <w:t xml:space="preserve"> vagy egyáltalán nem is mozog</w:t>
      </w:r>
      <w:ins w:id="617" w:author="Gergo" w:date="2017-12-02T21:15:00Z">
        <w:r w:rsidR="0031356E">
          <w:t>hat</w:t>
        </w:r>
      </w:ins>
      <w:r w:rsidR="00887B2E" w:rsidRPr="003355B9">
        <w:t xml:space="preserve">. Habár </w:t>
      </w:r>
      <w:ins w:id="618" w:author="Gergo" w:date="2017-12-02T21:16:00Z">
        <w:r w:rsidR="00875E3A">
          <w:t xml:space="preserve">a </w:t>
        </w:r>
      </w:ins>
      <w:r w:rsidR="00887B2E" w:rsidRPr="003355B9">
        <w:t>körültekintés lehetőségét megadják,</w:t>
      </w:r>
      <w:ins w:id="619" w:author="Gergo" w:date="2017-12-02T21:17:00Z">
        <w:r w:rsidR="00875E3A">
          <w:t xml:space="preserve"> </w:t>
        </w:r>
      </w:ins>
      <w:del w:id="620" w:author="Gergo" w:date="2017-12-02T21:17:00Z">
        <w:r w:rsidR="00887B2E" w:rsidRPr="003355B9" w:rsidDel="00875E3A">
          <w:delText xml:space="preserve"> de </w:delText>
        </w:r>
      </w:del>
      <w:r w:rsidR="00887B2E" w:rsidRPr="003355B9">
        <w:t>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w:t>
      </w:r>
      <w:ins w:id="621" w:author="Gergo" w:date="2017-12-02T21:20:00Z">
        <w:r w:rsidR="0098449D">
          <w:t>,</w:t>
        </w:r>
      </w:ins>
      <w:r w:rsidR="00CB6C7B" w:rsidRPr="003355B9">
        <w:t xml:space="preserve"> mégis egy lineáris küldetéssorozatot követ végig.</w:t>
      </w:r>
    </w:p>
    <w:p w14:paraId="4A1ACADD" w14:textId="08AEFEF7" w:rsidR="008768DD" w:rsidRPr="003355B9" w:rsidRDefault="00DA1AF0" w:rsidP="008768DD">
      <w:r w:rsidRPr="003355B9">
        <w:t>Egy másik</w:t>
      </w:r>
      <w:r w:rsidR="00DF5905" w:rsidRPr="003355B9">
        <w:t xml:space="preserve"> lényeges aspektusa a témának, amit mindenképp figyelembe kellett vennem, az hogy a játék gyerekeknek készül</w:t>
      </w:r>
      <w:ins w:id="622" w:author="Gergo" w:date="2017-12-02T21:20:00Z">
        <w:r w:rsidR="0098449D">
          <w:t>,</w:t>
        </w:r>
      </w:ins>
      <w:r w:rsidR="00DF5905" w:rsidRPr="003355B9">
        <w:t xml:space="preserve"> így mind</w:t>
      </w:r>
      <w:ins w:id="623" w:author="Gergo" w:date="2017-12-02T21:20:00Z">
        <w:r w:rsidR="0098449D">
          <w:t>,</w:t>
        </w:r>
      </w:ins>
      <w:r w:rsidR="00DF5905" w:rsidRPr="003355B9">
        <w:t xml:space="preserve">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624" w:author="Gergo" w:date="2017-11-17T13:47:00Z">
        <w:r w:rsidR="00577464" w:rsidRPr="003355B9">
          <w:t xml:space="preserve"> </w:t>
        </w:r>
      </w:ins>
      <w:del w:id="625"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626" w:name="_Toc499416808"/>
      <w:r w:rsidRPr="003355B9">
        <w:lastRenderedPageBreak/>
        <w:t>A történet</w:t>
      </w:r>
      <w:bookmarkEnd w:id="626"/>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6A6E9F68" w:rsidR="000A0921" w:rsidRPr="003355B9" w:rsidRDefault="000A0921" w:rsidP="00A56FEE">
      <w:r w:rsidRPr="003355B9">
        <w:t>Miután</w:t>
      </w:r>
      <w:r w:rsidR="00CB7652" w:rsidRPr="003355B9">
        <w:t xml:space="preserve"> elfogadtuk a küldetést (kötelező)</w:t>
      </w:r>
      <w:ins w:id="627" w:author="Gergo" w:date="2017-12-02T21:57:00Z">
        <w:r w:rsidR="008B7E99">
          <w:t>,</w:t>
        </w:r>
      </w:ins>
      <w:r w:rsidR="00CB7652" w:rsidRPr="003355B9">
        <w:t xml:space="preserve">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33D29A87" w:rsidR="000A0921" w:rsidRPr="003355B9" w:rsidRDefault="000A0921" w:rsidP="00A56FEE">
      <w:r w:rsidRPr="003355B9">
        <w:t>Mikor</w:t>
      </w:r>
      <w:r w:rsidR="005213CF" w:rsidRPr="003355B9">
        <w:t xml:space="preserve"> a cicák eltűntek a házikó ajtaja mögött egy öregasszony lép ki belőle és számo</w:t>
      </w:r>
      <w:ins w:id="628" w:author="Gergo" w:date="2017-12-02T22:01:00Z">
        <w:r w:rsidR="008B7E99">
          <w:t>n</w:t>
        </w:r>
      </w:ins>
      <w:r w:rsidR="005213CF" w:rsidRPr="003355B9">
        <w:t>kéri tőlünk, hogy miért kergetjük a macskáit. Hamar rájön, hogy az Ogre vert át minket, aki csak a vacsorájához tartotta az állatokat. Az öregasszony is a segítségünket kéri,</w:t>
      </w:r>
      <w:del w:id="629" w:author="Gergo" w:date="2017-12-02T22:02:00Z">
        <w:r w:rsidR="005213CF" w:rsidRPr="003355B9" w:rsidDel="008B7E99">
          <w:delText xml:space="preserve"> de ő</w:delText>
        </w:r>
      </w:del>
      <w:r w:rsidR="005213CF" w:rsidRPr="003355B9">
        <w:t xml:space="preserve">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08D6BD96"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ins w:id="630" w:author="Gergo" w:date="2017-12-02T22:03:00Z">
        <w:r w:rsidR="008B7E99">
          <w:t>kell</w:t>
        </w:r>
      </w:ins>
      <w:del w:id="631" w:author="Gergo" w:date="2017-12-02T22:03:00Z">
        <w:r w:rsidR="001B3741" w:rsidRPr="003355B9" w:rsidDel="008B7E99">
          <w:delText>végig kell</w:delText>
        </w:r>
      </w:del>
      <w:r w:rsidR="001B3741" w:rsidRPr="003355B9">
        <w:t xml:space="preserve"> </w:t>
      </w:r>
      <w:ins w:id="632" w:author="Gergo" w:date="2017-12-02T22:03:00Z">
        <w:r w:rsidR="008B7E99">
          <w:t>végig</w:t>
        </w:r>
      </w:ins>
      <w:r w:rsidR="001B3741" w:rsidRPr="003355B9">
        <w:t xml:space="preserve">rajzolni. Sikeres teljesítéskor </w:t>
      </w:r>
      <w:r w:rsidR="00FA62F9" w:rsidRPr="003355B9">
        <w:t>most már egy a rúna típusának megfelelő varázsgömb is megjelenik</w:t>
      </w:r>
      <w:r w:rsidRPr="003355B9">
        <w:t>,</w:t>
      </w:r>
      <w:r w:rsidR="00FA62F9" w:rsidRPr="003355B9">
        <w:t xml:space="preserve"> amit </w:t>
      </w:r>
      <w:del w:id="633"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5F86C4CF"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w:t>
      </w:r>
      <w:ins w:id="634" w:author="Gergo" w:date="2017-12-02T22:04:00Z">
        <w:r w:rsidR="007F1387">
          <w:t xml:space="preserve"> a</w:t>
        </w:r>
      </w:ins>
      <w:r w:rsidR="00724A85" w:rsidRPr="003355B9">
        <w:t xml:space="preserve"> megjelenő varázsgömböt az ellenfélre dobva tudjuk megsebezni. Minél kevesebbet hibáztunk</w:t>
      </w:r>
      <w:ins w:id="635" w:author="Gergo" w:date="2017-12-02T22:04:00Z">
        <w:r w:rsidR="007F1387">
          <w:t xml:space="preserve"> a</w:t>
        </w:r>
      </w:ins>
      <w:r w:rsidR="00724A85" w:rsidRPr="003355B9">
        <w:t xml:space="preserve"> rajzolás közben</w:t>
      </w:r>
      <w:ins w:id="636" w:author="Gergo" w:date="2017-12-02T22:05:00Z">
        <w:r w:rsidR="007E3A3E">
          <w:t>,</w:t>
        </w:r>
      </w:ins>
      <w:r w:rsidR="00724A85" w:rsidRPr="003355B9">
        <w:t xml:space="preserve"> annál több sebzést tudnak bevinni a varázslatok. </w:t>
      </w:r>
      <w:ins w:id="637" w:author="Gergo" w:date="2017-12-02T22:06:00Z">
        <w:r w:rsidR="007E3A3E">
          <w:t>Elenfelünk</w:t>
        </w:r>
      </w:ins>
      <w:del w:id="638" w:author="Gergo" w:date="2017-12-02T22:06:00Z">
        <w:r w:rsidR="00724A85" w:rsidRPr="003355B9" w:rsidDel="007E3A3E">
          <w:delText>Ő</w:delText>
        </w:r>
      </w:del>
      <w:r w:rsidR="00724A85" w:rsidRPr="003355B9">
        <w:t xml:space="preserve">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w:t>
      </w:r>
      <w:del w:id="639" w:author="Gergo" w:date="2017-12-02T22:06:00Z">
        <w:r w:rsidRPr="003355B9" w:rsidDel="007E3A3E">
          <w:delText xml:space="preserve">a </w:delText>
        </w:r>
      </w:del>
      <w:r w:rsidRPr="003355B9">
        <w:t xml:space="preserve">csak úgy lehet előre haladni, ha az előző küldetést, feladatot teljesítettük. </w:t>
      </w:r>
    </w:p>
    <w:p w14:paraId="10E8B93C" w14:textId="08EBCDB8" w:rsidR="001212F7" w:rsidRPr="003355B9" w:rsidRDefault="001212F7" w:rsidP="001212F7">
      <w:pPr>
        <w:pStyle w:val="Cmsor2"/>
      </w:pPr>
      <w:bookmarkStart w:id="640" w:name="_Toc499416809"/>
      <w:r w:rsidRPr="003355B9">
        <w:t>Játék állapotának kezelése</w:t>
      </w:r>
      <w:bookmarkEnd w:id="640"/>
    </w:p>
    <w:p w14:paraId="593FB401" w14:textId="75ED5050" w:rsidR="00A35982" w:rsidRPr="003355B9" w:rsidRDefault="00A35982" w:rsidP="00A35982">
      <w:r w:rsidRPr="003355B9">
        <w:t>Fontos szempont volt, hogy a játékmenet állapotai között ugrálni lehessen, anélkül, hogy küldetéssorozat megelőző állomásait megcsinálnánk. Erre azért van szükség mert a játékmenet 15-20 perc is lehet, attól függően, hogy mennyi</w:t>
      </w:r>
      <w:ins w:id="641" w:author="Gergo" w:date="2017-12-02T22:06:00Z">
        <w:r w:rsidR="00882C7A">
          <w:t>re</w:t>
        </w:r>
      </w:ins>
      <w:r w:rsidRPr="003355B9">
        <w:t xml:space="preserve"> ügyes a játékos. Egy másik ok a demózás lehetősége volt</w:t>
      </w:r>
      <w:ins w:id="642" w:author="Gergo" w:date="2017-12-02T22:07:00Z">
        <w:r w:rsidR="00882C7A">
          <w:t>. E</w:t>
        </w:r>
      </w:ins>
      <w:del w:id="643" w:author="Gergo" w:date="2017-12-02T22:07:00Z">
        <w:r w:rsidRPr="003355B9" w:rsidDel="00882C7A">
          <w:delText>, hogy e</w:delText>
        </w:r>
      </w:del>
      <w:r w:rsidRPr="003355B9">
        <w:t>gy rövid bemutató során ne csak a játék elejét, hanem a végét, a kicsúcsosodását is meg lehessen mutatni. Így lehetőséget biztosítok arra hogy a játék elején választani lehessen, hogy</w:t>
      </w:r>
      <w:ins w:id="644" w:author="Gergo" w:date="2017-12-02T22:07:00Z">
        <w:r w:rsidR="00882C7A">
          <w:t xml:space="preserve"> a</w:t>
        </w:r>
      </w:ins>
      <w:r w:rsidRPr="003355B9">
        <w:t xml:space="preserve"> teljes végigjátszást szeretnénk, vagy rögötön a harcra ugrani. </w:t>
      </w:r>
    </w:p>
    <w:p w14:paraId="513047D0" w14:textId="1B622C3C" w:rsidR="000A0921" w:rsidRPr="003355B9" w:rsidDel="000819E9" w:rsidRDefault="00A35982" w:rsidP="00A35982">
      <w:pPr>
        <w:rPr>
          <w:moveFrom w:id="645" w:author="Gergo" w:date="2017-11-17T16:45:00Z"/>
        </w:rPr>
      </w:pPr>
      <w:moveFromRangeStart w:id="646" w:author="Gergo" w:date="2017-11-17T16:45:00Z" w:name="move498689958"/>
      <w:moveFrom w:id="647" w:author="Gergo" w:date="2017-11-17T16:45:00Z">
        <w:r w:rsidRPr="003355B9" w:rsidDel="000819E9">
          <w:t>A játék állapotát egy központi egység, a játékvezérlő (</w:t>
        </w:r>
        <w:commentRangeStart w:id="648"/>
        <w:r w:rsidRPr="003355B9" w:rsidDel="000819E9">
          <w:t>GameManager</w:t>
        </w:r>
        <w:commentRangeEnd w:id="648"/>
        <w:r w:rsidR="00C97DCE" w:rsidRPr="003355B9" w:rsidDel="000819E9">
          <w:rPr>
            <w:rStyle w:val="Jegyzethivatkozs"/>
          </w:rPr>
          <w:commentReference w:id="648"/>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649" w:name="_Toc499416810"/>
        <w:bookmarkEnd w:id="649"/>
      </w:moveFrom>
    </w:p>
    <w:p w14:paraId="1FEAF795" w14:textId="7E747B31" w:rsidR="000A0921" w:rsidRPr="003355B9" w:rsidDel="000819E9" w:rsidRDefault="00550140" w:rsidP="00A35982">
      <w:pPr>
        <w:rPr>
          <w:moveFrom w:id="650" w:author="Gergo" w:date="2017-11-17T16:45:00Z"/>
        </w:rPr>
      </w:pPr>
      <w:commentRangeStart w:id="651"/>
      <w:moveFrom w:id="652"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653" w:name="_Toc499416811"/>
        <w:bookmarkEnd w:id="653"/>
      </w:moveFrom>
    </w:p>
    <w:p w14:paraId="15445D8C" w14:textId="73F7EC9E" w:rsidR="00A35982" w:rsidRPr="003355B9" w:rsidDel="000819E9" w:rsidRDefault="00594117" w:rsidP="00A35982">
      <w:pPr>
        <w:rPr>
          <w:moveFrom w:id="654" w:author="Gergo" w:date="2017-11-17T16:45:00Z"/>
        </w:rPr>
      </w:pPr>
      <w:moveFrom w:id="655"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651"/>
        <w:r w:rsidR="00C97DCE" w:rsidRPr="003355B9" w:rsidDel="000819E9">
          <w:rPr>
            <w:rStyle w:val="Jegyzethivatkozs"/>
          </w:rPr>
          <w:commentReference w:id="651"/>
        </w:r>
        <w:bookmarkStart w:id="656" w:name="_Toc499416812"/>
        <w:bookmarkEnd w:id="656"/>
      </w:moveFrom>
    </w:p>
    <w:p w14:paraId="212B82A3" w14:textId="69E070D9" w:rsidR="004907F8" w:rsidRPr="003355B9" w:rsidRDefault="004907F8" w:rsidP="004907F8">
      <w:pPr>
        <w:pStyle w:val="Cmsor3"/>
      </w:pPr>
      <w:bookmarkStart w:id="657" w:name="_Toc499416813"/>
      <w:moveFromRangeEnd w:id="646"/>
      <w:r w:rsidRPr="003355B9">
        <w:t>Meghalás</w:t>
      </w:r>
      <w:bookmarkEnd w:id="657"/>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658" w:name="_Toc499416814"/>
      <w:r w:rsidRPr="003355B9">
        <w:lastRenderedPageBreak/>
        <w:t>Frostig teszt beépítése a játékba</w:t>
      </w:r>
      <w:bookmarkEnd w:id="658"/>
    </w:p>
    <w:p w14:paraId="26A44B80" w14:textId="3AA575F1"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w:t>
      </w:r>
      <w:ins w:id="659" w:author="Gergo" w:date="2017-12-02T22:08:00Z">
        <w:r w:rsidR="00882C7A">
          <w:t>is a</w:t>
        </w:r>
      </w:ins>
      <w:r w:rsidR="00FB2D9D" w:rsidRPr="003355B9">
        <w:t xml:space="preserve"> kevés hibával történő végig rajzolást jutalmazzam</w:t>
      </w:r>
      <w:ins w:id="660" w:author="Gergo" w:date="2017-12-02T22:10:00Z">
        <w:r w:rsidR="00882C7A">
          <w:t xml:space="preserve">. </w:t>
        </w:r>
      </w:ins>
      <w:del w:id="661" w:author="Gergo" w:date="2017-12-02T22:10:00Z">
        <w:r w:rsidR="00FB2D9D" w:rsidRPr="003355B9" w:rsidDel="00882C7A">
          <w:delText>, hogy</w:delText>
        </w:r>
      </w:del>
      <w:r w:rsidR="00FB2D9D" w:rsidRPr="003355B9">
        <w:t xml:space="preserve"> </w:t>
      </w:r>
      <w:ins w:id="662" w:author="Gergo" w:date="2017-12-02T22:10:00Z">
        <w:r w:rsidR="00882C7A">
          <w:t>A</w:t>
        </w:r>
      </w:ins>
      <w:del w:id="663" w:author="Gergo" w:date="2017-12-02T22:10:00Z">
        <w:r w:rsidR="00FB2D9D" w:rsidRPr="003355B9" w:rsidDel="00882C7A">
          <w:delText>a</w:delText>
        </w:r>
      </w:del>
      <w:r w:rsidR="00FB2D9D" w:rsidRPr="003355B9">
        <w:t xml:space="preserve">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995CDFA" w:rsidR="00D47E8D" w:rsidRDefault="00976B1B" w:rsidP="00CF516F">
      <w:pPr>
        <w:rPr>
          <w:ins w:id="664" w:author="Gergo" w:date="2017-12-02T21:22:00Z"/>
        </w:rPr>
      </w:pPr>
      <w:r w:rsidRPr="003355B9">
        <w:t>A vonalkövetési feladatokat varázs rúnák formájában integráltam a játékba</w:t>
      </w:r>
      <w:ins w:id="665" w:author="Gergo" w:date="2017-11-29T19:21:00Z">
        <w:r w:rsidR="00CA65B3">
          <w:t>. L</w:t>
        </w:r>
        <w:r w:rsidR="00793BBC">
          <w:t>ásd a 3.1-es ábrán (</w:t>
        </w:r>
      </w:ins>
      <w:ins w:id="666" w:author="Gergo" w:date="2017-11-29T19:22:00Z">
        <w:r w:rsidR="00793BBC">
          <w:fldChar w:fldCharType="begin"/>
        </w:r>
        <w:r w:rsidR="00793BBC">
          <w:instrText xml:space="preserve"> REF _Ref499729277 \h </w:instrText>
        </w:r>
      </w:ins>
      <w:r w:rsidR="00793BBC">
        <w:fldChar w:fldCharType="separate"/>
      </w:r>
      <w:ins w:id="667" w:author="Gergo" w:date="2017-12-01T09:03:00Z">
        <w:r w:rsidR="0034280E">
          <w:t xml:space="preserve">Ábra </w:t>
        </w:r>
        <w:r w:rsidR="0034280E">
          <w:rPr>
            <w:noProof/>
          </w:rPr>
          <w:t>3</w:t>
        </w:r>
        <w:r w:rsidR="0034280E">
          <w:t>.</w:t>
        </w:r>
        <w:r w:rsidR="0034280E">
          <w:rPr>
            <w:noProof/>
          </w:rPr>
          <w:t>1</w:t>
        </w:r>
      </w:ins>
      <w:ins w:id="668" w:author="Gergo" w:date="2017-11-29T19:22:00Z">
        <w:r w:rsidR="00793BBC">
          <w:fldChar w:fldCharType="end"/>
        </w:r>
      </w:ins>
      <w:ins w:id="669" w:author="Gergo" w:date="2017-11-29T19:21:00Z">
        <w:r w:rsidR="00793BBC">
          <w:t>).</w:t>
        </w:r>
      </w:ins>
      <w:del w:id="670" w:author="Gergo" w:date="2017-11-29T19:21:00Z">
        <w:r w:rsidRPr="003355B9" w:rsidDel="00793BBC">
          <w:delText>.</w:delText>
        </w:r>
      </w:del>
      <w:r w:rsidRPr="003355B9">
        <w:t xml:space="preserve"> Ezeket, ha a kontroller segítségével végig rajzolja a játékos, akkor megszerzi a képességet a varázslásra</w:t>
      </w:r>
      <w:ins w:id="671" w:author="Gergo" w:date="2017-12-02T22:11:00Z">
        <w:r w:rsidR="00CA65B3">
          <w:t>.</w:t>
        </w:r>
      </w:ins>
      <w:del w:id="672" w:author="Gergo" w:date="2017-12-02T22:11:00Z">
        <w:r w:rsidRPr="003355B9" w:rsidDel="00CA65B3">
          <w:delText>,</w:delText>
        </w:r>
      </w:del>
      <w:r w:rsidRPr="003355B9">
        <w:t xml:space="preserve"> </w:t>
      </w:r>
      <w:ins w:id="673" w:author="Gergo" w:date="2017-12-02T22:11:00Z">
        <w:r w:rsidR="00CA65B3">
          <w:t>K</w:t>
        </w:r>
      </w:ins>
      <w:del w:id="674" w:author="Gergo" w:date="2017-12-02T22:11:00Z">
        <w:r w:rsidRPr="003355B9" w:rsidDel="00CA65B3">
          <w:delText>majd k</w:delText>
        </w:r>
      </w:del>
      <w:r w:rsidRPr="003355B9">
        <w:t>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675"/>
      <w:r w:rsidR="00271375" w:rsidRPr="003355B9">
        <w:t>vizuális percepció vonalkövetési teszteket</w:t>
      </w:r>
      <w:commentRangeEnd w:id="675"/>
      <w:r w:rsidR="00C97DCE" w:rsidRPr="003355B9">
        <w:rPr>
          <w:rStyle w:val="Jegyzethivatkozs"/>
        </w:rPr>
        <w:commentReference w:id="675"/>
      </w:r>
      <w:r w:rsidR="00271375" w:rsidRPr="003355B9">
        <w:t>), és ilyenekor nem is enged tovább a játék, amíg egy bizonyos hibaszám alatt nem teljesítjük az</w:t>
      </w:r>
      <w:ins w:id="676" w:author="Gergo" w:date="2017-12-02T22:12:00Z">
        <w:r w:rsidR="00CA65B3">
          <w:t>okat</w:t>
        </w:r>
      </w:ins>
      <w:del w:id="677" w:author="Gergo" w:date="2017-12-02T22:12:00Z">
        <w:r w:rsidR="00271375" w:rsidRPr="003355B9" w:rsidDel="00CA65B3">
          <w:delText>t</w:delText>
        </w:r>
      </w:del>
      <w:r w:rsidR="00271375" w:rsidRPr="003355B9">
        <w:t xml:space="preserve">. </w:t>
      </w:r>
    </w:p>
    <w:p w14:paraId="47C19656" w14:textId="1F026A78" w:rsidR="0098449D" w:rsidRDefault="0098449D" w:rsidP="00CF516F">
      <w:pPr>
        <w:rPr>
          <w:ins w:id="678" w:author="Gergo" w:date="2017-11-29T14:28:00Z"/>
        </w:rPr>
      </w:pPr>
    </w:p>
    <w:p w14:paraId="71FA0AD5" w14:textId="7F20AC69" w:rsidR="005261E5" w:rsidRPr="0034280E" w:rsidDel="0098449D" w:rsidRDefault="005261E5">
      <w:pPr>
        <w:pStyle w:val="Kpalrs"/>
        <w:rPr>
          <w:del w:id="679" w:author="Gergo" w:date="2017-12-02T21:22:00Z"/>
        </w:rPr>
        <w:pPrChange w:id="680" w:author="Gergo" w:date="2017-11-29T14:29:00Z">
          <w:pPr/>
        </w:pPrChange>
      </w:pPr>
    </w:p>
    <w:p w14:paraId="6741628C" w14:textId="603FCCF3" w:rsidR="00976B1B" w:rsidRDefault="00271375" w:rsidP="00CF516F">
      <w:pPr>
        <w:rPr>
          <w:ins w:id="681" w:author="Gergo" w:date="2017-12-02T21:22:00Z"/>
        </w:rPr>
      </w:pPr>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7B5BE211" w14:textId="77777777" w:rsidR="0098449D" w:rsidRDefault="0098449D" w:rsidP="0098449D">
      <w:pPr>
        <w:pStyle w:val="Kp"/>
        <w:rPr>
          <w:ins w:id="682" w:author="Gergo" w:date="2017-12-02T21:22:00Z"/>
        </w:rPr>
      </w:pPr>
      <w:ins w:id="683" w:author="Gergo" w:date="2017-12-02T21:22:00Z">
        <w:r>
          <w:rPr>
            <w:noProof/>
            <w:lang w:val="en-US"/>
          </w:rPr>
          <w:drawing>
            <wp:inline distT="0" distB="0" distL="0" distR="0" wp14:anchorId="0A740C6D" wp14:editId="210D55DD">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0EFC91DA" w14:textId="77777777" w:rsidR="0098449D" w:rsidRPr="0034280E" w:rsidRDefault="0098449D" w:rsidP="0098449D">
      <w:pPr>
        <w:pStyle w:val="Kpalrs"/>
        <w:rPr>
          <w:ins w:id="684" w:author="Gergo" w:date="2017-12-02T21:22:00Z"/>
        </w:rPr>
      </w:pPr>
      <w:bookmarkStart w:id="685" w:name="_Ref499729277"/>
      <w:bookmarkStart w:id="686" w:name="_Ref499729172"/>
      <w:ins w:id="687" w:author="Gergo" w:date="2017-12-02T21:22:00Z">
        <w:r>
          <w:t xml:space="preserve">Ábra </w:t>
        </w: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bookmarkEnd w:id="685"/>
        <w:r>
          <w:t xml:space="preserve"> A négy varázsrúna</w:t>
        </w:r>
        <w:bookmarkEnd w:id="686"/>
      </w:ins>
    </w:p>
    <w:p w14:paraId="0AA664FE" w14:textId="77777777" w:rsidR="0098449D" w:rsidRPr="003355B9" w:rsidRDefault="0098449D" w:rsidP="00CF516F"/>
    <w:p w14:paraId="6E044075" w14:textId="00471ED8" w:rsidR="008E3239" w:rsidRPr="003355B9" w:rsidRDefault="008E3239" w:rsidP="008E3239">
      <w:pPr>
        <w:pStyle w:val="Cmsor2"/>
      </w:pPr>
      <w:bookmarkStart w:id="688" w:name="_Toc499416815"/>
      <w:r w:rsidRPr="003355B9">
        <w:t>A DayDream nyújtotta lehetőségek</w:t>
      </w:r>
      <w:bookmarkEnd w:id="688"/>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689" w:name="_Toc499416816"/>
      <w:r w:rsidRPr="003355B9">
        <w:t>Mozgás</w:t>
      </w:r>
      <w:bookmarkEnd w:id="689"/>
    </w:p>
    <w:p w14:paraId="7D2B9836" w14:textId="12A29ACD" w:rsidR="00D47E8D" w:rsidRPr="003355B9" w:rsidRDefault="0066145D" w:rsidP="00DE3B67">
      <w:r w:rsidRPr="003355B9">
        <w:t>Az első</w:t>
      </w:r>
      <w:ins w:id="690" w:author="Gergo" w:date="2017-12-03T17:05:00Z">
        <w:r w:rsidR="007C7DBC">
          <w:t>,</w:t>
        </w:r>
      </w:ins>
      <w:r w:rsidRPr="003355B9">
        <w:t xml:space="preserve"> és </w:t>
      </w:r>
      <w:ins w:id="691" w:author="Gergo" w:date="2017-12-03T17:05:00Z">
        <w:r w:rsidR="007C7DBC">
          <w:t xml:space="preserve">az </w:t>
        </w:r>
      </w:ins>
      <w:r w:rsidRPr="003355B9">
        <w:t>egyik legfontosabb feladat a szabad mozgás vezérlése volt.</w:t>
      </w:r>
      <w:r w:rsidR="0064238E" w:rsidRPr="003355B9">
        <w:t xml:space="preserve"> Szerettem volna itt is kicsit elrugaszkodni a megszokott „megnyomok egy gombot és elindulok” módszertől. </w:t>
      </w:r>
    </w:p>
    <w:p w14:paraId="166F8DBB" w14:textId="1DD85903" w:rsidR="00D47E8D" w:rsidRPr="003355B9" w:rsidRDefault="0064238E" w:rsidP="00DE3B67">
      <w:r w:rsidRPr="003355B9">
        <w:t>Úgy döntöttem, hogy a mozgást a fej dőlésszögéhez fogom kötni</w:t>
      </w:r>
      <w:r w:rsidR="00DE3B67" w:rsidRPr="003355B9">
        <w:t xml:space="preserve"> az</w:t>
      </w:r>
      <w:ins w:id="692" w:author="Gergo" w:date="2017-12-03T17:05:00Z">
        <w:r w:rsidR="007C7DBC">
          <w:t>,</w:t>
        </w:r>
      </w:ins>
      <w:r w:rsidR="00DE3B67" w:rsidRPr="003355B9">
        <w:t xml:space="preserve"> irányt pedig a fej forgatása határozza meg</w:t>
      </w:r>
      <w:ins w:id="693" w:author="Gergo" w:date="2017-12-03T17:08:00Z">
        <w:r w:rsidR="007C7DBC">
          <w:t xml:space="preserve">. </w:t>
        </w:r>
      </w:ins>
      <w:del w:id="694" w:author="Gergo" w:date="2017-12-03T17:08:00Z">
        <w:r w:rsidRPr="003355B9" w:rsidDel="007C7DBC">
          <w:delText>, tehát</w:delText>
        </w:r>
      </w:del>
      <w:ins w:id="695" w:author="Gergo" w:date="2017-12-03T17:05:00Z">
        <w:r w:rsidR="007C7DBC">
          <w:t>H</w:t>
        </w:r>
      </w:ins>
      <w:del w:id="696" w:author="Gergo" w:date="2017-12-03T17:05:00Z">
        <w:r w:rsidRPr="003355B9" w:rsidDel="007C7DBC">
          <w:delText>, h</w:delText>
        </w:r>
      </w:del>
      <w:r w:rsidRPr="003355B9">
        <w:t>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697" w:name="_Toc499416817"/>
      <w:r w:rsidRPr="003355B9">
        <w:t>Rajzolás</w:t>
      </w:r>
      <w:bookmarkEnd w:id="697"/>
    </w:p>
    <w:p w14:paraId="78317BB0" w14:textId="3252F281" w:rsidR="00D01118" w:rsidRPr="003355B9" w:rsidRDefault="00D01118" w:rsidP="00D01118">
      <w:r w:rsidRPr="003355B9">
        <w:t>A rajzolás a Frostig teszt lelke</w:t>
      </w:r>
      <w:ins w:id="698" w:author="Gergo" w:date="2017-12-03T17:08:00Z">
        <w:r w:rsidR="007C7DBC">
          <w:t>.</w:t>
        </w:r>
      </w:ins>
      <w:del w:id="699" w:author="Gergo" w:date="2017-12-03T17:08:00Z">
        <w:r w:rsidRPr="003355B9" w:rsidDel="007C7DBC">
          <w:delText>,</w:delText>
        </w:r>
      </w:del>
      <w:r w:rsidRPr="003355B9">
        <w:t xml:space="preserve"> </w:t>
      </w:r>
      <w:ins w:id="700" w:author="Gergo" w:date="2017-12-03T17:08:00Z">
        <w:r w:rsidR="007C7DBC">
          <w:t>Í</w:t>
        </w:r>
      </w:ins>
      <w:del w:id="701" w:author="Gergo" w:date="2017-12-03T17:08:00Z">
        <w:r w:rsidRPr="003355B9" w:rsidDel="007C7DBC">
          <w:delText>í</w:delText>
        </w:r>
      </w:del>
      <w:r w:rsidRPr="003355B9">
        <w:t>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 xml:space="preserve">Nem csak a rajzolás élményére kell összpontosítani, hanem a közben elkövetett hibákra is. Az alakzat felületéről való </w:t>
      </w:r>
      <w:r w:rsidR="00E226F3" w:rsidRPr="003355B9">
        <w:lastRenderedPageBreak/>
        <w:t>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702" w:name="_Toc499416818"/>
      <w:r w:rsidRPr="003355B9">
        <w:t>Varázslás</w:t>
      </w:r>
      <w:bookmarkEnd w:id="702"/>
    </w:p>
    <w:p w14:paraId="2E1BD6D6" w14:textId="134BC717"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703" w:author="Gergo" w:date="2017-11-29T14:26:00Z">
        <w:r w:rsidR="005261E5" w:rsidRPr="005261E5">
          <w:rPr>
            <w:rPrChange w:id="704" w:author="Gergo" w:date="2017-11-29T14:26:00Z">
              <w:rPr>
                <w:highlight w:val="yellow"/>
              </w:rPr>
            </w:rPrChange>
          </w:rPr>
          <w:t>D</w:t>
        </w:r>
      </w:ins>
      <w:del w:id="705" w:author="Gergo" w:date="2017-11-29T14:26:00Z">
        <w:r w:rsidR="004958FF" w:rsidRPr="005261E5" w:rsidDel="005261E5">
          <w:delText>d</w:delText>
        </w:r>
      </w:del>
      <w:r w:rsidR="004958FF" w:rsidRPr="005261E5">
        <w:t>ay</w:t>
      </w:r>
      <w:ins w:id="706" w:author="Gergo" w:date="2017-11-29T14:26:00Z">
        <w:r w:rsidR="005261E5" w:rsidRPr="005261E5">
          <w:rPr>
            <w:rPrChange w:id="707" w:author="Gergo" w:date="2017-11-29T14:26:00Z">
              <w:rPr>
                <w:highlight w:val="yellow"/>
              </w:rPr>
            </w:rPrChange>
          </w:rPr>
          <w:t>D</w:t>
        </w:r>
      </w:ins>
      <w:del w:id="708" w:author="Gergo" w:date="2017-11-29T14:26:00Z">
        <w:r w:rsidR="004958FF" w:rsidRPr="005261E5" w:rsidDel="005261E5">
          <w:delText>d</w:delText>
        </w:r>
      </w:del>
      <w:r w:rsidR="004958FF" w:rsidRPr="005261E5">
        <w:t>ream</w:t>
      </w:r>
      <w:r w:rsidR="004958FF" w:rsidRPr="003355B9">
        <w:t xml:space="preserve"> kontrollerbe beépített giroszkópot használ</w:t>
      </w:r>
      <w:ins w:id="709" w:author="Gergo" w:date="2017-12-03T17:15:00Z">
        <w:r w:rsidR="00FB42D7">
          <w:t>tam</w:t>
        </w:r>
      </w:ins>
      <w:del w:id="710" w:author="Gergo" w:date="2017-12-03T17:15:00Z">
        <w:r w:rsidR="004958FF" w:rsidRPr="003355B9" w:rsidDel="00FB42D7">
          <w:delText>om</w:delText>
        </w:r>
      </w:del>
      <w:r w:rsidR="004958FF" w:rsidRPr="003355B9">
        <w:t xml:space="preserve"> fel. Ennek</w:t>
      </w:r>
      <w:ins w:id="711" w:author="Gergo" w:date="2017-12-03T17:15:00Z">
        <w:r w:rsidR="00FB42D7">
          <w:t xml:space="preserve"> az</w:t>
        </w:r>
      </w:ins>
      <w:r w:rsidR="004958FF" w:rsidRPr="003355B9">
        <w:t xml:space="preserve"> aktuális szögsebessége kérdezhető le</w:t>
      </w:r>
      <w:ins w:id="712" w:author="Gergo" w:date="2017-12-03T17:15:00Z">
        <w:r w:rsidR="00FB42D7">
          <w:t xml:space="preserve"> az</w:t>
        </w:r>
      </w:ins>
      <w:r w:rsidR="004958FF" w:rsidRPr="003355B9">
        <w:t xml:space="preserve"> adott tengely körül, a Unity DayDream API-ján keresztül.</w:t>
      </w:r>
    </w:p>
    <w:p w14:paraId="177FAFA5" w14:textId="7DB8210D" w:rsidR="00520D63" w:rsidRPr="003355B9" w:rsidRDefault="00520D63" w:rsidP="00520D63">
      <w:pPr>
        <w:pStyle w:val="Cmsor3"/>
      </w:pPr>
      <w:bookmarkStart w:id="713" w:name="_Toc499416819"/>
      <w:r w:rsidRPr="003355B9">
        <w:t>Elugrás</w:t>
      </w:r>
      <w:bookmarkEnd w:id="713"/>
    </w:p>
    <w:p w14:paraId="1BD8E404" w14:textId="6D5FAEEF"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w:t>
      </w:r>
      <w:ins w:id="714" w:author="Gergo" w:date="2017-12-03T17:15:00Z">
        <w:r w:rsidR="00FB42D7">
          <w:t>e</w:t>
        </w:r>
      </w:ins>
      <w:r w:rsidR="00520D63" w:rsidRPr="003355B9">
        <w:t xml:space="preserve">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450F9605"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w:t>
      </w:r>
      <w:del w:id="715" w:author="Gergo" w:date="2017-12-03T17:23:00Z">
        <w:r w:rsidRPr="003355B9" w:rsidDel="00FB42D7">
          <w:delText>z</w:delText>
        </w:r>
      </w:del>
      <w:r w:rsidRPr="003355B9">
        <w:t xml:space="preserve"> játékos aktuális helyzetéhez képest jobbra vagy balra. Ha az egyik irányba elugrik a játékos, akkor onnan már nem léphet még egyet ugyanarra, csak vissza középre. Ezzel védem ki azt, hogy a sok elugrálás során n</w:t>
      </w:r>
      <w:ins w:id="716" w:author="Gergo" w:date="2017-12-03T17:24:00Z">
        <w:r w:rsidR="00FB42D7">
          <w:t>e</w:t>
        </w:r>
      </w:ins>
      <w:del w:id="717" w:author="Gergo" w:date="2017-12-03T17:24:00Z">
        <w:r w:rsidRPr="003355B9" w:rsidDel="00FB42D7">
          <w:delText>agyon</w:delText>
        </w:r>
      </w:del>
      <w:r w:rsidRPr="003355B9">
        <w:t xml:space="preserve"> </w:t>
      </w:r>
      <w:del w:id="718" w:author="Gergo" w:date="2017-12-03T17:24:00Z">
        <w:r w:rsidRPr="003355B9" w:rsidDel="00FB42D7">
          <w:delText>el</w:delText>
        </w:r>
      </w:del>
      <w:r w:rsidRPr="003355B9">
        <w:t>keveredjen</w:t>
      </w:r>
      <w:ins w:id="719" w:author="Gergo" w:date="2017-12-03T17:24:00Z">
        <w:r w:rsidR="00FB42D7">
          <w:t xml:space="preserve"> el</w:t>
        </w:r>
      </w:ins>
      <w:r w:rsidRPr="003355B9">
        <w:t xml:space="preserve"> a játékos a harc szí</w:t>
      </w:r>
      <w:ins w:id="720" w:author="Gergo" w:date="2017-11-17T13:50:00Z">
        <w:r w:rsidR="000819E9" w:rsidRPr="003355B9">
          <w:rPr>
            <w:rPrChange w:id="721"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722" w:name="_Toc499416820"/>
      <w:r w:rsidRPr="003355B9">
        <w:lastRenderedPageBreak/>
        <w:t>A MindWave headset beépítése a játékba</w:t>
      </w:r>
      <w:bookmarkEnd w:id="722"/>
    </w:p>
    <w:p w14:paraId="24B91F82" w14:textId="1C207FD6" w:rsidR="00EB1946" w:rsidRPr="003355B9" w:rsidRDefault="00EB1946" w:rsidP="00EB1946">
      <w:r w:rsidRPr="003355B9">
        <w:t>A neuroheadset a beépített szenzorok és komplex feldolgozó és zajszűrő algoritmusa segítségével</w:t>
      </w:r>
      <w:del w:id="723" w:author="Gergo" w:date="2017-12-03T17:25:00Z">
        <w:r w:rsidRPr="003355B9" w:rsidDel="0072774A">
          <w:delText>,</w:delText>
        </w:r>
      </w:del>
      <w:r w:rsidRPr="003355B9">
        <w:t xml:space="preserve"> lehetőséget nyújt nekünk abban, hogy a bonyolult agyhullámok helyett már könnyen kezelhető származtatott értékekkel dolgozhassunk.</w:t>
      </w:r>
      <w:r w:rsidR="00F23D33" w:rsidRPr="003355B9">
        <w:t xml:space="preserve"> </w:t>
      </w:r>
    </w:p>
    <w:p w14:paraId="0376C55F" w14:textId="788F8DA6" w:rsidR="00773D20" w:rsidRPr="003355B9" w:rsidRDefault="00F23D33" w:rsidP="00773D20">
      <w:r w:rsidRPr="003355B9">
        <w:t>A feladat</w:t>
      </w:r>
      <w:ins w:id="724" w:author="Gergo" w:date="2017-12-03T17:25:00Z">
        <w:r w:rsidR="0072774A">
          <w:t xml:space="preserve"> az</w:t>
        </w:r>
      </w:ins>
      <w:r w:rsidRPr="003355B9">
        <w:t xml:space="preserve">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725" w:name="_Toc499416821"/>
      <w:r w:rsidRPr="003355B9">
        <w:t>AdaptED keretrendszer</w:t>
      </w:r>
      <w:bookmarkEnd w:id="725"/>
    </w:p>
    <w:p w14:paraId="6B20EEE7" w14:textId="1AA9CEC6" w:rsidR="0035731E" w:rsidRPr="003355B9" w:rsidRDefault="0035731E" w:rsidP="0035731E">
      <w:r w:rsidRPr="003355B9">
        <w:t>A feladat során felmerült, hogy dolgozhatok egy</w:t>
      </w:r>
      <w:ins w:id="726" w:author="Gergo" w:date="2017-12-03T17:26:00Z">
        <w:r w:rsidR="0072774A">
          <w:t>,</w:t>
        </w:r>
      </w:ins>
      <w:r w:rsidRPr="003355B9">
        <w:t xml:space="preserve">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w:t>
      </w:r>
      <w:ins w:id="727" w:author="Gergo" w:date="2017-12-03T17:27:00Z">
        <w:r w:rsidR="0072774A">
          <w:t xml:space="preserve"> a</w:t>
        </w:r>
      </w:ins>
      <w:r w:rsidR="006725AD" w:rsidRPr="003355B9">
        <w:t xml:space="preserve">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w:t>
      </w:r>
      <w:ins w:id="728" w:author="Gergo" w:date="2017-12-03T17:27:00Z">
        <w:r w:rsidR="00756B99">
          <w:t xml:space="preserve">a </w:t>
        </w:r>
      </w:ins>
      <w:r w:rsidR="002D12F6" w:rsidRPr="003355B9">
        <w:t>saját</w:t>
      </w:r>
      <w:del w:id="729" w:author="Gergo" w:date="2017-12-03T17:27:00Z">
        <w:r w:rsidR="002D12F6" w:rsidRPr="003355B9" w:rsidDel="00756B99">
          <w:delText xml:space="preserve"> a</w:delText>
        </w:r>
      </w:del>
      <w:r w:rsidR="002D12F6" w:rsidRPr="003355B9">
        <w:t xml:space="preserve"> események is megjeleníthetők. Ezek az android alkalmazásban létrehozott esemény osztályok, amiket a megfelelő metódussal felküldünk az adapted szerver felé.</w:t>
      </w:r>
    </w:p>
    <w:p w14:paraId="02F1E4E9" w14:textId="7F72D407" w:rsidR="00E06CE2" w:rsidRPr="003355B9" w:rsidRDefault="00B73653" w:rsidP="0035731E">
      <w:r w:rsidRPr="003355B9">
        <w:t>Mivel ez egy androidos keretrendszer</w:t>
      </w:r>
      <w:ins w:id="730" w:author="Gergo" w:date="2017-12-03T17:28:00Z">
        <w:r w:rsidR="00756B99">
          <w:t>,</w:t>
        </w:r>
      </w:ins>
      <w:r w:rsidRPr="003355B9">
        <w:t xml:space="preserve"> így meg kellett oldanom a Unity-ben buildelt alkalmazásom integrációját. Ez több csapdát is rejtett. </w:t>
      </w:r>
    </w:p>
    <w:p w14:paraId="124CBB13" w14:textId="4784B636" w:rsidR="00B73653" w:rsidRPr="003355B9" w:rsidRDefault="00B73653" w:rsidP="0035731E">
      <w:r w:rsidRPr="003355B9">
        <w:t>Az első probléma, az volt, hogy, ha a keretrendszer csatlakozik egy addot eszközhöz pl.: neuroheadset, akkor a Unity-ben készült alkalmazásból</w:t>
      </w:r>
      <w:ins w:id="731" w:author="Gergo" w:date="2017-12-03T17:29:00Z">
        <w:r w:rsidR="00756B99">
          <w:t>,</w:t>
        </w:r>
      </w:ins>
      <w:r w:rsidRPr="003355B9">
        <w:t xml:space="preserve">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 xml:space="preserve">A másik probléma a tényleges integráció. Szerencsére mind a keretrendszer, mind a Unity fel van készítve hasonló feladatra. A játék kiexportálható Unity-ből egy Android </w:t>
      </w:r>
      <w:r w:rsidRPr="003355B9">
        <w:lastRenderedPageBreak/>
        <w:t>Studio projekt formájában, ami később egy új modulként importálható az AdaptED projektjébe.</w:t>
      </w:r>
    </w:p>
    <w:p w14:paraId="6A6600F5" w14:textId="5FD992DC" w:rsidR="009A4346" w:rsidRPr="003355B9" w:rsidRDefault="009A4346" w:rsidP="009A4346">
      <w:pPr>
        <w:pStyle w:val="Cmsor3"/>
      </w:pPr>
      <w:bookmarkStart w:id="732" w:name="_Toc499416822"/>
      <w:r w:rsidRPr="003355B9">
        <w:t>Játék módosítása</w:t>
      </w:r>
      <w:bookmarkEnd w:id="732"/>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733" w:name="_Toc499416823"/>
      <w:r w:rsidRPr="003355B9">
        <w:t>Statisztika készítése</w:t>
      </w:r>
      <w:bookmarkEnd w:id="733"/>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6E46FD71" w:rsidR="00DB6213" w:rsidRPr="003355B9" w:rsidRDefault="00573CA2" w:rsidP="008D0BF3">
      <w:r w:rsidRPr="003355B9">
        <w:t xml:space="preserve"> A mérés során </w:t>
      </w:r>
      <w:r w:rsidR="00C230E4" w:rsidRPr="003355B9">
        <w:t>rögzítem, az összes rajzolás közben vétett hibát, a hiba pillanatában mért nyugalom és figyelem értékeket, illetve az adott rúna típusát. A játék végén ( amikor az Ogre meghal, vagy</w:t>
      </w:r>
      <w:del w:id="734" w:author="Gergo" w:date="2017-12-03T17:31:00Z">
        <w:r w:rsidR="00C230E4" w:rsidRPr="003355B9" w:rsidDel="00756B99">
          <w:delText>,</w:delText>
        </w:r>
      </w:del>
      <w:r w:rsidR="00C230E4" w:rsidRPr="003355B9">
        <w:t xml:space="preserve"> ha</w:t>
      </w:r>
      <w:r w:rsidR="00DB6213" w:rsidRPr="003355B9">
        <w:t xml:space="preserve"> a játék szüneteltetésénél megjelenő újrakezdés gombra kattintunk) az odáig összegyűjtött adatokból</w:t>
      </w:r>
      <w:ins w:id="735" w:author="Gergo" w:date="2017-12-03T17:33:00Z">
        <w:r w:rsidR="00756B99">
          <w:t xml:space="preserve"> az alkamazásom</w:t>
        </w:r>
      </w:ins>
      <w:r w:rsidR="00DB6213" w:rsidRPr="003355B9">
        <w:t xml:space="preserve">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736" w:author="Gergo" w:date="2017-11-17T13:48:00Z"/>
        </w:rPr>
      </w:pPr>
      <w:bookmarkStart w:id="737" w:name="_Toc499416824"/>
      <w:r w:rsidRPr="003355B9">
        <w:lastRenderedPageBreak/>
        <w:t>Önálló munka bemutatása</w:t>
      </w:r>
      <w:bookmarkEnd w:id="737"/>
    </w:p>
    <w:p w14:paraId="3E8325A4" w14:textId="77777777" w:rsidR="009654DF" w:rsidRPr="003355B9" w:rsidRDefault="009654DF" w:rsidP="009654DF">
      <w:pPr>
        <w:rPr>
          <w:ins w:id="738" w:author="Gergo" w:date="2017-11-17T13:48:00Z"/>
        </w:rPr>
      </w:pPr>
      <w:ins w:id="739"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740" w:author="Gergo" w:date="2017-11-17T13:48:00Z"/>
        </w:rPr>
      </w:pPr>
      <w:ins w:id="741"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742" w:author="Gergo" w:date="2017-11-17T13:48:00Z"/>
        </w:rPr>
      </w:pPr>
      <w:bookmarkStart w:id="743" w:name="_Toc499416825"/>
      <w:ins w:id="744" w:author="Gergo" w:date="2017-11-17T13:48:00Z">
        <w:r w:rsidRPr="003355B9">
          <w:t>A virtuális világ megteremtése</w:t>
        </w:r>
        <w:bookmarkEnd w:id="743"/>
      </w:ins>
    </w:p>
    <w:p w14:paraId="7F6FA948" w14:textId="699D730D" w:rsidR="009654DF" w:rsidRPr="003355B9" w:rsidRDefault="009654DF" w:rsidP="009654DF">
      <w:pPr>
        <w:rPr>
          <w:ins w:id="745" w:author="Gergo" w:date="2017-11-17T13:48:00Z"/>
        </w:rPr>
      </w:pPr>
      <w:ins w:id="746"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w:t>
        </w:r>
      </w:ins>
      <w:ins w:id="747" w:author="Gergo" w:date="2017-12-03T17:35:00Z">
        <w:r w:rsidR="007B0A01">
          <w:t>ek</w:t>
        </w:r>
      </w:ins>
      <w:ins w:id="748" w:author="Gergo" w:date="2017-11-17T13:48:00Z">
        <w:r w:rsidR="007B0A01">
          <w:t xml:space="preserve"> az alakzatokat</w:t>
        </w:r>
        <w:r w:rsidRPr="003355B9">
          <w:t xml:space="preserve">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414D30E1" w:rsidR="009654DF" w:rsidRPr="003355B9" w:rsidRDefault="009654DF" w:rsidP="009654DF">
      <w:pPr>
        <w:rPr>
          <w:ins w:id="749" w:author="Gergo" w:date="2017-11-17T13:48:00Z"/>
        </w:rPr>
      </w:pPr>
      <w:ins w:id="750" w:author="Gergo" w:date="2017-11-17T13:48:00Z">
        <w:r w:rsidRPr="003355B9">
          <w:t xml:space="preserve">Az erdő összerakásánál cél volt, hogy a fák egy erdő hatását keltsék, de ugyanakkor </w:t>
        </w:r>
        <w:r w:rsidR="007B0A01">
          <w:t>ne legyenek túl közel egymáshoz</w:t>
        </w:r>
        <w:r w:rsidRPr="003355B9">
          <w:t xml:space="preserve"> ahhoz, hogy a játékosnak túl sok energiájába kerüljön a folyamatos forgolódás és kerülgetés.</w:t>
        </w:r>
      </w:ins>
      <w:ins w:id="751" w:author="Gergo" w:date="2017-11-29T19:24:00Z">
        <w:r w:rsidR="00A04B39">
          <w:t xml:space="preserve"> A kész er</w:t>
        </w:r>
      </w:ins>
      <w:ins w:id="752"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753" w:author="Gergo" w:date="2017-12-01T09:03:00Z">
        <w:r w:rsidR="0034280E">
          <w:t xml:space="preserve">Ábra </w:t>
        </w:r>
        <w:r w:rsidR="0034280E">
          <w:rPr>
            <w:noProof/>
          </w:rPr>
          <w:t>4</w:t>
        </w:r>
        <w:r w:rsidR="0034280E">
          <w:t>.</w:t>
        </w:r>
        <w:r w:rsidR="0034280E">
          <w:rPr>
            <w:noProof/>
          </w:rPr>
          <w:t>1</w:t>
        </w:r>
      </w:ins>
      <w:ins w:id="754" w:author="Gergo" w:date="2017-11-29T19:25:00Z">
        <w:r w:rsidR="00A04B39">
          <w:fldChar w:fldCharType="end"/>
        </w:r>
        <w:r w:rsidR="00A04B39">
          <w:t>)</w:t>
        </w:r>
      </w:ins>
    </w:p>
    <w:p w14:paraId="32F5764B" w14:textId="77777777" w:rsidR="00821C06" w:rsidRDefault="009654DF">
      <w:pPr>
        <w:pStyle w:val="Kp"/>
        <w:rPr>
          <w:ins w:id="755" w:author="Gergo" w:date="2017-11-25T18:37:00Z"/>
        </w:rPr>
      </w:pPr>
      <w:ins w:id="756"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757" w:author="Gergo" w:date="2017-11-17T13:48:00Z"/>
        </w:rPr>
      </w:pPr>
      <w:bookmarkStart w:id="758" w:name="_Ref499746865"/>
      <w:ins w:id="759" w:author="Gergo" w:date="2017-11-25T18:37:00Z">
        <w:r>
          <w:t xml:space="preserve">Ábra </w:t>
        </w:r>
      </w:ins>
      <w:ins w:id="760" w:author="Gergo" w:date="2017-11-29T14:33:00Z">
        <w:r w:rsidR="00EB1182">
          <w:fldChar w:fldCharType="begin"/>
        </w:r>
        <w:r w:rsidR="00EB1182">
          <w:instrText xml:space="preserve"> STYLEREF 1 \s </w:instrText>
        </w:r>
      </w:ins>
      <w:r w:rsidR="00EB1182">
        <w:fldChar w:fldCharType="separate"/>
      </w:r>
      <w:r w:rsidR="0034280E">
        <w:rPr>
          <w:noProof/>
        </w:rPr>
        <w:t>4</w:t>
      </w:r>
      <w:ins w:id="761"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762" w:author="Gergo" w:date="2017-12-01T09:03:00Z">
        <w:r w:rsidR="0034280E">
          <w:rPr>
            <w:noProof/>
          </w:rPr>
          <w:t>1</w:t>
        </w:r>
      </w:ins>
      <w:ins w:id="763" w:author="Gergo" w:date="2017-11-29T14:33:00Z">
        <w:r w:rsidR="00EB1182">
          <w:fldChar w:fldCharType="end"/>
        </w:r>
      </w:ins>
      <w:bookmarkEnd w:id="758"/>
      <w:ins w:id="764" w:author="Gergo" w:date="2017-11-25T18:37:00Z">
        <w:r>
          <w:t xml:space="preserve"> A mesebeli erdő</w:t>
        </w:r>
      </w:ins>
    </w:p>
    <w:p w14:paraId="6A5CC34A" w14:textId="77777777" w:rsidR="009654DF" w:rsidRPr="003355B9" w:rsidRDefault="009654DF" w:rsidP="009654DF">
      <w:pPr>
        <w:rPr>
          <w:ins w:id="765" w:author="Gergo" w:date="2017-11-17T13:48:00Z"/>
        </w:rPr>
      </w:pPr>
    </w:p>
    <w:p w14:paraId="03BCEDF0" w14:textId="77777777" w:rsidR="009654DF" w:rsidRPr="003355B9" w:rsidRDefault="009654DF" w:rsidP="009654DF">
      <w:pPr>
        <w:rPr>
          <w:ins w:id="766" w:author="Gergo" w:date="2017-11-17T13:48:00Z"/>
        </w:rPr>
      </w:pPr>
      <w:ins w:id="767"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768" w:author="Gergo" w:date="2017-11-17T13:48:00Z"/>
        </w:rPr>
      </w:pPr>
      <w:ins w:id="769" w:author="Gergo" w:date="2017-11-17T13:48:00Z">
        <w:r w:rsidRPr="003355B9">
          <w:t xml:space="preserve">Sajnos nem mindegyik szereplőhöz sikerült ilyen modellt találni. Míg </w:t>
        </w:r>
        <w:del w:id="770" w:author="Forstner Bertalan" w:date="2017-12-04T12:39:00Z">
          <w:r w:rsidRPr="003355B9" w:rsidDel="005B50DA">
            <w:delText xml:space="preserve">a </w:delText>
          </w:r>
        </w:del>
        <w:r w:rsidRPr="003355B9">
          <w:t>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771" w:author="Gergo" w:date="2017-11-29T19:26:00Z">
        <w:r w:rsidR="00794318">
          <w:t xml:space="preserve"> Az Ogre karaktermodellje a 4.2-es ábrán látható</w:t>
        </w:r>
      </w:ins>
      <w:ins w:id="772" w:author="Gergo" w:date="2017-11-29T19:27:00Z">
        <w:r w:rsidR="00794318">
          <w:t xml:space="preserve"> (</w:t>
        </w:r>
        <w:r w:rsidR="00794318">
          <w:fldChar w:fldCharType="begin"/>
        </w:r>
        <w:r w:rsidR="00794318">
          <w:instrText xml:space="preserve"> REF _Ref499746966 \h </w:instrText>
        </w:r>
      </w:ins>
      <w:r w:rsidR="00794318">
        <w:fldChar w:fldCharType="separate"/>
      </w:r>
      <w:ins w:id="773" w:author="Gergo" w:date="2017-12-01T09:03:00Z">
        <w:r w:rsidR="0034280E">
          <w:t xml:space="preserve">Ábra </w:t>
        </w:r>
        <w:r w:rsidR="0034280E">
          <w:rPr>
            <w:noProof/>
          </w:rPr>
          <w:t>4</w:t>
        </w:r>
        <w:r w:rsidR="0034280E">
          <w:t>.</w:t>
        </w:r>
        <w:r w:rsidR="0034280E">
          <w:rPr>
            <w:noProof/>
          </w:rPr>
          <w:t>2</w:t>
        </w:r>
      </w:ins>
      <w:ins w:id="774" w:author="Gergo" w:date="2017-11-29T19:27:00Z">
        <w:r w:rsidR="00794318">
          <w:fldChar w:fldCharType="end"/>
        </w:r>
        <w:r w:rsidR="00794318">
          <w:t>)</w:t>
        </w:r>
      </w:ins>
      <w:ins w:id="775" w:author="Gergo" w:date="2017-11-29T19:26:00Z">
        <w:r w:rsidR="00794318">
          <w:t>.</w:t>
        </w:r>
      </w:ins>
    </w:p>
    <w:p w14:paraId="74CEE65D" w14:textId="111C391F" w:rsidR="009654DF" w:rsidRPr="003355B9" w:rsidRDefault="009654DF" w:rsidP="009654DF">
      <w:pPr>
        <w:pStyle w:val="Kp"/>
        <w:jc w:val="both"/>
        <w:rPr>
          <w:ins w:id="776" w:author="Gergo" w:date="2017-11-17T13:48:00Z"/>
        </w:rPr>
      </w:pPr>
      <w:ins w:id="777"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653493" w:rsidRPr="00151DD4" w:rsidRDefault="00653493"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653493" w:rsidRPr="00151DD4" w:rsidRDefault="00653493" w:rsidP="009654DF">
                        <w:pPr>
                          <w:pStyle w:val="Kpalrs"/>
                        </w:pPr>
                        <w:r>
                          <w:t>7 – Az Ogre a háza előtt</w:t>
                        </w:r>
                      </w:p>
                    </w:txbxContent>
                  </v:textbox>
                  <w10:wrap type="square"/>
                </v:shape>
              </w:pict>
            </mc:Fallback>
          </mc:AlternateContent>
        </w:r>
      </w:ins>
      <w:ins w:id="778"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653493" w:rsidRPr="00A23E85" w:rsidRDefault="00653493">
                              <w:pPr>
                                <w:pStyle w:val="Kpalrs"/>
                                <w:pPrChange w:id="779" w:author="Gergo" w:date="2017-11-25T18:38:00Z">
                                  <w:pPr>
                                    <w:pStyle w:val="Kp"/>
                                    <w:jc w:val="both"/>
                                  </w:pPr>
                                </w:pPrChange>
                              </w:pPr>
                              <w:bookmarkStart w:id="780" w:name="_Ref499746966"/>
                              <w:ins w:id="781" w:author="Gergo" w:date="2017-11-25T18:38:00Z">
                                <w:r>
                                  <w:t xml:space="preserve">Ábra </w:t>
                                </w:r>
                              </w:ins>
                              <w:ins w:id="782" w:author="Gergo" w:date="2017-11-29T14:33:00Z">
                                <w:r>
                                  <w:fldChar w:fldCharType="begin"/>
                                </w:r>
                                <w:r>
                                  <w:instrText xml:space="preserve"> STYLEREF 1 \s </w:instrText>
                                </w:r>
                              </w:ins>
                              <w:r>
                                <w:fldChar w:fldCharType="separate"/>
                              </w:r>
                              <w:r>
                                <w:rPr>
                                  <w:noProof/>
                                </w:rPr>
                                <w:t>4</w:t>
                              </w:r>
                              <w:ins w:id="783" w:author="Gergo" w:date="2017-11-29T14:33:00Z">
                                <w:r>
                                  <w:fldChar w:fldCharType="end"/>
                                </w:r>
                                <w:r>
                                  <w:t>.</w:t>
                                </w:r>
                                <w:r>
                                  <w:fldChar w:fldCharType="begin"/>
                                </w:r>
                                <w:r>
                                  <w:instrText xml:space="preserve"> SEQ Ábra \* ARABIC \s 1 </w:instrText>
                                </w:r>
                              </w:ins>
                              <w:r>
                                <w:fldChar w:fldCharType="separate"/>
                              </w:r>
                              <w:ins w:id="784" w:author="Gergo" w:date="2017-12-01T09:03:00Z">
                                <w:r>
                                  <w:rPr>
                                    <w:noProof/>
                                  </w:rPr>
                                  <w:t>2</w:t>
                                </w:r>
                              </w:ins>
                              <w:ins w:id="785" w:author="Gergo" w:date="2017-11-29T14:33:00Z">
                                <w:r>
                                  <w:fldChar w:fldCharType="end"/>
                                </w:r>
                              </w:ins>
                              <w:bookmarkEnd w:id="780"/>
                              <w:ins w:id="786"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653493" w:rsidRPr="00A23E85" w:rsidRDefault="00653493">
                        <w:pPr>
                          <w:pStyle w:val="Kpalrs"/>
                          <w:pPrChange w:id="787" w:author="Gergo" w:date="2017-11-25T18:38:00Z">
                            <w:pPr>
                              <w:pStyle w:val="Kp"/>
                              <w:jc w:val="both"/>
                            </w:pPr>
                          </w:pPrChange>
                        </w:pPr>
                        <w:bookmarkStart w:id="788" w:name="_Ref499746966"/>
                        <w:ins w:id="789" w:author="Gergo" w:date="2017-11-25T18:38:00Z">
                          <w:r>
                            <w:t xml:space="preserve">Ábra </w:t>
                          </w:r>
                        </w:ins>
                        <w:ins w:id="790" w:author="Gergo" w:date="2017-11-29T14:33:00Z">
                          <w:r>
                            <w:fldChar w:fldCharType="begin"/>
                          </w:r>
                          <w:r>
                            <w:instrText xml:space="preserve"> STYLEREF 1 \s </w:instrText>
                          </w:r>
                        </w:ins>
                        <w:r>
                          <w:fldChar w:fldCharType="separate"/>
                        </w:r>
                        <w:r>
                          <w:rPr>
                            <w:noProof/>
                          </w:rPr>
                          <w:t>4</w:t>
                        </w:r>
                        <w:ins w:id="791" w:author="Gergo" w:date="2017-11-29T14:33:00Z">
                          <w:r>
                            <w:fldChar w:fldCharType="end"/>
                          </w:r>
                          <w:r>
                            <w:t>.</w:t>
                          </w:r>
                          <w:r>
                            <w:fldChar w:fldCharType="begin"/>
                          </w:r>
                          <w:r>
                            <w:instrText xml:space="preserve"> SEQ Ábra \* ARABIC \s 1 </w:instrText>
                          </w:r>
                        </w:ins>
                        <w:r>
                          <w:fldChar w:fldCharType="separate"/>
                        </w:r>
                        <w:ins w:id="792" w:author="Gergo" w:date="2017-12-01T09:03:00Z">
                          <w:r>
                            <w:rPr>
                              <w:noProof/>
                            </w:rPr>
                            <w:t>2</w:t>
                          </w:r>
                        </w:ins>
                        <w:ins w:id="793" w:author="Gergo" w:date="2017-11-29T14:33:00Z">
                          <w:r>
                            <w:fldChar w:fldCharType="end"/>
                          </w:r>
                        </w:ins>
                        <w:bookmarkEnd w:id="788"/>
                        <w:ins w:id="794" w:author="Gergo" w:date="2017-11-25T18:38:00Z">
                          <w:r>
                            <w:t xml:space="preserve"> Az Ogre a háza előtt</w:t>
                          </w:r>
                        </w:ins>
                      </w:p>
                    </w:txbxContent>
                  </v:textbox>
                  <w10:wrap type="square"/>
                </v:shape>
              </w:pict>
            </mc:Fallback>
          </mc:AlternateContent>
        </w:r>
      </w:ins>
      <w:ins w:id="795" w:author="Gergo" w:date="2017-11-17T13:48:00Z">
        <w:r w:rsidRPr="003355B9">
          <w:rPr>
            <w:noProof/>
            <w:lang w:val="en-US"/>
            <w:rPrChange w:id="796"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797" w:author="Gergo" w:date="2017-11-18T18:37:00Z"/>
        </w:rPr>
      </w:pPr>
      <w:bookmarkStart w:id="798" w:name="_Toc499416826"/>
      <w:ins w:id="799" w:author="Gergo" w:date="2017-11-18T18:37:00Z">
        <w:r w:rsidRPr="003355B9">
          <w:t>A</w:t>
        </w:r>
        <w:bookmarkEnd w:id="798"/>
        <w:r w:rsidR="000009B5">
          <w:t xml:space="preserve"> játék és </w:t>
        </w:r>
      </w:ins>
      <w:ins w:id="800" w:author="Gergo" w:date="2017-11-29T19:24:00Z">
        <w:r w:rsidR="000009B5">
          <w:t xml:space="preserve">a </w:t>
        </w:r>
      </w:ins>
      <w:ins w:id="801" w:author="Gergo" w:date="2017-11-18T18:37:00Z">
        <w:r w:rsidR="000009B5">
          <w:t>karakterek</w:t>
        </w:r>
      </w:ins>
      <w:ins w:id="802" w:author="Gergo" w:date="2017-11-29T19:24:00Z">
        <w:r w:rsidR="000009B5">
          <w:t xml:space="preserve"> állapota (GameManager)</w:t>
        </w:r>
      </w:ins>
    </w:p>
    <w:p w14:paraId="2065F0A1" w14:textId="7CA01A3B" w:rsidR="006075D1" w:rsidRPr="003355B9" w:rsidRDefault="006075D1" w:rsidP="006075D1">
      <w:pPr>
        <w:rPr>
          <w:ins w:id="803" w:author="Gergo" w:date="2017-11-18T18:37:00Z"/>
        </w:rPr>
      </w:pPr>
      <w:ins w:id="804" w:author="Gergo" w:date="2017-11-18T18:37:00Z">
        <w:r w:rsidRPr="003355B9">
          <w:t>A játék állapotát egy központi egység, a játékvezérlő (</w:t>
        </w:r>
        <w:r w:rsidRPr="003355B9">
          <w:rPr>
            <w:rFonts w:ascii="Consolas" w:hAnsi="Consolas"/>
          </w:rPr>
          <w:t>GameManager</w:t>
        </w:r>
        <w:r w:rsidRPr="003355B9">
          <w:t>) tárolja és irányítja. Ebben a játék aktuális állapotáról minden információ megtalá</w:t>
        </w:r>
        <w:r w:rsidR="00FC47E4">
          <w:t>lható ahhoz, hogy meghatározzuk a</w:t>
        </w:r>
        <w:r w:rsidRPr="003355B9">
          <w:t xml:space="preserve"> játék jelenlegi állását. </w:t>
        </w:r>
      </w:ins>
    </w:p>
    <w:p w14:paraId="01CD1DAB" w14:textId="3EF8BACC" w:rsidR="006075D1" w:rsidRPr="003355B9" w:rsidRDefault="006075D1" w:rsidP="006075D1">
      <w:pPr>
        <w:rPr>
          <w:ins w:id="805" w:author="Gergo" w:date="2017-11-18T18:37:00Z"/>
        </w:rPr>
      </w:pPr>
      <w:ins w:id="806" w:author="Gergo" w:date="2017-11-18T18:37:00Z">
        <w:r w:rsidRPr="003355B9">
          <w:t>Ilyen adatok például a küldetéssorozat adott állomását reprezentáló kapcsolók, amik a pályán adott időpontban található karakterekkel történő kommunikáció megfelelő dialógusát, vagy</w:t>
        </w:r>
      </w:ins>
      <w:ins w:id="807" w:author="Gergo" w:date="2017-12-03T17:40:00Z">
        <w:r w:rsidR="00FC47E4">
          <w:t xml:space="preserve"> a</w:t>
        </w:r>
      </w:ins>
      <w:ins w:id="808" w:author="Gergo" w:date="2017-11-18T18:37:00Z">
        <w:r w:rsidRPr="003355B9">
          <w:t xml:space="preserve">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0CBC2B6D" w:rsidR="006075D1" w:rsidRPr="003355B9" w:rsidRDefault="006075D1" w:rsidP="006075D1">
      <w:pPr>
        <w:rPr>
          <w:ins w:id="809" w:author="Gergo" w:date="2017-11-18T18:37:00Z"/>
        </w:rPr>
      </w:pPr>
      <w:ins w:id="810" w:author="Gergo" w:date="2017-11-18T18:37:00Z">
        <w:r w:rsidRPr="003355B9">
          <w:t xml:space="preserve">  Ezek a kapcsolók átbillentésével ugrálhatunk a j</w:t>
        </w:r>
        <w:r w:rsidR="00FC47E4">
          <w:t>áték különböző állapotai között</w:t>
        </w:r>
        <w:r w:rsidRPr="003355B9">
          <w:t xml:space="preserve"> úgy, hogy onnan úgy folytathassuk, mintha teljesítettük volna az azt megelőző küldetéseket.</w:t>
        </w:r>
      </w:ins>
    </w:p>
    <w:p w14:paraId="245AE54F" w14:textId="77777777" w:rsidR="006075D1" w:rsidRPr="003355B9" w:rsidRDefault="006075D1" w:rsidP="006075D1">
      <w:pPr>
        <w:rPr>
          <w:ins w:id="811" w:author="Gergo" w:date="2017-11-18T18:37:00Z"/>
        </w:rPr>
      </w:pPr>
    </w:p>
    <w:p w14:paraId="406871A0" w14:textId="77777777" w:rsidR="009654DF" w:rsidRPr="003355B9" w:rsidRDefault="009654DF" w:rsidP="009654DF">
      <w:pPr>
        <w:pStyle w:val="Cmsor2"/>
        <w:rPr>
          <w:ins w:id="812" w:author="Gergo" w:date="2017-11-17T13:48:00Z"/>
        </w:rPr>
      </w:pPr>
      <w:bookmarkStart w:id="813" w:name="_Toc499416827"/>
      <w:ins w:id="814" w:author="Gergo" w:date="2017-11-17T13:48:00Z">
        <w:r w:rsidRPr="003355B9">
          <w:t>A mozgás</w:t>
        </w:r>
        <w:bookmarkEnd w:id="813"/>
      </w:ins>
    </w:p>
    <w:p w14:paraId="01DBF101" w14:textId="12FD14DB" w:rsidR="009654DF" w:rsidRPr="003355B9" w:rsidRDefault="009654DF" w:rsidP="009654DF">
      <w:pPr>
        <w:rPr>
          <w:ins w:id="815" w:author="Gergo" w:date="2017-11-17T13:48:00Z"/>
        </w:rPr>
      </w:pPr>
      <w:ins w:id="816" w:author="Gergo" w:date="2017-11-17T13:48:00Z">
        <w:r w:rsidRPr="003355B9">
          <w:t>Ahogy elindul a játék egy rövid kis útmutató jelenik meg, ami elmagyarázza, hogy</w:t>
        </w:r>
      </w:ins>
      <w:ins w:id="817" w:author="Gergo" w:date="2017-12-03T17:41:00Z">
        <w:r w:rsidR="002F5260">
          <w:t>an</w:t>
        </w:r>
      </w:ins>
      <w:ins w:id="818" w:author="Gergo" w:date="2017-11-17T13:48:00Z">
        <w:r w:rsidRPr="003355B9">
          <w:t xml:space="preserve"> lehet mozogni, varázsolni és </w:t>
        </w:r>
      </w:ins>
      <w:ins w:id="819" w:author="Gergo" w:date="2017-12-04T13:28:00Z">
        <w:r w:rsidR="00596EFF">
          <w:t xml:space="preserve">egyéb irányítási lehetőségeket használni a </w:t>
        </w:r>
      </w:ins>
      <w:del w:id="820" w:author="Gergo" w:date="2017-12-04T13:28:00Z">
        <w:r w:rsidR="005B50DA" w:rsidDel="00596EFF">
          <w:rPr>
            <w:rStyle w:val="Jegyzethivatkozs"/>
          </w:rPr>
          <w:commentReference w:id="821"/>
        </w:r>
      </w:del>
      <w:ins w:id="822" w:author="Gergo" w:date="2017-11-17T13:48:00Z">
        <w:r w:rsidRPr="003355B9">
          <w:t>játékban.  „Mozgás: A fej enyhén lefele fordítása kezdi meg a mozgást, ha a controller elején lévő touchpaden tartod az ujjad.”</w:t>
        </w:r>
      </w:ins>
    </w:p>
    <w:p w14:paraId="6DB959B9" w14:textId="3C02E24B" w:rsidR="009654DF" w:rsidRPr="003355B9" w:rsidRDefault="009654DF" w:rsidP="009654DF">
      <w:pPr>
        <w:rPr>
          <w:ins w:id="823" w:author="Gergo" w:date="2017-11-17T15:08:00Z"/>
        </w:rPr>
      </w:pPr>
      <w:ins w:id="824" w:author="Gergo" w:date="2017-11-17T13:48:00Z">
        <w:r w:rsidRPr="003355B9">
          <w:t>Az eredeti cél az volt, hogy csakis a fej helyzete határozza meg a mozgás sebességét és irányát. A Google Virtual Reality API (GVR API) hozzáférést biztosít a telefon ( és ezzel egy</w:t>
        </w:r>
        <w:r w:rsidR="002F5260">
          <w:t>ben a fej) helyzetéhez a</w:t>
        </w:r>
        <w:r w:rsidRPr="003355B9">
          <w:t xml:space="preserve"> tengely</w:t>
        </w:r>
      </w:ins>
      <w:ins w:id="825" w:author="Gergo" w:date="2017-12-03T17:41:00Z">
        <w:r w:rsidR="002F5260">
          <w:t>ek</w:t>
        </w:r>
      </w:ins>
      <w:ins w:id="826" w:author="Gergo" w:date="2017-11-17T13:48:00Z">
        <w:r w:rsidRPr="003355B9">
          <w:t xml:space="preserve"> körüli elfordulás formájában ( egy háromdimenziós vektor)</w:t>
        </w:r>
      </w:ins>
      <w:ins w:id="827" w:author="Gergo" w:date="2017-12-03T17:42:00Z">
        <w:r w:rsidR="002F5260">
          <w:t>,</w:t>
        </w:r>
      </w:ins>
      <w:ins w:id="828" w:author="Gergo" w:date="2017-11-17T13:48:00Z">
        <w:r w:rsidRPr="003355B9">
          <w:t xml:space="preserve">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26943EDA" w:rsidR="0094145A" w:rsidRPr="003355B9" w:rsidRDefault="0094145A" w:rsidP="009654DF">
      <w:pPr>
        <w:rPr>
          <w:ins w:id="829" w:author="Gergo" w:date="2017-11-17T13:48:00Z"/>
        </w:rPr>
      </w:pPr>
      <w:ins w:id="830" w:author="Gergo" w:date="2017-11-17T15:08:00Z">
        <w:r w:rsidRPr="003355B9">
          <w:t xml:space="preserve">A játékos irányítását a </w:t>
        </w:r>
        <w:r w:rsidRPr="003355B9">
          <w:rPr>
            <w:rFonts w:ascii="Consolas" w:hAnsi="Consolas"/>
            <w:rPrChange w:id="831" w:author="Gergo" w:date="2017-11-25T13:10:00Z">
              <w:rPr/>
            </w:rPrChange>
          </w:rPr>
          <w:t>VRPlayerController</w:t>
        </w:r>
        <w:r w:rsidRPr="003355B9">
          <w:t xml:space="preserve"> osztály</w:t>
        </w:r>
      </w:ins>
      <w:ins w:id="832" w:author="Gergo" w:date="2017-11-17T15:09:00Z">
        <w:r w:rsidRPr="003355B9">
          <w:t xml:space="preserve">, azon belül pedig az </w:t>
        </w:r>
        <w:r w:rsidRPr="003355B9">
          <w:rPr>
            <w:rFonts w:ascii="Consolas" w:hAnsi="Consolas"/>
            <w:rPrChange w:id="833" w:author="Gergo" w:date="2017-11-25T13:10:00Z">
              <w:rPr/>
            </w:rPrChange>
          </w:rPr>
          <w:t>Update</w:t>
        </w:r>
        <w:r w:rsidRPr="003355B9">
          <w:t xml:space="preserve"> metódus végzi, ami minden képkocka kirenderelésénél lefut, így biztosítva, hogy mindig időben reagál</w:t>
        </w:r>
      </w:ins>
      <w:ins w:id="834" w:author="Gergo" w:date="2017-12-03T17:44:00Z">
        <w:r w:rsidR="002F5260">
          <w:t>jon</w:t>
        </w:r>
      </w:ins>
      <w:ins w:id="835" w:author="Gergo" w:date="2017-11-17T15:09:00Z">
        <w:r w:rsidRPr="003355B9">
          <w:t xml:space="preserve"> a változásokra.</w:t>
        </w:r>
      </w:ins>
    </w:p>
    <w:p w14:paraId="1269CA1D" w14:textId="18594CA3" w:rsidR="00786F47" w:rsidRPr="003355B9" w:rsidRDefault="00786F47" w:rsidP="00786F47">
      <w:pPr>
        <w:rPr>
          <w:ins w:id="836" w:author="Gergo" w:date="2017-11-17T14:15:00Z"/>
        </w:rPr>
      </w:pPr>
      <w:ins w:id="837"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w:t>
        </w:r>
        <w:del w:id="838" w:author="Forstner Bertalan" w:date="2017-12-04T12:41:00Z">
          <w:r w:rsidRPr="003355B9" w:rsidDel="005B50DA">
            <w:delText>tulakdonságot</w:delText>
          </w:r>
        </w:del>
      </w:ins>
      <w:ins w:id="839" w:author="Forstner Bertalan" w:date="2017-12-04T12:41:00Z">
        <w:r w:rsidR="005B50DA" w:rsidRPr="003355B9">
          <w:t>tulajdonságot</w:t>
        </w:r>
      </w:ins>
      <w:ins w:id="840" w:author="Gergo" w:date="2017-11-17T14:15:00Z">
        <w:r w:rsidRPr="003355B9">
          <w:t>, és et</w:t>
        </w:r>
      </w:ins>
      <w:ins w:id="841" w:author="Gergo" w:date="2017-11-17T14:47:00Z">
        <w:r w:rsidR="00C24158" w:rsidRPr="003355B9">
          <w:t>t</w:t>
        </w:r>
      </w:ins>
      <w:ins w:id="842" w:author="Gergo" w:date="2017-11-17T14:15:00Z">
        <w:r w:rsidRPr="003355B9">
          <w:t>ől teszem függővé a további működést.</w:t>
        </w:r>
      </w:ins>
    </w:p>
    <w:p w14:paraId="6899BAD1" w14:textId="789E6FC9" w:rsidR="009654DF" w:rsidRPr="003355B9" w:rsidRDefault="009654DF" w:rsidP="009654DF">
      <w:pPr>
        <w:pStyle w:val="Cmsor2"/>
        <w:rPr>
          <w:ins w:id="843" w:author="Gergo" w:date="2017-11-17T14:37:00Z"/>
        </w:rPr>
      </w:pPr>
      <w:bookmarkStart w:id="844" w:name="_Toc499416828"/>
      <w:ins w:id="845" w:author="Gergo" w:date="2017-11-17T13:48:00Z">
        <w:r w:rsidRPr="003355B9">
          <w:t>Dialógusok</w:t>
        </w:r>
      </w:ins>
      <w:bookmarkEnd w:id="844"/>
    </w:p>
    <w:p w14:paraId="71336C86" w14:textId="3F3CDAD5" w:rsidR="00444FC8" w:rsidRPr="00596EFF" w:rsidRDefault="00444FC8">
      <w:pPr>
        <w:rPr>
          <w:ins w:id="846" w:author="Gergo" w:date="2017-11-17T14:49:00Z"/>
        </w:rPr>
        <w:pPrChange w:id="847" w:author="Gergo" w:date="2017-11-17T14:37:00Z">
          <w:pPr>
            <w:pStyle w:val="Cmsor2"/>
          </w:pPr>
        </w:pPrChange>
      </w:pPr>
      <w:ins w:id="848" w:author="Gergo" w:date="2017-11-17T14:39:00Z">
        <w:r w:rsidRPr="0034280E">
          <w:t>A program elkészítése során már bizonyos el</w:t>
        </w:r>
      </w:ins>
      <w:ins w:id="849" w:author="Gergo" w:date="2017-11-17T14:41:00Z">
        <w:r w:rsidRPr="005B50DA">
          <w:t>emek készen voltak, mire először kipróbálhattam a tényleges DayDream</w:t>
        </w:r>
      </w:ins>
      <w:ins w:id="850" w:author="Gergo" w:date="2017-11-17T14:42:00Z">
        <w:r w:rsidRPr="005B50DA">
          <w:t xml:space="preserve"> szemüvegen</w:t>
        </w:r>
      </w:ins>
      <w:ins w:id="851" w:author="Gergo" w:date="2017-11-17T14:43:00Z">
        <w:r w:rsidR="00C24158" w:rsidRPr="00596EFF">
          <w:t xml:space="preserve">. A nem irányítható karakterek ( Non-player character, NPC) megközelítésekor felugró dialógusablak is egy ilyen elem volt. Ezt egy </w:t>
        </w:r>
      </w:ins>
      <w:ins w:id="852" w:author="Gergo" w:date="2017-11-17T14:44:00Z">
        <w:r w:rsidR="00C24158" w:rsidRPr="00596EFF">
          <w:t>„Screen-space canvas</w:t>
        </w:r>
      </w:ins>
      <w:ins w:id="853" w:author="Gergo" w:date="2017-11-17T14:45:00Z">
        <w:r w:rsidR="00C24158" w:rsidRPr="00596EFF">
          <w:t>” segítségével oldottam meg, ami úgy működik, mintha egy külön önálló réteget ra</w:t>
        </w:r>
        <w:r w:rsidR="00C24158" w:rsidRPr="00C10478">
          <w:t>kna a kamera elé, így mindegy hova forgunk az mindig ugyan ott marad a képernyőn</w:t>
        </w:r>
      </w:ins>
      <w:ins w:id="854" w:author="Gergo" w:date="2017-11-17T14:47:00Z">
        <w:r w:rsidR="00C24158" w:rsidRPr="00FF5CAA">
          <w:t>. Ilyet majdnem mindegyik játékban láthatunk</w:t>
        </w:r>
      </w:ins>
      <w:ins w:id="855" w:author="Gergo" w:date="2017-11-17T14:48:00Z">
        <w:r w:rsidR="00C24158" w:rsidRPr="00FF5CAA">
          <w:t>, különböző információk közlésére (Head-up display, HUD)</w:t>
        </w:r>
      </w:ins>
      <w:ins w:id="856" w:author="Gergo" w:date="2017-12-03T17:44:00Z">
        <w:r w:rsidR="002F5260">
          <w:t>.</w:t>
        </w:r>
      </w:ins>
      <w:ins w:id="857" w:author="Gergo" w:date="2017-11-17T14:48:00Z">
        <w:r w:rsidR="002F5260" w:rsidRPr="005B50DA">
          <w:t xml:space="preserve"> P</w:t>
        </w:r>
        <w:r w:rsidR="00C24158" w:rsidRPr="005B50DA">
          <w:t>éldául: életcsík, töltény számláló vagy különböző képességek</w:t>
        </w:r>
      </w:ins>
      <w:ins w:id="858" w:author="Gergo" w:date="2017-11-17T14:49:00Z">
        <w:r w:rsidR="00C24158" w:rsidRPr="005B50DA">
          <w:t xml:space="preserve"> aktiváltsága.</w:t>
        </w:r>
      </w:ins>
      <w:ins w:id="859" w:author="Gergo" w:date="2017-11-17T14:48:00Z">
        <w:r w:rsidR="00C24158" w:rsidRPr="00596EFF">
          <w:t xml:space="preserve"> </w:t>
        </w:r>
      </w:ins>
    </w:p>
    <w:p w14:paraId="5FB50ED0" w14:textId="6852D0F2" w:rsidR="00C24158" w:rsidRPr="003355B9" w:rsidRDefault="00C24158">
      <w:pPr>
        <w:rPr>
          <w:ins w:id="860" w:author="Gergo" w:date="2017-11-17T14:36:00Z"/>
          <w:rPrChange w:id="861" w:author="Gergo" w:date="2017-11-25T13:10:00Z">
            <w:rPr>
              <w:ins w:id="862" w:author="Gergo" w:date="2017-11-17T14:36:00Z"/>
            </w:rPr>
          </w:rPrChange>
        </w:rPr>
        <w:pPrChange w:id="863" w:author="Gergo" w:date="2017-11-17T14:37:00Z">
          <w:pPr>
            <w:pStyle w:val="Cmsor2"/>
          </w:pPr>
        </w:pPrChange>
      </w:pPr>
      <w:ins w:id="864" w:author="Gergo" w:date="2017-11-17T14:49:00Z">
        <w:r w:rsidRPr="00C10478">
          <w:t>Amikor először kipróbáltam szemüveg használatával a dialógusablakok nem jelentek meg egyáltalán. Ez azért van, mert a v</w:t>
        </w:r>
        <w:r w:rsidR="002F5260" w:rsidRPr="00FF5CAA">
          <w:t>irtuális világ felépítésekor</w:t>
        </w:r>
        <w:r w:rsidRPr="00FF5CAA">
          <w:t xml:space="preserve"> az ezt végző motor nem tudja megfelelően </w:t>
        </w:r>
      </w:ins>
      <w:ins w:id="865" w:author="Gergo" w:date="2017-11-17T14:53:00Z">
        <w:r w:rsidRPr="003355B9">
          <w:rPr>
            <w:rPrChange w:id="866" w:author="Gergo" w:date="2017-11-25T13:10:00Z">
              <w:rPr/>
            </w:rPrChange>
          </w:rPr>
          <w:t>ki</w:t>
        </w:r>
      </w:ins>
      <w:ins w:id="867" w:author="Gergo" w:date="2017-11-17T14:49:00Z">
        <w:r w:rsidRPr="003355B9">
          <w:rPr>
            <w:rPrChange w:id="868" w:author="Gergo" w:date="2017-11-25T13:10:00Z">
              <w:rPr/>
            </w:rPrChange>
          </w:rPr>
          <w:t>renderelni az ilyen típusú canvas-okat.</w:t>
        </w:r>
      </w:ins>
      <w:ins w:id="869" w:author="Gergo" w:date="2017-11-17T14:53:00Z">
        <w:r w:rsidRPr="003355B9">
          <w:rPr>
            <w:rPrChange w:id="870" w:author="Gergo" w:date="2017-11-25T13:10:00Z">
              <w:rPr/>
            </w:rPrChange>
          </w:rPr>
          <w:t xml:space="preserve"> Ez </w:t>
        </w:r>
        <w:r w:rsidR="00CC363A" w:rsidRPr="003355B9">
          <w:rPr>
            <w:rPrChange w:id="871" w:author="Gergo" w:date="2017-11-25T13:10:00Z">
              <w:rPr/>
            </w:rPrChange>
          </w:rPr>
          <w:t xml:space="preserve">nem csak a DayDream esetében van így, hanem minden VR rendszernél (Pl.: HTC Vive, OculusRift). Így maradt a </w:t>
        </w:r>
      </w:ins>
      <w:ins w:id="872" w:author="Gergo" w:date="2017-11-17T14:55:00Z">
        <w:r w:rsidR="00CC363A" w:rsidRPr="003355B9">
          <w:rPr>
            <w:rPrChange w:id="873" w:author="Gergo" w:date="2017-11-25T13:10:00Z">
              <w:rPr/>
            </w:rPrChange>
          </w:rPr>
          <w:t>„world-space canvasok</w:t>
        </w:r>
      </w:ins>
      <w:ins w:id="874" w:author="Gergo" w:date="2017-11-17T14:56:00Z">
        <w:r w:rsidR="00CC363A" w:rsidRPr="003355B9">
          <w:rPr>
            <w:rPrChange w:id="875" w:author="Gergo" w:date="2017-11-25T13:10:00Z">
              <w:rPr/>
            </w:rPrChange>
          </w:rPr>
          <w:t>” használata, ami azt jelenti, hogy a dialógusablakokat a háromdimenziós tér részeként kell elhelyezni, pontos koordinátákkal megadni a helyzetüket.</w:t>
        </w:r>
      </w:ins>
    </w:p>
    <w:p w14:paraId="5B0C1D3B" w14:textId="42940444" w:rsidR="00444FC8" w:rsidRPr="00596EFF" w:rsidRDefault="00CC363A">
      <w:pPr>
        <w:rPr>
          <w:ins w:id="876" w:author="Gergo" w:date="2017-11-17T13:48:00Z"/>
        </w:rPr>
        <w:pPrChange w:id="877" w:author="Gergo" w:date="2017-11-17T14:36:00Z">
          <w:pPr>
            <w:pStyle w:val="Cmsor2"/>
          </w:pPr>
        </w:pPrChange>
      </w:pPr>
      <w:ins w:id="878" w:author="Gergo" w:date="2017-11-17T14:36:00Z">
        <w:r w:rsidRPr="003355B9">
          <w:rPr>
            <w:rPrChange w:id="879" w:author="Gergo" w:date="2017-11-25T13:10:00Z">
              <w:rPr/>
            </w:rPrChange>
          </w:rPr>
          <w:t>A játékban a két NPC</w:t>
        </w:r>
        <w:r w:rsidR="00444FC8" w:rsidRPr="003355B9">
          <w:rPr>
            <w:rPrChange w:id="880" w:author="Gergo" w:date="2017-11-25T13:10:00Z">
              <w:rPr/>
            </w:rPrChange>
          </w:rPr>
          <w:t xml:space="preserve"> (Ogre és a varázslónő) felett megjelenő dialógusok</w:t>
        </w:r>
      </w:ins>
      <w:ins w:id="881" w:author="Gergo" w:date="2017-11-17T14:37:00Z">
        <w:r w:rsidR="00444FC8" w:rsidRPr="003355B9">
          <w:rPr>
            <w:rPrChange w:id="882" w:author="Gergo" w:date="2017-11-25T13:10:00Z">
              <w:rPr/>
            </w:rPrChange>
          </w:rPr>
          <w:t xml:space="preserve"> ugyan azt a prefab-et</w:t>
        </w:r>
      </w:ins>
      <w:ins w:id="883" w:author="Gergo" w:date="2017-11-17T15:00:00Z">
        <w:r w:rsidRPr="003355B9">
          <w:rPr>
            <w:rPrChange w:id="884" w:author="Gergo" w:date="2017-11-25T13:10:00Z">
              <w:rPr/>
            </w:rPrChange>
          </w:rPr>
          <w:t xml:space="preserve"> a </w:t>
        </w:r>
        <w:r w:rsidRPr="003355B9">
          <w:rPr>
            <w:rFonts w:ascii="Consolas" w:hAnsi="Consolas"/>
            <w:rPrChange w:id="885" w:author="Gergo" w:date="2017-11-25T13:10:00Z">
              <w:rPr/>
            </w:rPrChange>
          </w:rPr>
          <w:t>DialogeWorldSapce</w:t>
        </w:r>
        <w:r w:rsidRPr="0034280E">
          <w:t>-t</w:t>
        </w:r>
      </w:ins>
      <w:ins w:id="886" w:author="Gergo" w:date="2017-11-17T14:37:00Z">
        <w:r w:rsidR="00444FC8" w:rsidRPr="005B50DA">
          <w:t xml:space="preserve"> használják</w:t>
        </w:r>
        <w:r w:rsidRPr="005B50DA">
          <w:t>, csak</w:t>
        </w:r>
      </w:ins>
      <w:ins w:id="887" w:author="Gergo" w:date="2017-12-03T17:47:00Z">
        <w:r w:rsidR="002F5260">
          <w:t xml:space="preserve"> a</w:t>
        </w:r>
      </w:ins>
      <w:ins w:id="888" w:author="Gergo" w:date="2017-11-17T14:37:00Z">
        <w:r w:rsidRPr="005B50DA">
          <w:t xml:space="preserve"> létrehozáskor más koordinátákat kapnak, hogy hol jelenjenek meg. Az </w:t>
        </w:r>
      </w:ins>
      <w:ins w:id="889" w:author="Gergo" w:date="2017-11-17T15:01:00Z">
        <w:r w:rsidRPr="005B50DA">
          <w:t xml:space="preserve">ablakok tartalma, a megjelenített szöveg dinamikusan változik a játék </w:t>
        </w:r>
      </w:ins>
      <w:ins w:id="890" w:author="Gergo" w:date="2017-11-17T15:02:00Z">
        <w:r w:rsidRPr="00596EFF">
          <w:t>és egy párbeszéd alatt is.</w:t>
        </w:r>
      </w:ins>
      <w:ins w:id="891" w:author="Gergo" w:date="2017-11-17T15:03:00Z">
        <w:r w:rsidR="00265C08" w:rsidRPr="00596EFF">
          <w:t xml:space="preserve"> </w:t>
        </w:r>
        <w:r w:rsidR="002F5260" w:rsidRPr="00596EFF">
          <w:t>A szöveg megváltoztatásáért és</w:t>
        </w:r>
        <w:r w:rsidR="00265C08" w:rsidRPr="00596EFF">
          <w:t xml:space="preserve"> azért, hogy a dialógusablak mindig a játékos felé nézzen a </w:t>
        </w:r>
        <w:r w:rsidR="00265C08" w:rsidRPr="003355B9">
          <w:rPr>
            <w:rFonts w:ascii="Consolas" w:hAnsi="Consolas"/>
            <w:rPrChange w:id="892" w:author="Gergo" w:date="2017-11-25T13:10:00Z">
              <w:rPr/>
            </w:rPrChange>
          </w:rPr>
          <w:t>DialogeController</w:t>
        </w:r>
      </w:ins>
      <w:ins w:id="893" w:author="Gergo" w:date="2017-11-17T15:02:00Z">
        <w:r w:rsidR="00265C08" w:rsidRPr="0034280E">
          <w:rPr>
            <w:rFonts w:ascii="Consolas" w:hAnsi="Consolas"/>
          </w:rPr>
          <w:t xml:space="preserve"> </w:t>
        </w:r>
      </w:ins>
      <w:ins w:id="894" w:author="Gergo" w:date="2017-11-17T15:04:00Z">
        <w:r w:rsidR="00265C08" w:rsidRPr="005B50DA">
          <w:t xml:space="preserve">felelős, de ennek az osztálynak a metódusait mindig az adott NPC-t vezérlő script </w:t>
        </w:r>
      </w:ins>
      <w:ins w:id="895" w:author="Gergo" w:date="2017-11-17T15:05:00Z">
        <w:r w:rsidR="00265C08" w:rsidRPr="005B50DA">
          <w:t>(</w:t>
        </w:r>
        <w:r w:rsidR="00265C08" w:rsidRPr="003355B9">
          <w:rPr>
            <w:rFonts w:ascii="Consolas" w:hAnsi="Consolas"/>
            <w:rPrChange w:id="896" w:author="Gergo" w:date="2017-11-25T13:10:00Z">
              <w:rPr/>
            </w:rPrChange>
          </w:rPr>
          <w:t>WizzardController</w:t>
        </w:r>
        <w:r w:rsidR="00265C08" w:rsidRPr="0034280E">
          <w:t xml:space="preserve"> és </w:t>
        </w:r>
        <w:r w:rsidR="00265C08" w:rsidRPr="003355B9">
          <w:rPr>
            <w:rFonts w:ascii="Consolas" w:hAnsi="Consolas"/>
            <w:rPrChange w:id="897" w:author="Gergo" w:date="2017-11-25T13:10:00Z">
              <w:rPr/>
            </w:rPrChange>
          </w:rPr>
          <w:t>CatOwnerController</w:t>
        </w:r>
        <w:r w:rsidR="00265C08" w:rsidRPr="0034280E">
          <w:t>)</w:t>
        </w:r>
      </w:ins>
      <w:ins w:id="898" w:author="Gergo" w:date="2017-11-17T15:06:00Z">
        <w:r w:rsidR="00265C08" w:rsidRPr="005B50DA">
          <w:t xml:space="preserve"> hívja, mert az NPC-ékkel való interakció eseményei azok, amik a dialógus állapotát, tartalmát megváltoztatják.</w:t>
        </w:r>
      </w:ins>
      <w:ins w:id="899" w:author="Gergo" w:date="2017-11-17T15:12:00Z">
        <w:r w:rsidR="006B6BD6" w:rsidRPr="005B50DA">
          <w:t xml:space="preserve"> Ilyen esemény például, hogy a játékos megközelíti az egyik karaktert, ilyenkor a játék állapotának megfelelő dialógus indul el (ha először találkozunk a varázslónővel más tartalom jelenik meg, mintha </w:t>
        </w:r>
      </w:ins>
      <w:ins w:id="900" w:author="Gergo" w:date="2017-11-17T15:16:00Z">
        <w:r w:rsidR="006B6BD6" w:rsidRPr="00596EFF">
          <w:t>a rúnák megkeresése után).</w:t>
        </w:r>
      </w:ins>
    </w:p>
    <w:p w14:paraId="6CA0DAAF" w14:textId="5A322864" w:rsidR="009654DF" w:rsidRPr="003355B9" w:rsidRDefault="009654DF" w:rsidP="009654DF">
      <w:pPr>
        <w:pStyle w:val="Cmsor2"/>
        <w:rPr>
          <w:ins w:id="901" w:author="Gergo" w:date="2017-11-18T09:55:00Z"/>
        </w:rPr>
      </w:pPr>
      <w:bookmarkStart w:id="902" w:name="_Toc499416829"/>
      <w:ins w:id="903" w:author="Gergo" w:date="2017-11-17T13:48:00Z">
        <w:r w:rsidRPr="003355B9">
          <w:lastRenderedPageBreak/>
          <w:t>Az okos macska</w:t>
        </w:r>
      </w:ins>
      <w:bookmarkEnd w:id="902"/>
    </w:p>
    <w:p w14:paraId="51447AA4" w14:textId="5F2F1247" w:rsidR="000A6A59" w:rsidRPr="00596EFF" w:rsidRDefault="000A6A59">
      <w:pPr>
        <w:rPr>
          <w:ins w:id="904" w:author="Gergo" w:date="2017-11-18T10:02:00Z"/>
        </w:rPr>
        <w:pPrChange w:id="905" w:author="Gergo" w:date="2017-11-18T09:55:00Z">
          <w:pPr>
            <w:pStyle w:val="Cmsor2"/>
          </w:pPr>
        </w:pPrChange>
      </w:pPr>
      <w:ins w:id="906" w:author="Gergo" w:date="2017-11-18T09:55:00Z">
        <w:r w:rsidRPr="0034280E">
          <w:t>Miután először beszéltünk az Ogréval</w:t>
        </w:r>
      </w:ins>
      <w:ins w:id="907" w:author="Gergo" w:date="2017-12-03T17:48:00Z">
        <w:r w:rsidR="00DE0499">
          <w:t>, az</w:t>
        </w:r>
      </w:ins>
      <w:ins w:id="908" w:author="Gergo" w:date="2017-11-18T09:55:00Z">
        <w:r w:rsidRPr="0034280E">
          <w:t xml:space="preserve"> elküld minket, hogy keressük meg és a kapjuk el az elszökött cicáit. Amikor megtaláljuk a cicákat azok menekülni kezdenek</w:t>
        </w:r>
        <w:r w:rsidRPr="005B50DA">
          <w:t xml:space="preserve"> előlünk, amíg menedékbe nem érnek a varázsl</w:t>
        </w:r>
      </w:ins>
      <w:ins w:id="909" w:author="Gergo" w:date="2017-11-18T09:58:00Z">
        <w:r w:rsidRPr="005B50DA">
          <w:t>ó</w:t>
        </w:r>
      </w:ins>
      <w:ins w:id="910" w:author="Gergo" w:date="2017-11-18T09:55:00Z">
        <w:r w:rsidRPr="005B50DA">
          <w:t>nő</w:t>
        </w:r>
      </w:ins>
      <w:ins w:id="911" w:author="Gergo" w:date="2017-11-18T09:58:00Z">
        <w:r w:rsidRPr="005B50DA">
          <w:t xml:space="preserve"> gombaházában, vagy biztonságos távolsá</w:t>
        </w:r>
      </w:ins>
      <w:ins w:id="912" w:author="Gergo" w:date="2017-11-18T09:59:00Z">
        <w:r w:rsidRPr="00596EFF">
          <w:t>gra nem érnek tőlünk.</w:t>
        </w:r>
      </w:ins>
      <w:ins w:id="913" w:author="Gergo" w:date="2017-11-18T10:01:00Z">
        <w:r w:rsidRPr="00596EFF">
          <w:t xml:space="preserve"> </w:t>
        </w:r>
      </w:ins>
      <w:ins w:id="914" w:author="Gergo" w:date="2017-11-18T10:02:00Z">
        <w:r w:rsidR="007D3F19" w:rsidRPr="00596EFF">
          <w:t xml:space="preserve"> E</w:t>
        </w:r>
        <w:r w:rsidR="00336803" w:rsidRPr="00596EFF">
          <w:t>lőször csak sétálva indul</w:t>
        </w:r>
      </w:ins>
      <w:ins w:id="915" w:author="Gergo" w:date="2017-12-03T17:49:00Z">
        <w:r w:rsidR="00DE0499">
          <w:t>nak</w:t>
        </w:r>
      </w:ins>
      <w:ins w:id="916" w:author="Gergo" w:date="2017-11-18T10:02:00Z">
        <w:r w:rsidR="00336803" w:rsidRPr="005B50DA">
          <w:t xml:space="preserve"> el előlünk, de amikor túl közel érünk begyorsulnak és futva menekülnek tovább. Mindeközben az eléjük kerülő akadályokat: fákat, köveket is kerülgetik.</w:t>
        </w:r>
      </w:ins>
      <w:ins w:id="917" w:author="Gergo" w:date="2017-11-18T12:23:00Z">
        <w:r w:rsidR="00414799" w:rsidRPr="005B50DA">
          <w:t xml:space="preserve"> A macskák feladata, hogy soha ne lehessen elkapni őket, és így végül elve</w:t>
        </w:r>
        <w:r w:rsidR="00414799" w:rsidRPr="00596EFF">
          <w:t>zessenek a gombaházhoz.</w:t>
        </w:r>
      </w:ins>
    </w:p>
    <w:p w14:paraId="269A85B1" w14:textId="541B5AD3" w:rsidR="00336803" w:rsidRPr="00FF5CAA" w:rsidRDefault="00990398">
      <w:pPr>
        <w:pStyle w:val="Cmsor3"/>
        <w:rPr>
          <w:ins w:id="918" w:author="Gergo" w:date="2017-11-18T10:59:00Z"/>
        </w:rPr>
        <w:pPrChange w:id="919" w:author="Gergo" w:date="2017-11-18T10:50:00Z">
          <w:pPr>
            <w:pStyle w:val="Cmsor2"/>
          </w:pPr>
        </w:pPrChange>
      </w:pPr>
      <w:bookmarkStart w:id="920" w:name="_Toc499416830"/>
      <w:ins w:id="921" w:author="Gergo" w:date="2017-11-18T10:50:00Z">
        <w:r w:rsidRPr="00C10478">
          <w:t>A játékos kikerülése</w:t>
        </w:r>
      </w:ins>
      <w:bookmarkEnd w:id="920"/>
    </w:p>
    <w:p w14:paraId="3878367B" w14:textId="4BCFF77D" w:rsidR="00990398" w:rsidRPr="00596EFF" w:rsidRDefault="00990398">
      <w:pPr>
        <w:rPr>
          <w:ins w:id="922" w:author="Gergo" w:date="2017-11-18T11:17:00Z"/>
        </w:rPr>
        <w:pPrChange w:id="923" w:author="Gergo" w:date="2017-11-18T10:59:00Z">
          <w:pPr>
            <w:pStyle w:val="Cmsor2"/>
          </w:pPr>
        </w:pPrChange>
      </w:pPr>
      <w:ins w:id="924" w:author="Gergo" w:date="2017-11-18T10:59:00Z">
        <w:r w:rsidRPr="00FF5CAA">
          <w:t>Mind a játékos</w:t>
        </w:r>
      </w:ins>
      <w:ins w:id="925" w:author="Gergo" w:date="2017-12-03T17:51:00Z">
        <w:r w:rsidR="00C170B8">
          <w:t>,</w:t>
        </w:r>
      </w:ins>
      <w:ins w:id="926" w:author="Gergo" w:date="2017-11-18T10:59:00Z">
        <w:r w:rsidRPr="005B50DA">
          <w:t xml:space="preserve"> mind a macska rendelkezik egy </w:t>
        </w:r>
        <w:r w:rsidRPr="003355B9">
          <w:rPr>
            <w:rFonts w:ascii="Consolas" w:hAnsi="Consolas"/>
            <w:rPrChange w:id="927" w:author="Gergo" w:date="2017-11-25T13:10:00Z">
              <w:rPr/>
            </w:rPrChange>
          </w:rPr>
          <w:t>TriggerCollider</w:t>
        </w:r>
        <w:r w:rsidR="00C170B8">
          <w:t>-el. E</w:t>
        </w:r>
        <w:r w:rsidRPr="0034280E">
          <w:t xml:space="preserve">z abban különbözik egy normál </w:t>
        </w:r>
      </w:ins>
      <w:ins w:id="928" w:author="Gergo" w:date="2017-11-18T11:01:00Z">
        <w:r w:rsidRPr="005B50DA">
          <w:t xml:space="preserve">collider-től, hogy tényleges fizikai ütközés nem történik, ha egy másik objektummal találkozik, de </w:t>
        </w:r>
        <w:r w:rsidR="00A63A07" w:rsidRPr="005B50DA">
          <w:t xml:space="preserve">a találkozás eseményére fel lehet iratkozni az </w:t>
        </w:r>
        <w:r w:rsidR="00A63A07" w:rsidRPr="003355B9">
          <w:rPr>
            <w:rFonts w:ascii="Consolas" w:hAnsi="Consolas"/>
            <w:rPrChange w:id="929" w:author="Gergo" w:date="2017-11-25T13:10:00Z">
              <w:rPr/>
            </w:rPrChange>
          </w:rPr>
          <w:t>OnTriggerEnter</w:t>
        </w:r>
        <w:r w:rsidR="00A63A07" w:rsidRPr="0034280E">
          <w:t xml:space="preserve"> vagy </w:t>
        </w:r>
        <w:r w:rsidR="00A63A07" w:rsidRPr="003355B9">
          <w:rPr>
            <w:rFonts w:ascii="Consolas" w:hAnsi="Consolas"/>
            <w:rPrChange w:id="930" w:author="Gergo" w:date="2017-11-25T13:10:00Z">
              <w:rPr/>
            </w:rPrChange>
          </w:rPr>
          <w:t>OnTriggerExit</w:t>
        </w:r>
        <w:r w:rsidR="00A63A07" w:rsidRPr="0034280E">
          <w:t xml:space="preserve"> listenereken keresztül.</w:t>
        </w:r>
      </w:ins>
      <w:ins w:id="931" w:author="Gergo" w:date="2017-11-18T11:03:00Z">
        <w:r w:rsidR="00A63A07" w:rsidRPr="005B50DA">
          <w:t xml:space="preserve"> A játékost </w:t>
        </w:r>
      </w:ins>
      <w:ins w:id="932" w:author="Gergo" w:date="2017-11-18T11:06:00Z">
        <w:r w:rsidR="00A63A07" w:rsidRPr="005B50DA">
          <w:t>egy nagy gömb veszi körül. Ha a cica találkozik ezzel a collider-el akkor m</w:t>
        </w:r>
        <w:r w:rsidR="00C810B4" w:rsidRPr="005B50DA">
          <w:t>egkezdődik a menekülés. A macska igyekszik mindig úgy eljutni a m</w:t>
        </w:r>
        <w:r w:rsidR="00C810B4" w:rsidRPr="00596EFF">
          <w:t>e</w:t>
        </w:r>
        <w:r w:rsidR="00C170B8" w:rsidRPr="00596EFF">
          <w:t xml:space="preserve">nedékbe (gombaház, nest), hogy </w:t>
        </w:r>
        <w:r w:rsidR="00C810B4" w:rsidRPr="00C10478">
          <w:t xml:space="preserve">közben a játékost egy </w:t>
        </w:r>
      </w:ins>
      <w:ins w:id="933" w:author="Gergo" w:date="2017-11-18T11:17:00Z">
        <w:r w:rsidR="00C810B4" w:rsidRPr="00FF5CAA">
          <w:t>adott s</w:t>
        </w:r>
        <w:r w:rsidR="00C170B8" w:rsidRPr="00FF5CAA">
          <w:t>ugarú körben elkerüli. H</w:t>
        </w:r>
        <w:r w:rsidR="00C810B4" w:rsidRPr="00FF5CAA">
          <w:t xml:space="preserve">a például a menedék </w:t>
        </w:r>
        <w:r w:rsidR="002F586F" w:rsidRPr="00FF5CAA">
          <w:t xml:space="preserve">és a cica közé állunk, akkor </w:t>
        </w:r>
        <w:r w:rsidR="00C810B4" w:rsidRPr="003355B9">
          <w:rPr>
            <w:rPrChange w:id="934" w:author="Gergo" w:date="2017-11-25T13:10:00Z">
              <w:rPr/>
            </w:rPrChange>
          </w:rPr>
          <w:t>megkerül minket</w:t>
        </w:r>
      </w:ins>
      <w:ins w:id="935" w:author="Gergo" w:date="2017-12-03T18:00:00Z">
        <w:r w:rsidR="002F586F">
          <w:t>,</w:t>
        </w:r>
      </w:ins>
      <w:ins w:id="936" w:author="Gergo" w:date="2017-11-18T11:17:00Z">
        <w:r w:rsidR="00C810B4" w:rsidRPr="005B50DA">
          <w:t xml:space="preserve"> és csak a</w:t>
        </w:r>
        <w:r w:rsidR="002F586F" w:rsidRPr="005B50DA">
          <w:t>kkor fordul a ház</w:t>
        </w:r>
        <w:r w:rsidR="00C810B4" w:rsidRPr="005B50DA">
          <w:t xml:space="preserve"> felé, amikor oda már egyenes útja van.</w:t>
        </w:r>
      </w:ins>
    </w:p>
    <w:p w14:paraId="4EFA0330" w14:textId="3CD3F3A3" w:rsidR="00C810B4" w:rsidRPr="003355B9" w:rsidRDefault="00C810B4">
      <w:pPr>
        <w:rPr>
          <w:ins w:id="937" w:author="Gergo" w:date="2017-11-24T10:00:00Z"/>
          <w:rPrChange w:id="938" w:author="Gergo" w:date="2017-11-25T13:10:00Z">
            <w:rPr>
              <w:ins w:id="939" w:author="Gergo" w:date="2017-11-24T10:00:00Z"/>
            </w:rPr>
          </w:rPrChange>
        </w:rPr>
        <w:pPrChange w:id="940" w:author="Gergo" w:date="2017-11-18T11:52:00Z">
          <w:pPr>
            <w:pStyle w:val="Cmsor2"/>
          </w:pPr>
        </w:pPrChange>
      </w:pPr>
      <w:ins w:id="941" w:author="Gergo" w:date="2017-11-18T11:19:00Z">
        <w:r w:rsidRPr="00C10478">
          <w:t xml:space="preserve">Ezt a működést koordinátageometria felhasználásával értem el. </w:t>
        </w:r>
      </w:ins>
      <w:ins w:id="942" w:author="Gergo" w:date="2017-11-18T11:24:00Z">
        <w:r w:rsidR="004A2FE2" w:rsidRPr="00FF5CAA">
          <w:t xml:space="preserve">Amikor </w:t>
        </w:r>
      </w:ins>
      <w:ins w:id="943" w:author="Gergo" w:date="2017-11-18T11:27:00Z">
        <w:r w:rsidR="002F586F" w:rsidRPr="00FF5CAA">
          <w:t>a macska a</w:t>
        </w:r>
        <w:r w:rsidR="004A2FE2" w:rsidRPr="00FF5CAA">
          <w:t xml:space="preserve"> „TriggerEnter”</w:t>
        </w:r>
      </w:ins>
      <w:ins w:id="944" w:author="Gergo" w:date="2017-11-18T11:30:00Z">
        <w:r w:rsidR="004A2FE2" w:rsidRPr="00FF5CAA">
          <w:t xml:space="preserve"> esemény hatására megkezdi a menekülést az </w:t>
        </w:r>
        <w:r w:rsidR="004A2FE2" w:rsidRPr="003355B9">
          <w:rPr>
            <w:rFonts w:ascii="Consolas" w:hAnsi="Consolas"/>
            <w:rPrChange w:id="945" w:author="Gergo" w:date="2017-11-25T13:10:00Z">
              <w:rPr/>
            </w:rPrChange>
          </w:rPr>
          <w:t>Update</w:t>
        </w:r>
        <w:r w:rsidR="004A2FE2" w:rsidRPr="0034280E">
          <w:t xml:space="preserve"> függvényben</w:t>
        </w:r>
      </w:ins>
      <w:ins w:id="946" w:author="Gergo" w:date="2017-11-18T11:31:00Z">
        <w:r w:rsidR="004A2FE2" w:rsidRPr="005B50DA">
          <w:t xml:space="preserve"> (tehát minden kirszámított képkockánál) megnézi, hogy</w:t>
        </w:r>
      </w:ins>
      <w:ins w:id="947" w:author="Gergo" w:date="2017-12-03T18:01:00Z">
        <w:r w:rsidR="002F586F">
          <w:t xml:space="preserve"> a</w:t>
        </w:r>
      </w:ins>
      <w:ins w:id="948" w:author="Gergo" w:date="2017-11-18T11:31:00Z">
        <w:r w:rsidR="004A2FE2" w:rsidRPr="005B50DA">
          <w:t xml:space="preserve"> </w:t>
        </w:r>
      </w:ins>
      <w:ins w:id="949" w:author="Gergo" w:date="2017-11-18T11:32:00Z">
        <w:r w:rsidR="004A2FE2" w:rsidRPr="005B50DA">
          <w:t>menedékhez húzott egyenes metszi-e a játékos ad</w:t>
        </w:r>
        <w:r w:rsidR="002F586F" w:rsidRPr="005B50DA">
          <w:t>ott sugarú környezetét, illetve</w:t>
        </w:r>
        <w:r w:rsidR="004A2FE2" w:rsidRPr="00596EFF">
          <w:t xml:space="preserve"> ha igen, akkor, hogy a macska közelebb van</w:t>
        </w:r>
      </w:ins>
      <w:ins w:id="950" w:author="Gergo" w:date="2017-11-18T11:38:00Z">
        <w:r w:rsidR="004A2FE2" w:rsidRPr="00596EFF">
          <w:t>-e</w:t>
        </w:r>
      </w:ins>
      <w:ins w:id="951" w:author="Gergo" w:date="2017-11-18T11:32:00Z">
        <w:r w:rsidR="004A2FE2" w:rsidRPr="00596EFF">
          <w:t xml:space="preserve"> a házhoz, mint a játékos</w:t>
        </w:r>
      </w:ins>
      <w:ins w:id="952" w:author="Gergo" w:date="2017-11-18T11:35:00Z">
        <w:r w:rsidR="004A2FE2" w:rsidRPr="00596EFF">
          <w:t xml:space="preserve"> (tehát a játékos</w:t>
        </w:r>
      </w:ins>
      <w:ins w:id="953" w:author="Gergo" w:date="2017-11-18T11:36:00Z">
        <w:r w:rsidR="004A2FE2" w:rsidRPr="00596EFF">
          <w:t xml:space="preserve"> a cica mögött van és úgy kergeti)</w:t>
        </w:r>
      </w:ins>
      <w:ins w:id="954" w:author="Gergo" w:date="2017-11-18T11:37:00Z">
        <w:r w:rsidR="004A2FE2" w:rsidRPr="00C10478">
          <w:t xml:space="preserve">. </w:t>
        </w:r>
      </w:ins>
      <w:ins w:id="955" w:author="Gergo" w:date="2017-11-18T11:40:00Z">
        <w:r w:rsidR="004A2FE2" w:rsidRPr="00FF5CAA">
          <w:t>A metszést úgy számolom ki, hogy megnézem, hogy az egyenes és a játékos pozíciója (a kör középpontja) közti távolság</w:t>
        </w:r>
      </w:ins>
      <w:ins w:id="956" w:author="Gergo" w:date="2017-11-18T11:42:00Z">
        <w:r w:rsidR="002F586F" w:rsidRPr="00FF5CAA">
          <w:t xml:space="preserve"> kisebb-e, mint a kör sugara. H</w:t>
        </w:r>
        <w:r w:rsidR="009A248A" w:rsidRPr="00FF5CAA">
          <w:t>a igen, akkor metszi. Ebben az esetben meg kell találni</w:t>
        </w:r>
      </w:ins>
      <w:ins w:id="957" w:author="Gergo" w:date="2017-11-18T11:44:00Z">
        <w:r w:rsidR="009A248A" w:rsidRPr="003355B9">
          <w:rPr>
            <w:rPrChange w:id="958" w:author="Gergo" w:date="2017-11-25T13:10:00Z">
              <w:rPr/>
            </w:rPrChange>
          </w:rPr>
          <w:t>a</w:t>
        </w:r>
      </w:ins>
      <w:ins w:id="959" w:author="Gergo" w:date="2017-11-18T11:42:00Z">
        <w:r w:rsidR="002F586F">
          <w:rPr>
            <w:rPrChange w:id="960" w:author="Gergo" w:date="2017-11-25T13:10:00Z">
              <w:rPr>
                <w:b w:val="0"/>
                <w:bCs w:val="0"/>
                <w:iCs w:val="0"/>
              </w:rPr>
            </w:rPrChange>
          </w:rPr>
          <w:t xml:space="preserve"> a legideálisabb utat</w:t>
        </w:r>
        <w:r w:rsidR="009A248A" w:rsidRPr="003355B9">
          <w:rPr>
            <w:rPrChange w:id="961" w:author="Gergo" w:date="2017-11-25T13:10:00Z">
              <w:rPr/>
            </w:rPrChange>
          </w:rPr>
          <w:t xml:space="preserve"> úgy, hogy közben megfelelő távolságra maradjon</w:t>
        </w:r>
      </w:ins>
      <w:ins w:id="962" w:author="Gergo" w:date="2017-11-18T11:44:00Z">
        <w:r w:rsidR="009A248A" w:rsidRPr="003355B9">
          <w:rPr>
            <w:rPrChange w:id="963" w:author="Gergo" w:date="2017-11-25T13:10:00Z">
              <w:rPr/>
            </w:rPrChange>
          </w:rPr>
          <w:t xml:space="preserve"> az üldözőjétől. Ha közelebb van a menedékhez, mint a játékos, akkor ez az út az egyenes vonal a ház felé, de ha nem</w:t>
        </w:r>
      </w:ins>
      <w:ins w:id="964" w:author="Gergo" w:date="2017-11-18T11:49:00Z">
        <w:r w:rsidR="00680114" w:rsidRPr="003355B9">
          <w:rPr>
            <w:rPrChange w:id="965" w:author="Gergo" w:date="2017-11-25T13:10:00Z">
              <w:rPr/>
            </w:rPrChange>
          </w:rPr>
          <w:t>,</w:t>
        </w:r>
      </w:ins>
      <w:ins w:id="966" w:author="Gergo" w:date="2017-11-18T11:44:00Z">
        <w:r w:rsidR="009A248A" w:rsidRPr="003355B9">
          <w:rPr>
            <w:rPrChange w:id="967" w:author="Gergo" w:date="2017-11-25T13:10:00Z">
              <w:rPr/>
            </w:rPrChange>
          </w:rPr>
          <w:t xml:space="preserve"> akkor a játékos körüli körhöz húzott érintők közül az, amelyik</w:t>
        </w:r>
      </w:ins>
      <w:ins w:id="968" w:author="Gergo" w:date="2017-11-18T11:47:00Z">
        <w:r w:rsidR="009A248A" w:rsidRPr="003355B9">
          <w:rPr>
            <w:rPrChange w:id="969" w:author="Gergo" w:date="2017-11-25T13:10:00Z">
              <w:rPr/>
            </w:rPrChange>
          </w:rPr>
          <w:t xml:space="preserve"> egyenese közelebb van a házhoz.</w:t>
        </w:r>
      </w:ins>
      <w:ins w:id="970" w:author="Gergo" w:date="2017-11-18T11:50:00Z">
        <w:r w:rsidR="00680114" w:rsidRPr="003355B9">
          <w:rPr>
            <w:rPrChange w:id="971" w:author="Gergo" w:date="2017-11-25T13:10:00Z">
              <w:rPr/>
            </w:rPrChange>
          </w:rPr>
          <w:t xml:space="preserve"> </w:t>
        </w:r>
      </w:ins>
      <w:ins w:id="972" w:author="Gergo" w:date="2017-11-24T09:59:00Z">
        <w:r w:rsidR="00630B92" w:rsidRPr="003355B9">
          <w:rPr>
            <w:rPrChange w:id="973" w:author="Gergo" w:date="2017-11-25T13:10:00Z">
              <w:rPr/>
            </w:rPrChange>
          </w:rPr>
          <w:t xml:space="preserve">Az irányt az alábbi kódrészlet alapján számítottam ki. Mivel a számításokat végző kódrészlet </w:t>
        </w:r>
        <w:r w:rsidR="00630B92" w:rsidRPr="003355B9">
          <w:rPr>
            <w:rPrChange w:id="974" w:author="Gergo" w:date="2017-11-25T13:10:00Z">
              <w:rPr/>
            </w:rPrChange>
          </w:rPr>
          <w:lastRenderedPageBreak/>
          <w:t>viszonylag hosszú és komplex ezért csak pszeudó</w:t>
        </w:r>
      </w:ins>
      <w:ins w:id="975" w:author="Gergo" w:date="2017-11-24T10:00:00Z">
        <w:r w:rsidR="00630B92" w:rsidRPr="003355B9">
          <w:rPr>
            <w:rPrChange w:id="976" w:author="Gergo" w:date="2017-11-25T13:10:00Z">
              <w:rPr/>
            </w:rPrChange>
          </w:rPr>
          <w:t xml:space="preserve"> kóddal szemléltetem, de</w:t>
        </w:r>
        <w:r w:rsidR="002F586F">
          <w:rPr>
            <w:rPrChange w:id="977" w:author="Gergo" w:date="2017-11-25T13:10:00Z">
              <w:rPr>
                <w:b w:val="0"/>
                <w:bCs w:val="0"/>
                <w:iCs w:val="0"/>
              </w:rPr>
            </w:rPrChange>
          </w:rPr>
          <w:t xml:space="preserve"> a függvények</w:t>
        </w:r>
      </w:ins>
      <w:ins w:id="978" w:author="Gergo" w:date="2017-11-24T10:47:00Z">
        <w:r w:rsidR="00F71781" w:rsidRPr="003355B9">
          <w:rPr>
            <w:rPrChange w:id="979" w:author="Gergo" w:date="2017-11-25T13:10:00Z">
              <w:rPr/>
            </w:rPrChange>
          </w:rPr>
          <w:t xml:space="preserve"> nevei</w:t>
        </w:r>
      </w:ins>
      <w:ins w:id="980" w:author="Gergo" w:date="2017-11-24T10:00:00Z">
        <w:r w:rsidR="00C26F96" w:rsidRPr="003355B9">
          <w:rPr>
            <w:rPrChange w:id="981" w:author="Gergo" w:date="2017-11-25T13:10:00Z">
              <w:rPr/>
            </w:rPrChange>
          </w:rPr>
          <w:t xml:space="preserve"> megegyeznek.</w:t>
        </w:r>
      </w:ins>
    </w:p>
    <w:p w14:paraId="79815E0C" w14:textId="77777777" w:rsidR="00F71781" w:rsidRPr="003355B9" w:rsidRDefault="00F71781" w:rsidP="00F71781">
      <w:pPr>
        <w:ind w:firstLine="0"/>
        <w:rPr>
          <w:ins w:id="982" w:author="Gergo" w:date="2017-11-24T10:44:00Z"/>
          <w:rFonts w:ascii="Consolas" w:hAnsi="Consolas"/>
        </w:rPr>
      </w:pPr>
    </w:p>
    <w:p w14:paraId="7301E4C6" w14:textId="77777777" w:rsidR="00F71781" w:rsidRPr="003355B9" w:rsidRDefault="00F71781" w:rsidP="00596EFF">
      <w:pPr>
        <w:spacing w:line="240" w:lineRule="auto"/>
        <w:ind w:firstLine="0"/>
        <w:rPr>
          <w:ins w:id="983" w:author="Gergo" w:date="2017-11-24T10:44:00Z"/>
          <w:rFonts w:ascii="Consolas" w:hAnsi="Consolas"/>
          <w:sz w:val="22"/>
          <w:szCs w:val="22"/>
          <w:rPrChange w:id="984" w:author="Gergo" w:date="2017-11-25T13:10:00Z">
            <w:rPr>
              <w:ins w:id="985" w:author="Gergo" w:date="2017-11-24T10:44:00Z"/>
              <w:rFonts w:ascii="Consolas" w:hAnsi="Consolas"/>
            </w:rPr>
          </w:rPrChange>
        </w:rPr>
        <w:pPrChange w:id="986" w:author="Gergo" w:date="2017-12-04T13:27:00Z">
          <w:pPr>
            <w:ind w:firstLine="0"/>
          </w:pPr>
        </w:pPrChange>
      </w:pPr>
      <w:ins w:id="987" w:author="Gergo" w:date="2017-11-24T10:44:00Z">
        <w:r w:rsidRPr="003355B9">
          <w:rPr>
            <w:rFonts w:ascii="Consolas" w:hAnsi="Consolas"/>
            <w:sz w:val="22"/>
            <w:szCs w:val="22"/>
            <w:rPrChange w:id="988" w:author="Gergo" w:date="2017-11-25T13:10:00Z">
              <w:rPr>
                <w:rFonts w:ascii="Consolas" w:hAnsi="Consolas"/>
              </w:rPr>
            </w:rPrChange>
          </w:rPr>
          <w:t>float pointLineDistance(){</w:t>
        </w:r>
      </w:ins>
    </w:p>
    <w:p w14:paraId="2AB267DB" w14:textId="77777777" w:rsidR="00F71781" w:rsidRPr="003355B9" w:rsidRDefault="00F71781" w:rsidP="00596EFF">
      <w:pPr>
        <w:spacing w:line="240" w:lineRule="auto"/>
        <w:ind w:firstLine="0"/>
        <w:rPr>
          <w:ins w:id="989" w:author="Gergo" w:date="2017-11-24T10:44:00Z"/>
          <w:rFonts w:ascii="Consolas" w:hAnsi="Consolas"/>
          <w:sz w:val="22"/>
          <w:szCs w:val="22"/>
          <w:rPrChange w:id="990" w:author="Gergo" w:date="2017-11-25T13:10:00Z">
            <w:rPr>
              <w:ins w:id="991" w:author="Gergo" w:date="2017-11-24T10:44:00Z"/>
              <w:rFonts w:ascii="Consolas" w:hAnsi="Consolas"/>
            </w:rPr>
          </w:rPrChange>
        </w:rPr>
        <w:pPrChange w:id="992" w:author="Gergo" w:date="2017-12-04T13:27:00Z">
          <w:pPr>
            <w:ind w:firstLine="0"/>
          </w:pPr>
        </w:pPrChange>
      </w:pPr>
      <w:ins w:id="993" w:author="Gergo" w:date="2017-11-24T10:44:00Z">
        <w:r w:rsidRPr="003355B9">
          <w:rPr>
            <w:rFonts w:ascii="Consolas" w:hAnsi="Consolas"/>
            <w:sz w:val="22"/>
            <w:szCs w:val="22"/>
            <w:rPrChange w:id="994" w:author="Gergo" w:date="2017-11-25T13:10:00Z">
              <w:rPr>
                <w:rFonts w:ascii="Consolas" w:hAnsi="Consolas"/>
              </w:rPr>
            </w:rPrChange>
          </w:rPr>
          <w:tab/>
          <w:t>return distance;</w:t>
        </w:r>
      </w:ins>
    </w:p>
    <w:p w14:paraId="56D71CDD" w14:textId="00B7972B" w:rsidR="00F71781" w:rsidRPr="003355B9" w:rsidRDefault="00F71781" w:rsidP="00596EFF">
      <w:pPr>
        <w:spacing w:line="240" w:lineRule="auto"/>
        <w:ind w:firstLine="0"/>
        <w:rPr>
          <w:ins w:id="995" w:author="Gergo" w:date="2017-11-24T10:46:00Z"/>
          <w:rFonts w:ascii="Consolas" w:hAnsi="Consolas"/>
          <w:sz w:val="22"/>
          <w:szCs w:val="22"/>
        </w:rPr>
        <w:pPrChange w:id="996" w:author="Gergo" w:date="2017-12-04T13:27:00Z">
          <w:pPr>
            <w:ind w:firstLine="0"/>
          </w:pPr>
        </w:pPrChange>
      </w:pPr>
      <w:ins w:id="997" w:author="Gergo" w:date="2017-11-24T10:44:00Z">
        <w:r w:rsidRPr="003355B9">
          <w:rPr>
            <w:rFonts w:ascii="Consolas" w:hAnsi="Consolas"/>
            <w:sz w:val="22"/>
            <w:szCs w:val="22"/>
            <w:rPrChange w:id="998" w:author="Gergo" w:date="2017-11-25T13:10:00Z">
              <w:rPr>
                <w:rFonts w:ascii="Consolas" w:hAnsi="Consolas"/>
              </w:rPr>
            </w:rPrChange>
          </w:rPr>
          <w:t>}</w:t>
        </w:r>
      </w:ins>
    </w:p>
    <w:p w14:paraId="1E2F0651" w14:textId="77777777" w:rsidR="00F71781" w:rsidRPr="003355B9" w:rsidRDefault="00F71781" w:rsidP="00596EFF">
      <w:pPr>
        <w:spacing w:line="240" w:lineRule="auto"/>
        <w:ind w:firstLine="0"/>
        <w:rPr>
          <w:ins w:id="999" w:author="Gergo" w:date="2017-11-24T10:44:00Z"/>
          <w:rFonts w:ascii="Consolas" w:hAnsi="Consolas"/>
          <w:sz w:val="22"/>
          <w:szCs w:val="22"/>
          <w:rPrChange w:id="1000" w:author="Gergo" w:date="2017-11-25T13:10:00Z">
            <w:rPr>
              <w:ins w:id="1001" w:author="Gergo" w:date="2017-11-24T10:44:00Z"/>
              <w:rFonts w:ascii="Consolas" w:hAnsi="Consolas"/>
            </w:rPr>
          </w:rPrChange>
        </w:rPr>
        <w:pPrChange w:id="1002" w:author="Gergo" w:date="2017-12-04T13:27:00Z">
          <w:pPr>
            <w:ind w:firstLine="0"/>
          </w:pPr>
        </w:pPrChange>
      </w:pPr>
    </w:p>
    <w:p w14:paraId="157B3476" w14:textId="77777777" w:rsidR="00F71781" w:rsidRPr="003355B9" w:rsidRDefault="00F71781" w:rsidP="00596EFF">
      <w:pPr>
        <w:spacing w:line="240" w:lineRule="auto"/>
        <w:ind w:firstLine="0"/>
        <w:rPr>
          <w:ins w:id="1003" w:author="Gergo" w:date="2017-11-24T10:44:00Z"/>
          <w:rFonts w:ascii="Consolas" w:hAnsi="Consolas"/>
          <w:sz w:val="22"/>
          <w:szCs w:val="22"/>
          <w:rPrChange w:id="1004" w:author="Gergo" w:date="2017-11-25T13:10:00Z">
            <w:rPr>
              <w:ins w:id="1005" w:author="Gergo" w:date="2017-11-24T10:44:00Z"/>
              <w:rFonts w:ascii="Consolas" w:hAnsi="Consolas"/>
            </w:rPr>
          </w:rPrChange>
        </w:rPr>
        <w:pPrChange w:id="1006" w:author="Gergo" w:date="2017-12-04T13:27:00Z">
          <w:pPr>
            <w:ind w:firstLine="0"/>
          </w:pPr>
        </w:pPrChange>
      </w:pPr>
      <w:ins w:id="1007" w:author="Gergo" w:date="2017-11-24T10:44:00Z">
        <w:r w:rsidRPr="003355B9">
          <w:rPr>
            <w:rFonts w:ascii="Consolas" w:hAnsi="Consolas"/>
            <w:sz w:val="22"/>
            <w:szCs w:val="22"/>
            <w:rPrChange w:id="1008" w:author="Gergo" w:date="2017-11-25T13:10:00Z">
              <w:rPr>
                <w:rFonts w:ascii="Consolas" w:hAnsi="Consolas"/>
              </w:rPr>
            </w:rPrChange>
          </w:rPr>
          <w:t>bool isLineIntersectsCircleOrCloserToNest(){</w:t>
        </w:r>
      </w:ins>
    </w:p>
    <w:p w14:paraId="3298551B" w14:textId="77777777" w:rsidR="00F71781" w:rsidRPr="003355B9" w:rsidRDefault="00F71781" w:rsidP="00596EFF">
      <w:pPr>
        <w:spacing w:line="240" w:lineRule="auto"/>
        <w:ind w:firstLine="0"/>
        <w:rPr>
          <w:ins w:id="1009" w:author="Gergo" w:date="2017-11-24T10:44:00Z"/>
          <w:rFonts w:ascii="Consolas" w:hAnsi="Consolas"/>
          <w:sz w:val="22"/>
          <w:szCs w:val="22"/>
          <w:rPrChange w:id="1010" w:author="Gergo" w:date="2017-11-25T13:10:00Z">
            <w:rPr>
              <w:ins w:id="1011" w:author="Gergo" w:date="2017-11-24T10:44:00Z"/>
              <w:rFonts w:ascii="Consolas" w:hAnsi="Consolas"/>
            </w:rPr>
          </w:rPrChange>
        </w:rPr>
        <w:pPrChange w:id="1012" w:author="Gergo" w:date="2017-12-04T13:27:00Z">
          <w:pPr>
            <w:ind w:firstLine="0"/>
          </w:pPr>
        </w:pPrChange>
      </w:pPr>
      <w:ins w:id="1013" w:author="Gergo" w:date="2017-11-24T10:44:00Z">
        <w:r w:rsidRPr="003355B9">
          <w:rPr>
            <w:rFonts w:ascii="Consolas" w:hAnsi="Consolas"/>
            <w:sz w:val="22"/>
            <w:szCs w:val="22"/>
            <w:rPrChange w:id="1014" w:author="Gergo" w:date="2017-11-25T13:10:00Z">
              <w:rPr>
                <w:rFonts w:ascii="Consolas" w:hAnsi="Consolas"/>
              </w:rPr>
            </w:rPrChange>
          </w:rPr>
          <w:tab/>
          <w:t>if(cat-nest distance &lt; cat-player ditance)</w:t>
        </w:r>
      </w:ins>
    </w:p>
    <w:p w14:paraId="1905B62B" w14:textId="77777777" w:rsidR="00F71781" w:rsidRPr="003355B9" w:rsidRDefault="00F71781" w:rsidP="00596EFF">
      <w:pPr>
        <w:spacing w:line="240" w:lineRule="auto"/>
        <w:ind w:firstLine="0"/>
        <w:rPr>
          <w:ins w:id="1015" w:author="Gergo" w:date="2017-11-24T10:44:00Z"/>
          <w:rFonts w:ascii="Consolas" w:hAnsi="Consolas"/>
          <w:sz w:val="22"/>
          <w:szCs w:val="22"/>
          <w:rPrChange w:id="1016" w:author="Gergo" w:date="2017-11-25T13:10:00Z">
            <w:rPr>
              <w:ins w:id="1017" w:author="Gergo" w:date="2017-11-24T10:44:00Z"/>
              <w:rFonts w:ascii="Consolas" w:hAnsi="Consolas"/>
            </w:rPr>
          </w:rPrChange>
        </w:rPr>
        <w:pPrChange w:id="1018" w:author="Gergo" w:date="2017-12-04T13:27:00Z">
          <w:pPr>
            <w:ind w:firstLine="0"/>
          </w:pPr>
        </w:pPrChange>
      </w:pPr>
      <w:ins w:id="1019" w:author="Gergo" w:date="2017-11-24T10:44:00Z">
        <w:r w:rsidRPr="003355B9">
          <w:rPr>
            <w:rFonts w:ascii="Consolas" w:hAnsi="Consolas"/>
            <w:sz w:val="22"/>
            <w:szCs w:val="22"/>
            <w:rPrChange w:id="1020" w:author="Gergo" w:date="2017-11-25T13:10:00Z">
              <w:rPr>
                <w:rFonts w:ascii="Consolas" w:hAnsi="Consolas"/>
              </w:rPr>
            </w:rPrChange>
          </w:rPr>
          <w:tab/>
        </w:r>
        <w:r w:rsidRPr="003355B9">
          <w:rPr>
            <w:rFonts w:ascii="Consolas" w:hAnsi="Consolas"/>
            <w:sz w:val="22"/>
            <w:szCs w:val="22"/>
            <w:rPrChange w:id="1021" w:author="Gergo" w:date="2017-11-25T13:10:00Z">
              <w:rPr>
                <w:rFonts w:ascii="Consolas" w:hAnsi="Consolas"/>
              </w:rPr>
            </w:rPrChange>
          </w:rPr>
          <w:tab/>
          <w:t>return false</w:t>
        </w:r>
      </w:ins>
    </w:p>
    <w:p w14:paraId="0B2A3C6F" w14:textId="77777777" w:rsidR="00F71781" w:rsidRPr="003355B9" w:rsidRDefault="00F71781" w:rsidP="00596EFF">
      <w:pPr>
        <w:spacing w:line="240" w:lineRule="auto"/>
        <w:ind w:firstLine="0"/>
        <w:rPr>
          <w:ins w:id="1022" w:author="Gergo" w:date="2017-11-24T10:44:00Z"/>
          <w:rFonts w:ascii="Consolas" w:hAnsi="Consolas"/>
          <w:sz w:val="22"/>
          <w:szCs w:val="22"/>
          <w:rPrChange w:id="1023" w:author="Gergo" w:date="2017-11-25T13:10:00Z">
            <w:rPr>
              <w:ins w:id="1024" w:author="Gergo" w:date="2017-11-24T10:44:00Z"/>
              <w:rFonts w:ascii="Consolas" w:hAnsi="Consolas"/>
            </w:rPr>
          </w:rPrChange>
        </w:rPr>
        <w:pPrChange w:id="1025" w:author="Gergo" w:date="2017-12-04T13:27:00Z">
          <w:pPr>
            <w:ind w:firstLine="0"/>
          </w:pPr>
        </w:pPrChange>
      </w:pPr>
      <w:ins w:id="1026" w:author="Gergo" w:date="2017-11-24T10:44:00Z">
        <w:r w:rsidRPr="003355B9">
          <w:rPr>
            <w:rFonts w:ascii="Consolas" w:hAnsi="Consolas"/>
            <w:sz w:val="22"/>
            <w:szCs w:val="22"/>
            <w:rPrChange w:id="1027"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rsidP="00596EFF">
      <w:pPr>
        <w:spacing w:line="240" w:lineRule="auto"/>
        <w:ind w:firstLine="0"/>
        <w:rPr>
          <w:ins w:id="1028" w:author="Gergo" w:date="2017-11-24T10:46:00Z"/>
          <w:rFonts w:ascii="Consolas" w:hAnsi="Consolas"/>
          <w:sz w:val="22"/>
          <w:szCs w:val="22"/>
        </w:rPr>
        <w:pPrChange w:id="1029" w:author="Gergo" w:date="2017-12-04T13:27:00Z">
          <w:pPr>
            <w:ind w:firstLine="0"/>
          </w:pPr>
        </w:pPrChange>
      </w:pPr>
      <w:ins w:id="1030" w:author="Gergo" w:date="2017-11-24T10:44:00Z">
        <w:r w:rsidRPr="003355B9">
          <w:rPr>
            <w:rFonts w:ascii="Consolas" w:hAnsi="Consolas"/>
            <w:sz w:val="22"/>
            <w:szCs w:val="22"/>
            <w:rPrChange w:id="1031" w:author="Gergo" w:date="2017-11-25T13:10:00Z">
              <w:rPr>
                <w:rFonts w:ascii="Consolas" w:hAnsi="Consolas"/>
              </w:rPr>
            </w:rPrChange>
          </w:rPr>
          <w:t>}</w:t>
        </w:r>
      </w:ins>
    </w:p>
    <w:p w14:paraId="32A19548" w14:textId="77777777" w:rsidR="00F71781" w:rsidRPr="003355B9" w:rsidRDefault="00F71781" w:rsidP="00596EFF">
      <w:pPr>
        <w:spacing w:line="240" w:lineRule="auto"/>
        <w:ind w:firstLine="0"/>
        <w:rPr>
          <w:ins w:id="1032" w:author="Gergo" w:date="2017-11-24T10:44:00Z"/>
          <w:rFonts w:ascii="Consolas" w:hAnsi="Consolas"/>
          <w:sz w:val="22"/>
          <w:szCs w:val="22"/>
          <w:rPrChange w:id="1033" w:author="Gergo" w:date="2017-11-25T13:10:00Z">
            <w:rPr>
              <w:ins w:id="1034" w:author="Gergo" w:date="2017-11-24T10:44:00Z"/>
              <w:rFonts w:ascii="Consolas" w:hAnsi="Consolas"/>
            </w:rPr>
          </w:rPrChange>
        </w:rPr>
        <w:pPrChange w:id="1035" w:author="Gergo" w:date="2017-12-04T13:27:00Z">
          <w:pPr>
            <w:ind w:firstLine="0"/>
          </w:pPr>
        </w:pPrChange>
      </w:pPr>
    </w:p>
    <w:p w14:paraId="667F310A" w14:textId="77777777" w:rsidR="00F71781" w:rsidRPr="003355B9" w:rsidRDefault="00F71781" w:rsidP="00596EFF">
      <w:pPr>
        <w:spacing w:line="240" w:lineRule="auto"/>
        <w:ind w:firstLine="0"/>
        <w:rPr>
          <w:ins w:id="1036" w:author="Gergo" w:date="2017-11-24T10:44:00Z"/>
          <w:rFonts w:ascii="Consolas" w:hAnsi="Consolas"/>
          <w:sz w:val="22"/>
          <w:szCs w:val="22"/>
          <w:rPrChange w:id="1037" w:author="Gergo" w:date="2017-11-25T13:10:00Z">
            <w:rPr>
              <w:ins w:id="1038" w:author="Gergo" w:date="2017-11-24T10:44:00Z"/>
              <w:rFonts w:ascii="Consolas" w:hAnsi="Consolas"/>
            </w:rPr>
          </w:rPrChange>
        </w:rPr>
        <w:pPrChange w:id="1039" w:author="Gergo" w:date="2017-12-04T13:27:00Z">
          <w:pPr>
            <w:ind w:firstLine="0"/>
          </w:pPr>
        </w:pPrChange>
      </w:pPr>
      <w:ins w:id="1040" w:author="Gergo" w:date="2017-11-24T10:44:00Z">
        <w:r w:rsidRPr="003355B9">
          <w:rPr>
            <w:rFonts w:ascii="Consolas" w:hAnsi="Consolas"/>
            <w:sz w:val="22"/>
            <w:szCs w:val="22"/>
            <w:rPrChange w:id="1041" w:author="Gergo" w:date="2017-11-25T13:10:00Z">
              <w:rPr>
                <w:rFonts w:ascii="Consolas" w:hAnsi="Consolas"/>
              </w:rPr>
            </w:rPrChange>
          </w:rPr>
          <w:t>circlesIntersections(cirle1, circle2, out i1, out i2){</w:t>
        </w:r>
      </w:ins>
    </w:p>
    <w:p w14:paraId="38894545" w14:textId="77777777" w:rsidR="00F71781" w:rsidRPr="003355B9" w:rsidRDefault="00F71781" w:rsidP="00596EFF">
      <w:pPr>
        <w:spacing w:line="240" w:lineRule="auto"/>
        <w:ind w:firstLine="0"/>
        <w:rPr>
          <w:ins w:id="1042" w:author="Gergo" w:date="2017-11-24T10:44:00Z"/>
          <w:rFonts w:ascii="Consolas" w:hAnsi="Consolas"/>
          <w:sz w:val="22"/>
          <w:szCs w:val="22"/>
          <w:rPrChange w:id="1043" w:author="Gergo" w:date="2017-11-25T13:10:00Z">
            <w:rPr>
              <w:ins w:id="1044" w:author="Gergo" w:date="2017-11-24T10:44:00Z"/>
              <w:rFonts w:ascii="Consolas" w:hAnsi="Consolas"/>
            </w:rPr>
          </w:rPrChange>
        </w:rPr>
        <w:pPrChange w:id="1045" w:author="Gergo" w:date="2017-12-04T13:27:00Z">
          <w:pPr>
            <w:ind w:firstLine="0"/>
          </w:pPr>
        </w:pPrChange>
      </w:pPr>
      <w:ins w:id="1046" w:author="Gergo" w:date="2017-11-24T10:44:00Z">
        <w:r w:rsidRPr="003355B9">
          <w:rPr>
            <w:rFonts w:ascii="Consolas" w:hAnsi="Consolas"/>
            <w:sz w:val="22"/>
            <w:szCs w:val="22"/>
            <w:rPrChange w:id="1047" w:author="Gergo" w:date="2017-11-25T13:10:00Z">
              <w:rPr>
                <w:rFonts w:ascii="Consolas" w:hAnsi="Consolas"/>
              </w:rPr>
            </w:rPrChange>
          </w:rPr>
          <w:tab/>
          <w:t>calculate intersections</w:t>
        </w:r>
      </w:ins>
    </w:p>
    <w:p w14:paraId="05332C7B" w14:textId="77777777" w:rsidR="00F71781" w:rsidRPr="003355B9" w:rsidRDefault="00F71781" w:rsidP="00596EFF">
      <w:pPr>
        <w:spacing w:line="240" w:lineRule="auto"/>
        <w:ind w:firstLine="0"/>
        <w:rPr>
          <w:ins w:id="1048" w:author="Gergo" w:date="2017-11-24T10:44:00Z"/>
          <w:rFonts w:ascii="Consolas" w:hAnsi="Consolas"/>
          <w:sz w:val="22"/>
          <w:szCs w:val="22"/>
          <w:rPrChange w:id="1049" w:author="Gergo" w:date="2017-11-25T13:10:00Z">
            <w:rPr>
              <w:ins w:id="1050" w:author="Gergo" w:date="2017-11-24T10:44:00Z"/>
              <w:rFonts w:ascii="Consolas" w:hAnsi="Consolas"/>
            </w:rPr>
          </w:rPrChange>
        </w:rPr>
        <w:pPrChange w:id="1051" w:author="Gergo" w:date="2017-12-04T13:27:00Z">
          <w:pPr>
            <w:ind w:firstLine="0"/>
          </w:pPr>
        </w:pPrChange>
      </w:pPr>
      <w:ins w:id="1052" w:author="Gergo" w:date="2017-11-24T10:44:00Z">
        <w:r w:rsidRPr="003355B9">
          <w:rPr>
            <w:rFonts w:ascii="Consolas" w:hAnsi="Consolas"/>
            <w:sz w:val="22"/>
            <w:szCs w:val="22"/>
            <w:rPrChange w:id="1053" w:author="Gergo" w:date="2017-11-25T13:10:00Z">
              <w:rPr>
                <w:rFonts w:ascii="Consolas" w:hAnsi="Consolas"/>
              </w:rPr>
            </w:rPrChange>
          </w:rPr>
          <w:tab/>
          <w:t>i1 = intersection1</w:t>
        </w:r>
      </w:ins>
    </w:p>
    <w:p w14:paraId="173E17F1" w14:textId="77777777" w:rsidR="00F71781" w:rsidRPr="003355B9" w:rsidRDefault="00F71781" w:rsidP="00596EFF">
      <w:pPr>
        <w:spacing w:line="240" w:lineRule="auto"/>
        <w:ind w:firstLine="0"/>
        <w:rPr>
          <w:ins w:id="1054" w:author="Gergo" w:date="2017-11-24T10:44:00Z"/>
          <w:rFonts w:ascii="Consolas" w:hAnsi="Consolas"/>
          <w:sz w:val="22"/>
          <w:szCs w:val="22"/>
          <w:rPrChange w:id="1055" w:author="Gergo" w:date="2017-11-25T13:10:00Z">
            <w:rPr>
              <w:ins w:id="1056" w:author="Gergo" w:date="2017-11-24T10:44:00Z"/>
              <w:rFonts w:ascii="Consolas" w:hAnsi="Consolas"/>
            </w:rPr>
          </w:rPrChange>
        </w:rPr>
        <w:pPrChange w:id="1057" w:author="Gergo" w:date="2017-12-04T13:27:00Z">
          <w:pPr>
            <w:ind w:firstLine="0"/>
          </w:pPr>
        </w:pPrChange>
      </w:pPr>
      <w:ins w:id="1058" w:author="Gergo" w:date="2017-11-24T10:44:00Z">
        <w:r w:rsidRPr="003355B9">
          <w:rPr>
            <w:rFonts w:ascii="Consolas" w:hAnsi="Consolas"/>
            <w:sz w:val="22"/>
            <w:szCs w:val="22"/>
            <w:rPrChange w:id="1059" w:author="Gergo" w:date="2017-11-25T13:10:00Z">
              <w:rPr>
                <w:rFonts w:ascii="Consolas" w:hAnsi="Consolas"/>
              </w:rPr>
            </w:rPrChange>
          </w:rPr>
          <w:tab/>
          <w:t>i2 = intersection2</w:t>
        </w:r>
      </w:ins>
    </w:p>
    <w:p w14:paraId="7EA12B23" w14:textId="77BD4833" w:rsidR="00F71781" w:rsidRPr="003355B9" w:rsidRDefault="00F71781" w:rsidP="00596EFF">
      <w:pPr>
        <w:spacing w:line="240" w:lineRule="auto"/>
        <w:ind w:firstLine="0"/>
        <w:rPr>
          <w:ins w:id="1060" w:author="Gergo" w:date="2017-11-24T10:46:00Z"/>
          <w:rFonts w:ascii="Consolas" w:hAnsi="Consolas"/>
          <w:sz w:val="22"/>
          <w:szCs w:val="22"/>
        </w:rPr>
        <w:pPrChange w:id="1061" w:author="Gergo" w:date="2017-12-04T13:27:00Z">
          <w:pPr>
            <w:ind w:firstLine="0"/>
          </w:pPr>
        </w:pPrChange>
      </w:pPr>
      <w:ins w:id="1062" w:author="Gergo" w:date="2017-11-24T10:44:00Z">
        <w:r w:rsidRPr="003355B9">
          <w:rPr>
            <w:rFonts w:ascii="Consolas" w:hAnsi="Consolas"/>
            <w:sz w:val="22"/>
            <w:szCs w:val="22"/>
            <w:rPrChange w:id="1063" w:author="Gergo" w:date="2017-11-25T13:10:00Z">
              <w:rPr>
                <w:rFonts w:ascii="Consolas" w:hAnsi="Consolas"/>
              </w:rPr>
            </w:rPrChange>
          </w:rPr>
          <w:t>}</w:t>
        </w:r>
      </w:ins>
    </w:p>
    <w:p w14:paraId="3387C025" w14:textId="77777777" w:rsidR="00F71781" w:rsidRPr="003355B9" w:rsidRDefault="00F71781" w:rsidP="00596EFF">
      <w:pPr>
        <w:spacing w:line="240" w:lineRule="auto"/>
        <w:ind w:firstLine="0"/>
        <w:rPr>
          <w:ins w:id="1064" w:author="Gergo" w:date="2017-11-24T10:44:00Z"/>
          <w:rFonts w:ascii="Consolas" w:hAnsi="Consolas"/>
          <w:sz w:val="22"/>
          <w:szCs w:val="22"/>
          <w:rPrChange w:id="1065" w:author="Gergo" w:date="2017-11-25T13:10:00Z">
            <w:rPr>
              <w:ins w:id="1066" w:author="Gergo" w:date="2017-11-24T10:44:00Z"/>
              <w:rFonts w:ascii="Consolas" w:hAnsi="Consolas"/>
            </w:rPr>
          </w:rPrChange>
        </w:rPr>
        <w:pPrChange w:id="1067" w:author="Gergo" w:date="2017-12-04T13:27:00Z">
          <w:pPr>
            <w:ind w:firstLine="0"/>
          </w:pPr>
        </w:pPrChange>
      </w:pPr>
    </w:p>
    <w:p w14:paraId="0800D993" w14:textId="77777777" w:rsidR="00F71781" w:rsidRPr="003355B9" w:rsidRDefault="00F71781" w:rsidP="00596EFF">
      <w:pPr>
        <w:spacing w:line="240" w:lineRule="auto"/>
        <w:ind w:firstLine="0"/>
        <w:rPr>
          <w:ins w:id="1068" w:author="Gergo" w:date="2017-11-24T10:44:00Z"/>
          <w:rFonts w:ascii="Consolas" w:hAnsi="Consolas"/>
          <w:sz w:val="22"/>
          <w:szCs w:val="22"/>
          <w:rPrChange w:id="1069" w:author="Gergo" w:date="2017-11-25T13:10:00Z">
            <w:rPr>
              <w:ins w:id="1070" w:author="Gergo" w:date="2017-11-24T10:44:00Z"/>
              <w:rFonts w:ascii="Consolas" w:hAnsi="Consolas"/>
            </w:rPr>
          </w:rPrChange>
        </w:rPr>
        <w:pPrChange w:id="1071" w:author="Gergo" w:date="2017-12-04T13:27:00Z">
          <w:pPr>
            <w:ind w:firstLine="0"/>
          </w:pPr>
        </w:pPrChange>
      </w:pPr>
      <w:ins w:id="1072" w:author="Gergo" w:date="2017-11-24T10:44:00Z">
        <w:r w:rsidRPr="003355B9">
          <w:rPr>
            <w:rFonts w:ascii="Consolas" w:hAnsi="Consolas"/>
            <w:sz w:val="22"/>
            <w:szCs w:val="22"/>
            <w:rPrChange w:id="1073" w:author="Gergo" w:date="2017-11-25T13:10:00Z">
              <w:rPr>
                <w:rFonts w:ascii="Consolas" w:hAnsi="Consolas"/>
              </w:rPr>
            </w:rPrChange>
          </w:rPr>
          <w:t>getTangentsFromPoint(out t1, out t2, catPosition){</w:t>
        </w:r>
      </w:ins>
    </w:p>
    <w:p w14:paraId="23A7999F" w14:textId="77777777" w:rsidR="00F71781" w:rsidRPr="003355B9" w:rsidRDefault="00F71781" w:rsidP="00596EFF">
      <w:pPr>
        <w:spacing w:line="240" w:lineRule="auto"/>
        <w:ind w:firstLine="0"/>
        <w:rPr>
          <w:ins w:id="1074" w:author="Gergo" w:date="2017-11-24T10:44:00Z"/>
          <w:rFonts w:ascii="Consolas" w:hAnsi="Consolas"/>
          <w:sz w:val="22"/>
          <w:szCs w:val="22"/>
          <w:rPrChange w:id="1075" w:author="Gergo" w:date="2017-11-25T13:10:00Z">
            <w:rPr>
              <w:ins w:id="1076" w:author="Gergo" w:date="2017-11-24T10:44:00Z"/>
              <w:rFonts w:ascii="Consolas" w:hAnsi="Consolas"/>
            </w:rPr>
          </w:rPrChange>
        </w:rPr>
        <w:pPrChange w:id="1077" w:author="Gergo" w:date="2017-12-04T13:27:00Z">
          <w:pPr>
            <w:ind w:firstLine="0"/>
          </w:pPr>
        </w:pPrChange>
      </w:pPr>
      <w:ins w:id="1078" w:author="Gergo" w:date="2017-11-24T10:44:00Z">
        <w:r w:rsidRPr="003355B9">
          <w:rPr>
            <w:rFonts w:ascii="Consolas" w:hAnsi="Consolas"/>
            <w:sz w:val="22"/>
            <w:szCs w:val="22"/>
            <w:rPrChange w:id="1079" w:author="Gergo" w:date="2017-11-25T13:10:00Z">
              <w:rPr>
                <w:rFonts w:ascii="Consolas" w:hAnsi="Consolas"/>
              </w:rPr>
            </w:rPrChange>
          </w:rPr>
          <w:tab/>
          <w:t>distance = catPostion to playerPosition</w:t>
        </w:r>
      </w:ins>
    </w:p>
    <w:p w14:paraId="6FBD2B98" w14:textId="77777777" w:rsidR="00F71781" w:rsidRPr="003355B9" w:rsidRDefault="00F71781" w:rsidP="00596EFF">
      <w:pPr>
        <w:spacing w:line="240" w:lineRule="auto"/>
        <w:ind w:firstLine="0"/>
        <w:rPr>
          <w:ins w:id="1080" w:author="Gergo" w:date="2017-11-24T10:44:00Z"/>
          <w:rFonts w:ascii="Consolas" w:hAnsi="Consolas"/>
          <w:sz w:val="22"/>
          <w:szCs w:val="22"/>
          <w:rPrChange w:id="1081" w:author="Gergo" w:date="2017-11-25T13:10:00Z">
            <w:rPr>
              <w:ins w:id="1082" w:author="Gergo" w:date="2017-11-24T10:44:00Z"/>
              <w:rFonts w:ascii="Consolas" w:hAnsi="Consolas"/>
            </w:rPr>
          </w:rPrChange>
        </w:rPr>
        <w:pPrChange w:id="1083" w:author="Gergo" w:date="2017-12-04T13:27:00Z">
          <w:pPr>
            <w:ind w:firstLine="0"/>
          </w:pPr>
        </w:pPrChange>
      </w:pPr>
      <w:ins w:id="1084" w:author="Gergo" w:date="2017-11-24T10:44:00Z">
        <w:r w:rsidRPr="003355B9">
          <w:rPr>
            <w:rFonts w:ascii="Consolas" w:hAnsi="Consolas"/>
            <w:sz w:val="22"/>
            <w:szCs w:val="22"/>
            <w:rPrChange w:id="1085" w:author="Gergo" w:date="2017-11-25T13:10:00Z">
              <w:rPr>
                <w:rFonts w:ascii="Consolas" w:hAnsi="Consolas"/>
              </w:rPr>
            </w:rPrChange>
          </w:rPr>
          <w:tab/>
          <w:t>playerCircle = (center = player.pos, radius = playerAvoidRange )</w:t>
        </w:r>
      </w:ins>
    </w:p>
    <w:p w14:paraId="400E8D6E" w14:textId="71577FC2" w:rsidR="00F71781" w:rsidRPr="003355B9" w:rsidRDefault="00F71781" w:rsidP="00596EFF">
      <w:pPr>
        <w:spacing w:line="240" w:lineRule="auto"/>
        <w:ind w:firstLine="0"/>
        <w:rPr>
          <w:ins w:id="1086" w:author="Gergo" w:date="2017-11-24T10:44:00Z"/>
          <w:rFonts w:ascii="Consolas" w:hAnsi="Consolas"/>
          <w:sz w:val="22"/>
          <w:szCs w:val="22"/>
          <w:rPrChange w:id="1087" w:author="Gergo" w:date="2017-11-25T13:10:00Z">
            <w:rPr>
              <w:ins w:id="1088" w:author="Gergo" w:date="2017-11-24T10:44:00Z"/>
              <w:rFonts w:ascii="Consolas" w:hAnsi="Consolas"/>
            </w:rPr>
          </w:rPrChange>
        </w:rPr>
        <w:pPrChange w:id="1089" w:author="Gergo" w:date="2017-12-04T13:27:00Z">
          <w:pPr>
            <w:ind w:firstLine="0"/>
          </w:pPr>
        </w:pPrChange>
      </w:pPr>
      <w:ins w:id="1090" w:author="Gergo" w:date="2017-11-24T10:44:00Z">
        <w:r w:rsidRPr="003355B9">
          <w:rPr>
            <w:rFonts w:ascii="Consolas" w:hAnsi="Consolas"/>
            <w:sz w:val="22"/>
            <w:szCs w:val="22"/>
            <w:rPrChange w:id="1091" w:author="Gergo" w:date="2017-11-25T13:10:00Z">
              <w:rPr>
                <w:rFonts w:ascii="Consolas" w:hAnsi="Consolas"/>
              </w:rPr>
            </w:rPrChange>
          </w:rPr>
          <w:tab/>
          <w:t>catCircle = (center = cat.pos, radius = distance )</w:t>
        </w:r>
        <w:r w:rsidRPr="003355B9">
          <w:rPr>
            <w:rFonts w:ascii="Consolas" w:hAnsi="Consolas"/>
            <w:sz w:val="22"/>
            <w:szCs w:val="22"/>
            <w:rPrChange w:id="1092" w:author="Gergo" w:date="2017-11-25T13:10:00Z">
              <w:rPr>
                <w:rFonts w:ascii="Consolas" w:hAnsi="Consolas"/>
              </w:rPr>
            </w:rPrChange>
          </w:rPr>
          <w:tab/>
        </w:r>
      </w:ins>
    </w:p>
    <w:p w14:paraId="0B47C809" w14:textId="07D3E87B" w:rsidR="00F71781" w:rsidRPr="003355B9" w:rsidRDefault="00F71781" w:rsidP="00596EFF">
      <w:pPr>
        <w:spacing w:line="240" w:lineRule="auto"/>
        <w:ind w:firstLine="0"/>
        <w:rPr>
          <w:ins w:id="1093" w:author="Gergo" w:date="2017-11-24T10:44:00Z"/>
          <w:rFonts w:ascii="Consolas" w:hAnsi="Consolas"/>
          <w:sz w:val="22"/>
          <w:szCs w:val="22"/>
          <w:rPrChange w:id="1094" w:author="Gergo" w:date="2017-11-25T13:10:00Z">
            <w:rPr>
              <w:ins w:id="1095" w:author="Gergo" w:date="2017-11-24T10:44:00Z"/>
              <w:rFonts w:ascii="Consolas" w:hAnsi="Consolas"/>
            </w:rPr>
          </w:rPrChange>
        </w:rPr>
        <w:pPrChange w:id="1096" w:author="Gergo" w:date="2017-12-04T13:27:00Z">
          <w:pPr>
            <w:ind w:firstLine="0"/>
          </w:pPr>
        </w:pPrChange>
      </w:pPr>
      <w:ins w:id="1097" w:author="Gergo" w:date="2017-11-24T10:44:00Z">
        <w:r w:rsidRPr="003355B9">
          <w:rPr>
            <w:rFonts w:ascii="Consolas" w:hAnsi="Consolas"/>
            <w:sz w:val="22"/>
            <w:szCs w:val="22"/>
            <w:rPrChange w:id="1098" w:author="Gergo" w:date="2017-11-25T13:10:00Z">
              <w:rPr>
                <w:rFonts w:ascii="Consolas" w:hAnsi="Consolas"/>
              </w:rPr>
            </w:rPrChange>
          </w:rPr>
          <w:tab/>
          <w:t>circlesIntersections(playerCircle,catCircle,t1,t2)</w:t>
        </w:r>
      </w:ins>
    </w:p>
    <w:p w14:paraId="1A2C113D" w14:textId="2A30A793" w:rsidR="00F71781" w:rsidRPr="003355B9" w:rsidRDefault="00F71781" w:rsidP="00596EFF">
      <w:pPr>
        <w:spacing w:line="240" w:lineRule="auto"/>
        <w:ind w:firstLine="0"/>
        <w:rPr>
          <w:ins w:id="1099" w:author="Gergo" w:date="2017-11-24T10:46:00Z"/>
          <w:rFonts w:ascii="Consolas" w:hAnsi="Consolas"/>
          <w:sz w:val="22"/>
          <w:szCs w:val="22"/>
        </w:rPr>
        <w:pPrChange w:id="1100" w:author="Gergo" w:date="2017-12-04T13:27:00Z">
          <w:pPr>
            <w:ind w:firstLine="0"/>
          </w:pPr>
        </w:pPrChange>
      </w:pPr>
      <w:ins w:id="1101" w:author="Gergo" w:date="2017-11-24T10:44:00Z">
        <w:r w:rsidRPr="003355B9">
          <w:rPr>
            <w:rFonts w:ascii="Consolas" w:hAnsi="Consolas"/>
            <w:sz w:val="22"/>
            <w:szCs w:val="22"/>
            <w:rPrChange w:id="1102" w:author="Gergo" w:date="2017-11-25T13:10:00Z">
              <w:rPr>
                <w:rFonts w:ascii="Consolas" w:hAnsi="Consolas"/>
              </w:rPr>
            </w:rPrChange>
          </w:rPr>
          <w:t>}</w:t>
        </w:r>
      </w:ins>
    </w:p>
    <w:p w14:paraId="27997A1C" w14:textId="77777777" w:rsidR="00F71781" w:rsidRPr="003355B9" w:rsidRDefault="00F71781" w:rsidP="00596EFF">
      <w:pPr>
        <w:spacing w:line="240" w:lineRule="auto"/>
        <w:ind w:firstLine="0"/>
        <w:rPr>
          <w:ins w:id="1103" w:author="Gergo" w:date="2017-11-24T10:44:00Z"/>
          <w:rFonts w:ascii="Consolas" w:hAnsi="Consolas"/>
          <w:sz w:val="22"/>
          <w:szCs w:val="22"/>
          <w:rPrChange w:id="1104" w:author="Gergo" w:date="2017-11-25T13:10:00Z">
            <w:rPr>
              <w:ins w:id="1105" w:author="Gergo" w:date="2017-11-24T10:44:00Z"/>
              <w:rFonts w:ascii="Consolas" w:hAnsi="Consolas"/>
            </w:rPr>
          </w:rPrChange>
        </w:rPr>
        <w:pPrChange w:id="1106" w:author="Gergo" w:date="2017-12-04T13:27:00Z">
          <w:pPr>
            <w:ind w:firstLine="0"/>
          </w:pPr>
        </w:pPrChange>
      </w:pPr>
    </w:p>
    <w:p w14:paraId="279E0D8E" w14:textId="77777777" w:rsidR="00F71781" w:rsidRPr="003355B9" w:rsidRDefault="00F71781" w:rsidP="00596EFF">
      <w:pPr>
        <w:spacing w:line="240" w:lineRule="auto"/>
        <w:ind w:firstLine="0"/>
        <w:rPr>
          <w:ins w:id="1107" w:author="Gergo" w:date="2017-11-24T10:44:00Z"/>
          <w:rFonts w:ascii="Consolas" w:hAnsi="Consolas"/>
          <w:sz w:val="22"/>
          <w:szCs w:val="22"/>
          <w:rPrChange w:id="1108" w:author="Gergo" w:date="2017-11-25T13:10:00Z">
            <w:rPr>
              <w:ins w:id="1109" w:author="Gergo" w:date="2017-11-24T10:44:00Z"/>
              <w:rFonts w:ascii="Consolas" w:hAnsi="Consolas"/>
            </w:rPr>
          </w:rPrChange>
        </w:rPr>
        <w:pPrChange w:id="1110" w:author="Gergo" w:date="2017-12-04T13:27:00Z">
          <w:pPr>
            <w:ind w:firstLine="0"/>
          </w:pPr>
        </w:pPrChange>
      </w:pPr>
      <w:ins w:id="1111" w:author="Gergo" w:date="2017-11-24T10:44:00Z">
        <w:r w:rsidRPr="003355B9">
          <w:rPr>
            <w:rFonts w:ascii="Consolas" w:hAnsi="Consolas"/>
            <w:sz w:val="22"/>
            <w:szCs w:val="22"/>
            <w:rPrChange w:id="1112" w:author="Gergo" w:date="2017-11-25T13:10:00Z">
              <w:rPr>
                <w:rFonts w:ascii="Consolas" w:hAnsi="Consolas"/>
              </w:rPr>
            </w:rPrChange>
          </w:rPr>
          <w:t>pickCloserTangent(t1,t2){</w:t>
        </w:r>
      </w:ins>
    </w:p>
    <w:p w14:paraId="757AC37E" w14:textId="391BC138" w:rsidR="00F71781" w:rsidRPr="003355B9" w:rsidRDefault="00F71781" w:rsidP="00596EFF">
      <w:pPr>
        <w:spacing w:line="240" w:lineRule="auto"/>
        <w:ind w:firstLine="0"/>
        <w:rPr>
          <w:ins w:id="1113" w:author="Gergo" w:date="2017-11-24T10:44:00Z"/>
          <w:rFonts w:ascii="Consolas" w:hAnsi="Consolas"/>
          <w:sz w:val="22"/>
          <w:szCs w:val="22"/>
          <w:rPrChange w:id="1114" w:author="Gergo" w:date="2017-11-25T13:10:00Z">
            <w:rPr>
              <w:ins w:id="1115" w:author="Gergo" w:date="2017-11-24T10:44:00Z"/>
              <w:rFonts w:ascii="Consolas" w:hAnsi="Consolas"/>
            </w:rPr>
          </w:rPrChange>
        </w:rPr>
        <w:pPrChange w:id="1116" w:author="Gergo" w:date="2017-12-04T13:27:00Z">
          <w:pPr>
            <w:ind w:firstLine="0"/>
          </w:pPr>
        </w:pPrChange>
      </w:pPr>
      <w:ins w:id="1117" w:author="Gergo" w:date="2017-11-24T10:44:00Z">
        <w:r w:rsidRPr="003355B9">
          <w:rPr>
            <w:rFonts w:ascii="Consolas" w:hAnsi="Consolas"/>
            <w:sz w:val="22"/>
            <w:szCs w:val="22"/>
            <w:rPrChange w:id="1118" w:author="Gergo" w:date="2017-11-25T13:10:00Z">
              <w:rPr>
                <w:rFonts w:ascii="Consolas" w:hAnsi="Consolas"/>
              </w:rPr>
            </w:rPrChange>
          </w:rPr>
          <w:tab/>
          <w:t>d1 = di</w:t>
        </w:r>
      </w:ins>
      <w:ins w:id="1119" w:author="Gergo" w:date="2017-11-29T19:28:00Z">
        <w:r w:rsidR="00BD0D2A">
          <w:rPr>
            <w:rFonts w:ascii="Consolas" w:hAnsi="Consolas"/>
            <w:sz w:val="22"/>
            <w:szCs w:val="22"/>
          </w:rPr>
          <w:t>s</w:t>
        </w:r>
      </w:ins>
      <w:ins w:id="1120" w:author="Gergo" w:date="2017-11-24T10:44:00Z">
        <w:r w:rsidRPr="003355B9">
          <w:rPr>
            <w:rFonts w:ascii="Consolas" w:hAnsi="Consolas"/>
            <w:sz w:val="22"/>
            <w:szCs w:val="22"/>
            <w:rPrChange w:id="1121" w:author="Gergo" w:date="2017-11-25T13:10:00Z">
              <w:rPr>
                <w:rFonts w:ascii="Consolas" w:hAnsi="Consolas"/>
              </w:rPr>
            </w:rPrChange>
          </w:rPr>
          <w:t>tance</w:t>
        </w:r>
      </w:ins>
      <w:ins w:id="1122" w:author="Gergo" w:date="2017-11-29T19:28:00Z">
        <w:r w:rsidR="00BD0D2A">
          <w:rPr>
            <w:rFonts w:ascii="Consolas" w:hAnsi="Consolas"/>
            <w:sz w:val="22"/>
            <w:szCs w:val="22"/>
          </w:rPr>
          <w:t xml:space="preserve"> of t1 and player</w:t>
        </w:r>
      </w:ins>
    </w:p>
    <w:p w14:paraId="01AAC0D9" w14:textId="35B07B7C" w:rsidR="00F71781" w:rsidRPr="003355B9" w:rsidRDefault="00F71781" w:rsidP="00596EFF">
      <w:pPr>
        <w:spacing w:line="240" w:lineRule="auto"/>
        <w:ind w:firstLine="0"/>
        <w:rPr>
          <w:ins w:id="1123" w:author="Gergo" w:date="2017-11-24T10:44:00Z"/>
          <w:rFonts w:ascii="Consolas" w:hAnsi="Consolas"/>
          <w:sz w:val="22"/>
          <w:szCs w:val="22"/>
          <w:rPrChange w:id="1124" w:author="Gergo" w:date="2017-11-25T13:10:00Z">
            <w:rPr>
              <w:ins w:id="1125" w:author="Gergo" w:date="2017-11-24T10:44:00Z"/>
              <w:rFonts w:ascii="Consolas" w:hAnsi="Consolas"/>
            </w:rPr>
          </w:rPrChange>
        </w:rPr>
        <w:pPrChange w:id="1126" w:author="Gergo" w:date="2017-12-04T13:27:00Z">
          <w:pPr>
            <w:ind w:firstLine="0"/>
          </w:pPr>
        </w:pPrChange>
      </w:pPr>
      <w:ins w:id="1127" w:author="Gergo" w:date="2017-11-24T10:44:00Z">
        <w:r w:rsidRPr="003355B9">
          <w:rPr>
            <w:rFonts w:ascii="Consolas" w:hAnsi="Consolas"/>
            <w:sz w:val="22"/>
            <w:szCs w:val="22"/>
            <w:rPrChange w:id="1128" w:author="Gergo" w:date="2017-11-25T13:10:00Z">
              <w:rPr>
                <w:rFonts w:ascii="Consolas" w:hAnsi="Consolas"/>
              </w:rPr>
            </w:rPrChange>
          </w:rPr>
          <w:tab/>
          <w:t>d2 = distance</w:t>
        </w:r>
      </w:ins>
      <w:ins w:id="1129" w:author="Gergo" w:date="2017-11-29T19:28:00Z">
        <w:r w:rsidR="00BD0D2A">
          <w:rPr>
            <w:rFonts w:ascii="Consolas" w:hAnsi="Consolas"/>
            <w:sz w:val="22"/>
            <w:szCs w:val="22"/>
          </w:rPr>
          <w:t xml:space="preserve"> of t2 and player</w:t>
        </w:r>
      </w:ins>
    </w:p>
    <w:p w14:paraId="0EB4F2EB" w14:textId="77777777" w:rsidR="00F71781" w:rsidRPr="003355B9" w:rsidRDefault="00F71781" w:rsidP="00596EFF">
      <w:pPr>
        <w:spacing w:line="240" w:lineRule="auto"/>
        <w:ind w:firstLine="0"/>
        <w:rPr>
          <w:ins w:id="1130" w:author="Gergo" w:date="2017-11-24T10:44:00Z"/>
          <w:rFonts w:ascii="Consolas" w:hAnsi="Consolas"/>
          <w:sz w:val="22"/>
          <w:szCs w:val="22"/>
          <w:rPrChange w:id="1131" w:author="Gergo" w:date="2017-11-25T13:10:00Z">
            <w:rPr>
              <w:ins w:id="1132" w:author="Gergo" w:date="2017-11-24T10:44:00Z"/>
              <w:rFonts w:ascii="Consolas" w:hAnsi="Consolas"/>
            </w:rPr>
          </w:rPrChange>
        </w:rPr>
        <w:pPrChange w:id="1133" w:author="Gergo" w:date="2017-12-04T13:27:00Z">
          <w:pPr>
            <w:ind w:firstLine="0"/>
          </w:pPr>
        </w:pPrChange>
      </w:pPr>
      <w:ins w:id="1134" w:author="Gergo" w:date="2017-11-24T10:44:00Z">
        <w:r w:rsidRPr="003355B9">
          <w:rPr>
            <w:rFonts w:ascii="Consolas" w:hAnsi="Consolas"/>
            <w:sz w:val="22"/>
            <w:szCs w:val="22"/>
            <w:rPrChange w:id="1135" w:author="Gergo" w:date="2017-11-25T13:10:00Z">
              <w:rPr>
                <w:rFonts w:ascii="Consolas" w:hAnsi="Consolas"/>
              </w:rPr>
            </w:rPrChange>
          </w:rPr>
          <w:tab/>
        </w:r>
      </w:ins>
    </w:p>
    <w:p w14:paraId="4ED7C9AF" w14:textId="77777777" w:rsidR="00F71781" w:rsidRPr="003355B9" w:rsidRDefault="00F71781" w:rsidP="00596EFF">
      <w:pPr>
        <w:spacing w:line="240" w:lineRule="auto"/>
        <w:ind w:firstLine="0"/>
        <w:rPr>
          <w:ins w:id="1136" w:author="Gergo" w:date="2017-11-24T10:44:00Z"/>
          <w:rFonts w:ascii="Consolas" w:hAnsi="Consolas"/>
          <w:sz w:val="22"/>
          <w:szCs w:val="22"/>
          <w:rPrChange w:id="1137" w:author="Gergo" w:date="2017-11-25T13:10:00Z">
            <w:rPr>
              <w:ins w:id="1138" w:author="Gergo" w:date="2017-11-24T10:44:00Z"/>
              <w:rFonts w:ascii="Consolas" w:hAnsi="Consolas"/>
            </w:rPr>
          </w:rPrChange>
        </w:rPr>
        <w:pPrChange w:id="1139" w:author="Gergo" w:date="2017-12-04T13:27:00Z">
          <w:pPr>
            <w:ind w:firstLine="0"/>
          </w:pPr>
        </w:pPrChange>
      </w:pPr>
      <w:ins w:id="1140" w:author="Gergo" w:date="2017-11-24T10:44:00Z">
        <w:r w:rsidRPr="003355B9">
          <w:rPr>
            <w:rFonts w:ascii="Consolas" w:hAnsi="Consolas"/>
            <w:sz w:val="22"/>
            <w:szCs w:val="22"/>
            <w:rPrChange w:id="1141" w:author="Gergo" w:date="2017-11-25T13:10:00Z">
              <w:rPr>
                <w:rFonts w:ascii="Consolas" w:hAnsi="Consolas"/>
              </w:rPr>
            </w:rPrChange>
          </w:rPr>
          <w:tab/>
          <w:t>return d1 &lt; d2 ? t1 : t2;</w:t>
        </w:r>
      </w:ins>
    </w:p>
    <w:p w14:paraId="476124C7" w14:textId="77777777" w:rsidR="00F71781" w:rsidRPr="003355B9" w:rsidRDefault="00F71781" w:rsidP="00596EFF">
      <w:pPr>
        <w:spacing w:line="240" w:lineRule="auto"/>
        <w:ind w:firstLine="0"/>
        <w:rPr>
          <w:ins w:id="1142" w:author="Gergo" w:date="2017-11-24T10:44:00Z"/>
          <w:rFonts w:ascii="Consolas" w:hAnsi="Consolas"/>
          <w:sz w:val="22"/>
          <w:szCs w:val="22"/>
          <w:rPrChange w:id="1143" w:author="Gergo" w:date="2017-11-25T13:10:00Z">
            <w:rPr>
              <w:ins w:id="1144" w:author="Gergo" w:date="2017-11-24T10:44:00Z"/>
              <w:rFonts w:ascii="Consolas" w:hAnsi="Consolas"/>
            </w:rPr>
          </w:rPrChange>
        </w:rPr>
        <w:pPrChange w:id="1145" w:author="Gergo" w:date="2017-12-04T13:27:00Z">
          <w:pPr>
            <w:ind w:firstLine="0"/>
          </w:pPr>
        </w:pPrChange>
      </w:pPr>
      <w:ins w:id="1146" w:author="Gergo" w:date="2017-11-24T10:44:00Z">
        <w:r w:rsidRPr="003355B9">
          <w:rPr>
            <w:rFonts w:ascii="Consolas" w:hAnsi="Consolas"/>
            <w:sz w:val="22"/>
            <w:szCs w:val="22"/>
            <w:rPrChange w:id="1147" w:author="Gergo" w:date="2017-11-25T13:10:00Z">
              <w:rPr>
                <w:rFonts w:ascii="Consolas" w:hAnsi="Consolas"/>
              </w:rPr>
            </w:rPrChange>
          </w:rPr>
          <w:t>}</w:t>
        </w:r>
      </w:ins>
    </w:p>
    <w:p w14:paraId="74CCB6D7" w14:textId="77777777" w:rsidR="00F71781" w:rsidRPr="003355B9" w:rsidRDefault="00F71781" w:rsidP="00596EFF">
      <w:pPr>
        <w:spacing w:line="240" w:lineRule="auto"/>
        <w:ind w:firstLine="0"/>
        <w:rPr>
          <w:ins w:id="1148" w:author="Gergo" w:date="2017-11-24T10:44:00Z"/>
          <w:rFonts w:ascii="Consolas" w:hAnsi="Consolas"/>
          <w:sz w:val="22"/>
          <w:szCs w:val="22"/>
          <w:rPrChange w:id="1149" w:author="Gergo" w:date="2017-11-25T13:10:00Z">
            <w:rPr>
              <w:ins w:id="1150" w:author="Gergo" w:date="2017-11-24T10:44:00Z"/>
              <w:rFonts w:ascii="Consolas" w:hAnsi="Consolas"/>
            </w:rPr>
          </w:rPrChange>
        </w:rPr>
        <w:pPrChange w:id="1151" w:author="Gergo" w:date="2017-12-04T13:27:00Z">
          <w:pPr>
            <w:ind w:firstLine="0"/>
          </w:pPr>
        </w:pPrChange>
      </w:pPr>
    </w:p>
    <w:p w14:paraId="6C8F3A0F" w14:textId="77777777" w:rsidR="00F71781" w:rsidRPr="003355B9" w:rsidRDefault="00F71781" w:rsidP="00596EFF">
      <w:pPr>
        <w:spacing w:line="240" w:lineRule="auto"/>
        <w:ind w:firstLine="0"/>
        <w:rPr>
          <w:ins w:id="1152" w:author="Gergo" w:date="2017-11-24T10:44:00Z"/>
          <w:rFonts w:ascii="Consolas" w:hAnsi="Consolas"/>
          <w:sz w:val="22"/>
          <w:szCs w:val="22"/>
          <w:rPrChange w:id="1153" w:author="Gergo" w:date="2017-11-25T13:10:00Z">
            <w:rPr>
              <w:ins w:id="1154" w:author="Gergo" w:date="2017-11-24T10:44:00Z"/>
              <w:rFonts w:ascii="Consolas" w:hAnsi="Consolas"/>
            </w:rPr>
          </w:rPrChange>
        </w:rPr>
        <w:pPrChange w:id="1155" w:author="Gergo" w:date="2017-12-04T13:27:00Z">
          <w:pPr>
            <w:ind w:firstLine="0"/>
          </w:pPr>
        </w:pPrChange>
      </w:pPr>
      <w:ins w:id="1156" w:author="Gergo" w:date="2017-11-24T10:44:00Z">
        <w:r w:rsidRPr="003355B9">
          <w:rPr>
            <w:rFonts w:ascii="Consolas" w:hAnsi="Consolas"/>
            <w:sz w:val="22"/>
            <w:szCs w:val="22"/>
            <w:rPrChange w:id="1157" w:author="Gergo" w:date="2017-11-25T13:10:00Z">
              <w:rPr>
                <w:rFonts w:ascii="Consolas" w:hAnsi="Consolas"/>
              </w:rPr>
            </w:rPrChange>
          </w:rPr>
          <w:lastRenderedPageBreak/>
          <w:t>Update(){</w:t>
        </w:r>
      </w:ins>
    </w:p>
    <w:p w14:paraId="4DB33747" w14:textId="77777777" w:rsidR="00F71781" w:rsidRPr="003355B9" w:rsidRDefault="00F71781" w:rsidP="00596EFF">
      <w:pPr>
        <w:spacing w:line="240" w:lineRule="auto"/>
        <w:ind w:firstLine="0"/>
        <w:rPr>
          <w:ins w:id="1158" w:author="Gergo" w:date="2017-11-24T10:44:00Z"/>
          <w:rFonts w:ascii="Consolas" w:hAnsi="Consolas"/>
          <w:sz w:val="22"/>
          <w:szCs w:val="22"/>
          <w:rPrChange w:id="1159" w:author="Gergo" w:date="2017-11-25T13:10:00Z">
            <w:rPr>
              <w:ins w:id="1160" w:author="Gergo" w:date="2017-11-24T10:44:00Z"/>
              <w:rFonts w:ascii="Consolas" w:hAnsi="Consolas"/>
            </w:rPr>
          </w:rPrChange>
        </w:rPr>
        <w:pPrChange w:id="1161" w:author="Gergo" w:date="2017-12-04T13:27:00Z">
          <w:pPr>
            <w:ind w:firstLine="0"/>
          </w:pPr>
        </w:pPrChange>
      </w:pPr>
      <w:ins w:id="1162" w:author="Gergo" w:date="2017-11-24T10:44:00Z">
        <w:r w:rsidRPr="003355B9">
          <w:rPr>
            <w:rFonts w:ascii="Consolas" w:hAnsi="Consolas"/>
            <w:sz w:val="22"/>
            <w:szCs w:val="22"/>
            <w:rPrChange w:id="1163" w:author="Gergo" w:date="2017-11-25T13:10:00Z">
              <w:rPr>
                <w:rFonts w:ascii="Consolas" w:hAnsi="Consolas"/>
              </w:rPr>
            </w:rPrChange>
          </w:rPr>
          <w:tab/>
          <w:t>if(!isLineIntersectsCircleOrCloserToNest()){</w:t>
        </w:r>
      </w:ins>
    </w:p>
    <w:p w14:paraId="6F5C72EF" w14:textId="77777777" w:rsidR="00F71781" w:rsidRPr="003355B9" w:rsidRDefault="00F71781" w:rsidP="00596EFF">
      <w:pPr>
        <w:spacing w:line="240" w:lineRule="auto"/>
        <w:ind w:firstLine="0"/>
        <w:rPr>
          <w:ins w:id="1164" w:author="Gergo" w:date="2017-11-24T10:44:00Z"/>
          <w:rFonts w:ascii="Consolas" w:hAnsi="Consolas"/>
          <w:sz w:val="22"/>
          <w:szCs w:val="22"/>
          <w:rPrChange w:id="1165" w:author="Gergo" w:date="2017-11-25T13:10:00Z">
            <w:rPr>
              <w:ins w:id="1166" w:author="Gergo" w:date="2017-11-24T10:44:00Z"/>
              <w:rFonts w:ascii="Consolas" w:hAnsi="Consolas"/>
            </w:rPr>
          </w:rPrChange>
        </w:rPr>
        <w:pPrChange w:id="1167" w:author="Gergo" w:date="2017-12-04T13:27:00Z">
          <w:pPr>
            <w:ind w:firstLine="0"/>
          </w:pPr>
        </w:pPrChange>
      </w:pPr>
      <w:ins w:id="1168" w:author="Gergo" w:date="2017-11-24T10:44:00Z">
        <w:r w:rsidRPr="003355B9">
          <w:rPr>
            <w:rFonts w:ascii="Consolas" w:hAnsi="Consolas"/>
            <w:sz w:val="22"/>
            <w:szCs w:val="22"/>
            <w:rPrChange w:id="1169" w:author="Gergo" w:date="2017-11-25T13:10:00Z">
              <w:rPr>
                <w:rFonts w:ascii="Consolas" w:hAnsi="Consolas"/>
              </w:rPr>
            </w:rPrChange>
          </w:rPr>
          <w:tab/>
        </w:r>
        <w:r w:rsidRPr="003355B9">
          <w:rPr>
            <w:rFonts w:ascii="Consolas" w:hAnsi="Consolas"/>
            <w:sz w:val="22"/>
            <w:szCs w:val="22"/>
            <w:rPrChange w:id="1170" w:author="Gergo" w:date="2017-11-25T13:10:00Z">
              <w:rPr>
                <w:rFonts w:ascii="Consolas" w:hAnsi="Consolas"/>
              </w:rPr>
            </w:rPrChange>
          </w:rPr>
          <w:tab/>
          <w:t>catDirection = towards the Nest</w:t>
        </w:r>
      </w:ins>
    </w:p>
    <w:p w14:paraId="48B23A5A" w14:textId="77777777" w:rsidR="00F71781" w:rsidRPr="003355B9" w:rsidRDefault="00F71781" w:rsidP="00596EFF">
      <w:pPr>
        <w:spacing w:line="240" w:lineRule="auto"/>
        <w:ind w:firstLine="0"/>
        <w:rPr>
          <w:ins w:id="1171" w:author="Gergo" w:date="2017-11-24T10:44:00Z"/>
          <w:rFonts w:ascii="Consolas" w:hAnsi="Consolas"/>
          <w:sz w:val="22"/>
          <w:szCs w:val="22"/>
          <w:rPrChange w:id="1172" w:author="Gergo" w:date="2017-11-25T13:10:00Z">
            <w:rPr>
              <w:ins w:id="1173" w:author="Gergo" w:date="2017-11-24T10:44:00Z"/>
              <w:rFonts w:ascii="Consolas" w:hAnsi="Consolas"/>
            </w:rPr>
          </w:rPrChange>
        </w:rPr>
        <w:pPrChange w:id="1174" w:author="Gergo" w:date="2017-12-04T13:27:00Z">
          <w:pPr>
            <w:ind w:firstLine="0"/>
          </w:pPr>
        </w:pPrChange>
      </w:pPr>
      <w:ins w:id="1175" w:author="Gergo" w:date="2017-11-24T10:44:00Z">
        <w:r w:rsidRPr="003355B9">
          <w:rPr>
            <w:rFonts w:ascii="Consolas" w:hAnsi="Consolas"/>
            <w:sz w:val="22"/>
            <w:szCs w:val="22"/>
            <w:rPrChange w:id="1176" w:author="Gergo" w:date="2017-11-25T13:10:00Z">
              <w:rPr>
                <w:rFonts w:ascii="Consolas" w:hAnsi="Consolas"/>
              </w:rPr>
            </w:rPrChange>
          </w:rPr>
          <w:tab/>
          <w:t>}</w:t>
        </w:r>
      </w:ins>
    </w:p>
    <w:p w14:paraId="78756E87" w14:textId="77777777" w:rsidR="00F71781" w:rsidRPr="003355B9" w:rsidRDefault="00F71781" w:rsidP="00596EFF">
      <w:pPr>
        <w:spacing w:line="240" w:lineRule="auto"/>
        <w:ind w:firstLine="0"/>
        <w:rPr>
          <w:ins w:id="1177" w:author="Gergo" w:date="2017-11-24T10:44:00Z"/>
          <w:rFonts w:ascii="Consolas" w:hAnsi="Consolas"/>
          <w:sz w:val="22"/>
          <w:szCs w:val="22"/>
          <w:rPrChange w:id="1178" w:author="Gergo" w:date="2017-11-25T13:10:00Z">
            <w:rPr>
              <w:ins w:id="1179" w:author="Gergo" w:date="2017-11-24T10:44:00Z"/>
              <w:rFonts w:ascii="Consolas" w:hAnsi="Consolas"/>
            </w:rPr>
          </w:rPrChange>
        </w:rPr>
        <w:pPrChange w:id="1180" w:author="Gergo" w:date="2017-12-04T13:27:00Z">
          <w:pPr>
            <w:ind w:firstLine="0"/>
          </w:pPr>
        </w:pPrChange>
      </w:pPr>
      <w:ins w:id="1181" w:author="Gergo" w:date="2017-11-24T10:44:00Z">
        <w:r w:rsidRPr="003355B9">
          <w:rPr>
            <w:rFonts w:ascii="Consolas" w:hAnsi="Consolas"/>
            <w:sz w:val="22"/>
            <w:szCs w:val="22"/>
            <w:rPrChange w:id="1182" w:author="Gergo" w:date="2017-11-25T13:10:00Z">
              <w:rPr>
                <w:rFonts w:ascii="Consolas" w:hAnsi="Consolas"/>
              </w:rPr>
            </w:rPrChange>
          </w:rPr>
          <w:tab/>
          <w:t>else{</w:t>
        </w:r>
      </w:ins>
    </w:p>
    <w:p w14:paraId="4C1E1718" w14:textId="77777777" w:rsidR="00F71781" w:rsidRPr="003355B9" w:rsidRDefault="00F71781" w:rsidP="00596EFF">
      <w:pPr>
        <w:spacing w:line="240" w:lineRule="auto"/>
        <w:ind w:firstLine="0"/>
        <w:rPr>
          <w:ins w:id="1183" w:author="Gergo" w:date="2017-11-24T10:44:00Z"/>
          <w:rFonts w:ascii="Consolas" w:hAnsi="Consolas"/>
          <w:sz w:val="22"/>
          <w:szCs w:val="22"/>
          <w:rPrChange w:id="1184" w:author="Gergo" w:date="2017-11-25T13:10:00Z">
            <w:rPr>
              <w:ins w:id="1185" w:author="Gergo" w:date="2017-11-24T10:44:00Z"/>
              <w:rFonts w:ascii="Consolas" w:hAnsi="Consolas"/>
            </w:rPr>
          </w:rPrChange>
        </w:rPr>
        <w:pPrChange w:id="1186" w:author="Gergo" w:date="2017-12-04T13:27:00Z">
          <w:pPr>
            <w:ind w:firstLine="0"/>
          </w:pPr>
        </w:pPrChange>
      </w:pPr>
      <w:ins w:id="1187" w:author="Gergo" w:date="2017-11-24T10:44:00Z">
        <w:r w:rsidRPr="003355B9">
          <w:rPr>
            <w:rFonts w:ascii="Consolas" w:hAnsi="Consolas"/>
            <w:sz w:val="22"/>
            <w:szCs w:val="22"/>
            <w:rPrChange w:id="1188" w:author="Gergo" w:date="2017-11-25T13:10:00Z">
              <w:rPr>
                <w:rFonts w:ascii="Consolas" w:hAnsi="Consolas"/>
              </w:rPr>
            </w:rPrChange>
          </w:rPr>
          <w:tab/>
        </w:r>
        <w:r w:rsidRPr="003355B9">
          <w:rPr>
            <w:rFonts w:ascii="Consolas" w:hAnsi="Consolas"/>
            <w:sz w:val="22"/>
            <w:szCs w:val="22"/>
            <w:rPrChange w:id="1189" w:author="Gergo" w:date="2017-11-25T13:10:00Z">
              <w:rPr>
                <w:rFonts w:ascii="Consolas" w:hAnsi="Consolas"/>
              </w:rPr>
            </w:rPrChange>
          </w:rPr>
          <w:tab/>
          <w:t>t1, t2</w:t>
        </w:r>
      </w:ins>
    </w:p>
    <w:p w14:paraId="3968DCD8" w14:textId="77777777" w:rsidR="00F71781" w:rsidRPr="003355B9" w:rsidRDefault="00F71781" w:rsidP="00596EFF">
      <w:pPr>
        <w:spacing w:line="240" w:lineRule="auto"/>
        <w:ind w:firstLine="0"/>
        <w:rPr>
          <w:ins w:id="1190" w:author="Gergo" w:date="2017-11-24T10:44:00Z"/>
          <w:rFonts w:ascii="Consolas" w:hAnsi="Consolas"/>
          <w:sz w:val="22"/>
          <w:szCs w:val="22"/>
          <w:rPrChange w:id="1191" w:author="Gergo" w:date="2017-11-25T13:10:00Z">
            <w:rPr>
              <w:ins w:id="1192" w:author="Gergo" w:date="2017-11-24T10:44:00Z"/>
              <w:rFonts w:ascii="Consolas" w:hAnsi="Consolas"/>
            </w:rPr>
          </w:rPrChange>
        </w:rPr>
        <w:pPrChange w:id="1193" w:author="Gergo" w:date="2017-12-04T13:27:00Z">
          <w:pPr>
            <w:ind w:firstLine="0"/>
          </w:pPr>
        </w:pPrChange>
      </w:pPr>
      <w:ins w:id="1194" w:author="Gergo" w:date="2017-11-24T10:44:00Z">
        <w:r w:rsidRPr="003355B9">
          <w:rPr>
            <w:rFonts w:ascii="Consolas" w:hAnsi="Consolas"/>
            <w:sz w:val="22"/>
            <w:szCs w:val="22"/>
            <w:rPrChange w:id="1195" w:author="Gergo" w:date="2017-11-25T13:10:00Z">
              <w:rPr>
                <w:rFonts w:ascii="Consolas" w:hAnsi="Consolas"/>
              </w:rPr>
            </w:rPrChange>
          </w:rPr>
          <w:tab/>
        </w:r>
        <w:r w:rsidRPr="003355B9">
          <w:rPr>
            <w:rFonts w:ascii="Consolas" w:hAnsi="Consolas"/>
            <w:sz w:val="22"/>
            <w:szCs w:val="22"/>
            <w:rPrChange w:id="1196" w:author="Gergo" w:date="2017-11-25T13:10:00Z">
              <w:rPr>
                <w:rFonts w:ascii="Consolas" w:hAnsi="Consolas"/>
              </w:rPr>
            </w:rPrChange>
          </w:rPr>
          <w:tab/>
          <w:t>getTangentsFromPoint(t1,t2, selfPos);</w:t>
        </w:r>
      </w:ins>
    </w:p>
    <w:p w14:paraId="06ED1E3E" w14:textId="77777777" w:rsidR="00F71781" w:rsidRPr="003355B9" w:rsidRDefault="00F71781" w:rsidP="00596EFF">
      <w:pPr>
        <w:spacing w:line="240" w:lineRule="auto"/>
        <w:ind w:firstLine="0"/>
        <w:rPr>
          <w:ins w:id="1197" w:author="Gergo" w:date="2017-11-24T10:44:00Z"/>
          <w:rFonts w:ascii="Consolas" w:hAnsi="Consolas"/>
          <w:sz w:val="22"/>
          <w:szCs w:val="22"/>
          <w:rPrChange w:id="1198" w:author="Gergo" w:date="2017-11-25T13:10:00Z">
            <w:rPr>
              <w:ins w:id="1199" w:author="Gergo" w:date="2017-11-24T10:44:00Z"/>
              <w:rFonts w:ascii="Consolas" w:hAnsi="Consolas"/>
            </w:rPr>
          </w:rPrChange>
        </w:rPr>
        <w:pPrChange w:id="1200" w:author="Gergo" w:date="2017-12-04T13:27:00Z">
          <w:pPr>
            <w:ind w:firstLine="0"/>
          </w:pPr>
        </w:pPrChange>
      </w:pPr>
      <w:commentRangeStart w:id="1201"/>
      <w:ins w:id="1202" w:author="Gergo" w:date="2017-11-24T10:44:00Z">
        <w:r w:rsidRPr="003355B9">
          <w:rPr>
            <w:rFonts w:ascii="Consolas" w:hAnsi="Consolas"/>
            <w:sz w:val="22"/>
            <w:szCs w:val="22"/>
            <w:rPrChange w:id="1203" w:author="Gergo" w:date="2017-11-25T13:10:00Z">
              <w:rPr>
                <w:rFonts w:ascii="Consolas" w:hAnsi="Consolas"/>
              </w:rPr>
            </w:rPrChange>
          </w:rPr>
          <w:tab/>
        </w:r>
        <w:r w:rsidRPr="003355B9">
          <w:rPr>
            <w:rFonts w:ascii="Consolas" w:hAnsi="Consolas"/>
            <w:sz w:val="22"/>
            <w:szCs w:val="22"/>
            <w:rPrChange w:id="1204" w:author="Gergo" w:date="2017-11-25T13:10:00Z">
              <w:rPr>
                <w:rFonts w:ascii="Consolas" w:hAnsi="Consolas"/>
              </w:rPr>
            </w:rPrChange>
          </w:rPr>
          <w:tab/>
          <w:t>dir = pickCloserTangent(t1,t2)</w:t>
        </w:r>
      </w:ins>
    </w:p>
    <w:p w14:paraId="51ADE6D8" w14:textId="77777777" w:rsidR="00F71781" w:rsidRPr="003355B9" w:rsidRDefault="00F71781" w:rsidP="00596EFF">
      <w:pPr>
        <w:spacing w:line="240" w:lineRule="auto"/>
        <w:ind w:firstLine="0"/>
        <w:rPr>
          <w:ins w:id="1205" w:author="Gergo" w:date="2017-11-24T10:44:00Z"/>
          <w:rFonts w:ascii="Consolas" w:hAnsi="Consolas"/>
          <w:sz w:val="22"/>
          <w:szCs w:val="22"/>
          <w:rPrChange w:id="1206" w:author="Gergo" w:date="2017-11-25T13:10:00Z">
            <w:rPr>
              <w:ins w:id="1207" w:author="Gergo" w:date="2017-11-24T10:44:00Z"/>
              <w:rFonts w:ascii="Consolas" w:hAnsi="Consolas"/>
            </w:rPr>
          </w:rPrChange>
        </w:rPr>
        <w:pPrChange w:id="1208" w:author="Gergo" w:date="2017-12-04T13:27:00Z">
          <w:pPr>
            <w:ind w:firstLine="0"/>
          </w:pPr>
        </w:pPrChange>
      </w:pPr>
      <w:ins w:id="1209" w:author="Gergo" w:date="2017-11-24T10:44:00Z">
        <w:r w:rsidRPr="003355B9">
          <w:rPr>
            <w:rFonts w:ascii="Consolas" w:hAnsi="Consolas"/>
            <w:sz w:val="22"/>
            <w:szCs w:val="22"/>
            <w:rPrChange w:id="1210" w:author="Gergo" w:date="2017-11-25T13:10:00Z">
              <w:rPr>
                <w:rFonts w:ascii="Consolas" w:hAnsi="Consolas"/>
              </w:rPr>
            </w:rPrChange>
          </w:rPr>
          <w:tab/>
        </w:r>
        <w:r w:rsidRPr="003355B9">
          <w:rPr>
            <w:rFonts w:ascii="Consolas" w:hAnsi="Consolas"/>
            <w:sz w:val="22"/>
            <w:szCs w:val="22"/>
            <w:rPrChange w:id="1211" w:author="Gergo" w:date="2017-11-25T13:10:00Z">
              <w:rPr>
                <w:rFonts w:ascii="Consolas" w:hAnsi="Consolas"/>
              </w:rPr>
            </w:rPrChange>
          </w:rPr>
          <w:tab/>
          <w:t>catDirection = dir;</w:t>
        </w:r>
      </w:ins>
    </w:p>
    <w:p w14:paraId="3206974E" w14:textId="61994552" w:rsidR="00F71781" w:rsidRPr="003355B9" w:rsidRDefault="00F71781" w:rsidP="00596EFF">
      <w:pPr>
        <w:spacing w:line="240" w:lineRule="auto"/>
        <w:ind w:firstLine="0"/>
        <w:rPr>
          <w:ins w:id="1212" w:author="Gergo" w:date="2017-11-24T10:44:00Z"/>
          <w:rFonts w:ascii="Consolas" w:hAnsi="Consolas"/>
          <w:sz w:val="22"/>
          <w:szCs w:val="22"/>
          <w:rPrChange w:id="1213" w:author="Gergo" w:date="2017-11-25T13:10:00Z">
            <w:rPr>
              <w:ins w:id="1214" w:author="Gergo" w:date="2017-11-24T10:44:00Z"/>
              <w:rFonts w:ascii="Consolas" w:hAnsi="Consolas"/>
            </w:rPr>
          </w:rPrChange>
        </w:rPr>
        <w:pPrChange w:id="1215" w:author="Gergo" w:date="2017-12-04T13:27:00Z">
          <w:pPr>
            <w:ind w:firstLine="0"/>
          </w:pPr>
        </w:pPrChange>
      </w:pPr>
      <w:ins w:id="1216" w:author="Gergo" w:date="2017-11-24T10:44:00Z">
        <w:r w:rsidRPr="003355B9">
          <w:rPr>
            <w:rFonts w:ascii="Consolas" w:hAnsi="Consolas"/>
            <w:sz w:val="22"/>
            <w:szCs w:val="22"/>
            <w:rPrChange w:id="1217" w:author="Gergo" w:date="2017-11-25T13:10:00Z">
              <w:rPr>
                <w:rFonts w:ascii="Consolas" w:hAnsi="Consolas"/>
              </w:rPr>
            </w:rPrChange>
          </w:rPr>
          <w:tab/>
        </w:r>
        <w:r w:rsidRPr="003355B9">
          <w:rPr>
            <w:rFonts w:ascii="Consolas" w:hAnsi="Consolas"/>
            <w:sz w:val="22"/>
            <w:szCs w:val="22"/>
          </w:rPr>
          <w:t>}</w:t>
        </w:r>
      </w:ins>
      <w:commentRangeEnd w:id="1201"/>
      <w:r w:rsidR="00476D8A">
        <w:rPr>
          <w:rStyle w:val="Jegyzethivatkozs"/>
        </w:rPr>
        <w:commentReference w:id="1201"/>
      </w:r>
    </w:p>
    <w:p w14:paraId="48FD9507" w14:textId="41E76AB8" w:rsidR="00C26F96" w:rsidRPr="003355B9" w:rsidRDefault="00F71781" w:rsidP="00596EFF">
      <w:pPr>
        <w:spacing w:line="240" w:lineRule="auto"/>
        <w:ind w:firstLine="0"/>
        <w:rPr>
          <w:ins w:id="1218" w:author="Gergo" w:date="2017-11-24T09:59:00Z"/>
          <w:rFonts w:ascii="Consolas" w:hAnsi="Consolas"/>
          <w:sz w:val="22"/>
          <w:szCs w:val="22"/>
          <w:rPrChange w:id="1219" w:author="Gergo" w:date="2017-11-25T13:10:00Z">
            <w:rPr>
              <w:ins w:id="1220" w:author="Gergo" w:date="2017-11-24T09:59:00Z"/>
            </w:rPr>
          </w:rPrChange>
        </w:rPr>
        <w:pPrChange w:id="1221" w:author="Gergo" w:date="2017-12-04T13:27:00Z">
          <w:pPr>
            <w:pStyle w:val="Cmsor2"/>
          </w:pPr>
        </w:pPrChange>
      </w:pPr>
      <w:ins w:id="1222" w:author="Gergo" w:date="2017-11-24T10:44:00Z">
        <w:r w:rsidRPr="003355B9">
          <w:rPr>
            <w:rFonts w:ascii="Consolas" w:hAnsi="Consolas"/>
            <w:sz w:val="22"/>
            <w:szCs w:val="22"/>
            <w:rPrChange w:id="1223" w:author="Gergo" w:date="2017-11-25T13:10:00Z">
              <w:rPr>
                <w:rFonts w:ascii="Consolas" w:hAnsi="Consolas"/>
                <w:b w:val="0"/>
                <w:bCs w:val="0"/>
                <w:iCs w:val="0"/>
              </w:rPr>
            </w:rPrChange>
          </w:rPr>
          <w:t>}</w:t>
        </w:r>
      </w:ins>
    </w:p>
    <w:p w14:paraId="32E70D9B" w14:textId="77777777" w:rsidR="00630B92" w:rsidRPr="003355B9" w:rsidRDefault="00630B92">
      <w:pPr>
        <w:rPr>
          <w:ins w:id="1224" w:author="Gergo" w:date="2017-11-18T11:48:00Z"/>
          <w:rFonts w:ascii="Consolas" w:hAnsi="Consolas"/>
          <w:rPrChange w:id="1225" w:author="Gergo" w:date="2017-11-25T13:10:00Z">
            <w:rPr>
              <w:ins w:id="1226" w:author="Gergo" w:date="2017-11-18T11:48:00Z"/>
            </w:rPr>
          </w:rPrChange>
        </w:rPr>
        <w:pPrChange w:id="1227" w:author="Gergo" w:date="2017-11-18T11:52:00Z">
          <w:pPr>
            <w:pStyle w:val="Cmsor2"/>
          </w:pPr>
        </w:pPrChange>
      </w:pPr>
    </w:p>
    <w:p w14:paraId="42180EF5" w14:textId="0C40F1EB" w:rsidR="007721F3" w:rsidRPr="00596EFF" w:rsidRDefault="007721F3">
      <w:pPr>
        <w:rPr>
          <w:ins w:id="1228" w:author="Gergo" w:date="2017-11-18T12:04:00Z"/>
        </w:rPr>
        <w:pPrChange w:id="1229" w:author="Gergo" w:date="2017-11-18T10:59:00Z">
          <w:pPr>
            <w:pStyle w:val="Cmsor2"/>
          </w:pPr>
        </w:pPrChange>
      </w:pPr>
      <w:ins w:id="1230" w:author="Gergo" w:date="2017-11-18T12:02:00Z">
        <w:r w:rsidRPr="0034280E">
          <w:t xml:space="preserve">A számításokat a </w:t>
        </w:r>
        <w:r w:rsidRPr="003355B9">
          <w:rPr>
            <w:rFonts w:ascii="Consolas" w:hAnsi="Consolas"/>
            <w:rPrChange w:id="1231" w:author="Gergo" w:date="2017-11-25T13:10:00Z">
              <w:rPr/>
            </w:rPrChange>
          </w:rPr>
          <w:t>MathUtil</w:t>
        </w:r>
        <w:r w:rsidRPr="0034280E">
          <w:t xml:space="preserve"> segédosztályom metódusai végzik, amiket a </w:t>
        </w:r>
        <w:r w:rsidRPr="003355B9">
          <w:rPr>
            <w:rFonts w:ascii="Consolas" w:hAnsi="Consolas"/>
            <w:rPrChange w:id="1232" w:author="Gergo" w:date="2017-11-25T13:10:00Z">
              <w:rPr/>
            </w:rPrChange>
          </w:rPr>
          <w:t>KittenController</w:t>
        </w:r>
        <w:r w:rsidRPr="0034280E">
          <w:t xml:space="preserve"> hív. Mivel ezek a hívások az  </w:t>
        </w:r>
        <w:r w:rsidRPr="005B50DA">
          <w:rPr>
            <w:rFonts w:ascii="Consolas" w:hAnsi="Consolas"/>
          </w:rPr>
          <w:t>Update</w:t>
        </w:r>
        <w:r w:rsidRPr="005B50DA">
          <w:t xml:space="preserve"> függvényben kaptak helyet</w:t>
        </w:r>
      </w:ins>
      <w:ins w:id="1233" w:author="Gergo" w:date="2017-12-03T18:08:00Z">
        <w:r w:rsidR="0073157E">
          <w:t>,</w:t>
        </w:r>
      </w:ins>
      <w:ins w:id="1234" w:author="Gergo" w:date="2017-11-18T12:02:00Z">
        <w:r w:rsidRPr="005B50DA">
          <w:rPr>
            <w:color w:val="FF0000"/>
            <w:sz w:val="36"/>
          </w:rPr>
          <w:t xml:space="preserve"> </w:t>
        </w:r>
        <w:r w:rsidRPr="005B50DA">
          <w:t xml:space="preserve">ezért </w:t>
        </w:r>
      </w:ins>
      <w:ins w:id="1235" w:author="Gergo" w:date="2017-12-03T18:09:00Z">
        <w:r w:rsidR="0073157E">
          <w:t>m</w:t>
        </w:r>
      </w:ins>
      <w:ins w:id="1236" w:author="Gergo" w:date="2017-11-18T12:02:00Z">
        <w:r w:rsidRPr="005B50DA">
          <w:t>inden képkockánál újraszámítja az ér</w:t>
        </w:r>
        <w:r w:rsidR="0073157E" w:rsidRPr="005B50DA">
          <w:t>intőket. Í</w:t>
        </w:r>
        <w:r w:rsidRPr="005B50DA">
          <w:t>gy a folyamatos érintő irányú mozgás körmozgást eredményez a játékos körül.</w:t>
        </w:r>
      </w:ins>
    </w:p>
    <w:p w14:paraId="5505B529" w14:textId="3DC0BE4E" w:rsidR="0079528D" w:rsidRPr="00596EFF" w:rsidRDefault="0079528D">
      <w:pPr>
        <w:pStyle w:val="Cmsor3"/>
        <w:rPr>
          <w:ins w:id="1237" w:author="Gergo" w:date="2017-11-18T12:04:00Z"/>
        </w:rPr>
        <w:pPrChange w:id="1238" w:author="Gergo" w:date="2017-11-18T12:04:00Z">
          <w:pPr>
            <w:pStyle w:val="Cmsor2"/>
          </w:pPr>
        </w:pPrChange>
      </w:pPr>
      <w:bookmarkStart w:id="1239" w:name="_Toc499416831"/>
      <w:ins w:id="1240" w:author="Gergo" w:date="2017-11-18T12:04:00Z">
        <w:r w:rsidRPr="00596EFF">
          <w:t>Akadályok kikerülése</w:t>
        </w:r>
        <w:bookmarkEnd w:id="1239"/>
      </w:ins>
    </w:p>
    <w:p w14:paraId="265194D3" w14:textId="61B4C150" w:rsidR="0079528D" w:rsidRPr="00FF5CAA" w:rsidRDefault="00301448">
      <w:pPr>
        <w:rPr>
          <w:ins w:id="1241" w:author="Gergo" w:date="2017-11-18T12:35:00Z"/>
        </w:rPr>
        <w:pPrChange w:id="1242" w:author="Gergo" w:date="2017-11-18T12:05:00Z">
          <w:pPr>
            <w:pStyle w:val="Cmsor2"/>
          </w:pPr>
        </w:pPrChange>
      </w:pPr>
      <w:ins w:id="1243" w:author="Gergo" w:date="2017-11-18T12:13:00Z">
        <w:r w:rsidRPr="00596EFF">
          <w:t xml:space="preserve">Minden akadály rendelkezik egy </w:t>
        </w:r>
        <w:r w:rsidRPr="003355B9">
          <w:rPr>
            <w:rFonts w:ascii="Consolas" w:hAnsi="Consolas"/>
            <w:rPrChange w:id="1244" w:author="Gergo" w:date="2017-11-25T13:10:00Z">
              <w:rPr/>
            </w:rPrChange>
          </w:rPr>
          <w:t>ObstacleInfo</w:t>
        </w:r>
        <w:r w:rsidRPr="0034280E">
          <w:t xml:space="preserve"> scripttel, amiben meg van adva, hogy az adott elemet mekkora sugarú körben </w:t>
        </w:r>
        <w:r w:rsidRPr="005B50DA">
          <w:t xml:space="preserve">kell kikerülni. </w:t>
        </w:r>
      </w:ins>
      <w:ins w:id="1245" w:author="Gergo" w:date="2017-11-18T12:09:00Z">
        <w:r w:rsidR="0073157E" w:rsidRPr="005B50DA">
          <w:t>A</w:t>
        </w:r>
        <w:r w:rsidRPr="005B50DA">
          <w:t xml:space="preserve"> fák é</w:t>
        </w:r>
      </w:ins>
      <w:ins w:id="1246" w:author="Forstner Bertalan" w:date="2017-12-04T12:47:00Z">
        <w:r w:rsidR="00476D8A">
          <w:t>s</w:t>
        </w:r>
      </w:ins>
      <w:ins w:id="1247" w:author="Gergo" w:date="2017-11-18T12:09:00Z">
        <w:r w:rsidRPr="005B50DA">
          <w:t xml:space="preserve"> kövek</w:t>
        </w:r>
        <w:r w:rsidR="003B76B4" w:rsidRPr="005B50DA">
          <w:t xml:space="preserve"> kikerülése nagyon hasonló módon történik</w:t>
        </w:r>
      </w:ins>
      <w:ins w:id="1248" w:author="Gergo" w:date="2017-11-18T12:12:00Z">
        <w:r w:rsidRPr="00596EFF">
          <w:t>,</w:t>
        </w:r>
      </w:ins>
      <w:ins w:id="1249" w:author="Gergo" w:date="2017-11-18T12:09:00Z">
        <w:r w:rsidR="003B76B4" w:rsidRPr="00596EFF">
          <w:t xml:space="preserve"> mint a játékosé.</w:t>
        </w:r>
      </w:ins>
      <w:ins w:id="1250" w:author="Gergo" w:date="2017-11-18T12:15:00Z">
        <w:r w:rsidRPr="00596EFF">
          <w:t xml:space="preserve"> A módszer egészen az érintő választásig teljesen</w:t>
        </w:r>
        <w:r w:rsidR="000D2C8F" w:rsidRPr="00596EFF">
          <w:t xml:space="preserve"> megegyezik, itt viszont nem az</w:t>
        </w:r>
      </w:ins>
      <w:ins w:id="1251" w:author="Gergo" w:date="2017-12-03T18:11:00Z">
        <w:r w:rsidR="0073157E">
          <w:t>t az</w:t>
        </w:r>
      </w:ins>
      <w:ins w:id="1252" w:author="Gergo" w:date="2017-11-18T12:15:00Z">
        <w:r w:rsidR="000D2C8F" w:rsidRPr="005B50DA">
          <w:t xml:space="preserve"> ér</w:t>
        </w:r>
      </w:ins>
      <w:ins w:id="1253" w:author="Gergo" w:date="2017-11-18T12:23:00Z">
        <w:r w:rsidR="000D2C8F" w:rsidRPr="005B50DA">
          <w:t>i</w:t>
        </w:r>
      </w:ins>
      <w:ins w:id="1254" w:author="Gergo" w:date="2017-11-18T12:15:00Z">
        <w:r w:rsidR="000D2C8F" w:rsidRPr="005B50DA">
          <w:t>ntőt választja</w:t>
        </w:r>
      </w:ins>
      <w:ins w:id="1255" w:author="Gergo" w:date="2017-11-18T12:23:00Z">
        <w:r w:rsidR="000D2C8F" w:rsidRPr="00596EFF">
          <w:t>, amelyik a menedékhez van közelebb, hanem azt</w:t>
        </w:r>
      </w:ins>
      <w:ins w:id="1256" w:author="Gergo" w:date="2017-11-18T12:25:00Z">
        <w:r w:rsidR="00B512B7" w:rsidRPr="00596EFF">
          <w:t>,</w:t>
        </w:r>
      </w:ins>
      <w:ins w:id="1257" w:author="Gergo" w:date="2017-11-18T12:23:00Z">
        <w:r w:rsidR="000D2C8F" w:rsidRPr="00596EFF">
          <w:t xml:space="preserve"> amelyik az őt üldöző játékostól távolabb</w:t>
        </w:r>
      </w:ins>
      <w:ins w:id="1258" w:author="Gergo" w:date="2017-12-03T18:11:00Z">
        <w:r w:rsidR="0073157E">
          <w:t xml:space="preserve"> van</w:t>
        </w:r>
      </w:ins>
      <w:ins w:id="1259" w:author="Gergo" w:date="2017-11-18T12:23:00Z">
        <w:r w:rsidR="000D2C8F" w:rsidRPr="005B50DA">
          <w:t>.</w:t>
        </w:r>
      </w:ins>
      <w:ins w:id="1260" w:author="Gergo" w:date="2017-11-18T12:26:00Z">
        <w:r w:rsidR="00B512B7" w:rsidRPr="005B50DA">
          <w:t xml:space="preserve"> Ha ez nem így lenne</w:t>
        </w:r>
      </w:ins>
      <w:ins w:id="1261" w:author="Gergo" w:date="2017-11-18T12:27:00Z">
        <w:r w:rsidR="00B512B7" w:rsidRPr="005B50DA">
          <w:t>,</w:t>
        </w:r>
      </w:ins>
      <w:ins w:id="1262" w:author="Gergo" w:date="2017-11-18T12:26:00Z">
        <w:r w:rsidR="00B512B7" w:rsidRPr="005B50DA">
          <w:t xml:space="preserve"> akkor </w:t>
        </w:r>
      </w:ins>
      <w:ins w:id="1263" w:author="Gergo" w:date="2017-11-18T12:27:00Z">
        <w:r w:rsidR="00B512B7" w:rsidRPr="00596EFF">
          <w:t>az akadály megkerülése közben a cica és a játékos találkozhatnának és elkaphatná</w:t>
        </w:r>
        <w:r w:rsidR="0073157E" w:rsidRPr="00596EFF">
          <w:t xml:space="preserve"> a macskát. Ezzel a megoldással</w:t>
        </w:r>
        <w:r w:rsidR="00B512B7" w:rsidRPr="00596EFF">
          <w:t xml:space="preserve"> akárhogy </w:t>
        </w:r>
      </w:ins>
      <w:ins w:id="1264" w:author="Gergo" w:date="2017-12-03T18:11:00Z">
        <w:r w:rsidR="0073157E">
          <w:t xml:space="preserve">is </w:t>
        </w:r>
      </w:ins>
      <w:ins w:id="1265" w:author="Gergo" w:date="2017-11-18T12:27:00Z">
        <w:r w:rsidR="00B512B7" w:rsidRPr="005B50DA">
          <w:t xml:space="preserve">kergetjük a cicát a egy fa vagy egy kő körül azt sosem tudjuk elkapni. Egy akadály </w:t>
        </w:r>
      </w:ins>
      <w:ins w:id="1266" w:author="Gergo" w:date="2017-11-18T12:29:00Z">
        <w:r w:rsidR="00B512B7" w:rsidRPr="005B50DA">
          <w:t>körüli érintő irányú mozgás akkor ér véget, ha a cica</w:t>
        </w:r>
      </w:ins>
      <w:ins w:id="1267" w:author="Gergo" w:date="2017-11-18T12:33:00Z">
        <w:r w:rsidR="002A3F87" w:rsidRPr="00596EFF">
          <w:t xml:space="preserve"> karakter</w:t>
        </w:r>
      </w:ins>
      <w:ins w:id="1268" w:author="Gergo" w:date="2017-11-18T12:29:00Z">
        <w:r w:rsidR="00B512B7" w:rsidRPr="00596EFF">
          <w:t xml:space="preserve"> és a </w:t>
        </w:r>
      </w:ins>
      <w:ins w:id="1269" w:author="Gergo" w:date="2017-11-18T12:30:00Z">
        <w:r w:rsidR="00B512B7" w:rsidRPr="00596EFF">
          <w:t>gombaház között húzott egyenes már nem metszi az akadály adott sugarú körét</w:t>
        </w:r>
      </w:ins>
      <w:ins w:id="1270" w:author="Gergo" w:date="2017-11-18T12:32:00Z">
        <w:r w:rsidR="002A3F87" w:rsidRPr="00596EFF">
          <w:t>, ekkor vagy egyenesen a kunyhó felé folytatja útját, vagy ha a játékos megfelelően közel van, akkor annak kikerülését</w:t>
        </w:r>
      </w:ins>
      <w:ins w:id="1271" w:author="Gergo" w:date="2017-11-18T12:34:00Z">
        <w:r w:rsidR="002A3F87" w:rsidRPr="00C10478">
          <w:t xml:space="preserve"> kezdi meg.</w:t>
        </w:r>
      </w:ins>
    </w:p>
    <w:p w14:paraId="3C8F8A4E" w14:textId="1AD7CADF" w:rsidR="00C44CFA" w:rsidRPr="00FF5CAA" w:rsidRDefault="00C44CFA">
      <w:pPr>
        <w:pStyle w:val="Cmsor3"/>
        <w:rPr>
          <w:ins w:id="1272" w:author="Gergo" w:date="2017-11-18T12:35:00Z"/>
        </w:rPr>
        <w:pPrChange w:id="1273" w:author="Gergo" w:date="2017-11-18T12:35:00Z">
          <w:pPr>
            <w:pStyle w:val="Cmsor2"/>
          </w:pPr>
        </w:pPrChange>
      </w:pPr>
      <w:bookmarkStart w:id="1274" w:name="_Toc499416832"/>
      <w:ins w:id="1275" w:author="Gergo" w:date="2017-11-18T12:35:00Z">
        <w:r w:rsidRPr="00FF5CAA">
          <w:lastRenderedPageBreak/>
          <w:t>A sebesség</w:t>
        </w:r>
        <w:bookmarkEnd w:id="1274"/>
      </w:ins>
    </w:p>
    <w:p w14:paraId="638E9697" w14:textId="4E118E2D" w:rsidR="00C44CFA" w:rsidRPr="005B50DA" w:rsidRDefault="001A64E2">
      <w:pPr>
        <w:rPr>
          <w:ins w:id="1276" w:author="Gergo" w:date="2017-11-18T10:50:00Z"/>
        </w:rPr>
        <w:pPrChange w:id="1277" w:author="Gergo" w:date="2017-11-18T12:35:00Z">
          <w:pPr>
            <w:pStyle w:val="Cmsor2"/>
          </w:pPr>
        </w:pPrChange>
      </w:pPr>
      <w:ins w:id="1278" w:author="Gergo" w:date="2017-11-18T12:38:00Z">
        <w:r w:rsidRPr="003355B9">
          <w:rPr>
            <w:rPrChange w:id="1279" w:author="Gergo" w:date="2017-11-25T13:10:00Z">
              <w:rPr/>
            </w:rPrChange>
          </w:rPr>
          <w:t>A cica karakter három különböző sebességgel tud mozogni, attól függően, hogy milyen távolságra van az őt üldöző játékostól.</w:t>
        </w:r>
      </w:ins>
      <w:ins w:id="1280" w:author="Gergo" w:date="2017-11-18T12:40:00Z">
        <w:r w:rsidR="0016469C" w:rsidRPr="003355B9">
          <w:rPr>
            <w:rPrChange w:id="1281" w:author="Gergo" w:date="2017-11-25T13:10:00Z">
              <w:rPr/>
            </w:rPrChange>
          </w:rPr>
          <w:t xml:space="preserve"> A játékos is két sebességgel tud mozogni, a feje dőlésszögétől függően.</w:t>
        </w:r>
      </w:ins>
      <w:ins w:id="1282" w:author="Gergo" w:date="2017-11-18T12:42:00Z">
        <w:r w:rsidR="009C6D07" w:rsidRPr="003355B9">
          <w:rPr>
            <w:rPrChange w:id="1283" w:author="Gergo" w:date="2017-11-25T13:10:00Z">
              <w:rPr/>
            </w:rPrChange>
          </w:rPr>
          <w:t xml:space="preserve"> A játékos futás közben</w:t>
        </w:r>
      </w:ins>
      <w:ins w:id="1284" w:author="Gergo" w:date="2017-12-03T18:11:00Z">
        <w:r w:rsidR="00B96988">
          <w:t>i</w:t>
        </w:r>
      </w:ins>
      <w:ins w:id="1285" w:author="Gergo" w:date="2017-11-18T12:42:00Z">
        <w:r w:rsidR="009C6D07" w:rsidRPr="005B50DA">
          <w:t xml:space="preserve"> sebessége lehetővé teszi, hogy megközelítse a macskát, de ilyenkor az is begyorsít, és a maximális sebessége gyorsabb</w:t>
        </w:r>
      </w:ins>
      <w:ins w:id="1286" w:author="Gergo" w:date="2017-11-18T12:45:00Z">
        <w:r w:rsidR="009C6D07" w:rsidRPr="005B50DA">
          <w:t>,</w:t>
        </w:r>
      </w:ins>
      <w:ins w:id="1287" w:author="Gergo" w:date="2017-11-18T12:42:00Z">
        <w:r w:rsidR="009C6D07" w:rsidRPr="005B50DA">
          <w:t xml:space="preserve"> mint a játékosé</w:t>
        </w:r>
      </w:ins>
      <w:ins w:id="1288" w:author="Gergo" w:date="2017-12-03T18:12:00Z">
        <w:r w:rsidR="00B96988">
          <w:t>,</w:t>
        </w:r>
      </w:ins>
      <w:ins w:id="1289" w:author="Gergo" w:date="2017-11-18T12:42:00Z">
        <w:r w:rsidR="009C6D07" w:rsidRPr="005B50DA">
          <w:t xml:space="preserve"> így el tud menekülni.</w:t>
        </w:r>
      </w:ins>
      <w:ins w:id="1290" w:author="Gergo" w:date="2017-11-18T12:44:00Z">
        <w:r w:rsidR="009C6D07" w:rsidRPr="005B50DA">
          <w:t xml:space="preserve"> </w:t>
        </w:r>
      </w:ins>
      <w:ins w:id="1291" w:author="Gergo" w:date="2017-11-18T12:45:00Z">
        <w:r w:rsidR="009C6D07" w:rsidRPr="005B50DA">
          <w:t>Ha a cica elég távol ér a játékostól</w:t>
        </w:r>
      </w:ins>
      <w:ins w:id="1292" w:author="Gergo" w:date="2017-12-03T18:13:00Z">
        <w:r w:rsidR="00B96988">
          <w:t xml:space="preserve"> akkor</w:t>
        </w:r>
      </w:ins>
      <w:ins w:id="1293" w:author="Gergo" w:date="2017-11-18T12:45:00Z">
        <w:r w:rsidR="009C6D07" w:rsidRPr="005B50DA">
          <w:t xml:space="preserve"> abbahagyja a futást és lassabb fokozatra kapcsol, majd megáll. Ha megint közel ér a játékos a hajsza újrakezdődik. Ezt a működést a játékos és a macska karakter közötti távolság folyamatos monitorozásával érem el és</w:t>
        </w:r>
      </w:ins>
      <w:ins w:id="1294" w:author="Gergo" w:date="2017-11-18T12:47:00Z">
        <w:r w:rsidR="009C6D07" w:rsidRPr="005B50DA">
          <w:t xml:space="preserve"> a </w:t>
        </w:r>
        <w:r w:rsidR="009C6D07" w:rsidRPr="003355B9">
          <w:rPr>
            <w:rFonts w:ascii="Consolas" w:hAnsi="Consolas"/>
            <w:rPrChange w:id="1295" w:author="Gergo" w:date="2017-11-25T13:10:00Z">
              <w:rPr/>
            </w:rPrChange>
          </w:rPr>
          <w:t>KittenController Update</w:t>
        </w:r>
        <w:r w:rsidR="009C6D07" w:rsidRPr="0034280E">
          <w:t xml:space="preserve"> függvényében</w:t>
        </w:r>
      </w:ins>
      <w:ins w:id="1296" w:author="Gergo" w:date="2017-12-03T18:13:00Z">
        <w:r w:rsidR="00B96988">
          <w:t>,</w:t>
        </w:r>
      </w:ins>
      <w:ins w:id="1297" w:author="Gergo" w:date="2017-11-18T12:47:00Z">
        <w:r w:rsidR="009C6D07" w:rsidRPr="0034280E">
          <w:t xml:space="preserve"> és utána ez alapján állítom be</w:t>
        </w:r>
      </w:ins>
      <w:ins w:id="1298" w:author="Gergo" w:date="2017-12-03T18:13:00Z">
        <w:r w:rsidR="00B96988">
          <w:t xml:space="preserve"> a</w:t>
        </w:r>
      </w:ins>
      <w:ins w:id="1299" w:author="Gergo" w:date="2017-11-18T12:47:00Z">
        <w:r w:rsidR="009C6D07" w:rsidRPr="0034280E">
          <w:t xml:space="preserve"> </w:t>
        </w:r>
      </w:ins>
      <w:ins w:id="1300" w:author="Gergo" w:date="2017-11-18T12:48:00Z">
        <w:r w:rsidR="009C6D07" w:rsidRPr="003355B9">
          <w:rPr>
            <w:rFonts w:ascii="Consolas" w:hAnsi="Consolas"/>
            <w:rPrChange w:id="1301" w:author="Gergo" w:date="2017-11-25T13:10:00Z">
              <w:rPr/>
            </w:rPrChange>
          </w:rPr>
          <w:t>speed</w:t>
        </w:r>
        <w:r w:rsidR="009C6D07" w:rsidRPr="0034280E">
          <w:t xml:space="preserve"> tu</w:t>
        </w:r>
        <w:r w:rsidR="009C6D07" w:rsidRPr="005B50DA">
          <w:t>lajdonságot, ami a mozgás sebességét határozza meg.</w:t>
        </w:r>
      </w:ins>
    </w:p>
    <w:p w14:paraId="504133FF" w14:textId="77777777" w:rsidR="00990398" w:rsidRPr="00596EFF" w:rsidRDefault="00990398">
      <w:pPr>
        <w:rPr>
          <w:ins w:id="1302" w:author="Gergo" w:date="2017-11-18T10:01:00Z"/>
        </w:rPr>
        <w:pPrChange w:id="1303" w:author="Gergo" w:date="2017-11-18T10:50:00Z">
          <w:pPr>
            <w:pStyle w:val="Cmsor2"/>
          </w:pPr>
        </w:pPrChange>
      </w:pPr>
    </w:p>
    <w:p w14:paraId="578F9832" w14:textId="77777777" w:rsidR="000A6A59" w:rsidRPr="00596EFF" w:rsidRDefault="000A6A59">
      <w:pPr>
        <w:ind w:firstLine="0"/>
        <w:rPr>
          <w:ins w:id="1304" w:author="Gergo" w:date="2017-11-17T13:48:00Z"/>
        </w:rPr>
        <w:pPrChange w:id="1305" w:author="Gergo" w:date="2017-11-18T10:01:00Z">
          <w:pPr>
            <w:pStyle w:val="Cmsor2"/>
          </w:pPr>
        </w:pPrChange>
      </w:pPr>
    </w:p>
    <w:p w14:paraId="71F267F4" w14:textId="6D4CC272" w:rsidR="009654DF" w:rsidRPr="003355B9" w:rsidRDefault="009654DF" w:rsidP="009654DF">
      <w:pPr>
        <w:pStyle w:val="Cmsor2"/>
        <w:rPr>
          <w:ins w:id="1306" w:author="Gergo" w:date="2017-11-18T16:14:00Z"/>
        </w:rPr>
      </w:pPr>
      <w:bookmarkStart w:id="1307" w:name="_Toc499416833"/>
      <w:ins w:id="1308" w:author="Gergo" w:date="2017-11-17T13:48:00Z">
        <w:r w:rsidRPr="003355B9">
          <w:t>Rúnák és rajzolás</w:t>
        </w:r>
      </w:ins>
      <w:bookmarkEnd w:id="1307"/>
    </w:p>
    <w:p w14:paraId="34CC8D38" w14:textId="078C8DE9" w:rsidR="00562931" w:rsidRPr="005B50DA" w:rsidRDefault="00562931">
      <w:pPr>
        <w:rPr>
          <w:ins w:id="1309" w:author="Gergo" w:date="2017-11-18T16:19:00Z"/>
        </w:rPr>
        <w:pPrChange w:id="1310" w:author="Gergo" w:date="2017-11-18T16:14:00Z">
          <w:pPr>
            <w:pStyle w:val="Cmsor2"/>
          </w:pPr>
        </w:pPrChange>
      </w:pPr>
      <w:ins w:id="1311" w:author="Gergo" w:date="2017-11-18T16:15:00Z">
        <w:r w:rsidRPr="0034280E">
          <w:t>A rúnákkal először, akkor találkozunk</w:t>
        </w:r>
      </w:ins>
      <w:ins w:id="1312" w:author="Gergo" w:date="2017-11-18T16:18:00Z">
        <w:r w:rsidRPr="005B50DA">
          <w:t>, amikor a varázslónő elküld minket az erdőbe, a felkutatásukra, hogy felkészüljünk az Ogre elleni harcra.</w:t>
        </w:r>
      </w:ins>
    </w:p>
    <w:p w14:paraId="362CDE51" w14:textId="6F791AD3" w:rsidR="00562931" w:rsidRPr="00596EFF" w:rsidRDefault="00562931">
      <w:pPr>
        <w:rPr>
          <w:ins w:id="1313" w:author="Gergo" w:date="2017-11-18T16:46:00Z"/>
        </w:rPr>
        <w:pPrChange w:id="1314" w:author="Gergo" w:date="2017-11-18T16:14:00Z">
          <w:pPr>
            <w:pStyle w:val="Cmsor2"/>
          </w:pPr>
        </w:pPrChange>
      </w:pPr>
      <w:ins w:id="1315" w:author="Gergo" w:date="2017-11-18T16:20:00Z">
        <w:r w:rsidRPr="00596EFF">
          <w:t>A rúnák funkcionalitásuk alapján kétdimenziósak lennéne</w:t>
        </w:r>
        <w:r w:rsidR="000A6F3A" w:rsidRPr="00596EFF">
          <w:t>k, de én olyan működést rendelek</w:t>
        </w:r>
        <w:r w:rsidRPr="00596EFF">
          <w:t xml:space="preserve"> hozzájuk, amit egy </w:t>
        </w:r>
        <w:r w:rsidRPr="003355B9">
          <w:rPr>
            <w:rFonts w:ascii="Consolas" w:hAnsi="Consolas"/>
            <w:rPrChange w:id="1316" w:author="Gergo" w:date="2017-11-25T13:10:00Z">
              <w:rPr/>
            </w:rPrChange>
          </w:rPr>
          <w:t>Canvas</w:t>
        </w:r>
        <w:r w:rsidRPr="0034280E">
          <w:t xml:space="preserve"> használatával nem lehetett volna megoldani</w:t>
        </w:r>
      </w:ins>
      <w:ins w:id="1317" w:author="Gergo" w:date="2017-11-18T16:23:00Z">
        <w:r w:rsidRPr="005B50DA">
          <w:t>, így végül háro</w:t>
        </w:r>
        <w:r w:rsidR="00693E7D" w:rsidRPr="005B50DA">
          <w:t>mdimenziós objektumokként lettek</w:t>
        </w:r>
        <w:r w:rsidRPr="005B50DA">
          <w:t xml:space="preserve"> megvalósítva.</w:t>
        </w:r>
      </w:ins>
    </w:p>
    <w:p w14:paraId="1866EE59" w14:textId="27CA0FAF" w:rsidR="00693E7D" w:rsidRPr="005B50DA" w:rsidRDefault="00693E7D">
      <w:pPr>
        <w:rPr>
          <w:ins w:id="1318" w:author="Gergo" w:date="2017-11-18T16:23:00Z"/>
        </w:rPr>
        <w:pPrChange w:id="1319" w:author="Gergo" w:date="2017-11-18T16:14:00Z">
          <w:pPr>
            <w:pStyle w:val="Cmsor2"/>
          </w:pPr>
        </w:pPrChange>
      </w:pPr>
      <w:ins w:id="1320" w:author="Gergo" w:date="2017-11-18T16:46:00Z">
        <w:r w:rsidRPr="00596EFF">
          <w:t xml:space="preserve">Ha a </w:t>
        </w:r>
      </w:ins>
      <w:ins w:id="1321" w:author="Gergo" w:date="2017-11-18T16:47:00Z">
        <w:r w:rsidRPr="00596EFF">
          <w:t xml:space="preserve">DayDream </w:t>
        </w:r>
      </w:ins>
      <w:ins w:id="1322" w:author="Gergo" w:date="2017-11-18T16:46:00Z">
        <w:r w:rsidRPr="00653493">
          <w:t>kontroller</w:t>
        </w:r>
      </w:ins>
      <w:ins w:id="1323" w:author="Gergo" w:date="2017-11-18T16:47:00Z">
        <w:r w:rsidRPr="00C10478">
          <w:t xml:space="preserve"> kurzorját ( fehér kis korong ) </w:t>
        </w:r>
        <w:r w:rsidR="007B243E" w:rsidRPr="00C10478">
          <w:t>a rúnára irányítom, é</w:t>
        </w:r>
        <w:r w:rsidR="007B243E" w:rsidRPr="00FF5CAA">
          <w:t>s</w:t>
        </w:r>
        <w:r w:rsidRPr="00FF5CAA">
          <w:t xml:space="preserve"> lenyomom az érintőfelületet, ak</w:t>
        </w:r>
        <w:r w:rsidR="007B243E" w:rsidRPr="003355B9">
          <w:rPr>
            <w:rPrChange w:id="1324" w:author="Gergo" w:date="2017-11-25T13:10:00Z">
              <w:rPr/>
            </w:rPrChange>
          </w:rPr>
          <w:t>kor  megkezdődik a rajzolás</w:t>
        </w:r>
      </w:ins>
      <w:ins w:id="1325" w:author="Gergo" w:date="2017-11-18T16:46:00Z">
        <w:r w:rsidR="007B243E" w:rsidRPr="003355B9">
          <w:rPr>
            <w:rPrChange w:id="1326" w:author="Gergo" w:date="2017-11-25T13:10:00Z">
              <w:rPr/>
            </w:rPrChange>
          </w:rPr>
          <w:t xml:space="preserve">. Ekkor létrejön egy szikra objektum (egy </w:t>
        </w:r>
        <w:r w:rsidR="007B243E" w:rsidRPr="003355B9">
          <w:rPr>
            <w:rFonts w:ascii="Consolas" w:hAnsi="Consolas"/>
            <w:rPrChange w:id="1327" w:author="Gergo" w:date="2017-11-25T13:10:00Z">
              <w:rPr/>
            </w:rPrChange>
          </w:rPr>
          <w:t>ParticleSystem</w:t>
        </w:r>
        <w:r w:rsidR="007B243E" w:rsidRPr="0034280E">
          <w:t>)</w:t>
        </w:r>
      </w:ins>
      <w:ins w:id="1328" w:author="Gergo" w:date="2017-11-18T16:52:00Z">
        <w:r w:rsidR="007B243E" w:rsidRPr="005B50DA">
          <w:t xml:space="preserve"> ami végig követi a rajzolást.</w:t>
        </w:r>
      </w:ins>
    </w:p>
    <w:p w14:paraId="56DADD4C" w14:textId="4976FB82" w:rsidR="00562931" w:rsidRPr="005B50DA" w:rsidRDefault="00562931">
      <w:pPr>
        <w:pStyle w:val="Cmsor3"/>
        <w:rPr>
          <w:ins w:id="1329" w:author="Gergo" w:date="2017-11-18T16:24:00Z"/>
        </w:rPr>
        <w:pPrChange w:id="1330" w:author="Gergo" w:date="2017-11-18T16:24:00Z">
          <w:pPr>
            <w:pStyle w:val="Cmsor2"/>
          </w:pPr>
        </w:pPrChange>
      </w:pPr>
      <w:bookmarkStart w:id="1331" w:name="_Toc499416834"/>
      <w:ins w:id="1332" w:author="Gergo" w:date="2017-11-18T16:24:00Z">
        <w:r w:rsidRPr="005B50DA">
          <w:t>Felépítésük</w:t>
        </w:r>
        <w:bookmarkEnd w:id="1331"/>
      </w:ins>
    </w:p>
    <w:p w14:paraId="749B78AC" w14:textId="0D9CAE49" w:rsidR="00562931" w:rsidRPr="00596EFF" w:rsidRDefault="0089471D">
      <w:pPr>
        <w:rPr>
          <w:ins w:id="1333" w:author="Gergo" w:date="2017-11-18T16:38:00Z"/>
        </w:rPr>
        <w:pPrChange w:id="1334" w:author="Gergo" w:date="2017-11-18T16:24:00Z">
          <w:pPr>
            <w:pStyle w:val="Cmsor2"/>
          </w:pPr>
        </w:pPrChange>
      </w:pPr>
      <w:ins w:id="1335" w:author="Gergo" w:date="2017-11-18T16:34:00Z">
        <w:r w:rsidRPr="00596EFF">
          <w:t>A négy rúna nagyon hasonlóan épül fel, a különbségek csak az alakjukból</w:t>
        </w:r>
      </w:ins>
      <w:ins w:id="1336" w:author="Gergo" w:date="2017-11-18T16:38:00Z">
        <w:r w:rsidRPr="00596EFF">
          <w:t xml:space="preserve"> származnak.</w:t>
        </w:r>
      </w:ins>
      <w:ins w:id="1337" w:author="Gergo" w:date="2017-11-18T16:52:00Z">
        <w:r w:rsidR="00322B88" w:rsidRPr="00596EFF">
          <w:t xml:space="preserve"> </w:t>
        </w:r>
      </w:ins>
    </w:p>
    <w:p w14:paraId="32F3B137" w14:textId="3C2BB092" w:rsidR="0089471D" w:rsidRPr="0034280E" w:rsidRDefault="0089471D">
      <w:pPr>
        <w:rPr>
          <w:ins w:id="1338" w:author="Gergo" w:date="2017-11-18T17:07:00Z"/>
        </w:rPr>
        <w:pPrChange w:id="1339" w:author="Gergo" w:date="2017-11-18T16:24:00Z">
          <w:pPr>
            <w:pStyle w:val="Cmsor2"/>
          </w:pPr>
        </w:pPrChange>
      </w:pPr>
      <w:ins w:id="1340" w:author="Gergo" w:date="2017-11-18T16:39:00Z">
        <w:r w:rsidRPr="00C10478">
          <w:t xml:space="preserve">A rúnák </w:t>
        </w:r>
        <w:r w:rsidR="00693E7D" w:rsidRPr="00C10478">
          <w:t>a t</w:t>
        </w:r>
        <w:r w:rsidR="00693E7D" w:rsidRPr="00FF5CAA">
          <w:t>örzsüket adó alakzatból, a rajzolás során</w:t>
        </w:r>
      </w:ins>
      <w:ins w:id="1341" w:author="Gergo" w:date="2017-11-18T16:42:00Z">
        <w:r w:rsidR="00693E7D" w:rsidRPr="00FF5CAA">
          <w:t xml:space="preserve"> felügyelt ellenőrzőpontokból</w:t>
        </w:r>
      </w:ins>
      <w:ins w:id="1342" w:author="Gergo" w:date="2017-11-18T16:45:00Z">
        <w:r w:rsidR="00211C9F">
          <w:rPr>
            <w:rPrChange w:id="1343" w:author="Gergo" w:date="2017-11-25T13:10:00Z">
              <w:rPr>
                <w:b w:val="0"/>
                <w:bCs w:val="0"/>
                <w:iCs w:val="0"/>
              </w:rPr>
            </w:rPrChange>
          </w:rPr>
          <w:t xml:space="preserve"> és végpontokból</w:t>
        </w:r>
        <w:r w:rsidR="00693E7D" w:rsidRPr="003355B9">
          <w:rPr>
            <w:rPrChange w:id="1344" w:author="Gergo" w:date="2017-11-25T13:10:00Z">
              <w:rPr/>
            </w:rPrChange>
          </w:rPr>
          <w:t xml:space="preserve"> állnak. Az ellenőrzőpontok a rúnaalakzat mentén elhelyezett collider-ek, amik</w:t>
        </w:r>
      </w:ins>
      <w:ins w:id="1345" w:author="Gergo" w:date="2017-11-18T16:52:00Z">
        <w:r w:rsidR="00322B88" w:rsidRPr="003355B9">
          <w:rPr>
            <w:rPrChange w:id="1346" w:author="Gergo" w:date="2017-11-25T13:10:00Z">
              <w:rPr/>
            </w:rPrChange>
          </w:rPr>
          <w:t xml:space="preserve"> a szikrával történő ütközésre reagálnak. A rúna végén </w:t>
        </w:r>
        <w:r w:rsidR="00322B88" w:rsidRPr="003355B9">
          <w:rPr>
            <w:rPrChange w:id="1347" w:author="Gergo" w:date="2017-11-25T13:10:00Z">
              <w:rPr/>
            </w:rPrChange>
          </w:rPr>
          <w:lastRenderedPageBreak/>
          <w:t>található még egy collider, amivel történő ütközés ( tehát, hogy</w:t>
        </w:r>
      </w:ins>
      <w:ins w:id="1348" w:author="Gergo" w:date="2017-12-03T19:14:00Z">
        <w:r w:rsidR="00211C9F">
          <w:t xml:space="preserve"> ha</w:t>
        </w:r>
      </w:ins>
      <w:ins w:id="1349" w:author="Gergo" w:date="2017-11-18T16:52:00Z">
        <w:r w:rsidR="00322B88" w:rsidRPr="005B50DA">
          <w:t xml:space="preserve"> odahúzzuk a kurzort rajzolás közben) jelzi a rajzolás végét és megtörténik az eredmény kiértékelése.</w:t>
        </w:r>
      </w:ins>
      <w:ins w:id="1350" w:author="Gergo" w:date="2017-11-18T16:57:00Z">
        <w:r w:rsidR="00126079" w:rsidRPr="005B50DA">
          <w:t xml:space="preserve"> A rúnáknak még két eleme van, amik a használatuk intuitívabbá tételéért </w:t>
        </w:r>
      </w:ins>
      <w:ins w:id="1351" w:author="Gergo" w:date="2017-11-18T16:58:00Z">
        <w:r w:rsidR="00126079" w:rsidRPr="00596EFF">
          <w:t>kerültek be. Az egyik a rajzolás irányát jelző, kezdetben oda-vissza mozgó kis nyilacska, a másik pedig a pozíciójukat jelző nagy fénysugár</w:t>
        </w:r>
      </w:ins>
      <w:ins w:id="1352" w:author="Gergo" w:date="2017-11-18T16:59:00Z">
        <w:r w:rsidR="00126079" w:rsidRPr="00596EFF">
          <w:t>, ami nem sokkal a rúna fölött kezdődik, és egészen az égbe tart. Ez azt szolgálja, hogy amikor meg kell keresni az erdőben őket, akkor támpontot kapjunk, hogy merre is induljunk.</w:t>
        </w:r>
      </w:ins>
      <w:ins w:id="1353" w:author="Gergo" w:date="2017-11-18T17:12:00Z">
        <w:r w:rsidR="00FD6010" w:rsidRPr="00596EFF">
          <w:t xml:space="preserve"> Ez, ha a játékos el</w:t>
        </w:r>
        <w:r w:rsidR="00211C9F" w:rsidRPr="00653493">
          <w:t>ég közel ér szép lassan eltűnik. E</w:t>
        </w:r>
        <w:r w:rsidR="00FD6010" w:rsidRPr="00C10478">
          <w:t xml:space="preserve">zt egy </w:t>
        </w:r>
      </w:ins>
      <w:ins w:id="1354" w:author="Gergo" w:date="2017-11-18T17:13:00Z">
        <w:r w:rsidR="00FD6010" w:rsidRPr="003355B9">
          <w:rPr>
            <w:rFonts w:ascii="Consolas" w:hAnsi="Consolas"/>
            <w:rPrChange w:id="1355" w:author="Gergo" w:date="2017-11-25T13:10:00Z">
              <w:rPr/>
            </w:rPrChange>
          </w:rPr>
          <w:t>TriggerCollider</w:t>
        </w:r>
      </w:ins>
      <w:ins w:id="1356" w:author="Gergo" w:date="2017-11-18T17:14:00Z">
        <w:r w:rsidR="00FD6010" w:rsidRPr="0034280E">
          <w:t>-</w:t>
        </w:r>
      </w:ins>
      <w:ins w:id="1357" w:author="Gergo" w:date="2017-11-18T17:13:00Z">
        <w:r w:rsidR="00FD6010" w:rsidRPr="005B50DA">
          <w:t>rel oldottam meg.</w:t>
        </w:r>
      </w:ins>
      <w:ins w:id="1358"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359" w:author="Gergo" w:date="2017-12-01T09:03:00Z">
        <w:r w:rsidR="0034280E">
          <w:t xml:space="preserve">Ábra </w:t>
        </w:r>
        <w:r w:rsidR="0034280E">
          <w:rPr>
            <w:noProof/>
          </w:rPr>
          <w:t>4</w:t>
        </w:r>
        <w:r w:rsidR="0034280E">
          <w:t>.</w:t>
        </w:r>
        <w:r w:rsidR="0034280E">
          <w:rPr>
            <w:noProof/>
          </w:rPr>
          <w:t>3</w:t>
        </w:r>
      </w:ins>
      <w:ins w:id="1360"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361" w:author="Gergo" w:date="2017-12-01T09:03:00Z">
        <w:r w:rsidR="0034280E" w:rsidRPr="0034280E">
          <w:rPr>
            <w:sz w:val="20"/>
            <w:szCs w:val="20"/>
          </w:rPr>
          <w:t xml:space="preserve">Ábra </w:t>
        </w:r>
        <w:r w:rsidR="0034280E">
          <w:rPr>
            <w:noProof/>
          </w:rPr>
          <w:t>4</w:t>
        </w:r>
        <w:r w:rsidR="0034280E">
          <w:t>.</w:t>
        </w:r>
        <w:r w:rsidR="0034280E">
          <w:rPr>
            <w:noProof/>
          </w:rPr>
          <w:t>4</w:t>
        </w:r>
      </w:ins>
      <w:ins w:id="1362" w:author="Gergo" w:date="2017-11-29T19:29:00Z">
        <w:r w:rsidR="00300EEA">
          <w:fldChar w:fldCharType="end"/>
        </w:r>
      </w:ins>
      <w:ins w:id="1363" w:author="Gergo" w:date="2017-11-29T19:30:00Z">
        <w:r w:rsidR="00300EEA">
          <w:t>)</w:t>
        </w:r>
      </w:ins>
    </w:p>
    <w:p w14:paraId="31B90587" w14:textId="77777777" w:rsidR="00FD6010" w:rsidRPr="003355B9" w:rsidRDefault="00FD6010">
      <w:pPr>
        <w:pStyle w:val="Kp"/>
        <w:rPr>
          <w:ins w:id="1364" w:author="Gergo" w:date="2017-11-18T17:14:00Z"/>
        </w:rPr>
      </w:pPr>
      <w:ins w:id="1365"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653493" w:rsidRPr="00E4270C" w:rsidRDefault="00653493">
                              <w:pPr>
                                <w:pStyle w:val="Kpalrs"/>
                                <w:rPr>
                                  <w:noProof/>
                                </w:rPr>
                                <w:pPrChange w:id="1366" w:author="Gergo" w:date="2017-11-18T17:12:00Z">
                                  <w:pPr>
                                    <w:pStyle w:val="Kp"/>
                                  </w:pPr>
                                </w:pPrChange>
                              </w:pPr>
                              <w:bookmarkStart w:id="1367" w:name="_Ref499747112"/>
                              <w:ins w:id="1368" w:author="Gergo" w:date="2017-11-18T17:12:00Z">
                                <w:r>
                                  <w:t xml:space="preserve">Ábra </w:t>
                                </w:r>
                              </w:ins>
                              <w:ins w:id="1369" w:author="Gergo" w:date="2017-11-29T14:33:00Z">
                                <w:r>
                                  <w:fldChar w:fldCharType="begin"/>
                                </w:r>
                                <w:r>
                                  <w:instrText xml:space="preserve"> STYLEREF 1 \s </w:instrText>
                                </w:r>
                              </w:ins>
                              <w:r>
                                <w:fldChar w:fldCharType="separate"/>
                              </w:r>
                              <w:r>
                                <w:rPr>
                                  <w:noProof/>
                                </w:rPr>
                                <w:t>4</w:t>
                              </w:r>
                              <w:ins w:id="1370" w:author="Gergo" w:date="2017-11-29T14:33:00Z">
                                <w:r>
                                  <w:fldChar w:fldCharType="end"/>
                                </w:r>
                                <w:r>
                                  <w:t>.</w:t>
                                </w:r>
                                <w:r>
                                  <w:fldChar w:fldCharType="begin"/>
                                </w:r>
                                <w:r>
                                  <w:instrText xml:space="preserve"> SEQ Ábra \* ARABIC \s 1 </w:instrText>
                                </w:r>
                              </w:ins>
                              <w:r>
                                <w:fldChar w:fldCharType="separate"/>
                              </w:r>
                              <w:ins w:id="1371" w:author="Gergo" w:date="2017-12-01T09:03:00Z">
                                <w:r>
                                  <w:rPr>
                                    <w:noProof/>
                                  </w:rPr>
                                  <w:t>3</w:t>
                                </w:r>
                              </w:ins>
                              <w:ins w:id="1372" w:author="Gergo" w:date="2017-11-29T14:33:00Z">
                                <w:r>
                                  <w:fldChar w:fldCharType="end"/>
                                </w:r>
                              </w:ins>
                              <w:bookmarkEnd w:id="1367"/>
                              <w:ins w:id="1373" w:author="Gergo" w:date="2017-11-18T17:12:00Z">
                                <w:r>
                                  <w:t>: Rúna szerkezet</w:t>
                                </w:r>
                              </w:ins>
                              <w:ins w:id="1374"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653493" w:rsidRPr="00E4270C" w:rsidRDefault="00653493">
                        <w:pPr>
                          <w:pStyle w:val="Kpalrs"/>
                          <w:rPr>
                            <w:noProof/>
                          </w:rPr>
                          <w:pPrChange w:id="1375" w:author="Gergo" w:date="2017-11-18T17:12:00Z">
                            <w:pPr>
                              <w:pStyle w:val="Kp"/>
                            </w:pPr>
                          </w:pPrChange>
                        </w:pPr>
                        <w:bookmarkStart w:id="1376" w:name="_Ref499747112"/>
                        <w:ins w:id="1377" w:author="Gergo" w:date="2017-11-18T17:12:00Z">
                          <w:r>
                            <w:t xml:space="preserve">Ábra </w:t>
                          </w:r>
                        </w:ins>
                        <w:ins w:id="1378" w:author="Gergo" w:date="2017-11-29T14:33:00Z">
                          <w:r>
                            <w:fldChar w:fldCharType="begin"/>
                          </w:r>
                          <w:r>
                            <w:instrText xml:space="preserve"> STYLEREF 1 \s </w:instrText>
                          </w:r>
                        </w:ins>
                        <w:r>
                          <w:fldChar w:fldCharType="separate"/>
                        </w:r>
                        <w:r>
                          <w:rPr>
                            <w:noProof/>
                          </w:rPr>
                          <w:t>4</w:t>
                        </w:r>
                        <w:ins w:id="1379" w:author="Gergo" w:date="2017-11-29T14:33:00Z">
                          <w:r>
                            <w:fldChar w:fldCharType="end"/>
                          </w:r>
                          <w:r>
                            <w:t>.</w:t>
                          </w:r>
                          <w:r>
                            <w:fldChar w:fldCharType="begin"/>
                          </w:r>
                          <w:r>
                            <w:instrText xml:space="preserve"> SEQ Ábra \* ARABIC \s 1 </w:instrText>
                          </w:r>
                        </w:ins>
                        <w:r>
                          <w:fldChar w:fldCharType="separate"/>
                        </w:r>
                        <w:ins w:id="1380" w:author="Gergo" w:date="2017-12-01T09:03:00Z">
                          <w:r>
                            <w:rPr>
                              <w:noProof/>
                            </w:rPr>
                            <w:t>3</w:t>
                          </w:r>
                        </w:ins>
                        <w:ins w:id="1381" w:author="Gergo" w:date="2017-11-29T14:33:00Z">
                          <w:r>
                            <w:fldChar w:fldCharType="end"/>
                          </w:r>
                        </w:ins>
                        <w:bookmarkEnd w:id="1376"/>
                        <w:ins w:id="1382" w:author="Gergo" w:date="2017-11-18T17:12:00Z">
                          <w:r>
                            <w:t>: Rúna szerkezet</w:t>
                          </w:r>
                        </w:ins>
                        <w:ins w:id="1383" w:author="Gergo" w:date="2017-11-18T17:14:00Z">
                          <w:r>
                            <w:t>e</w:t>
                          </w:r>
                        </w:ins>
                      </w:p>
                    </w:txbxContent>
                  </v:textbox>
                  <w10:wrap type="square"/>
                </v:shape>
              </w:pict>
            </mc:Fallback>
          </mc:AlternateContent>
        </w:r>
      </w:ins>
      <w:ins w:id="1384" w:author="Gergo" w:date="2017-11-18T17:09:00Z">
        <w:r w:rsidR="00291078" w:rsidRPr="003355B9">
          <w:rPr>
            <w:noProof/>
            <w:lang w:val="en-US"/>
            <w:rPrChange w:id="1385"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386"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5B50DA" w:rsidRDefault="00FD6010">
      <w:pPr>
        <w:pStyle w:val="Kpalrs"/>
        <w:rPr>
          <w:ins w:id="1387" w:author="Gergo" w:date="2017-11-18T18:38:00Z"/>
        </w:rPr>
        <w:pPrChange w:id="1388" w:author="Gergo" w:date="2017-11-18T17:15:00Z">
          <w:pPr>
            <w:pStyle w:val="Cmsor2"/>
          </w:pPr>
        </w:pPrChange>
      </w:pPr>
      <w:bookmarkStart w:id="1389" w:name="_Ref499747118"/>
      <w:ins w:id="1390" w:author="Gergo" w:date="2017-11-18T17:14:00Z">
        <w:r w:rsidRPr="0034280E">
          <w:t xml:space="preserve">Ábra </w:t>
        </w:r>
      </w:ins>
      <w:ins w:id="1391" w:author="Gergo" w:date="2017-11-29T14:33:00Z">
        <w:r w:rsidR="00EB1182">
          <w:fldChar w:fldCharType="begin"/>
        </w:r>
        <w:r w:rsidR="00EB1182">
          <w:instrText xml:space="preserve"> STYLEREF 1 \s </w:instrText>
        </w:r>
      </w:ins>
      <w:r w:rsidR="00EB1182">
        <w:fldChar w:fldCharType="separate"/>
      </w:r>
      <w:r w:rsidR="0034280E">
        <w:rPr>
          <w:noProof/>
        </w:rPr>
        <w:t>4</w:t>
      </w:r>
      <w:ins w:id="1392"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393" w:author="Gergo" w:date="2017-12-01T09:03:00Z">
        <w:r w:rsidR="0034280E">
          <w:rPr>
            <w:noProof/>
          </w:rPr>
          <w:t>4</w:t>
        </w:r>
      </w:ins>
      <w:ins w:id="1394" w:author="Gergo" w:date="2017-11-29T14:33:00Z">
        <w:r w:rsidR="00EB1182">
          <w:fldChar w:fldCharType="end"/>
        </w:r>
      </w:ins>
      <w:bookmarkEnd w:id="1389"/>
      <w:ins w:id="1395" w:author="Gergo" w:date="2017-11-18T17:14:00Z">
        <w:r w:rsidRPr="0034280E">
          <w:t xml:space="preserve"> Rúna rajzolás közben</w:t>
        </w:r>
      </w:ins>
    </w:p>
    <w:p w14:paraId="0DB26FBD" w14:textId="77777777" w:rsidR="006075D1" w:rsidRPr="005B50DA" w:rsidRDefault="006075D1">
      <w:pPr>
        <w:rPr>
          <w:ins w:id="1396" w:author="Gergo" w:date="2017-11-18T17:00:00Z"/>
        </w:rPr>
        <w:pPrChange w:id="1397" w:author="Gergo" w:date="2017-11-18T18:38:00Z">
          <w:pPr>
            <w:pStyle w:val="Cmsor2"/>
          </w:pPr>
        </w:pPrChange>
      </w:pPr>
    </w:p>
    <w:p w14:paraId="0628257A" w14:textId="44A2AE31" w:rsidR="003F394F" w:rsidRPr="00596EFF" w:rsidRDefault="003F394F">
      <w:pPr>
        <w:pStyle w:val="Cmsor3"/>
        <w:rPr>
          <w:ins w:id="1398" w:author="Gergo" w:date="2017-11-18T17:15:00Z"/>
        </w:rPr>
        <w:pPrChange w:id="1399" w:author="Gergo" w:date="2017-11-18T17:00:00Z">
          <w:pPr>
            <w:pStyle w:val="Cmsor2"/>
          </w:pPr>
        </w:pPrChange>
      </w:pPr>
      <w:bookmarkStart w:id="1400" w:name="_Toc499416835"/>
      <w:ins w:id="1401" w:author="Gergo" w:date="2017-11-18T17:00:00Z">
        <w:r w:rsidRPr="00596EFF">
          <w:t>Működésük</w:t>
        </w:r>
      </w:ins>
      <w:bookmarkEnd w:id="1400"/>
    </w:p>
    <w:p w14:paraId="30015FD9" w14:textId="1C8EB3AB" w:rsidR="00FD6010" w:rsidRPr="00C10478" w:rsidRDefault="00FD6010">
      <w:pPr>
        <w:rPr>
          <w:ins w:id="1402" w:author="Gergo" w:date="2017-11-18T17:49:00Z"/>
        </w:rPr>
        <w:pPrChange w:id="1403" w:author="Gergo" w:date="2017-11-18T17:15:00Z">
          <w:pPr>
            <w:pStyle w:val="Cmsor2"/>
          </w:pPr>
        </w:pPrChange>
      </w:pPr>
      <w:ins w:id="1404" w:author="Gergo" w:date="2017-11-18T17:15:00Z">
        <w:r w:rsidRPr="00596EFF">
          <w:t>Mindegyik rúnát ugyanaz a script vezérli, a</w:t>
        </w:r>
        <w:r w:rsidRPr="003355B9">
          <w:rPr>
            <w:rFonts w:ascii="Consolas" w:hAnsi="Consolas"/>
            <w:rPrChange w:id="1405" w:author="Gergo" w:date="2017-11-25T13:10:00Z">
              <w:rPr/>
            </w:rPrChange>
          </w:rPr>
          <w:t xml:space="preserve"> </w:t>
        </w:r>
      </w:ins>
      <w:ins w:id="1406" w:author="Gergo" w:date="2017-11-18T17:16:00Z">
        <w:r w:rsidRPr="003355B9">
          <w:rPr>
            <w:rFonts w:ascii="Consolas" w:hAnsi="Consolas"/>
            <w:rPrChange w:id="1407" w:author="Gergo" w:date="2017-11-25T13:10:00Z">
              <w:rPr/>
            </w:rPrChange>
          </w:rPr>
          <w:t>RuneController</w:t>
        </w:r>
        <w:r w:rsidRPr="0034280E">
          <w:t>.</w:t>
        </w:r>
      </w:ins>
      <w:ins w:id="1408" w:author="Gergo" w:date="2017-11-18T17:20:00Z">
        <w:r w:rsidR="00605351" w:rsidRPr="005B50DA">
          <w:t xml:space="preserve"> A rúna objektumok legfontosabb komponense az EventTrigger, ami lehetővé teszi, hogy a kontroller</w:t>
        </w:r>
      </w:ins>
      <w:ins w:id="1409" w:author="Gergo" w:date="2017-12-03T19:16:00Z">
        <w:r w:rsidR="00211C9F">
          <w:t xml:space="preserve"> és a</w:t>
        </w:r>
      </w:ins>
      <w:ins w:id="1410" w:author="Gergo" w:date="2017-11-18T17:20:00Z">
        <w:r w:rsidR="00605351" w:rsidRPr="005B50DA">
          <w:t xml:space="preserve"> kurzor különböző eseményeir</w:t>
        </w:r>
        <w:r w:rsidR="00211C9F" w:rsidRPr="005B50DA">
          <w:t>e feliratkozunk. Ilyen esemény</w:t>
        </w:r>
        <w:r w:rsidR="00605351" w:rsidRPr="005B50DA">
          <w:t xml:space="preserve"> például</w:t>
        </w:r>
      </w:ins>
      <w:ins w:id="1411" w:author="Gergo" w:date="2017-11-18T17:23:00Z">
        <w:r w:rsidR="00605351" w:rsidRPr="005B50DA">
          <w:t xml:space="preserve"> a pointer </w:t>
        </w:r>
      </w:ins>
      <w:ins w:id="1412" w:author="Gergo" w:date="2017-11-18T17:25:00Z">
        <w:r w:rsidR="00605351" w:rsidRPr="00596EFF">
          <w:t xml:space="preserve">belépése vagy kilépése a rúnából, a érintőfelület lenyomása, vagy a </w:t>
        </w:r>
      </w:ins>
      <w:ins w:id="1413" w:author="Gergo" w:date="2017-11-18T17:26:00Z">
        <w:r w:rsidR="00605351" w:rsidRPr="00596EFF">
          <w:t>„</w:t>
        </w:r>
      </w:ins>
      <w:ins w:id="1414" w:author="Gergo" w:date="2017-11-18T17:25:00Z">
        <w:r w:rsidR="00605351" w:rsidRPr="00596EFF">
          <w:t>drag</w:t>
        </w:r>
      </w:ins>
      <w:ins w:id="1415" w:author="Gergo" w:date="2017-11-18T17:26:00Z">
        <w:r w:rsidR="00605351" w:rsidRPr="00596EFF">
          <w:t xml:space="preserve">” </w:t>
        </w:r>
      </w:ins>
      <w:ins w:id="1416" w:author="Gergo" w:date="2017-11-18T17:25:00Z">
        <w:r w:rsidR="00605351" w:rsidRPr="00596EFF">
          <w:t>esemény,</w:t>
        </w:r>
      </w:ins>
      <w:ins w:id="1417" w:author="Gergo" w:date="2017-11-18T17:26:00Z">
        <w:r w:rsidR="00605351" w:rsidRPr="00596EFF">
          <w:t xml:space="preserve"> ami a kontroller mozgatását jelenti úgy, hogy a gomb közben le van nyomva.</w:t>
        </w:r>
      </w:ins>
      <w:ins w:id="1418" w:author="Gergo" w:date="2017-11-18T17:27:00Z">
        <w:r w:rsidR="00910DEA" w:rsidRPr="00653493">
          <w:t xml:space="preserve"> Ezeknek az eseménykezelőknek a segítségével implementáltam a rajzolást. Ha a kurzort </w:t>
        </w:r>
        <w:r w:rsidR="00910DEA" w:rsidRPr="00653493">
          <w:lastRenderedPageBreak/>
          <w:t>a rúnára visszük</w:t>
        </w:r>
      </w:ins>
      <w:ins w:id="1419" w:author="Gergo" w:date="2017-11-18T17:29:00Z">
        <w:r w:rsidR="00910DEA" w:rsidRPr="00653493">
          <w:t xml:space="preserve"> (</w:t>
        </w:r>
        <w:r w:rsidR="00910DEA" w:rsidRPr="003355B9">
          <w:rPr>
            <w:rFonts w:ascii="Consolas" w:hAnsi="Consolas"/>
            <w:rPrChange w:id="1420" w:author="Gergo" w:date="2017-11-25T13:10:00Z">
              <w:rPr/>
            </w:rPrChange>
          </w:rPr>
          <w:t>PointerEnter</w:t>
        </w:r>
        <w:r w:rsidR="00910DEA" w:rsidRPr="0034280E">
          <w:t xml:space="preserve"> esemény)</w:t>
        </w:r>
      </w:ins>
      <w:ins w:id="1421" w:author="Gergo" w:date="2017-11-18T17:27:00Z">
        <w:r w:rsidR="00910DEA" w:rsidRPr="005B50DA">
          <w:t xml:space="preserve"> és megnyomjuk az érintőfelületet</w:t>
        </w:r>
      </w:ins>
      <w:ins w:id="1422" w:author="Gergo" w:date="2017-11-18T17:29:00Z">
        <w:r w:rsidR="00910DEA" w:rsidRPr="005B50DA">
          <w:t xml:space="preserve"> (</w:t>
        </w:r>
        <w:r w:rsidR="00910DEA" w:rsidRPr="003355B9">
          <w:rPr>
            <w:rFonts w:ascii="Consolas" w:hAnsi="Consolas"/>
            <w:rPrChange w:id="1423" w:author="Gergo" w:date="2017-11-25T13:10:00Z">
              <w:rPr/>
            </w:rPrChange>
          </w:rPr>
          <w:t>PointerDown</w:t>
        </w:r>
        <w:r w:rsidR="00910DEA" w:rsidRPr="0034280E">
          <w:t xml:space="preserve"> esemény</w:t>
        </w:r>
      </w:ins>
      <w:ins w:id="1424" w:author="Gergo" w:date="2017-11-18T17:30:00Z">
        <w:r w:rsidR="00910DEA" w:rsidRPr="005B50DA">
          <w:t>)</w:t>
        </w:r>
      </w:ins>
      <w:ins w:id="1425" w:author="Gergo" w:date="2017-11-18T17:27:00Z">
        <w:r w:rsidR="00910DEA" w:rsidRPr="005B50DA">
          <w:t>, akkor megjelenik a szikra</w:t>
        </w:r>
      </w:ins>
      <w:ins w:id="1426" w:author="Gergo" w:date="2017-11-18T17:30:00Z">
        <w:r w:rsidR="00115981" w:rsidRPr="00596EFF">
          <w:t xml:space="preserve"> (</w:t>
        </w:r>
        <w:r w:rsidR="00115981" w:rsidRPr="003355B9">
          <w:rPr>
            <w:rFonts w:ascii="Consolas" w:hAnsi="Consolas"/>
            <w:rPrChange w:id="1427" w:author="Gergo" w:date="2017-11-25T13:10:00Z">
              <w:rPr/>
            </w:rPrChange>
          </w:rPr>
          <w:t>Sparkl</w:t>
        </w:r>
        <w:r w:rsidR="00115981" w:rsidRPr="0034280E">
          <w:t xml:space="preserve">) és megkezdődik a rajzolás. Ezen eseményekre </w:t>
        </w:r>
      </w:ins>
      <w:ins w:id="1428" w:author="Gergo" w:date="2017-11-18T17:31:00Z">
        <w:r w:rsidR="00115981" w:rsidRPr="005B50DA">
          <w:t xml:space="preserve">a </w:t>
        </w:r>
        <w:r w:rsidR="00115981" w:rsidRPr="003355B9">
          <w:rPr>
            <w:rFonts w:ascii="Consolas" w:hAnsi="Consolas"/>
            <w:rPrChange w:id="1429" w:author="Gergo" w:date="2017-11-25T13:10:00Z">
              <w:rPr/>
            </w:rPrChange>
          </w:rPr>
          <w:t>RuneController</w:t>
        </w:r>
        <w:r w:rsidR="00115981" w:rsidRPr="0034280E">
          <w:t xml:space="preserve"> osztály </w:t>
        </w:r>
        <w:r w:rsidR="00115981" w:rsidRPr="003355B9">
          <w:rPr>
            <w:rFonts w:ascii="Consolas" w:hAnsi="Consolas"/>
            <w:rPrChange w:id="1430" w:author="Gergo" w:date="2017-11-25T13:10:00Z">
              <w:rPr/>
            </w:rPrChange>
          </w:rPr>
          <w:t>pointerEnter</w:t>
        </w:r>
        <w:r w:rsidR="00115981" w:rsidRPr="0034280E">
          <w:t xml:space="preserve"> és </w:t>
        </w:r>
        <w:r w:rsidR="00115981" w:rsidRPr="003355B9">
          <w:rPr>
            <w:rFonts w:ascii="Consolas" w:hAnsi="Consolas"/>
            <w:rPrChange w:id="1431" w:author="Gergo" w:date="2017-11-25T13:10:00Z">
              <w:rPr/>
            </w:rPrChange>
          </w:rPr>
          <w:t>startDrawing</w:t>
        </w:r>
        <w:r w:rsidR="00115981" w:rsidRPr="0034280E">
          <w:t xml:space="preserve"> metódusait iratkoztattam fel.</w:t>
        </w:r>
      </w:ins>
      <w:ins w:id="1432" w:author="Gergo" w:date="2017-11-18T17:33:00Z">
        <w:r w:rsidR="00115981" w:rsidRPr="005B50DA">
          <w:t xml:space="preserve"> Az utóbbi az, ami elkéri a mutató pontos helyét</w:t>
        </w:r>
      </w:ins>
      <w:ins w:id="1433" w:author="Gergo" w:date="2017-12-03T19:18:00Z">
        <w:r w:rsidR="00716744">
          <w:t>,</w:t>
        </w:r>
      </w:ins>
      <w:ins w:id="1434" w:author="Gergo" w:date="2017-11-18T17:33:00Z">
        <w:r w:rsidR="00115981" w:rsidRPr="005B50DA">
          <w:t xml:space="preserve"> a paraméterként kapott</w:t>
        </w:r>
      </w:ins>
      <w:ins w:id="1435" w:author="Gergo" w:date="2017-11-18T17:35:00Z">
        <w:r w:rsidR="00115981" w:rsidRPr="005B50DA">
          <w:t xml:space="preserve"> általános </w:t>
        </w:r>
        <w:r w:rsidR="00115981" w:rsidRPr="003355B9">
          <w:rPr>
            <w:rFonts w:ascii="Consolas" w:hAnsi="Consolas"/>
            <w:rPrChange w:id="1436" w:author="Gergo" w:date="2017-11-25T13:10:00Z">
              <w:rPr/>
            </w:rPrChange>
          </w:rPr>
          <w:t>BaseEventData PointerEventData</w:t>
        </w:r>
        <w:r w:rsidR="00115981" w:rsidRPr="0034280E">
          <w:t xml:space="preserve">-vá kasztolásával, és megpéldányosítja a </w:t>
        </w:r>
        <w:r w:rsidR="00115981" w:rsidRPr="003355B9">
          <w:rPr>
            <w:rFonts w:ascii="Consolas" w:hAnsi="Consolas"/>
            <w:rPrChange w:id="1437" w:author="Gergo" w:date="2017-11-25T13:10:00Z">
              <w:rPr/>
            </w:rPrChange>
          </w:rPr>
          <w:t>Sparkle</w:t>
        </w:r>
        <w:r w:rsidR="00115981" w:rsidRPr="0034280E">
          <w:t xml:space="preserve"> objektumot arra a helyre.</w:t>
        </w:r>
      </w:ins>
      <w:ins w:id="1438" w:author="Gergo" w:date="2017-11-18T17:37:00Z">
        <w:r w:rsidR="00115981" w:rsidRPr="005B50DA">
          <w:t xml:space="preserve"> A </w:t>
        </w:r>
        <w:r w:rsidR="00115981" w:rsidRPr="003355B9">
          <w:rPr>
            <w:rFonts w:ascii="Consolas" w:hAnsi="Consolas"/>
            <w:rPrChange w:id="1439" w:author="Gergo" w:date="2017-11-25T13:10:00Z">
              <w:rPr/>
            </w:rPrChange>
          </w:rPr>
          <w:t>PointerDrag</w:t>
        </w:r>
        <w:r w:rsidR="00115981" w:rsidRPr="0034280E">
          <w:t xml:space="preserve"> eseményre a feliratkoztatott </w:t>
        </w:r>
        <w:r w:rsidR="00115981" w:rsidRPr="003355B9">
          <w:rPr>
            <w:rFonts w:ascii="Consolas" w:hAnsi="Consolas"/>
            <w:rPrChange w:id="1440" w:author="Gergo" w:date="2017-11-25T13:10:00Z">
              <w:rPr/>
            </w:rPrChange>
          </w:rPr>
          <w:t>drawTheRune</w:t>
        </w:r>
        <w:r w:rsidR="00115981" w:rsidRPr="0034280E">
          <w:t xml:space="preserve"> függvény</w:t>
        </w:r>
      </w:ins>
      <w:ins w:id="1441" w:author="Gergo" w:date="2017-11-18T17:39:00Z">
        <w:r w:rsidR="00115981" w:rsidRPr="005B50DA">
          <w:t xml:space="preserve"> fut le minden alkalommal, amikor rajzolás</w:t>
        </w:r>
        <w:r w:rsidR="00716744" w:rsidRPr="005B50DA">
          <w:t xml:space="preserve"> közben mozgatjuk a kontrollert. E</w:t>
        </w:r>
        <w:r w:rsidR="00115981" w:rsidRPr="00596EFF">
          <w:t>z</w:t>
        </w:r>
      </w:ins>
      <w:ins w:id="1442" w:author="Gergo" w:date="2017-11-18T17:37:00Z">
        <w:r w:rsidR="00115981" w:rsidRPr="00596EFF">
          <w:t xml:space="preserve"> a </w:t>
        </w:r>
        <w:r w:rsidR="00115981" w:rsidRPr="003355B9">
          <w:rPr>
            <w:rFonts w:ascii="Consolas" w:hAnsi="Consolas"/>
            <w:rPrChange w:id="1443" w:author="Gergo" w:date="2017-11-25T13:10:00Z">
              <w:rPr/>
            </w:rPrChange>
          </w:rPr>
          <w:t>startDrawing</w:t>
        </w:r>
        <w:r w:rsidR="00115981" w:rsidRPr="0034280E">
          <w:t xml:space="preserve">-hoz hasonlóan elkéri a </w:t>
        </w:r>
      </w:ins>
      <w:ins w:id="1444" w:author="Gergo" w:date="2017-11-18T17:39:00Z">
        <w:r w:rsidR="00115981" w:rsidRPr="0034280E">
          <w:t>mutató aktuális helyzetét és ez ala</w:t>
        </w:r>
        <w:r w:rsidR="007B03E6" w:rsidRPr="0034280E">
          <w:t>pján frissíti a szikra pozícióját</w:t>
        </w:r>
      </w:ins>
      <w:ins w:id="1445" w:author="Gergo" w:date="2017-11-18T17:40:00Z">
        <w:r w:rsidR="007B03E6" w:rsidRPr="005B50DA">
          <w:t>.</w:t>
        </w:r>
      </w:ins>
      <w:ins w:id="1446" w:author="Gergo" w:date="2017-11-18T17:42:00Z">
        <w:r w:rsidR="007B03E6" w:rsidRPr="005B50DA">
          <w:t xml:space="preserve"> Az érintőfelület elengedésének, vagy a rúnáról való letérés hatására</w:t>
        </w:r>
      </w:ins>
      <w:ins w:id="1447" w:author="Gergo" w:date="2017-12-03T19:22:00Z">
        <w:r w:rsidR="00635E2B">
          <w:t>,</w:t>
        </w:r>
      </w:ins>
      <w:ins w:id="1448" w:author="Gergo" w:date="2017-11-18T17:42:00Z">
        <w:r w:rsidR="007B03E6" w:rsidRPr="005B50DA">
          <w:t xml:space="preserve"> a szikra eltűnik és a rajzolás abbamarad.</w:t>
        </w:r>
      </w:ins>
      <w:ins w:id="1449" w:author="Gergo" w:date="2017-11-18T17:43:00Z">
        <w:r w:rsidR="00794403" w:rsidRPr="005B50DA">
          <w:t xml:space="preserve"> Az utóbbi esemény a </w:t>
        </w:r>
        <w:r w:rsidR="00794403" w:rsidRPr="003355B9">
          <w:rPr>
            <w:rStyle w:val="CsakszvegChar"/>
            <w:sz w:val="24"/>
            <w:rPrChange w:id="1450" w:author="Gergo" w:date="2017-11-25T13:10:00Z">
              <w:rPr/>
            </w:rPrChange>
          </w:rPr>
          <w:t>pointerExit</w:t>
        </w:r>
        <w:r w:rsidR="00794403" w:rsidRPr="0034280E">
          <w:t xml:space="preserve"> metódus kezeli.</w:t>
        </w:r>
      </w:ins>
      <w:ins w:id="1451" w:author="Gergo" w:date="2017-11-18T17:44:00Z">
        <w:r w:rsidR="00794403" w:rsidRPr="005B50DA">
          <w:t xml:space="preserve"> A rajzolás közben</w:t>
        </w:r>
      </w:ins>
      <w:ins w:id="1452" w:author="Gergo" w:date="2017-12-03T19:23:00Z">
        <w:r w:rsidR="00635E2B">
          <w:t xml:space="preserve"> a</w:t>
        </w:r>
      </w:ins>
      <w:ins w:id="1453" w:author="Gergo" w:date="2017-11-18T17:44:00Z">
        <w:r w:rsidR="00794403" w:rsidRPr="005B50DA">
          <w:t xml:space="preserve"> rúnáról való letérés hibának számít és ezt ebben a függvényben kezeljük, egy számláló növelésével. Hiba esetén az AdaptED keretrendszert is értesíteni kell</w:t>
        </w:r>
      </w:ins>
      <w:ins w:id="1454" w:author="Gergo" w:date="2017-11-18T17:46:00Z">
        <w:r w:rsidR="00794403" w:rsidRPr="005B50DA">
          <w:t xml:space="preserve">, ami az </w:t>
        </w:r>
        <w:r w:rsidR="00794403" w:rsidRPr="003355B9">
          <w:rPr>
            <w:rFonts w:ascii="Consolas" w:hAnsi="Consolas"/>
            <w:rPrChange w:id="1455" w:author="Gergo" w:date="2017-11-25T13:10:00Z">
              <w:rPr/>
            </w:rPrChange>
          </w:rPr>
          <w:t>Adapt</w:t>
        </w:r>
      </w:ins>
      <w:ins w:id="1456" w:author="Gergo" w:date="2017-11-18T17:47:00Z">
        <w:r w:rsidR="00794403" w:rsidRPr="003355B9">
          <w:rPr>
            <w:rFonts w:ascii="Consolas" w:hAnsi="Consolas"/>
            <w:rPrChange w:id="1457" w:author="Gergo" w:date="2017-11-25T13:10:00Z">
              <w:rPr/>
            </w:rPrChange>
          </w:rPr>
          <w:t>EDConnector</w:t>
        </w:r>
        <w:r w:rsidR="00794403" w:rsidRPr="0034280E">
          <w:t xml:space="preserve"> osztályom </w:t>
        </w:r>
        <w:r w:rsidR="00794403" w:rsidRPr="005B50DA">
          <w:rPr>
            <w:rFonts w:ascii="Consolas" w:hAnsi="Consolas"/>
          </w:rPr>
          <w:t>sendRuneFaultEvent</w:t>
        </w:r>
        <w:r w:rsidR="00794403" w:rsidRPr="005B50DA">
          <w:t xml:space="preserve"> metódusának meghívásával történik. Ennek a függvénynek két paramétert adok</w:t>
        </w:r>
      </w:ins>
      <w:ins w:id="1458" w:author="Gergo" w:date="2017-11-18T17:48:00Z">
        <w:r w:rsidR="00E07532" w:rsidRPr="00596EFF">
          <w:t xml:space="preserve"> át, </w:t>
        </w:r>
        <w:r w:rsidR="00794403" w:rsidRPr="00596EFF">
          <w:t>az aktuális hibaszámláló állását és a rúna típusát, hogy ezek a keretrendszer felületén megjelenített grafikono</w:t>
        </w:r>
      </w:ins>
      <w:ins w:id="1459" w:author="Gergo" w:date="2017-11-18T17:49:00Z">
        <w:r w:rsidR="00706025" w:rsidRPr="00596EFF">
          <w:t>n</w:t>
        </w:r>
      </w:ins>
      <w:ins w:id="1460" w:author="Gergo" w:date="2017-11-18T17:48:00Z">
        <w:r w:rsidR="00794403" w:rsidRPr="00596EFF">
          <w:t xml:space="preserve"> is látszódjanak.</w:t>
        </w:r>
      </w:ins>
    </w:p>
    <w:p w14:paraId="6D58E39E" w14:textId="39BBE1F2" w:rsidR="00706025" w:rsidRPr="00596EFF" w:rsidRDefault="00541483">
      <w:pPr>
        <w:rPr>
          <w:ins w:id="1461" w:author="Gergo" w:date="2017-11-18T18:32:00Z"/>
        </w:rPr>
        <w:pPrChange w:id="1462" w:author="Gergo" w:date="2017-11-18T17:15:00Z">
          <w:pPr>
            <w:pStyle w:val="Cmsor2"/>
          </w:pPr>
        </w:pPrChange>
      </w:pPr>
      <w:ins w:id="1463" w:author="Gergo" w:date="2017-11-18T18:25:00Z">
        <w:r w:rsidRPr="00C10478">
          <w:t>A</w:t>
        </w:r>
      </w:ins>
      <w:ins w:id="1464" w:author="Gergo" w:date="2017-11-18T18:31:00Z">
        <w:r w:rsidRPr="00FF5CAA">
          <w:t>z</w:t>
        </w:r>
      </w:ins>
      <w:ins w:id="1465" w:author="Gergo" w:date="2017-11-18T18:25:00Z">
        <w:r w:rsidRPr="00FF5CAA">
          <w:t xml:space="preserve"> </w:t>
        </w:r>
      </w:ins>
      <w:ins w:id="1466" w:author="Gergo" w:date="2017-11-18T18:27:00Z">
        <w:r w:rsidRPr="003355B9">
          <w:rPr>
            <w:rPrChange w:id="1467" w:author="Gergo" w:date="2017-11-25T13:10:00Z">
              <w:rPr/>
            </w:rPrChange>
          </w:rPr>
          <w:t xml:space="preserve">ellenőrzőpontok kezeléséta </w:t>
        </w:r>
        <w:r w:rsidRPr="003355B9">
          <w:rPr>
            <w:rFonts w:ascii="Consolas" w:hAnsi="Consolas"/>
            <w:rPrChange w:id="1468" w:author="Gergo" w:date="2017-11-25T13:10:00Z">
              <w:rPr/>
            </w:rPrChange>
          </w:rPr>
          <w:t>CheckPointController</w:t>
        </w:r>
      </w:ins>
      <w:ins w:id="1469" w:author="Gergo" w:date="2017-11-18T18:28:00Z">
        <w:r w:rsidRPr="0034280E">
          <w:t xml:space="preserve"> osztály végzi, ami a </w:t>
        </w:r>
        <w:r w:rsidRPr="003355B9">
          <w:rPr>
            <w:rFonts w:ascii="Consolas" w:hAnsi="Consolas"/>
            <w:rPrChange w:id="1470" w:author="Gergo" w:date="2017-11-25T13:10:00Z">
              <w:rPr/>
            </w:rPrChange>
          </w:rPr>
          <w:t>Sparkle</w:t>
        </w:r>
        <w:r w:rsidRPr="0034280E">
          <w:t xml:space="preserve"> egy </w:t>
        </w:r>
      </w:ins>
      <w:ins w:id="1471" w:author="Gergo" w:date="2017-11-18T18:31:00Z">
        <w:r w:rsidRPr="005B50DA">
          <w:t>ellenőrző</w:t>
        </w:r>
      </w:ins>
      <w:ins w:id="1472" w:author="Gergo" w:date="2017-11-18T18:28:00Z">
        <w:r w:rsidRPr="005B50DA">
          <w:t xml:space="preserve">ponton való áthaladásakor növel egy számlálót a </w:t>
        </w:r>
        <w:r w:rsidRPr="003355B9">
          <w:rPr>
            <w:rFonts w:ascii="Consolas" w:hAnsi="Consolas"/>
            <w:rPrChange w:id="1473" w:author="Gergo" w:date="2017-11-25T13:10:00Z">
              <w:rPr/>
            </w:rPrChange>
          </w:rPr>
          <w:t>RuneController</w:t>
        </w:r>
      </w:ins>
      <w:ins w:id="1474" w:author="Gergo" w:date="2017-11-18T18:30:00Z">
        <w:r w:rsidRPr="0034280E">
          <w:t>-</w:t>
        </w:r>
      </w:ins>
      <w:ins w:id="1475" w:author="Gergo" w:date="2017-11-18T18:28:00Z">
        <w:r w:rsidRPr="005B50DA">
          <w:t>ben</w:t>
        </w:r>
      </w:ins>
      <w:ins w:id="1476" w:author="Gergo" w:date="2017-11-18T18:30:00Z">
        <w:r w:rsidRPr="005B50DA">
          <w:t xml:space="preserve"> és kikapcsolja a collidert, amin épp áthaladt, hogy azt később már ne számolja újra.</w:t>
        </w:r>
      </w:ins>
    </w:p>
    <w:p w14:paraId="77D7C9AB" w14:textId="0C4EDD1C" w:rsidR="00C524D2" w:rsidRPr="005B50DA" w:rsidRDefault="00C524D2">
      <w:pPr>
        <w:rPr>
          <w:ins w:id="1477" w:author="Gergo" w:date="2017-11-18T18:54:00Z"/>
        </w:rPr>
        <w:pPrChange w:id="1478" w:author="Gergo" w:date="2017-11-18T17:15:00Z">
          <w:pPr>
            <w:pStyle w:val="Cmsor2"/>
          </w:pPr>
        </w:pPrChange>
      </w:pPr>
      <w:ins w:id="1479" w:author="Gergo" w:date="2017-11-18T18:32:00Z">
        <w:r w:rsidRPr="00596EFF">
          <w:t xml:space="preserve">A RuneEnd objektumon áthúzva a kurzort meghívódik a </w:t>
        </w:r>
      </w:ins>
      <w:ins w:id="1480" w:author="Gergo" w:date="2017-11-18T18:34:00Z">
        <w:r w:rsidRPr="00596EFF">
          <w:t xml:space="preserve">rúnarajzolást kiértékelő </w:t>
        </w:r>
        <w:r w:rsidRPr="003355B9">
          <w:rPr>
            <w:rFonts w:ascii="Consolas" w:hAnsi="Consolas"/>
            <w:rPrChange w:id="1481" w:author="Gergo" w:date="2017-11-25T13:10:00Z">
              <w:rPr/>
            </w:rPrChange>
          </w:rPr>
          <w:t xml:space="preserve">evaluateRunePerformance </w:t>
        </w:r>
        <w:r w:rsidRPr="0034280E">
          <w:t xml:space="preserve">függvény a </w:t>
        </w:r>
        <w:r w:rsidRPr="003355B9">
          <w:rPr>
            <w:rFonts w:ascii="Consolas" w:hAnsi="Consolas"/>
            <w:rPrChange w:id="1482" w:author="Gergo" w:date="2017-11-25T13:10:00Z">
              <w:rPr/>
            </w:rPrChange>
          </w:rPr>
          <w:t>RuneController</w:t>
        </w:r>
        <w:r w:rsidRPr="0034280E">
          <w:t xml:space="preserve"> osztályban.</w:t>
        </w:r>
      </w:ins>
      <w:ins w:id="1483" w:author="Gergo" w:date="2017-11-18T18:38:00Z">
        <w:r w:rsidR="006075D1" w:rsidRPr="005B50DA">
          <w:t xml:space="preserve"> Ez a m</w:t>
        </w:r>
      </w:ins>
      <w:ins w:id="1484" w:author="Gergo" w:date="2017-11-18T18:39:00Z">
        <w:r w:rsidR="006075D1" w:rsidRPr="005B50DA">
          <w:t xml:space="preserve">etódus, megvizsgálja az </w:t>
        </w:r>
      </w:ins>
      <w:ins w:id="1485" w:author="Gergo" w:date="2017-11-18T18:42:00Z">
        <w:r w:rsidR="00FC0984" w:rsidRPr="00596EFF">
          <w:t>ellenőrzőpon-</w:t>
        </w:r>
      </w:ins>
      <w:ins w:id="1486" w:author="Gergo" w:date="2017-11-18T18:39:00Z">
        <w:r w:rsidR="006075D1" w:rsidRPr="00596EFF">
          <w:t xml:space="preserve"> és hibaszámláló</w:t>
        </w:r>
      </w:ins>
      <w:ins w:id="1487" w:author="Gergo" w:date="2017-11-18T18:40:00Z">
        <w:r w:rsidR="006075D1" w:rsidRPr="00596EFF">
          <w:t xml:space="preserve"> állását</w:t>
        </w:r>
      </w:ins>
      <w:ins w:id="1488" w:author="Gergo" w:date="2017-11-18T18:39:00Z">
        <w:r w:rsidR="006075D1" w:rsidRPr="00596EFF">
          <w:t xml:space="preserve"> és</w:t>
        </w:r>
      </w:ins>
      <w:ins w:id="1489" w:author="Gergo" w:date="2017-11-18T18:40:00Z">
        <w:r w:rsidR="006075D1" w:rsidRPr="00596EFF">
          <w:t xml:space="preserve"> ezek alapján eldönti, hogy a rúna rajzolása sikeres vagy sikertelen volt. </w:t>
        </w:r>
      </w:ins>
      <w:ins w:id="1490" w:author="Gergo" w:date="2017-11-18T18:39:00Z">
        <w:r w:rsidR="006075D1" w:rsidRPr="00596EFF">
          <w:t xml:space="preserve">Az első esetben az </w:t>
        </w:r>
        <w:r w:rsidR="006075D1" w:rsidRPr="003355B9">
          <w:rPr>
            <w:rFonts w:ascii="Consolas" w:hAnsi="Consolas"/>
            <w:rPrChange w:id="1491" w:author="Gergo" w:date="2017-11-25T13:10:00Z">
              <w:rPr/>
            </w:rPrChange>
          </w:rPr>
          <w:t>on</w:t>
        </w:r>
      </w:ins>
      <w:ins w:id="1492" w:author="Gergo" w:date="2017-11-18T18:40:00Z">
        <w:r w:rsidR="006075D1" w:rsidRPr="003355B9">
          <w:rPr>
            <w:rFonts w:ascii="Consolas" w:hAnsi="Consolas"/>
            <w:rPrChange w:id="1493" w:author="Gergo" w:date="2017-11-25T13:10:00Z">
              <w:rPr/>
            </w:rPrChange>
          </w:rPr>
          <w:t>RuneSuccess</w:t>
        </w:r>
        <w:r w:rsidR="006075D1" w:rsidRPr="0034280E">
          <w:t xml:space="preserve"> </w:t>
        </w:r>
      </w:ins>
      <w:ins w:id="1494" w:author="Gergo" w:date="2017-11-18T18:41:00Z">
        <w:r w:rsidR="006075D1" w:rsidRPr="005B50DA">
          <w:t>,</w:t>
        </w:r>
      </w:ins>
      <w:ins w:id="1495" w:author="Gergo" w:date="2017-11-18T18:40:00Z">
        <w:r w:rsidR="006075D1" w:rsidRPr="005B50DA">
          <w:t xml:space="preserve">míg a másodikban az </w:t>
        </w:r>
        <w:r w:rsidR="006075D1" w:rsidRPr="003355B9">
          <w:rPr>
            <w:rFonts w:ascii="Consolas" w:hAnsi="Consolas"/>
            <w:rPrChange w:id="1496" w:author="Gergo" w:date="2017-11-25T13:10:00Z">
              <w:rPr/>
            </w:rPrChange>
          </w:rPr>
          <w:t>onRuneFail</w:t>
        </w:r>
        <w:r w:rsidR="006075D1" w:rsidRPr="0034280E">
          <w:t xml:space="preserve"> metódust hívja meg. </w:t>
        </w:r>
      </w:ins>
      <w:ins w:id="1497" w:author="Gergo" w:date="2017-11-18T18:35:00Z">
        <w:r w:rsidR="006075D1" w:rsidRPr="005B50DA">
          <w:t xml:space="preserve"> Ezeknek a függvények</w:t>
        </w:r>
      </w:ins>
      <w:ins w:id="1498" w:author="Gergo" w:date="2017-11-18T18:41:00Z">
        <w:r w:rsidR="006075D1" w:rsidRPr="005B50DA">
          <w:t>nek</w:t>
        </w:r>
      </w:ins>
      <w:ins w:id="1499" w:author="Gergo" w:date="2017-11-18T18:35:00Z">
        <w:r w:rsidR="006075D1" w:rsidRPr="00596EFF">
          <w:t xml:space="preserve"> a hatása függ a játék aktuális állapotától ( GameManager kapcsolóitól)</w:t>
        </w:r>
      </w:ins>
      <w:ins w:id="1500" w:author="Gergo" w:date="2017-11-18T18:38:00Z">
        <w:r w:rsidR="006075D1" w:rsidRPr="00596EFF">
          <w:t xml:space="preserve">. </w:t>
        </w:r>
      </w:ins>
      <w:ins w:id="1501" w:author="Gergo" w:date="2017-11-18T18:43:00Z">
        <w:r w:rsidR="006075D1" w:rsidRPr="00596EFF">
          <w:t xml:space="preserve"> Ha a rúnarajzolás abban a fázisban történt amikor még csak az erdőben kellett megkeresni őket, akkor siker esetén egy felirat jelenik meg, ami g</w:t>
        </w:r>
        <w:r w:rsidR="00FC0984" w:rsidRPr="00596EFF">
          <w:t>ratulál a sikeres teljesítéshez</w:t>
        </w:r>
      </w:ins>
      <w:ins w:id="1502" w:author="Gergo" w:date="2017-12-03T19:26:00Z">
        <w:r w:rsidR="00506A5D">
          <w:t>.</w:t>
        </w:r>
        <w:r w:rsidR="00FC0984">
          <w:t xml:space="preserve"> V</w:t>
        </w:r>
      </w:ins>
      <w:ins w:id="1503" w:author="Gergo" w:date="2017-11-18T18:43:00Z">
        <w:r w:rsidR="006075D1" w:rsidRPr="005B50DA">
          <w:t xml:space="preserve">iszont, ha a gyakorlás során rajzoljuk végig megfelelően a rúnát, akkor már egy varázsgömböt kapunk, amit eldobhatunk. Sikertelen végigrajzolás esetén mindkét </w:t>
        </w:r>
      </w:ins>
      <w:ins w:id="1504" w:author="Gergo" w:date="2017-11-18T18:45:00Z">
        <w:r w:rsidR="00D23097" w:rsidRPr="005B50DA">
          <w:lastRenderedPageBreak/>
          <w:t xml:space="preserve">esetben egy </w:t>
        </w:r>
        <w:r w:rsidR="00D23097" w:rsidRPr="00596EFF">
          <w:t>„próbáld újra” felirat jelenik meg, és a rúna állapota (számlálók, ellenő</w:t>
        </w:r>
        <w:r w:rsidR="00506A5D" w:rsidRPr="00596EFF">
          <w:t>rzőpontok) visszaáll a kezdeti értékre</w:t>
        </w:r>
        <w:r w:rsidR="00D23097" w:rsidRPr="00596EFF">
          <w:t>.</w:t>
        </w:r>
      </w:ins>
      <w:ins w:id="1505" w:author="Gergo" w:date="2017-11-18T18:46:00Z">
        <w:r w:rsidR="00D23097" w:rsidRPr="00596EFF">
          <w:t xml:space="preserve"> A</w:t>
        </w:r>
      </w:ins>
      <w:ins w:id="1506" w:author="Gergo" w:date="2017-11-18T18:50:00Z">
        <w:r w:rsidR="00D23097" w:rsidRPr="00596EFF">
          <w:t xml:space="preserve"> hibákat és</w:t>
        </w:r>
      </w:ins>
      <w:ins w:id="1507" w:author="Gergo" w:date="2017-12-03T19:27:00Z">
        <w:r w:rsidR="00506A5D">
          <w:t xml:space="preserve"> a</w:t>
        </w:r>
      </w:ins>
      <w:ins w:id="1508" w:author="Gergo" w:date="2017-11-18T18:50:00Z">
        <w:r w:rsidR="00D23097" w:rsidRPr="005B50DA">
          <w:t xml:space="preserve"> kihagyott ellenőrzőpontokat számon</w:t>
        </w:r>
      </w:ins>
      <w:ins w:id="1509" w:author="Gergo" w:date="2017-11-18T18:51:00Z">
        <w:r w:rsidR="00D23097" w:rsidRPr="005B50DA">
          <w:t xml:space="preserve"> </w:t>
        </w:r>
      </w:ins>
      <w:ins w:id="1510" w:author="Gergo" w:date="2017-11-18T18:50:00Z">
        <w:r w:rsidR="00D23097" w:rsidRPr="00596EFF">
          <w:t>tartó sz</w:t>
        </w:r>
      </w:ins>
      <w:ins w:id="1511" w:author="Gergo" w:date="2017-11-18T18:51:00Z">
        <w:r w:rsidR="00D23097" w:rsidRPr="00596EFF">
          <w:t>á</w:t>
        </w:r>
      </w:ins>
      <w:ins w:id="1512" w:author="Gergo" w:date="2017-11-18T18:50:00Z">
        <w:r w:rsidR="00D23097" w:rsidRPr="00596EFF">
          <w:t>mlálók</w:t>
        </w:r>
      </w:ins>
      <w:ins w:id="1513" w:author="Gergo" w:date="2017-11-18T18:51:00Z">
        <w:r w:rsidR="00D23097" w:rsidRPr="00596EFF">
          <w:t>at a végső harc közben a</w:t>
        </w:r>
      </w:ins>
      <w:ins w:id="1514" w:author="Gergo" w:date="2017-11-18T18:46:00Z">
        <w:r w:rsidR="00D23097" w:rsidRPr="00596EFF">
          <w:t xml:space="preserve"> varázsgöm</w:t>
        </w:r>
      </w:ins>
      <w:ins w:id="1515" w:author="Gergo" w:date="2017-11-18T18:50:00Z">
        <w:r w:rsidR="00D23097" w:rsidRPr="00596EFF">
          <w:t>b</w:t>
        </w:r>
      </w:ins>
      <w:ins w:id="1516" w:author="Gergo" w:date="2017-11-18T18:46:00Z">
        <w:r w:rsidR="00D23097" w:rsidRPr="00596EFF">
          <w:t xml:space="preserve"> sebzésének kiszámítására használom. Minél </w:t>
        </w:r>
        <w:r w:rsidR="00D23097" w:rsidRPr="00C10478">
          <w:t>több volt a hiba annál kevesebbet sebeznek. A harc közben, már nincs olyan, hogy sikertelen</w:t>
        </w:r>
      </w:ins>
      <w:ins w:id="1517" w:author="Gergo" w:date="2017-11-18T18:52:00Z">
        <w:r w:rsidR="0018502D" w:rsidRPr="00C10478">
          <w:t xml:space="preserve"> végigrajzolás, Az </w:t>
        </w:r>
        <w:r w:rsidR="0018502D" w:rsidRPr="003355B9">
          <w:rPr>
            <w:rFonts w:ascii="Consolas" w:hAnsi="Consolas"/>
            <w:rPrChange w:id="1518" w:author="Gergo" w:date="2017-11-25T13:10:00Z">
              <w:rPr/>
            </w:rPrChange>
          </w:rPr>
          <w:t>onRuneFail</w:t>
        </w:r>
        <w:r w:rsidR="0018502D" w:rsidRPr="0034280E">
          <w:t xml:space="preserve"> </w:t>
        </w:r>
      </w:ins>
      <w:ins w:id="1519" w:author="Gergo" w:date="2017-11-18T18:53:00Z">
        <w:r w:rsidR="0018502D" w:rsidRPr="005B50DA">
          <w:t xml:space="preserve">ezen ága tovább hív az </w:t>
        </w:r>
        <w:r w:rsidR="0018502D" w:rsidRPr="003355B9">
          <w:rPr>
            <w:rFonts w:ascii="Consolas" w:hAnsi="Consolas"/>
            <w:rPrChange w:id="1520" w:author="Gergo" w:date="2017-11-25T13:10:00Z">
              <w:rPr/>
            </w:rPrChange>
          </w:rPr>
          <w:t>onRuneSucce</w:t>
        </w:r>
      </w:ins>
      <w:ins w:id="1521" w:author="Forstner Bertalan" w:date="2017-12-04T12:50:00Z">
        <w:r w:rsidR="00476D8A">
          <w:rPr>
            <w:rFonts w:ascii="Consolas" w:hAnsi="Consolas"/>
          </w:rPr>
          <w:t>s</w:t>
        </w:r>
      </w:ins>
      <w:ins w:id="1522" w:author="Gergo" w:date="2017-11-18T18:53:00Z">
        <w:r w:rsidR="0018502D" w:rsidRPr="003355B9">
          <w:rPr>
            <w:rFonts w:ascii="Consolas" w:hAnsi="Consolas"/>
            <w:rPrChange w:id="1523" w:author="Gergo" w:date="2017-11-25T13:10:00Z">
              <w:rPr/>
            </w:rPrChange>
          </w:rPr>
          <w:t>s</w:t>
        </w:r>
        <w:r w:rsidR="0018502D" w:rsidRPr="0034280E">
          <w:t>-be.</w:t>
        </w:r>
      </w:ins>
    </w:p>
    <w:p w14:paraId="08E68F3F" w14:textId="5CC3A170" w:rsidR="007015A0" w:rsidRPr="00596EFF" w:rsidRDefault="003B2564">
      <w:pPr>
        <w:rPr>
          <w:ins w:id="1524" w:author="Gergo" w:date="2017-11-18T19:48:00Z"/>
        </w:rPr>
        <w:pPrChange w:id="1525" w:author="Gergo" w:date="2017-11-18T17:15:00Z">
          <w:pPr>
            <w:pStyle w:val="Cmsor2"/>
          </w:pPr>
        </w:pPrChange>
      </w:pPr>
      <w:ins w:id="1526" w:author="Gergo" w:date="2017-11-18T19:04:00Z">
        <w:r w:rsidRPr="005B50DA">
          <w:t>A rúna rajzolása közben a szikra vonalat húz maga után, hogy látszódjon a rajzolás útvonala.</w:t>
        </w:r>
      </w:ins>
      <w:ins w:id="1527" w:author="Gergo" w:date="2017-11-18T19:39:00Z">
        <w:r w:rsidR="00BB4CEA" w:rsidRPr="00596EFF">
          <w:t xml:space="preserve"> Ezt a </w:t>
        </w:r>
        <w:r w:rsidR="00BB4CEA" w:rsidRPr="003355B9">
          <w:rPr>
            <w:rFonts w:ascii="Consolas" w:hAnsi="Consolas"/>
            <w:rPrChange w:id="1528" w:author="Gergo" w:date="2017-11-25T13:10:00Z">
              <w:rPr/>
            </w:rPrChange>
          </w:rPr>
          <w:t>LineDrawer</w:t>
        </w:r>
        <w:r w:rsidR="00BB4CEA" w:rsidRPr="0034280E">
          <w:t xml:space="preserve"> osztály végzi</w:t>
        </w:r>
      </w:ins>
      <w:ins w:id="1529" w:author="Gergo" w:date="2017-11-18T19:40:00Z">
        <w:r w:rsidR="00BB4CEA" w:rsidRPr="005B50DA">
          <w:t xml:space="preserve">.  Ez induláskor létrehoz egy LineRenderer komponenst a rúnán. A </w:t>
        </w:r>
      </w:ins>
      <w:ins w:id="1530" w:author="Gergo" w:date="2017-11-18T19:42:00Z">
        <w:r w:rsidR="00BB4CEA" w:rsidRPr="003355B9">
          <w:rPr>
            <w:rFonts w:ascii="Consolas" w:hAnsi="Consolas"/>
            <w:rPrChange w:id="1531" w:author="Gergo" w:date="2017-11-25T13:10:00Z">
              <w:rPr/>
            </w:rPrChange>
          </w:rPr>
          <w:t xml:space="preserve">PointerDrag </w:t>
        </w:r>
        <w:r w:rsidR="00BB4CEA" w:rsidRPr="0034280E">
          <w:t xml:space="preserve">eseményre feliratkozva </w:t>
        </w:r>
      </w:ins>
      <w:ins w:id="1532" w:author="Gergo" w:date="2017-11-18T19:43:00Z">
        <w:r w:rsidR="00852379" w:rsidRPr="005B50DA">
          <w:t>a</w:t>
        </w:r>
      </w:ins>
      <w:ins w:id="1533" w:author="Gergo" w:date="2017-11-18T19:45:00Z">
        <w:r w:rsidR="00852379" w:rsidRPr="005B50DA">
          <w:t xml:space="preserve">z </w:t>
        </w:r>
        <w:r w:rsidR="00852379" w:rsidRPr="003355B9">
          <w:rPr>
            <w:rFonts w:ascii="Consolas" w:hAnsi="Consolas"/>
            <w:rPrChange w:id="1534" w:author="Gergo" w:date="2017-11-25T13:10:00Z">
              <w:rPr/>
            </w:rPrChange>
          </w:rPr>
          <w:t>addPointOnDrag</w:t>
        </w:r>
        <w:r w:rsidR="00852379" w:rsidRPr="0034280E">
          <w:t xml:space="preserve"> metódusban a </w:t>
        </w:r>
      </w:ins>
      <w:ins w:id="1535" w:author="Gergo" w:date="2017-11-18T19:43:00Z">
        <w:r w:rsidR="00852379" w:rsidRPr="005B50DA">
          <w:t xml:space="preserve"> mutató aktuális helyzetét </w:t>
        </w:r>
      </w:ins>
      <w:ins w:id="1536" w:author="Gergo" w:date="2017-11-18T19:46:00Z">
        <w:r w:rsidR="00852379" w:rsidRPr="005B50DA">
          <w:t xml:space="preserve">hozzáadom egy listához, amiből végül a </w:t>
        </w:r>
        <w:r w:rsidR="00852379" w:rsidRPr="003355B9">
          <w:rPr>
            <w:rFonts w:ascii="Consolas" w:hAnsi="Consolas"/>
            <w:rPrChange w:id="1537" w:author="Gergo" w:date="2017-11-25T13:10:00Z">
              <w:rPr/>
            </w:rPrChange>
          </w:rPr>
          <w:t>LineRenderer</w:t>
        </w:r>
        <w:r w:rsidR="00852379" w:rsidRPr="0034280E">
          <w:t xml:space="preserve"> segítségével vonalat rajzolok. Mivel az esemén</w:t>
        </w:r>
        <w:r w:rsidR="00852379" w:rsidRPr="005B50DA">
          <w:t>y a rajzol</w:t>
        </w:r>
      </w:ins>
      <w:ins w:id="1538" w:author="Gergo" w:date="2017-11-18T19:47:00Z">
        <w:r w:rsidR="00852379" w:rsidRPr="005B50DA">
          <w:t>á</w:t>
        </w:r>
      </w:ins>
      <w:ins w:id="1539" w:author="Gergo" w:date="2017-11-18T19:46:00Z">
        <w:r w:rsidR="00852379" w:rsidRPr="00596EFF">
          <w:t xml:space="preserve">s megkezdése </w:t>
        </w:r>
      </w:ins>
      <w:ins w:id="1540" w:author="Gergo" w:date="2017-11-18T19:47:00Z">
        <w:r w:rsidR="00852379" w:rsidRPr="00596EFF">
          <w:t>után</w:t>
        </w:r>
      </w:ins>
      <w:ins w:id="1541" w:author="Gergo" w:date="2017-12-03T19:28:00Z">
        <w:r w:rsidR="00506A5D">
          <w:t xml:space="preserve"> </w:t>
        </w:r>
      </w:ins>
      <w:ins w:id="1542" w:author="Gergo" w:date="2017-11-18T19:46:00Z">
        <w:r w:rsidR="00852379" w:rsidRPr="005B50DA">
          <w:t>(</w:t>
        </w:r>
      </w:ins>
      <w:ins w:id="1543" w:author="Gergo" w:date="2017-11-18T19:47:00Z">
        <w:r w:rsidR="00852379" w:rsidRPr="005B50DA">
          <w:t>„drag” alatt) minden képkockánál elsül, ezért a vonal mindig az aktuális állapotot mutatja.</w:t>
        </w:r>
      </w:ins>
    </w:p>
    <w:p w14:paraId="1AB95BFE" w14:textId="2324C4BF" w:rsidR="002B6D6D" w:rsidRPr="00596EFF" w:rsidRDefault="002B6D6D">
      <w:pPr>
        <w:rPr>
          <w:ins w:id="1544" w:author="Gergo" w:date="2017-11-18T19:55:00Z"/>
        </w:rPr>
        <w:pPrChange w:id="1545" w:author="Gergo" w:date="2017-11-18T17:15:00Z">
          <w:pPr>
            <w:pStyle w:val="Cmsor2"/>
          </w:pPr>
        </w:pPrChange>
      </w:pPr>
      <w:ins w:id="1546" w:author="Gergo" w:date="2017-11-18T19:48:00Z">
        <w:r w:rsidRPr="00596EFF">
          <w:t>A rajzolás során akadt egy kis probl</w:t>
        </w:r>
      </w:ins>
      <w:ins w:id="1547" w:author="Gergo" w:date="2017-11-18T19:49:00Z">
        <w:r w:rsidRPr="00596EFF">
          <w:t xml:space="preserve">émám a </w:t>
        </w:r>
        <w:r w:rsidRPr="003355B9">
          <w:rPr>
            <w:rFonts w:ascii="Consolas" w:hAnsi="Consolas"/>
            <w:rPrChange w:id="1548" w:author="Gergo" w:date="2017-11-25T13:10:00Z">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549" w:author="Gergo" w:date="2017-11-18T19:51:00Z">
        <w:r w:rsidRPr="005B50DA">
          <w:t>Ezt úgy oldottam meg, hogy a GVR API  kontrollert kezelő script-jében</w:t>
        </w:r>
      </w:ins>
      <w:ins w:id="1550" w:author="Gergo" w:date="2017-11-18T20:30:00Z">
        <w:r w:rsidR="00DA2113" w:rsidRPr="00596EFF">
          <w:t xml:space="preserve"> (</w:t>
        </w:r>
        <w:r w:rsidR="00DA2113" w:rsidRPr="003355B9">
          <w:rPr>
            <w:rFonts w:ascii="Consolas" w:hAnsi="Consolas"/>
            <w:rPrChange w:id="1551" w:author="Gergo" w:date="2017-11-25T13:10:00Z">
              <w:rPr/>
            </w:rPrChange>
          </w:rPr>
          <w:t>GvrPointerInputModuleImpl</w:t>
        </w:r>
        <w:r w:rsidR="00DA2113" w:rsidRPr="0034280E">
          <w:t>)</w:t>
        </w:r>
      </w:ins>
      <w:ins w:id="1552" w:author="Gergo" w:date="2017-11-18T19:51:00Z">
        <w:r w:rsidRPr="005B50DA">
          <w:t xml:space="preserve"> megkerest</w:t>
        </w:r>
      </w:ins>
      <w:ins w:id="1553" w:author="Gergo" w:date="2017-11-18T19:54:00Z">
        <w:r w:rsidRPr="005B50DA">
          <w:t>e</w:t>
        </w:r>
      </w:ins>
      <w:ins w:id="1554" w:author="Gergo" w:date="2017-11-18T19:51:00Z">
        <w:r w:rsidRPr="00596EFF">
          <w:t>m</w:t>
        </w:r>
      </w:ins>
      <w:ins w:id="1555" w:author="Gergo" w:date="2017-11-18T19:54:00Z">
        <w:r w:rsidRPr="00596EFF">
          <w:t xml:space="preserve"> a „drag” eseményért felelős kódrészletet és átírtam az esemény első elsülésé</w:t>
        </w:r>
      </w:ins>
      <w:ins w:id="1556" w:author="Gergo" w:date="2017-11-18T19:55:00Z">
        <w:r w:rsidRPr="00596EFF">
          <w:t>hez szükséges küszöb méretét, így megoldódott a probléma.</w:t>
        </w:r>
      </w:ins>
    </w:p>
    <w:p w14:paraId="4A5B3265" w14:textId="33B2031F" w:rsidR="002B6D6D" w:rsidRPr="00596EFF" w:rsidRDefault="007F039A">
      <w:pPr>
        <w:rPr>
          <w:ins w:id="1557" w:author="Gergo" w:date="2017-11-18T18:30:00Z"/>
        </w:rPr>
        <w:pPrChange w:id="1558" w:author="Gergo" w:date="2017-11-18T17:15:00Z">
          <w:pPr>
            <w:pStyle w:val="Cmsor2"/>
          </w:pPr>
        </w:pPrChange>
      </w:pPr>
      <w:ins w:id="1559" w:author="Gergo" w:date="2017-11-18T19:55:00Z">
        <w:r w:rsidRPr="00C10478">
          <w:t>Ezzel a megoldással csak akkor lehet probléma, ha az API-t frissítem, mert ugyebár az átírt script is frissül, de mivel az is verzió</w:t>
        </w:r>
      </w:ins>
      <w:ins w:id="1560" w:author="Gergo" w:date="2017-11-18T19:56:00Z">
        <w:r w:rsidRPr="00C10478">
          <w:t>-</w:t>
        </w:r>
      </w:ins>
      <w:ins w:id="1561" w:author="Gergo" w:date="2017-11-18T19:55:00Z">
        <w:r w:rsidRPr="00FF5CAA">
          <w:t>követve van</w:t>
        </w:r>
      </w:ins>
      <w:ins w:id="1562" w:author="Gergo" w:date="2017-12-03T19:28:00Z">
        <w:r w:rsidR="00F62961">
          <w:t>,</w:t>
        </w:r>
      </w:ins>
      <w:ins w:id="1563" w:author="Gergo" w:date="2017-11-18T19:55:00Z">
        <w:r w:rsidRPr="005B50DA">
          <w:t xml:space="preserve"> ez</w:t>
        </w:r>
      </w:ins>
      <w:ins w:id="1564" w:author="Gergo" w:date="2017-11-18T19:51:00Z">
        <w:r w:rsidRPr="005B50DA">
          <w:t>ért ez könnyen karbantarthat</w:t>
        </w:r>
      </w:ins>
      <w:ins w:id="1565" w:author="Gergo" w:date="2017-11-18T19:57:00Z">
        <w:r w:rsidRPr="00596EFF">
          <w:t>ó.</w:t>
        </w:r>
      </w:ins>
    </w:p>
    <w:p w14:paraId="2E1A0178" w14:textId="77777777" w:rsidR="00541483" w:rsidRPr="00596EFF" w:rsidRDefault="00541483">
      <w:pPr>
        <w:rPr>
          <w:ins w:id="1566" w:author="Gergo" w:date="2017-11-17T13:48:00Z"/>
        </w:rPr>
        <w:pPrChange w:id="1567" w:author="Gergo" w:date="2017-11-18T17:15:00Z">
          <w:pPr>
            <w:pStyle w:val="Cmsor2"/>
          </w:pPr>
        </w:pPrChange>
      </w:pPr>
    </w:p>
    <w:p w14:paraId="0BD7B00B" w14:textId="788C93CB" w:rsidR="00EF3400" w:rsidRPr="003355B9" w:rsidDel="006075D1" w:rsidRDefault="00EF3400" w:rsidP="00EF3400">
      <w:pPr>
        <w:rPr>
          <w:del w:id="1568" w:author="Gergo" w:date="2017-11-18T18:37:00Z"/>
          <w:moveTo w:id="1569" w:author="Gergo" w:date="2017-11-17T16:45:00Z"/>
        </w:rPr>
      </w:pPr>
      <w:moveToRangeStart w:id="1570" w:author="Gergo" w:date="2017-11-17T16:45:00Z" w:name="move498689958"/>
      <w:moveTo w:id="1571" w:author="Gergo" w:date="2017-11-17T16:45:00Z">
        <w:del w:id="1572" w:author="Gergo" w:date="2017-11-18T18:37:00Z">
          <w:r w:rsidRPr="003355B9" w:rsidDel="006075D1">
            <w:delText>A játék állapotát egy központi egység, a játékvezérlő (</w:delText>
          </w:r>
          <w:commentRangeStart w:id="1573"/>
          <w:r w:rsidRPr="003355B9" w:rsidDel="006075D1">
            <w:rPr>
              <w:rFonts w:ascii="Consolas" w:hAnsi="Consolas"/>
              <w:rPrChange w:id="1574" w:author="Gergo" w:date="2017-11-25T13:10:00Z">
                <w:rPr/>
              </w:rPrChange>
            </w:rPr>
            <w:delText>GameManager</w:delText>
          </w:r>
          <w:commentRangeEnd w:id="1573"/>
          <w:r w:rsidRPr="003355B9" w:rsidDel="006075D1">
            <w:rPr>
              <w:rStyle w:val="Jegyzethivatkozs"/>
              <w:rFonts w:ascii="Consolas" w:hAnsi="Consolas"/>
              <w:sz w:val="24"/>
              <w:rPrChange w:id="1575" w:author="Gergo" w:date="2017-11-25T13:10:00Z">
                <w:rPr>
                  <w:rStyle w:val="Jegyzethivatkozs"/>
                </w:rPr>
              </w:rPrChange>
            </w:rPr>
            <w:commentReference w:id="1573"/>
          </w:r>
          <w:r w:rsidRPr="003355B9" w:rsidDel="006075D1">
            <w:delText xml:space="preserve">) tárolja és irányítja. Ebben a játék aktuális állapotáról minden információ megtalálható ahhoz, hogy meghatározzuk, játék jelenlegi állását. </w:delText>
          </w:r>
          <w:bookmarkStart w:id="1576" w:name="_Toc499416836"/>
          <w:bookmarkEnd w:id="1576"/>
        </w:del>
      </w:moveTo>
    </w:p>
    <w:p w14:paraId="6C8943A0" w14:textId="6F8C2712" w:rsidR="00EF3400" w:rsidRPr="003355B9" w:rsidDel="006075D1" w:rsidRDefault="00EF3400" w:rsidP="00EF3400">
      <w:pPr>
        <w:rPr>
          <w:del w:id="1577" w:author="Gergo" w:date="2017-11-18T18:37:00Z"/>
          <w:moveTo w:id="1578" w:author="Gergo" w:date="2017-11-17T16:45:00Z"/>
        </w:rPr>
      </w:pPr>
      <w:commentRangeStart w:id="1579"/>
      <w:moveTo w:id="1580" w:author="Gergo" w:date="2017-11-17T16:45:00Z">
        <w:del w:id="1581" w:author="Gergo" w:date="2017-11-18T18:37:00Z">
          <w:r w:rsidRPr="003355B9" w:rsidDel="006075D1">
            <w:delText xml:space="preserve">Ilyen adatok például a küldetéssorozat adott állomását reprezentáló kapcsolók, amik a pályán adott időpontban található karakterekkel történő kommunikáció megfelelő dialógusát, vagy harc állapotát, fázisát irányítják. Továbbá megszabják a rúnák </w:delText>
          </w:r>
          <w:r w:rsidRPr="003355B9" w:rsidDel="006075D1">
            <w:lastRenderedPageBreak/>
            <w:delText>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582" w:name="_Toc499416837"/>
          <w:bookmarkEnd w:id="1582"/>
        </w:del>
      </w:moveTo>
    </w:p>
    <w:p w14:paraId="68F442B7" w14:textId="39AE045C" w:rsidR="00EF3400" w:rsidRPr="003355B9" w:rsidDel="006075D1" w:rsidRDefault="00EF3400" w:rsidP="00EF3400">
      <w:pPr>
        <w:rPr>
          <w:del w:id="1583" w:author="Gergo" w:date="2017-11-18T18:37:00Z"/>
          <w:moveTo w:id="1584" w:author="Gergo" w:date="2017-11-17T16:45:00Z"/>
        </w:rPr>
      </w:pPr>
      <w:moveTo w:id="1585" w:author="Gergo" w:date="2017-11-17T16:45:00Z">
        <w:del w:id="1586"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579"/>
          <w:r w:rsidRPr="003355B9" w:rsidDel="006075D1">
            <w:rPr>
              <w:rStyle w:val="Jegyzethivatkozs"/>
            </w:rPr>
            <w:commentReference w:id="1579"/>
          </w:r>
          <w:bookmarkStart w:id="1587" w:name="_Toc499416838"/>
          <w:bookmarkEnd w:id="1587"/>
        </w:del>
      </w:moveTo>
    </w:p>
    <w:p w14:paraId="1B2EFEC6" w14:textId="7F8CBE57" w:rsidR="009654DF" w:rsidRPr="003355B9" w:rsidRDefault="009654DF" w:rsidP="009654DF">
      <w:pPr>
        <w:pStyle w:val="Cmsor2"/>
        <w:rPr>
          <w:ins w:id="1588" w:author="Gergo" w:date="2017-11-18T20:32:00Z"/>
        </w:rPr>
      </w:pPr>
      <w:bookmarkStart w:id="1589" w:name="_Toc499416839"/>
      <w:moveToRangeEnd w:id="1570"/>
      <w:ins w:id="1590" w:author="Gergo" w:date="2017-11-17T13:48:00Z">
        <w:r w:rsidRPr="003355B9">
          <w:t>Varázslás</w:t>
        </w:r>
      </w:ins>
      <w:bookmarkEnd w:id="1589"/>
    </w:p>
    <w:p w14:paraId="556EFF79" w14:textId="6B101D45" w:rsidR="00DA2113" w:rsidRPr="00596EFF" w:rsidRDefault="00DA2113">
      <w:pPr>
        <w:rPr>
          <w:ins w:id="1591" w:author="Gergo" w:date="2017-11-18T21:25:00Z"/>
        </w:rPr>
        <w:pPrChange w:id="1592" w:author="Gergo" w:date="2017-11-18T20:32:00Z">
          <w:pPr>
            <w:pStyle w:val="Cmsor2"/>
          </w:pPr>
        </w:pPrChange>
      </w:pPr>
      <w:ins w:id="1593" w:author="Gergo" w:date="2017-11-18T20:32:00Z">
        <w:r w:rsidRPr="0034280E">
          <w:t>A varázslás a rúna sikeres végigrajzolásakor megjelenő varázsgömb eldobása.</w:t>
        </w:r>
      </w:ins>
      <w:ins w:id="1594" w:author="Gergo" w:date="2017-11-18T20:48:00Z">
        <w:r w:rsidR="009B78B2" w:rsidRPr="005B50DA">
          <w:t xml:space="preserve"> </w:t>
        </w:r>
      </w:ins>
      <w:ins w:id="1595" w:author="Gergo" w:date="2017-11-18T20:49:00Z">
        <w:r w:rsidR="009B78B2" w:rsidRPr="005B50DA">
          <w:t xml:space="preserve">A varázslást a </w:t>
        </w:r>
        <w:r w:rsidR="009B78B2" w:rsidRPr="003355B9">
          <w:rPr>
            <w:rFonts w:ascii="Consolas" w:hAnsi="Consolas"/>
            <w:rPrChange w:id="1596" w:author="Gergo" w:date="2017-11-25T13:10:00Z">
              <w:rPr/>
            </w:rPrChange>
          </w:rPr>
          <w:t>FireBallController</w:t>
        </w:r>
        <w:r w:rsidR="009B78B2" w:rsidRPr="0034280E">
          <w:t xml:space="preserve"> kezeli.</w:t>
        </w:r>
      </w:ins>
      <w:ins w:id="1597" w:author="Gergo" w:date="2017-11-18T20:50:00Z">
        <w:r w:rsidR="009B78B2" w:rsidRPr="005B50DA">
          <w:t xml:space="preserve"> </w:t>
        </w:r>
      </w:ins>
      <w:ins w:id="1598" w:author="Gergo" w:date="2017-11-18T20:52:00Z">
        <w:r w:rsidR="009B78B2" w:rsidRPr="005B50DA">
          <w:t xml:space="preserve">A varázsgolyó elhajítása tényleges dobómozdulatra történik meg. Ezt úgy valósítottam meg, hogy a gömb mozgását a </w:t>
        </w:r>
      </w:ins>
      <w:ins w:id="1599" w:author="Gergo" w:date="2017-11-18T20:57:00Z">
        <w:r w:rsidR="009B78B2" w:rsidRPr="00596EFF">
          <w:t xml:space="preserve">kontroller giroszkópjának állapotától tettem függővé. A giroszkóp </w:t>
        </w:r>
        <w:r w:rsidR="003D0A1D" w:rsidRPr="00596EFF">
          <w:t>a tengelyek körül</w:t>
        </w:r>
      </w:ins>
      <w:ins w:id="1600" w:author="Gergo" w:date="2017-12-03T19:29:00Z">
        <w:r w:rsidR="00621C92">
          <w:t>i</w:t>
        </w:r>
      </w:ins>
      <w:ins w:id="1601" w:author="Gergo" w:date="2017-11-18T20:57:00Z">
        <w:r w:rsidR="003D0A1D" w:rsidRPr="005B50DA">
          <w:t xml:space="preserve"> szögsebességet adja vissza radiánban mérve egy háromdimenziós vektor formáj</w:t>
        </w:r>
      </w:ins>
      <w:ins w:id="1602" w:author="Gergo" w:date="2017-11-18T21:01:00Z">
        <w:r w:rsidR="003D0A1D" w:rsidRPr="00596EFF">
          <w:t>á</w:t>
        </w:r>
      </w:ins>
      <w:ins w:id="1603" w:author="Gergo" w:date="2017-11-18T20:57:00Z">
        <w:r w:rsidR="003D0A1D" w:rsidRPr="00596EFF">
          <w:t>ban (</w:t>
        </w:r>
      </w:ins>
      <w:ins w:id="1604" w:author="Gergo" w:date="2017-11-18T21:00:00Z">
        <w:r w:rsidR="003D0A1D" w:rsidRPr="003355B9">
          <w:rPr>
            <w:rFonts w:ascii="Consolas" w:hAnsi="Consolas" w:cs="Consolas"/>
            <w:szCs w:val="19"/>
            <w:lang w:eastAsia="hu-HU"/>
            <w:rPrChange w:id="1605" w:author="Gergo" w:date="2017-11-25T13:10:00Z">
              <w:rPr>
                <w:rFonts w:ascii="Consolas" w:hAnsi="Consolas" w:cs="Consolas"/>
                <w:color w:val="2B91AF"/>
                <w:sz w:val="19"/>
                <w:szCs w:val="19"/>
                <w:lang w:val="en-US" w:eastAsia="hu-HU"/>
              </w:rPr>
            </w:rPrChange>
          </w:rPr>
          <w:t>GvrControllerInput</w:t>
        </w:r>
        <w:r w:rsidR="003D0A1D" w:rsidRPr="003355B9">
          <w:rPr>
            <w:rFonts w:ascii="Consolas" w:hAnsi="Consolas" w:cs="Consolas"/>
            <w:szCs w:val="19"/>
            <w:lang w:eastAsia="hu-HU"/>
            <w:rPrChange w:id="1606" w:author="Gergo" w:date="2017-11-25T13:10:00Z">
              <w:rPr>
                <w:rFonts w:ascii="Consolas" w:hAnsi="Consolas" w:cs="Consolas"/>
                <w:color w:val="000000"/>
                <w:sz w:val="19"/>
                <w:szCs w:val="19"/>
                <w:lang w:val="en-US" w:eastAsia="hu-HU"/>
              </w:rPr>
            </w:rPrChange>
          </w:rPr>
          <w:t>.Gyro.x</w:t>
        </w:r>
        <w:r w:rsidR="003D0A1D" w:rsidRPr="003355B9">
          <w:rPr>
            <w:rPrChange w:id="1607" w:author="Gergo" w:date="2017-11-25T13:10:00Z">
              <w:rPr>
                <w:rFonts w:ascii="Consolas" w:hAnsi="Consolas" w:cs="Consolas"/>
                <w:szCs w:val="19"/>
                <w:lang w:val="en-US" w:eastAsia="hu-HU"/>
              </w:rPr>
            </w:rPrChange>
          </w:rPr>
          <w:t>)</w:t>
        </w:r>
      </w:ins>
      <w:ins w:id="1608" w:author="Gergo" w:date="2017-11-18T21:04:00Z">
        <w:r w:rsidR="003D0A1D" w:rsidRPr="0034280E">
          <w:t xml:space="preserve"> </w:t>
        </w:r>
      </w:ins>
      <w:ins w:id="1609" w:author="Gergo" w:date="2017-11-18T21:08:00Z">
        <w:r w:rsidR="0086352E" w:rsidRPr="005B50DA">
          <w:t xml:space="preserve">. </w:t>
        </w:r>
        <w:r w:rsidR="00C25D0B" w:rsidRPr="005B50DA">
          <w:t>A</w:t>
        </w:r>
        <w:r w:rsidR="0086352E" w:rsidRPr="00596EFF">
          <w:t>zt, hogy csak megfelelő lendülettel, karsebességgel induljon meg a dobás azt az x tengely körül szögsebesség mérésével érem el</w:t>
        </w:r>
      </w:ins>
      <w:ins w:id="1610" w:author="Gergo" w:date="2017-11-18T21:13:00Z">
        <w:r w:rsidR="00621C92" w:rsidRPr="00596EFF">
          <w:t>. Ha a szögsebesség</w:t>
        </w:r>
        <w:r w:rsidR="0086352E" w:rsidRPr="00653493">
          <w:t xml:space="preserve"> meghaladja a 3.14 radiánt másodpercenként</w:t>
        </w:r>
      </w:ins>
      <w:ins w:id="1611" w:author="Gergo" w:date="2017-11-18T21:20:00Z">
        <w:r w:rsidR="008123A8" w:rsidRPr="00653493">
          <w:t>,</w:t>
        </w:r>
      </w:ins>
      <w:ins w:id="1612" w:author="Gergo" w:date="2017-11-18T21:13:00Z">
        <w:r w:rsidR="0086352E" w:rsidRPr="00C10478">
          <w:t xml:space="preserve"> tehát </w:t>
        </w:r>
      </w:ins>
      <w:ins w:id="1613" w:author="Gergo" w:date="2017-11-18T21:18:00Z">
        <w:r w:rsidR="0086352E" w:rsidRPr="00C10478">
          <w:t xml:space="preserve">a </w:t>
        </w:r>
        <w:r w:rsidR="008123A8" w:rsidRPr="00FF5CAA">
          <w:t>fél</w:t>
        </w:r>
      </w:ins>
      <w:ins w:id="1614" w:author="Gergo" w:date="2017-11-18T21:20:00Z">
        <w:r w:rsidR="008123A8" w:rsidRPr="00FF5CAA">
          <w:t xml:space="preserve"> fordulat per másodpercet</w:t>
        </w:r>
      </w:ins>
      <w:ins w:id="1615" w:author="Gergo" w:date="2017-12-03T19:30:00Z">
        <w:r w:rsidR="00621C92">
          <w:t>,</w:t>
        </w:r>
      </w:ins>
      <w:ins w:id="1616" w:author="Gergo" w:date="2017-11-18T21:20:00Z">
        <w:r w:rsidR="008123A8" w:rsidRPr="005B50DA">
          <w:t xml:space="preserve"> bebillentek</w:t>
        </w:r>
      </w:ins>
      <w:ins w:id="1617" w:author="Gergo" w:date="2017-11-18T21:21:00Z">
        <w:r w:rsidR="008123A8" w:rsidRPr="005B50DA">
          <w:t xml:space="preserve"> egy kapcsolót és elmentem ezt az időpillanatot. Ha ez </w:t>
        </w:r>
      </w:ins>
      <w:ins w:id="1618" w:author="Gergo" w:date="2017-11-18T21:25:00Z">
        <w:r w:rsidR="008123A8" w:rsidRPr="00596EFF">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401B2244" w:rsidR="008123A8" w:rsidRDefault="008123A8">
      <w:pPr>
        <w:rPr>
          <w:ins w:id="1619" w:author="Gergo" w:date="2017-11-25T13:15:00Z"/>
        </w:rPr>
        <w:pPrChange w:id="1620" w:author="Gergo" w:date="2017-11-18T20:32:00Z">
          <w:pPr>
            <w:pStyle w:val="Cmsor2"/>
          </w:pPr>
        </w:pPrChange>
      </w:pPr>
      <w:ins w:id="1621" w:author="Gergo" w:date="2017-11-18T21:28:00Z">
        <w:r w:rsidRPr="00C10478">
          <w:t xml:space="preserve">Ha a felül </w:t>
        </w:r>
      </w:ins>
      <w:ins w:id="1622" w:author="Gergo" w:date="2017-11-18T21:30:00Z">
        <w:r w:rsidR="00C541CF" w:rsidRPr="00FF5CAA">
          <w:t>leírt kritériumok teljesülnek</w:t>
        </w:r>
      </w:ins>
      <w:ins w:id="1623" w:author="Gergo" w:date="2017-12-03T19:29:00Z">
        <w:r w:rsidR="00621C92">
          <w:t>,</w:t>
        </w:r>
      </w:ins>
      <w:ins w:id="1624" w:author="Gergo" w:date="2017-11-18T21:30:00Z">
        <w:r w:rsidR="00C541CF" w:rsidRPr="005B50DA">
          <w:t xml:space="preserve"> </w:t>
        </w:r>
      </w:ins>
      <w:ins w:id="1625" w:author="Gergo" w:date="2017-11-18T21:31:00Z">
        <w:r w:rsidR="00C541CF" w:rsidRPr="005B50DA">
          <w:t xml:space="preserve">akkor </w:t>
        </w:r>
      </w:ins>
      <w:ins w:id="1626" w:author="Gergo" w:date="2017-11-18T21:32:00Z">
        <w:r w:rsidR="00C541CF" w:rsidRPr="00596EFF">
          <w:t>a g</w:t>
        </w:r>
      </w:ins>
      <w:ins w:id="1627" w:author="Gergo" w:date="2017-11-18T21:31:00Z">
        <w:r w:rsidR="00C541CF" w:rsidRPr="00596EFF">
          <w:t>iroszkóp</w:t>
        </w:r>
      </w:ins>
      <w:ins w:id="1628" w:author="Gergo" w:date="2017-11-18T21:32:00Z">
        <w:r w:rsidR="00C541CF" w:rsidRPr="00596EFF">
          <w:t xml:space="preserve"> aktuális értékének megfelelő méretű (minél nagyobb a szögsebesség annál nagyobb) </w:t>
        </w:r>
      </w:ins>
      <w:ins w:id="1629" w:author="Gergo" w:date="2017-11-18T21:35:00Z">
        <w:r w:rsidR="00C541CF" w:rsidRPr="00596EFF">
          <w:t>kezdeti erőt adok a gömbhöz</w:t>
        </w:r>
      </w:ins>
      <w:ins w:id="1630" w:author="Gergo" w:date="2017-11-18T21:36:00Z">
        <w:r w:rsidR="00C541CF" w:rsidRPr="00653493">
          <w:t xml:space="preserve"> (akár csak</w:t>
        </w:r>
      </w:ins>
      <w:ins w:id="1631" w:author="Gergo" w:date="2017-12-03T19:30:00Z">
        <w:r w:rsidR="00621C92">
          <w:t xml:space="preserve"> egy</w:t>
        </w:r>
      </w:ins>
      <w:ins w:id="1632" w:author="Gergo" w:date="2017-11-18T21:36:00Z">
        <w:r w:rsidR="00C541CF" w:rsidRPr="005B50DA">
          <w:t xml:space="preserve"> valódi dobásnál)</w:t>
        </w:r>
      </w:ins>
      <w:ins w:id="1633" w:author="Gergo" w:date="2017-11-18T21:35:00Z">
        <w:r w:rsidR="00C541CF" w:rsidRPr="005B50DA">
          <w:t>.</w:t>
        </w:r>
      </w:ins>
      <w:ins w:id="1634" w:author="Gergo" w:date="2017-11-18T21:32:00Z">
        <w:r w:rsidR="00C541CF" w:rsidRPr="00596EFF">
          <w:t xml:space="preserve"> </w:t>
        </w:r>
      </w:ins>
      <w:ins w:id="1635" w:author="Gergo" w:date="2017-11-18T21:31:00Z">
        <w:r w:rsidR="00C541CF" w:rsidRPr="00596EFF">
          <w:t xml:space="preserve"> </w:t>
        </w:r>
      </w:ins>
    </w:p>
    <w:p w14:paraId="73709D9E" w14:textId="23D8C241" w:rsidR="009D0B19" w:rsidRDefault="009D0B19">
      <w:pPr>
        <w:rPr>
          <w:ins w:id="1636" w:author="Gergo" w:date="2017-11-25T13:15:00Z"/>
        </w:rPr>
        <w:pPrChange w:id="1637" w:author="Gergo" w:date="2017-11-18T20:32:00Z">
          <w:pPr>
            <w:pStyle w:val="Cmsor2"/>
          </w:pPr>
        </w:pPrChange>
      </w:pPr>
      <w:ins w:id="1638"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639" w:author="Gergo" w:date="2017-11-25T13:15:00Z"/>
          <w:rFonts w:ascii="Consolas" w:hAnsi="Consolas" w:cs="Consolas"/>
          <w:color w:val="000000"/>
          <w:sz w:val="22"/>
          <w:szCs w:val="22"/>
          <w:lang w:val="en-US" w:eastAsia="hu-HU"/>
          <w:rPrChange w:id="1640" w:author="Gergo" w:date="2017-11-25T13:16:00Z">
            <w:rPr>
              <w:ins w:id="1641" w:author="Gergo" w:date="2017-11-25T13:15:00Z"/>
              <w:rFonts w:ascii="Consolas" w:hAnsi="Consolas" w:cs="Consolas"/>
              <w:color w:val="000000"/>
              <w:sz w:val="19"/>
              <w:szCs w:val="19"/>
              <w:lang w:val="en-US" w:eastAsia="hu-HU"/>
            </w:rPr>
          </w:rPrChange>
        </w:rPr>
      </w:pPr>
      <w:ins w:id="1642" w:author="Gergo" w:date="2017-11-25T13:15:00Z">
        <w:r w:rsidRPr="009D0B19">
          <w:rPr>
            <w:rFonts w:ascii="Consolas" w:hAnsi="Consolas" w:cs="Consolas"/>
            <w:color w:val="0000FF"/>
            <w:sz w:val="22"/>
            <w:szCs w:val="22"/>
            <w:lang w:val="en-US" w:eastAsia="hu-HU"/>
            <w:rPrChange w:id="1643"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64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45"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64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47"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648"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649" w:author="Gergo" w:date="2017-11-25T13:15:00Z"/>
          <w:rFonts w:ascii="Consolas" w:hAnsi="Consolas" w:cs="Consolas"/>
          <w:color w:val="000000"/>
          <w:sz w:val="22"/>
          <w:szCs w:val="22"/>
          <w:lang w:val="en-US" w:eastAsia="hu-HU"/>
          <w:rPrChange w:id="1650" w:author="Gergo" w:date="2017-11-25T13:16:00Z">
            <w:rPr>
              <w:ins w:id="1651" w:author="Gergo" w:date="2017-11-25T13:15:00Z"/>
              <w:rFonts w:ascii="Consolas" w:hAnsi="Consolas" w:cs="Consolas"/>
              <w:color w:val="000000"/>
              <w:sz w:val="19"/>
              <w:szCs w:val="19"/>
              <w:lang w:val="en-US" w:eastAsia="hu-HU"/>
            </w:rPr>
          </w:rPrChange>
        </w:rPr>
      </w:pPr>
      <w:ins w:id="1652" w:author="Gergo" w:date="2017-11-25T13:15:00Z">
        <w:r w:rsidRPr="009D0B19">
          <w:rPr>
            <w:rFonts w:ascii="Consolas" w:hAnsi="Consolas" w:cs="Consolas"/>
            <w:color w:val="000000"/>
            <w:sz w:val="22"/>
            <w:szCs w:val="22"/>
            <w:lang w:val="en-US" w:eastAsia="hu-HU"/>
            <w:rPrChange w:id="1653"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654" w:author="Gergo" w:date="2017-11-25T13:15:00Z"/>
          <w:rFonts w:ascii="Consolas" w:hAnsi="Consolas" w:cs="Consolas"/>
          <w:color w:val="008000"/>
          <w:sz w:val="22"/>
          <w:szCs w:val="22"/>
          <w:lang w:val="en-US" w:eastAsia="hu-HU"/>
          <w:rPrChange w:id="1655" w:author="Gergo" w:date="2017-11-25T13:16:00Z">
            <w:rPr>
              <w:ins w:id="1656" w:author="Gergo" w:date="2017-11-25T13:15:00Z"/>
              <w:rFonts w:ascii="Consolas" w:hAnsi="Consolas" w:cs="Consolas"/>
              <w:color w:val="008000"/>
              <w:sz w:val="19"/>
              <w:szCs w:val="19"/>
              <w:lang w:val="en-US" w:eastAsia="hu-HU"/>
            </w:rPr>
          </w:rPrChange>
        </w:rPr>
      </w:pPr>
      <w:ins w:id="1657" w:author="Gergo" w:date="2017-11-25T13:15:00Z">
        <w:r w:rsidRPr="009D0B19">
          <w:rPr>
            <w:rFonts w:ascii="Consolas" w:hAnsi="Consolas" w:cs="Consolas"/>
            <w:color w:val="000000"/>
            <w:sz w:val="22"/>
            <w:szCs w:val="22"/>
            <w:lang w:val="en-US" w:eastAsia="hu-HU"/>
            <w:rPrChange w:id="165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659"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660" w:author="Gergo" w:date="2017-11-25T13:15:00Z"/>
          <w:rFonts w:ascii="Consolas" w:hAnsi="Consolas" w:cs="Consolas"/>
          <w:color w:val="000000"/>
          <w:sz w:val="22"/>
          <w:szCs w:val="22"/>
          <w:lang w:val="en-US" w:eastAsia="hu-HU"/>
          <w:rPrChange w:id="1661" w:author="Gergo" w:date="2017-11-25T13:16:00Z">
            <w:rPr>
              <w:ins w:id="1662" w:author="Gergo" w:date="2017-11-25T13:15:00Z"/>
              <w:rFonts w:ascii="Consolas" w:hAnsi="Consolas" w:cs="Consolas"/>
              <w:color w:val="000000"/>
              <w:sz w:val="19"/>
              <w:szCs w:val="19"/>
              <w:lang w:val="en-US" w:eastAsia="hu-HU"/>
            </w:rPr>
          </w:rPrChange>
        </w:rPr>
      </w:pPr>
      <w:ins w:id="1663" w:author="Gergo" w:date="2017-11-25T13:15:00Z">
        <w:r w:rsidRPr="009D0B19">
          <w:rPr>
            <w:rFonts w:ascii="Consolas" w:hAnsi="Consolas" w:cs="Consolas"/>
            <w:color w:val="000000"/>
            <w:sz w:val="22"/>
            <w:szCs w:val="22"/>
            <w:lang w:val="en-US" w:eastAsia="hu-HU"/>
            <w:rPrChange w:id="166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65"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666"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667"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668"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669" w:author="Gergo" w:date="2017-11-25T13:15:00Z"/>
          <w:rFonts w:ascii="Consolas" w:hAnsi="Consolas" w:cs="Consolas"/>
          <w:color w:val="000000"/>
          <w:sz w:val="22"/>
          <w:szCs w:val="22"/>
          <w:lang w:val="en-US" w:eastAsia="hu-HU"/>
          <w:rPrChange w:id="1670" w:author="Gergo" w:date="2017-11-25T13:16:00Z">
            <w:rPr>
              <w:ins w:id="1671" w:author="Gergo" w:date="2017-11-25T13:15:00Z"/>
              <w:rFonts w:ascii="Consolas" w:hAnsi="Consolas" w:cs="Consolas"/>
              <w:color w:val="000000"/>
              <w:sz w:val="19"/>
              <w:szCs w:val="19"/>
              <w:lang w:val="en-US" w:eastAsia="hu-HU"/>
            </w:rPr>
          </w:rPrChange>
        </w:rPr>
      </w:pPr>
      <w:ins w:id="1672" w:author="Gergo" w:date="2017-11-25T13:15:00Z">
        <w:r w:rsidRPr="009D0B19">
          <w:rPr>
            <w:rFonts w:ascii="Consolas" w:hAnsi="Consolas" w:cs="Consolas"/>
            <w:color w:val="000000"/>
            <w:sz w:val="22"/>
            <w:szCs w:val="22"/>
            <w:lang w:val="en-US" w:eastAsia="hu-HU"/>
            <w:rPrChange w:id="1673"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674" w:author="Gergo" w:date="2017-11-25T13:15:00Z"/>
          <w:rFonts w:ascii="Consolas" w:hAnsi="Consolas" w:cs="Consolas"/>
          <w:color w:val="000000"/>
          <w:sz w:val="22"/>
          <w:szCs w:val="22"/>
          <w:lang w:val="en-US" w:eastAsia="hu-HU"/>
          <w:rPrChange w:id="1675" w:author="Gergo" w:date="2017-11-25T13:16:00Z">
            <w:rPr>
              <w:ins w:id="1676" w:author="Gergo" w:date="2017-11-25T13:15:00Z"/>
              <w:rFonts w:ascii="Consolas" w:hAnsi="Consolas" w:cs="Consolas"/>
              <w:color w:val="000000"/>
              <w:sz w:val="19"/>
              <w:szCs w:val="19"/>
              <w:lang w:val="en-US" w:eastAsia="hu-HU"/>
            </w:rPr>
          </w:rPrChange>
        </w:rPr>
      </w:pPr>
      <w:ins w:id="1677" w:author="Gergo" w:date="2017-11-25T13:15:00Z">
        <w:r w:rsidRPr="009D0B19">
          <w:rPr>
            <w:rFonts w:ascii="Consolas" w:hAnsi="Consolas" w:cs="Consolas"/>
            <w:color w:val="000000"/>
            <w:sz w:val="22"/>
            <w:szCs w:val="22"/>
            <w:lang w:val="en-US" w:eastAsia="hu-HU"/>
            <w:rPrChange w:id="167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79"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680"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681" w:author="Gergo" w:date="2017-11-25T13:15:00Z"/>
          <w:rFonts w:ascii="Consolas" w:hAnsi="Consolas" w:cs="Consolas"/>
          <w:color w:val="000000"/>
          <w:sz w:val="22"/>
          <w:szCs w:val="22"/>
          <w:lang w:val="en-US" w:eastAsia="hu-HU"/>
          <w:rPrChange w:id="1682" w:author="Gergo" w:date="2017-11-25T13:16:00Z">
            <w:rPr>
              <w:ins w:id="1683" w:author="Gergo" w:date="2017-11-25T13:15:00Z"/>
              <w:rFonts w:ascii="Consolas" w:hAnsi="Consolas" w:cs="Consolas"/>
              <w:color w:val="000000"/>
              <w:sz w:val="19"/>
              <w:szCs w:val="19"/>
              <w:lang w:val="en-US" w:eastAsia="hu-HU"/>
            </w:rPr>
          </w:rPrChange>
        </w:rPr>
      </w:pPr>
      <w:ins w:id="1684" w:author="Gergo" w:date="2017-11-25T13:15:00Z">
        <w:r w:rsidRPr="009D0B19">
          <w:rPr>
            <w:rFonts w:ascii="Consolas" w:hAnsi="Consolas" w:cs="Consolas"/>
            <w:color w:val="000000"/>
            <w:sz w:val="22"/>
            <w:szCs w:val="22"/>
            <w:lang w:val="en-US" w:eastAsia="hu-HU"/>
            <w:rPrChange w:id="1685"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686" w:author="Gergo" w:date="2017-11-25T13:15:00Z"/>
          <w:rFonts w:ascii="Consolas" w:hAnsi="Consolas" w:cs="Consolas"/>
          <w:color w:val="000000"/>
          <w:sz w:val="22"/>
          <w:szCs w:val="22"/>
          <w:lang w:val="en-US" w:eastAsia="hu-HU"/>
          <w:rPrChange w:id="1687" w:author="Gergo" w:date="2017-11-25T13:16:00Z">
            <w:rPr>
              <w:ins w:id="1688" w:author="Gergo" w:date="2017-11-25T13:15:00Z"/>
              <w:rFonts w:ascii="Consolas" w:hAnsi="Consolas" w:cs="Consolas"/>
              <w:color w:val="000000"/>
              <w:sz w:val="19"/>
              <w:szCs w:val="19"/>
              <w:lang w:val="en-US" w:eastAsia="hu-HU"/>
            </w:rPr>
          </w:rPrChange>
        </w:rPr>
      </w:pPr>
      <w:ins w:id="1689" w:author="Gergo" w:date="2017-11-25T13:15:00Z">
        <w:r w:rsidRPr="009D0B19">
          <w:rPr>
            <w:rFonts w:ascii="Consolas" w:hAnsi="Consolas" w:cs="Consolas"/>
            <w:color w:val="000000"/>
            <w:sz w:val="22"/>
            <w:szCs w:val="22"/>
            <w:lang w:val="en-US" w:eastAsia="hu-HU"/>
            <w:rPrChange w:id="1690"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691"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692"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693" w:author="Gergo" w:date="2017-11-25T13:15:00Z"/>
          <w:rFonts w:ascii="Consolas" w:hAnsi="Consolas" w:cs="Consolas"/>
          <w:color w:val="000000"/>
          <w:sz w:val="22"/>
          <w:szCs w:val="22"/>
          <w:lang w:val="en-US" w:eastAsia="hu-HU"/>
          <w:rPrChange w:id="1694" w:author="Gergo" w:date="2017-11-25T13:16:00Z">
            <w:rPr>
              <w:ins w:id="1695" w:author="Gergo" w:date="2017-11-25T13:15:00Z"/>
              <w:rFonts w:ascii="Consolas" w:hAnsi="Consolas" w:cs="Consolas"/>
              <w:color w:val="000000"/>
              <w:sz w:val="19"/>
              <w:szCs w:val="19"/>
              <w:lang w:val="en-US" w:eastAsia="hu-HU"/>
            </w:rPr>
          </w:rPrChange>
        </w:rPr>
      </w:pPr>
      <w:ins w:id="1696" w:author="Gergo" w:date="2017-11-25T13:15:00Z">
        <w:r w:rsidRPr="009D0B19">
          <w:rPr>
            <w:rFonts w:ascii="Consolas" w:hAnsi="Consolas" w:cs="Consolas"/>
            <w:color w:val="000000"/>
            <w:sz w:val="22"/>
            <w:szCs w:val="22"/>
            <w:lang w:val="en-US" w:eastAsia="hu-HU"/>
            <w:rPrChange w:id="1697" w:author="Gergo" w:date="2017-11-25T13:16:00Z">
              <w:rPr>
                <w:rFonts w:ascii="Consolas" w:hAnsi="Consolas" w:cs="Consolas"/>
                <w:color w:val="000000"/>
                <w:sz w:val="19"/>
                <w:szCs w:val="19"/>
                <w:lang w:val="en-US" w:eastAsia="hu-HU"/>
              </w:rPr>
            </w:rPrChange>
          </w:rPr>
          <w:lastRenderedPageBreak/>
          <w:t xml:space="preserve">            swinging = </w:t>
        </w:r>
        <w:r w:rsidRPr="009D0B19">
          <w:rPr>
            <w:rFonts w:ascii="Consolas" w:hAnsi="Consolas" w:cs="Consolas"/>
            <w:color w:val="0000FF"/>
            <w:sz w:val="22"/>
            <w:szCs w:val="22"/>
            <w:lang w:val="en-US" w:eastAsia="hu-HU"/>
            <w:rPrChange w:id="1698"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699"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700" w:author="Gergo" w:date="2017-11-25T13:15:00Z"/>
          <w:rFonts w:ascii="Consolas" w:hAnsi="Consolas" w:cs="Consolas"/>
          <w:color w:val="000000"/>
          <w:sz w:val="22"/>
          <w:szCs w:val="22"/>
          <w:lang w:val="en-US" w:eastAsia="hu-HU"/>
          <w:rPrChange w:id="1701" w:author="Gergo" w:date="2017-11-25T13:16:00Z">
            <w:rPr>
              <w:ins w:id="1702" w:author="Gergo" w:date="2017-11-25T13:15:00Z"/>
              <w:rFonts w:ascii="Consolas" w:hAnsi="Consolas" w:cs="Consolas"/>
              <w:color w:val="000000"/>
              <w:sz w:val="19"/>
              <w:szCs w:val="19"/>
              <w:lang w:val="en-US" w:eastAsia="hu-HU"/>
            </w:rPr>
          </w:rPrChange>
        </w:rPr>
      </w:pPr>
      <w:ins w:id="1703" w:author="Gergo" w:date="2017-11-25T13:15:00Z">
        <w:r w:rsidRPr="009D0B19">
          <w:rPr>
            <w:rFonts w:ascii="Consolas" w:hAnsi="Consolas" w:cs="Consolas"/>
            <w:color w:val="000000"/>
            <w:sz w:val="22"/>
            <w:szCs w:val="22"/>
            <w:lang w:val="en-US" w:eastAsia="hu-HU"/>
            <w:rPrChange w:id="1704"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705" w:author="Gergo" w:date="2017-11-25T13:15:00Z"/>
          <w:rFonts w:ascii="Consolas" w:hAnsi="Consolas" w:cs="Consolas"/>
          <w:color w:val="000000"/>
          <w:sz w:val="22"/>
          <w:szCs w:val="22"/>
          <w:lang w:val="en-US" w:eastAsia="hu-HU"/>
          <w:rPrChange w:id="1706" w:author="Gergo" w:date="2017-11-25T13:16:00Z">
            <w:rPr>
              <w:ins w:id="1707" w:author="Gergo" w:date="2017-11-25T13:15:00Z"/>
              <w:rFonts w:ascii="Consolas" w:hAnsi="Consolas" w:cs="Consolas"/>
              <w:color w:val="000000"/>
              <w:sz w:val="19"/>
              <w:szCs w:val="19"/>
              <w:lang w:val="en-US" w:eastAsia="hu-HU"/>
            </w:rPr>
          </w:rPrChange>
        </w:rPr>
      </w:pPr>
      <w:ins w:id="1708" w:author="Gergo" w:date="2017-11-25T13:15:00Z">
        <w:r w:rsidRPr="009D0B19">
          <w:rPr>
            <w:rFonts w:ascii="Consolas" w:hAnsi="Consolas" w:cs="Consolas"/>
            <w:color w:val="000000"/>
            <w:sz w:val="22"/>
            <w:szCs w:val="22"/>
            <w:lang w:val="en-US" w:eastAsia="hu-HU"/>
            <w:rPrChange w:id="170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10"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71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12"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1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714"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715"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716" w:author="Gergo" w:date="2017-11-25T13:15:00Z"/>
          <w:rFonts w:ascii="Consolas" w:hAnsi="Consolas" w:cs="Consolas"/>
          <w:color w:val="000000"/>
          <w:sz w:val="22"/>
          <w:szCs w:val="22"/>
          <w:lang w:val="en-US" w:eastAsia="hu-HU"/>
          <w:rPrChange w:id="1717" w:author="Gergo" w:date="2017-11-25T13:16:00Z">
            <w:rPr>
              <w:ins w:id="1718" w:author="Gergo" w:date="2017-11-25T13:15:00Z"/>
              <w:rFonts w:ascii="Consolas" w:hAnsi="Consolas" w:cs="Consolas"/>
              <w:color w:val="000000"/>
              <w:sz w:val="19"/>
              <w:szCs w:val="19"/>
              <w:lang w:val="en-US" w:eastAsia="hu-HU"/>
            </w:rPr>
          </w:rPrChange>
        </w:rPr>
      </w:pPr>
      <w:ins w:id="1719" w:author="Gergo" w:date="2017-11-25T13:15:00Z">
        <w:r w:rsidRPr="009D0B19">
          <w:rPr>
            <w:rFonts w:ascii="Consolas" w:hAnsi="Consolas" w:cs="Consolas"/>
            <w:color w:val="000000"/>
            <w:sz w:val="22"/>
            <w:szCs w:val="22"/>
            <w:lang w:val="en-US" w:eastAsia="hu-HU"/>
            <w:rPrChange w:id="1720"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721" w:author="Gergo" w:date="2017-11-25T13:15:00Z"/>
          <w:rFonts w:ascii="Consolas" w:hAnsi="Consolas" w:cs="Consolas"/>
          <w:color w:val="000000"/>
          <w:sz w:val="22"/>
          <w:szCs w:val="22"/>
          <w:lang w:val="en-US" w:eastAsia="hu-HU"/>
          <w:rPrChange w:id="1722" w:author="Gergo" w:date="2017-11-25T13:16:00Z">
            <w:rPr>
              <w:ins w:id="1723" w:author="Gergo" w:date="2017-11-25T13:15:00Z"/>
              <w:rFonts w:ascii="Consolas" w:hAnsi="Consolas" w:cs="Consolas"/>
              <w:color w:val="000000"/>
              <w:sz w:val="19"/>
              <w:szCs w:val="19"/>
              <w:lang w:val="en-US" w:eastAsia="hu-HU"/>
            </w:rPr>
          </w:rPrChange>
        </w:rPr>
      </w:pPr>
      <w:ins w:id="1724" w:author="Gergo" w:date="2017-11-25T13:15:00Z">
        <w:r w:rsidRPr="009D0B19">
          <w:rPr>
            <w:rFonts w:ascii="Consolas" w:hAnsi="Consolas" w:cs="Consolas"/>
            <w:color w:val="000000"/>
            <w:sz w:val="22"/>
            <w:szCs w:val="22"/>
            <w:lang w:val="en-US" w:eastAsia="hu-HU"/>
            <w:rPrChange w:id="1725"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726" w:author="Gergo" w:date="2017-11-25T13:15:00Z"/>
          <w:rFonts w:ascii="Consolas" w:hAnsi="Consolas" w:cs="Consolas"/>
          <w:color w:val="000000"/>
          <w:sz w:val="22"/>
          <w:szCs w:val="22"/>
          <w:lang w:val="en-US" w:eastAsia="hu-HU"/>
          <w:rPrChange w:id="1727" w:author="Gergo" w:date="2017-11-25T13:16:00Z">
            <w:rPr>
              <w:ins w:id="1728" w:author="Gergo" w:date="2017-11-25T13:15:00Z"/>
              <w:rFonts w:ascii="Consolas" w:hAnsi="Consolas" w:cs="Consolas"/>
              <w:color w:val="000000"/>
              <w:sz w:val="19"/>
              <w:szCs w:val="19"/>
              <w:lang w:val="en-US" w:eastAsia="hu-HU"/>
            </w:rPr>
          </w:rPrChange>
        </w:rPr>
      </w:pPr>
      <w:ins w:id="1729" w:author="Gergo" w:date="2017-11-25T13:15:00Z">
        <w:r w:rsidRPr="009D0B19">
          <w:rPr>
            <w:rFonts w:ascii="Consolas" w:hAnsi="Consolas" w:cs="Consolas"/>
            <w:color w:val="000000"/>
            <w:sz w:val="22"/>
            <w:szCs w:val="22"/>
            <w:lang w:val="en-US" w:eastAsia="hu-HU"/>
            <w:rPrChange w:id="1730"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731" w:author="Gergo" w:date="2017-11-25T13:15:00Z"/>
          <w:rFonts w:ascii="Consolas" w:hAnsi="Consolas" w:cs="Consolas"/>
          <w:color w:val="000000"/>
          <w:sz w:val="22"/>
          <w:szCs w:val="22"/>
          <w:lang w:val="en-US" w:eastAsia="hu-HU"/>
          <w:rPrChange w:id="1732" w:author="Gergo" w:date="2017-11-25T13:16:00Z">
            <w:rPr>
              <w:ins w:id="1733" w:author="Gergo" w:date="2017-11-25T13:15:00Z"/>
              <w:rFonts w:ascii="Consolas" w:hAnsi="Consolas" w:cs="Consolas"/>
              <w:color w:val="000000"/>
              <w:sz w:val="19"/>
              <w:szCs w:val="19"/>
              <w:lang w:val="en-US" w:eastAsia="hu-HU"/>
            </w:rPr>
          </w:rPrChange>
        </w:rPr>
      </w:pPr>
      <w:ins w:id="1734" w:author="Gergo" w:date="2017-11-25T13:15:00Z">
        <w:r w:rsidRPr="009D0B19">
          <w:rPr>
            <w:rFonts w:ascii="Consolas" w:hAnsi="Consolas" w:cs="Consolas"/>
            <w:color w:val="000000"/>
            <w:sz w:val="22"/>
            <w:szCs w:val="22"/>
            <w:lang w:val="en-US" w:eastAsia="hu-HU"/>
            <w:rPrChange w:id="1735"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736" w:author="Gergo" w:date="2017-11-25T13:15:00Z"/>
          <w:rFonts w:ascii="Consolas" w:hAnsi="Consolas" w:cs="Consolas"/>
          <w:color w:val="0000FF"/>
          <w:sz w:val="22"/>
          <w:szCs w:val="22"/>
          <w:lang w:val="en-US" w:eastAsia="hu-HU"/>
          <w:rPrChange w:id="1737" w:author="Gergo" w:date="2017-11-25T13:16:00Z">
            <w:rPr>
              <w:ins w:id="1738" w:author="Gergo" w:date="2017-11-25T13:15:00Z"/>
              <w:rFonts w:ascii="Consolas" w:hAnsi="Consolas" w:cs="Consolas"/>
              <w:color w:val="0000FF"/>
              <w:sz w:val="19"/>
              <w:szCs w:val="19"/>
              <w:lang w:val="en-US" w:eastAsia="hu-HU"/>
            </w:rPr>
          </w:rPrChange>
        </w:rPr>
      </w:pPr>
      <w:ins w:id="1739" w:author="Gergo" w:date="2017-11-25T13:15:00Z">
        <w:r w:rsidRPr="009D0B19">
          <w:rPr>
            <w:rFonts w:ascii="Consolas" w:hAnsi="Consolas" w:cs="Consolas"/>
            <w:color w:val="000000"/>
            <w:sz w:val="22"/>
            <w:szCs w:val="22"/>
            <w:lang w:val="en-US" w:eastAsia="hu-HU"/>
            <w:rPrChange w:id="174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41"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742" w:author="Gergo" w:date="2017-11-25T13:15:00Z"/>
          <w:rFonts w:ascii="Consolas" w:hAnsi="Consolas" w:cs="Consolas"/>
          <w:color w:val="000000"/>
          <w:sz w:val="22"/>
          <w:szCs w:val="22"/>
          <w:lang w:val="en-US" w:eastAsia="hu-HU"/>
          <w:rPrChange w:id="1743" w:author="Gergo" w:date="2017-11-25T13:16:00Z">
            <w:rPr>
              <w:ins w:id="1744" w:author="Gergo" w:date="2017-11-25T13:15:00Z"/>
              <w:rFonts w:ascii="Consolas" w:hAnsi="Consolas" w:cs="Consolas"/>
              <w:color w:val="000000"/>
              <w:sz w:val="19"/>
              <w:szCs w:val="19"/>
              <w:lang w:val="en-US" w:eastAsia="hu-HU"/>
            </w:rPr>
          </w:rPrChange>
        </w:rPr>
      </w:pPr>
      <w:ins w:id="1745" w:author="Gergo" w:date="2017-11-25T13:15:00Z">
        <w:r w:rsidRPr="009D0B19">
          <w:rPr>
            <w:rFonts w:ascii="Consolas" w:hAnsi="Consolas" w:cs="Consolas"/>
            <w:color w:val="000000"/>
            <w:sz w:val="22"/>
            <w:szCs w:val="22"/>
            <w:lang w:val="en-US" w:eastAsia="hu-HU"/>
            <w:rPrChange w:id="1746"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747" w:author="Gergo" w:date="2017-11-25T13:15:00Z"/>
          <w:rFonts w:ascii="Consolas" w:hAnsi="Consolas" w:cs="Consolas"/>
          <w:color w:val="000000"/>
          <w:sz w:val="22"/>
          <w:szCs w:val="22"/>
          <w:lang w:val="en-US" w:eastAsia="hu-HU"/>
          <w:rPrChange w:id="1748" w:author="Gergo" w:date="2017-11-25T13:16:00Z">
            <w:rPr>
              <w:ins w:id="1749" w:author="Gergo" w:date="2017-11-25T13:15:00Z"/>
              <w:rFonts w:ascii="Consolas" w:hAnsi="Consolas" w:cs="Consolas"/>
              <w:color w:val="000000"/>
              <w:sz w:val="19"/>
              <w:szCs w:val="19"/>
              <w:lang w:val="en-US" w:eastAsia="hu-HU"/>
            </w:rPr>
          </w:rPrChange>
        </w:rPr>
      </w:pPr>
      <w:ins w:id="1750" w:author="Gergo" w:date="2017-11-25T13:15:00Z">
        <w:r w:rsidRPr="009D0B19">
          <w:rPr>
            <w:rFonts w:ascii="Consolas" w:hAnsi="Consolas" w:cs="Consolas"/>
            <w:color w:val="000000"/>
            <w:sz w:val="22"/>
            <w:szCs w:val="22"/>
            <w:lang w:val="en-US" w:eastAsia="hu-HU"/>
            <w:rPrChange w:id="1751"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752"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753"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754" w:author="Gergo" w:date="2017-11-25T13:15:00Z"/>
          <w:rFonts w:ascii="Consolas" w:hAnsi="Consolas" w:cs="Consolas"/>
          <w:color w:val="000000"/>
          <w:sz w:val="22"/>
          <w:szCs w:val="22"/>
          <w:lang w:val="en-US" w:eastAsia="hu-HU"/>
          <w:rPrChange w:id="1755" w:author="Gergo" w:date="2017-11-25T13:16:00Z">
            <w:rPr>
              <w:ins w:id="1756" w:author="Gergo" w:date="2017-11-25T13:15:00Z"/>
              <w:rFonts w:ascii="Consolas" w:hAnsi="Consolas" w:cs="Consolas"/>
              <w:color w:val="000000"/>
              <w:sz w:val="19"/>
              <w:szCs w:val="19"/>
              <w:lang w:val="en-US" w:eastAsia="hu-HU"/>
            </w:rPr>
          </w:rPrChange>
        </w:rPr>
      </w:pPr>
      <w:ins w:id="1757" w:author="Gergo" w:date="2017-11-25T13:15:00Z">
        <w:r w:rsidRPr="009D0B19">
          <w:rPr>
            <w:rFonts w:ascii="Consolas" w:hAnsi="Consolas" w:cs="Consolas"/>
            <w:color w:val="000000"/>
            <w:sz w:val="22"/>
            <w:szCs w:val="22"/>
            <w:lang w:val="en-US" w:eastAsia="hu-HU"/>
            <w:rPrChange w:id="1758"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1759" w:author="Gergo" w:date="2017-11-17T13:48:00Z"/>
        </w:rPr>
        <w:pPrChange w:id="1760" w:author="Gergo" w:date="2017-11-25T13:16:00Z">
          <w:pPr>
            <w:pStyle w:val="Cmsor2"/>
          </w:pPr>
        </w:pPrChange>
      </w:pPr>
      <w:ins w:id="1761" w:author="Gergo" w:date="2017-11-25T13:15:00Z">
        <w:r w:rsidRPr="009D0B19">
          <w:rPr>
            <w:rFonts w:ascii="Consolas" w:hAnsi="Consolas" w:cs="Consolas"/>
            <w:color w:val="000000"/>
            <w:sz w:val="22"/>
            <w:szCs w:val="22"/>
            <w:lang w:val="en-US" w:eastAsia="hu-HU"/>
            <w:rPrChange w:id="1762" w:author="Gergo" w:date="2017-11-25T13:16:00Z">
              <w:rPr>
                <w:rFonts w:ascii="Consolas" w:hAnsi="Consolas" w:cs="Consolas"/>
                <w:color w:val="000000"/>
                <w:sz w:val="19"/>
                <w:szCs w:val="19"/>
                <w:lang w:val="en-US" w:eastAsia="hu-HU"/>
              </w:rPr>
            </w:rPrChange>
          </w:rPr>
          <w:t>}</w:t>
        </w:r>
      </w:ins>
    </w:p>
    <w:p w14:paraId="74F0B417" w14:textId="3A47A95F" w:rsidR="009654DF" w:rsidRPr="003355B9" w:rsidRDefault="009654DF" w:rsidP="009654DF">
      <w:pPr>
        <w:pStyle w:val="Cmsor2"/>
        <w:rPr>
          <w:ins w:id="1763" w:author="Gergo" w:date="2017-11-18T21:58:00Z"/>
        </w:rPr>
      </w:pPr>
      <w:bookmarkStart w:id="1764" w:name="_Toc499416840"/>
      <w:ins w:id="1765" w:author="Gergo" w:date="2017-11-17T13:48:00Z">
        <w:r w:rsidRPr="003355B9">
          <w:t>A végső harc</w:t>
        </w:r>
      </w:ins>
      <w:bookmarkEnd w:id="1764"/>
    </w:p>
    <w:p w14:paraId="6A396279" w14:textId="74EBB60F" w:rsidR="009C437E" w:rsidRPr="00C10478" w:rsidRDefault="009C437E">
      <w:pPr>
        <w:rPr>
          <w:ins w:id="1766" w:author="Gergo" w:date="2017-11-18T22:04:00Z"/>
        </w:rPr>
        <w:pPrChange w:id="1767" w:author="Gergo" w:date="2017-11-18T21:58:00Z">
          <w:pPr>
            <w:pStyle w:val="Cmsor2"/>
          </w:pPr>
        </w:pPrChange>
      </w:pPr>
      <w:ins w:id="1768" w:author="Gergo" w:date="2017-11-18T21:58:00Z">
        <w:r w:rsidRPr="0034280E">
          <w:t xml:space="preserve">A végső harc </w:t>
        </w:r>
        <w:r w:rsidRPr="005B50DA">
          <w:t>során részben a már bemutatott elemek jelennek meg  például a rúnarajzolás</w:t>
        </w:r>
      </w:ins>
      <w:ins w:id="1769" w:author="Gergo" w:date="2017-11-18T22:01:00Z">
        <w:r w:rsidRPr="005B50DA">
          <w:t>, a</w:t>
        </w:r>
      </w:ins>
      <w:ins w:id="1770" w:author="Gergo" w:date="2017-11-18T21:58:00Z">
        <w:r w:rsidRPr="00596EFF">
          <w:t xml:space="preserve"> varázslás</w:t>
        </w:r>
      </w:ins>
      <w:ins w:id="1771" w:author="Gergo" w:date="2017-11-18T22:01:00Z">
        <w:r w:rsidRPr="00596EFF">
          <w:t xml:space="preserve"> vagy a dialógu</w:t>
        </w:r>
      </w:ins>
      <w:ins w:id="1772" w:author="Gergo" w:date="2017-11-18T22:03:00Z">
        <w:r w:rsidRPr="00596EFF">
          <w:t>sok,</w:t>
        </w:r>
      </w:ins>
      <w:ins w:id="1773" w:author="Gergo" w:date="2017-11-18T21:58:00Z">
        <w:r w:rsidRPr="00596EFF">
          <w:t xml:space="preserve"> részben pedig új elemek</w:t>
        </w:r>
      </w:ins>
      <w:ins w:id="1774" w:author="Gergo" w:date="2017-11-18T22:03:00Z">
        <w:r w:rsidRPr="00653493">
          <w:t xml:space="preserve"> jelennek meg, mint az Ogre támadása vagy a játékos kitérése, elugrása.</w:t>
        </w:r>
      </w:ins>
      <w:ins w:id="1775" w:author="Gergo" w:date="2017-11-18T21:58:00Z">
        <w:r w:rsidRPr="00C10478">
          <w:t xml:space="preserve"> </w:t>
        </w:r>
      </w:ins>
    </w:p>
    <w:p w14:paraId="11B46081" w14:textId="654C5A50" w:rsidR="009C437E" w:rsidRPr="005B50DA" w:rsidRDefault="009C437E">
      <w:pPr>
        <w:rPr>
          <w:ins w:id="1776" w:author="Gergo" w:date="2017-11-18T22:17:00Z"/>
        </w:rPr>
        <w:pPrChange w:id="1777" w:author="Gergo" w:date="2017-11-18T21:58:00Z">
          <w:pPr>
            <w:pStyle w:val="Cmsor2"/>
          </w:pPr>
        </w:pPrChange>
      </w:pPr>
      <w:ins w:id="1778" w:author="Gergo" w:date="2017-11-18T22:05:00Z">
        <w:r w:rsidRPr="00FF5CAA">
          <w:t xml:space="preserve">Az ogréhez való visszatéréskor megjelenik egy dialógus, ami felvezeti a harcot. Ezután az Ogre sokszorosára nő és </w:t>
        </w:r>
      </w:ins>
      <w:ins w:id="1779" w:author="Gergo" w:date="2017-11-18T22:06:00Z">
        <w:r w:rsidRPr="00FF5CAA">
          <w:t xml:space="preserve">megkezdődik a harc. Ezt a </w:t>
        </w:r>
        <w:r w:rsidRPr="003355B9">
          <w:rPr>
            <w:rFonts w:ascii="Consolas" w:hAnsi="Consolas"/>
            <w:rPrChange w:id="1780" w:author="Gergo" w:date="2017-11-25T13:10:00Z">
              <w:rPr/>
            </w:rPrChange>
          </w:rPr>
          <w:t>WizzardController</w:t>
        </w:r>
        <w:r w:rsidRPr="0034280E">
          <w:t xml:space="preserve"> </w:t>
        </w:r>
        <w:r w:rsidRPr="003355B9">
          <w:rPr>
            <w:rFonts w:ascii="Consolas" w:hAnsi="Consolas"/>
            <w:rPrChange w:id="1781" w:author="Gergo" w:date="2017-11-25T13:10:00Z">
              <w:rPr/>
            </w:rPrChange>
          </w:rPr>
          <w:t>enrage</w:t>
        </w:r>
        <w:r w:rsidRPr="0034280E">
          <w:t xml:space="preserve"> corutin-ja végzi. A corutine egy olyan függvény, ami a C#-os </w:t>
        </w:r>
        <w:r w:rsidRPr="003355B9">
          <w:rPr>
            <w:rFonts w:ascii="Consolas" w:hAnsi="Consolas"/>
            <w:rPrChange w:id="1782" w:author="Gergo" w:date="2017-11-25T13:10:00Z">
              <w:rPr/>
            </w:rPrChange>
          </w:rPr>
          <w:t>yield-return</w:t>
        </w:r>
      </w:ins>
      <w:ins w:id="1783" w:author="Gergo" w:date="2017-11-18T22:12:00Z">
        <w:r w:rsidR="008331A5" w:rsidRPr="0034280E">
          <w:t xml:space="preserve"> nyelvi elemeket kihasználva, olyan működést valósít meg, hogy megszakí</w:t>
        </w:r>
        <w:r w:rsidR="008331A5" w:rsidRPr="005B50DA">
          <w:t xml:space="preserve">tja a függvény végrehajtását és a következő képkocka kiszámításakor folytatja. Erre azért van szükség, mert egy ciklus futása különben egy képkocka alatt történne meg és nem lenne meg a folyamatos hatás. </w:t>
        </w:r>
      </w:ins>
      <w:ins w:id="1784" w:author="Gergo" w:date="2017-11-18T22:15:00Z">
        <w:r w:rsidR="008331A5" w:rsidRPr="005B50DA">
          <w:t xml:space="preserve">Az </w:t>
        </w:r>
        <w:r w:rsidR="008331A5" w:rsidRPr="003355B9">
          <w:rPr>
            <w:rFonts w:ascii="Consolas" w:hAnsi="Consolas"/>
            <w:rPrChange w:id="1785" w:author="Gergo" w:date="2017-11-25T13:10:00Z">
              <w:rPr/>
            </w:rPrChange>
          </w:rPr>
          <w:t>enrage</w:t>
        </w:r>
        <w:r w:rsidR="008331A5" w:rsidRPr="0034280E">
          <w:t xml:space="preserve"> függvény egy ciklusban folyamatosan skálázza fel az Ogre méretét.</w:t>
        </w:r>
      </w:ins>
    </w:p>
    <w:p w14:paraId="3D31990D" w14:textId="61DB0DB9" w:rsidR="008331A5" w:rsidRPr="00596EFF" w:rsidRDefault="008331A5">
      <w:pPr>
        <w:pStyle w:val="Cmsor3"/>
        <w:rPr>
          <w:ins w:id="1786" w:author="Gergo" w:date="2017-11-24T10:47:00Z"/>
        </w:rPr>
        <w:pPrChange w:id="1787" w:author="Gergo" w:date="2017-11-18T22:17:00Z">
          <w:pPr>
            <w:pStyle w:val="Cmsor2"/>
          </w:pPr>
        </w:pPrChange>
      </w:pPr>
      <w:bookmarkStart w:id="1788" w:name="_Toc499416841"/>
      <w:ins w:id="1789" w:author="Gergo" w:date="2017-11-18T22:17:00Z">
        <w:r w:rsidRPr="005B50DA">
          <w:t>A hordódobás</w:t>
        </w:r>
      </w:ins>
      <w:bookmarkEnd w:id="1788"/>
    </w:p>
    <w:p w14:paraId="2BAA6CCB" w14:textId="3A7E5DAD" w:rsidR="00C12D2B" w:rsidRPr="005B50DA" w:rsidRDefault="00C12D2B">
      <w:pPr>
        <w:rPr>
          <w:ins w:id="1790" w:author="Gergo" w:date="2017-11-24T11:00:00Z"/>
        </w:rPr>
        <w:pPrChange w:id="1791" w:author="Gergo" w:date="2017-11-24T10:47:00Z">
          <w:pPr>
            <w:pStyle w:val="Cmsor2"/>
          </w:pPr>
        </w:pPrChange>
      </w:pPr>
      <w:ins w:id="1792" w:author="Gergo" w:date="2017-11-24T10:47:00Z">
        <w:r w:rsidRPr="00596EFF">
          <w:t>A harc megkezdésekor</w:t>
        </w:r>
      </w:ins>
      <w:ins w:id="1793" w:author="Gergo" w:date="2017-11-24T10:48:00Z">
        <w:r w:rsidRPr="00596EFF">
          <w:t xml:space="preserve"> meghívódik a </w:t>
        </w:r>
        <w:r w:rsidRPr="003355B9">
          <w:rPr>
            <w:rFonts w:ascii="Consolas" w:hAnsi="Consolas"/>
            <w:rPrChange w:id="1794" w:author="Gergo" w:date="2017-11-25T13:10:00Z">
              <w:rPr>
                <w:b w:val="0"/>
                <w:bCs w:val="0"/>
                <w:iCs w:val="0"/>
              </w:rPr>
            </w:rPrChange>
          </w:rPr>
          <w:t>BarrelSpawner</w:t>
        </w:r>
        <w:r w:rsidRPr="0034280E">
          <w:t xml:space="preserve"> osztály </w:t>
        </w:r>
      </w:ins>
      <w:ins w:id="1795" w:author="Gergo" w:date="2017-11-24T10:49:00Z">
        <w:r w:rsidRPr="003355B9">
          <w:rPr>
            <w:rFonts w:ascii="Consolas" w:hAnsi="Consolas"/>
            <w:rPrChange w:id="1796" w:author="Gergo" w:date="2017-11-25T13:10:00Z">
              <w:rPr>
                <w:b w:val="0"/>
                <w:bCs w:val="0"/>
                <w:iCs w:val="0"/>
              </w:rPr>
            </w:rPrChange>
          </w:rPr>
          <w:t>startBarrelThrowing</w:t>
        </w:r>
        <w:r w:rsidRPr="0034280E">
          <w:t xml:space="preserve"> metódusa, ami elindítja a </w:t>
        </w:r>
      </w:ins>
      <w:ins w:id="1797" w:author="Gergo" w:date="2017-11-24T10:51:00Z">
        <w:r w:rsidRPr="003355B9">
          <w:rPr>
            <w:rFonts w:ascii="Consolas" w:hAnsi="Consolas"/>
            <w:rPrChange w:id="1798" w:author="Gergo" w:date="2017-11-25T13:10:00Z">
              <w:rPr>
                <w:b w:val="0"/>
                <w:bCs w:val="0"/>
                <w:iCs w:val="0"/>
              </w:rPr>
            </w:rPrChange>
          </w:rPr>
          <w:t>spawnBarrels</w:t>
        </w:r>
        <w:r w:rsidRPr="0034280E">
          <w:t xml:space="preserve"> nevű corutine-t. Ez a függvény </w:t>
        </w:r>
      </w:ins>
      <w:ins w:id="1799" w:author="Gergo" w:date="2017-11-24T10:52:00Z">
        <w:r w:rsidR="00764705" w:rsidRPr="005B50DA">
          <w:t>az alany nyugalmától</w:t>
        </w:r>
      </w:ins>
      <w:ins w:id="1800" w:author="Gergo" w:date="2017-12-03T19:32:00Z">
        <w:r w:rsidR="002C7692">
          <w:t xml:space="preserve"> </w:t>
        </w:r>
        <w:r w:rsidR="002C7692" w:rsidRPr="002C7F1A">
          <w:t>(ezt a NeuroSky headset-től kérdezem le)</w:t>
        </w:r>
      </w:ins>
      <w:ins w:id="1801" w:author="Gergo" w:date="2017-11-24T10:52:00Z">
        <w:r w:rsidR="00764705" w:rsidRPr="005B50DA">
          <w:t xml:space="preserve"> függő</w:t>
        </w:r>
        <w:r w:rsidRPr="005B50DA">
          <w:t xml:space="preserve"> </w:t>
        </w:r>
      </w:ins>
      <w:ins w:id="1802" w:author="Gergo" w:date="2017-11-24T10:54:00Z">
        <w:r w:rsidR="00764705" w:rsidRPr="00596EFF">
          <w:t>időközönként létrehoz egy hordót, és elindítja a játékos felé.</w:t>
        </w:r>
      </w:ins>
      <w:ins w:id="1803" w:author="Gergo" w:date="2017-11-24T11:11:00Z">
        <w:r w:rsidR="00113527" w:rsidRPr="00596EFF">
          <w:t xml:space="preserve"> A nyugalom értékének beállítása az </w:t>
        </w:r>
        <w:r w:rsidR="00113527" w:rsidRPr="003355B9">
          <w:rPr>
            <w:rFonts w:ascii="Consolas" w:hAnsi="Consolas"/>
            <w:rPrChange w:id="1804" w:author="Gergo" w:date="2017-11-25T13:10:00Z">
              <w:rPr>
                <w:b w:val="0"/>
                <w:bCs w:val="0"/>
                <w:iCs w:val="0"/>
              </w:rPr>
            </w:rPrChange>
          </w:rPr>
          <w:t>Update</w:t>
        </w:r>
        <w:r w:rsidR="00113527" w:rsidRPr="0034280E">
          <w:t xml:space="preserve"> függvényben kapott helyet, így az folyamatosan frissül.</w:t>
        </w:r>
      </w:ins>
      <w:ins w:id="1805" w:author="Gergo" w:date="2017-11-24T10:58:00Z">
        <w:r w:rsidR="004F5B39" w:rsidRPr="005B50DA">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806" w:author="Gergo" w:date="2017-11-24T11:00:00Z"/>
          <w:rFonts w:ascii="Consolas" w:hAnsi="Consolas" w:cs="Consolas"/>
          <w:color w:val="000000"/>
          <w:sz w:val="22"/>
          <w:szCs w:val="22"/>
          <w:lang w:eastAsia="hu-HU"/>
          <w:rPrChange w:id="1807" w:author="Gergo" w:date="2017-11-25T13:10:00Z">
            <w:rPr>
              <w:ins w:id="1808" w:author="Gergo" w:date="2017-11-24T11:00:00Z"/>
              <w:rFonts w:ascii="Consolas" w:hAnsi="Consolas" w:cs="Consolas"/>
              <w:color w:val="000000"/>
              <w:sz w:val="19"/>
              <w:szCs w:val="19"/>
              <w:lang w:val="en-US" w:eastAsia="hu-HU"/>
            </w:rPr>
          </w:rPrChange>
        </w:rPr>
      </w:pPr>
      <w:ins w:id="1809" w:author="Gergo" w:date="2017-11-24T11:00:00Z">
        <w:r w:rsidRPr="003355B9">
          <w:rPr>
            <w:rFonts w:ascii="Consolas" w:hAnsi="Consolas" w:cs="Consolas"/>
            <w:color w:val="0000FF"/>
            <w:sz w:val="22"/>
            <w:szCs w:val="22"/>
            <w:lang w:eastAsia="hu-HU"/>
            <w:rPrChange w:id="1810"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8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12"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813"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814" w:author="Gergo" w:date="2017-11-24T11:00:00Z"/>
          <w:rFonts w:ascii="Consolas" w:hAnsi="Consolas" w:cs="Consolas"/>
          <w:color w:val="000000"/>
          <w:sz w:val="22"/>
          <w:szCs w:val="22"/>
          <w:lang w:eastAsia="hu-HU"/>
          <w:rPrChange w:id="1815" w:author="Gergo" w:date="2017-11-25T13:10:00Z">
            <w:rPr>
              <w:ins w:id="1816" w:author="Gergo" w:date="2017-11-24T11:00:00Z"/>
              <w:rFonts w:ascii="Consolas" w:hAnsi="Consolas" w:cs="Consolas"/>
              <w:color w:val="000000"/>
              <w:sz w:val="19"/>
              <w:szCs w:val="19"/>
              <w:lang w:val="en-US" w:eastAsia="hu-HU"/>
            </w:rPr>
          </w:rPrChange>
        </w:rPr>
      </w:pPr>
      <w:ins w:id="1817" w:author="Gergo" w:date="2017-11-24T11:00:00Z">
        <w:r w:rsidRPr="003355B9">
          <w:rPr>
            <w:rFonts w:ascii="Consolas" w:hAnsi="Consolas" w:cs="Consolas"/>
            <w:color w:val="000000"/>
            <w:sz w:val="22"/>
            <w:szCs w:val="22"/>
            <w:lang w:eastAsia="hu-HU"/>
            <w:rPrChange w:id="18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19"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820"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821"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822"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823"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824" w:author="Gergo" w:date="2017-11-24T11:00:00Z"/>
          <w:rFonts w:ascii="Consolas" w:hAnsi="Consolas" w:cs="Consolas"/>
          <w:color w:val="000000"/>
          <w:sz w:val="22"/>
          <w:szCs w:val="22"/>
          <w:lang w:eastAsia="hu-HU"/>
          <w:rPrChange w:id="1825" w:author="Gergo" w:date="2017-11-25T13:10:00Z">
            <w:rPr>
              <w:ins w:id="1826" w:author="Gergo" w:date="2017-11-24T11:00:00Z"/>
              <w:rFonts w:ascii="Consolas" w:hAnsi="Consolas" w:cs="Consolas"/>
              <w:color w:val="000000"/>
              <w:sz w:val="19"/>
              <w:szCs w:val="19"/>
              <w:lang w:val="en-US" w:eastAsia="hu-HU"/>
            </w:rPr>
          </w:rPrChange>
        </w:rPr>
      </w:pPr>
      <w:ins w:id="1827" w:author="Gergo" w:date="2017-11-24T11:00:00Z">
        <w:r w:rsidRPr="003355B9">
          <w:rPr>
            <w:rFonts w:ascii="Consolas" w:hAnsi="Consolas" w:cs="Consolas"/>
            <w:color w:val="000000"/>
            <w:sz w:val="22"/>
            <w:szCs w:val="22"/>
            <w:lang w:eastAsia="hu-HU"/>
            <w:rPrChange w:id="1828" w:author="Gergo" w:date="2017-11-25T13:10:00Z">
              <w:rPr>
                <w:rFonts w:ascii="Consolas" w:hAnsi="Consolas" w:cs="Consolas"/>
                <w:color w:val="000000"/>
                <w:sz w:val="22"/>
                <w:szCs w:val="22"/>
                <w:lang w:val="en-US" w:eastAsia="hu-HU"/>
              </w:rPr>
            </w:rPrChange>
          </w:rPr>
          <w:t xml:space="preserve">    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1829" w:author="Gergo" w:date="2017-11-24T11:00:00Z"/>
          <w:rFonts w:ascii="Consolas" w:hAnsi="Consolas" w:cs="Consolas"/>
          <w:color w:val="000000"/>
          <w:sz w:val="22"/>
          <w:szCs w:val="22"/>
          <w:lang w:eastAsia="hu-HU"/>
          <w:rPrChange w:id="1830" w:author="Gergo" w:date="2017-11-25T13:10:00Z">
            <w:rPr>
              <w:ins w:id="1831" w:author="Gergo" w:date="2017-11-24T11:00:00Z"/>
              <w:rFonts w:ascii="Consolas" w:hAnsi="Consolas" w:cs="Consolas"/>
              <w:color w:val="000000"/>
              <w:sz w:val="19"/>
              <w:szCs w:val="19"/>
              <w:lang w:val="en-US" w:eastAsia="hu-HU"/>
            </w:rPr>
          </w:rPrChange>
        </w:rPr>
      </w:pPr>
      <w:ins w:id="1832" w:author="Gergo" w:date="2017-11-24T11:00:00Z">
        <w:r w:rsidRPr="003355B9">
          <w:rPr>
            <w:rFonts w:ascii="Consolas" w:hAnsi="Consolas" w:cs="Consolas"/>
            <w:color w:val="000000"/>
            <w:sz w:val="22"/>
            <w:szCs w:val="22"/>
            <w:lang w:eastAsia="hu-HU"/>
            <w:rPrChange w:id="1833" w:author="Gergo" w:date="2017-11-25T13:10:00Z">
              <w:rPr>
                <w:rFonts w:ascii="Consolas" w:hAnsi="Consolas" w:cs="Consolas"/>
                <w:color w:val="000000"/>
                <w:sz w:val="22"/>
                <w:szCs w:val="22"/>
                <w:lang w:val="en-US" w:eastAsia="hu-HU"/>
              </w:rPr>
            </w:rPrChange>
          </w:rPr>
          <w:lastRenderedPageBreak/>
          <w:t xml:space="preserve">    </w:t>
        </w:r>
        <w:r w:rsidRPr="003355B9">
          <w:rPr>
            <w:rFonts w:ascii="Consolas" w:hAnsi="Consolas" w:cs="Consolas"/>
            <w:color w:val="0000FF"/>
            <w:sz w:val="22"/>
            <w:szCs w:val="22"/>
            <w:lang w:eastAsia="hu-HU"/>
            <w:rPrChange w:id="183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835"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1836" w:author="Gergo" w:date="2017-11-24T11:00:00Z"/>
          <w:rFonts w:ascii="Consolas" w:hAnsi="Consolas" w:cs="Consolas"/>
          <w:color w:val="000000"/>
          <w:sz w:val="22"/>
          <w:szCs w:val="22"/>
          <w:lang w:eastAsia="hu-HU"/>
          <w:rPrChange w:id="1837" w:author="Gergo" w:date="2017-11-25T13:10:00Z">
            <w:rPr>
              <w:ins w:id="1838" w:author="Gergo" w:date="2017-11-24T11:00:00Z"/>
              <w:rFonts w:ascii="Consolas" w:hAnsi="Consolas" w:cs="Consolas"/>
              <w:color w:val="000000"/>
              <w:sz w:val="22"/>
              <w:szCs w:val="22"/>
              <w:lang w:val="en-US" w:eastAsia="hu-HU"/>
            </w:rPr>
          </w:rPrChange>
        </w:rPr>
        <w:pPrChange w:id="1839" w:author="Gergo" w:date="2017-11-24T11:00:00Z">
          <w:pPr>
            <w:pStyle w:val="Cmsor2"/>
          </w:pPr>
        </w:pPrChange>
      </w:pPr>
      <w:ins w:id="1840" w:author="Gergo" w:date="2017-11-24T11:00:00Z">
        <w:r w:rsidRPr="003355B9">
          <w:rPr>
            <w:rFonts w:ascii="Consolas" w:hAnsi="Consolas" w:cs="Consolas"/>
            <w:color w:val="000000"/>
            <w:sz w:val="22"/>
            <w:szCs w:val="22"/>
            <w:lang w:eastAsia="hu-HU"/>
            <w:rPrChange w:id="1841" w:author="Gergo" w:date="2017-11-25T13:10:00Z">
              <w:rPr>
                <w:rFonts w:ascii="Consolas" w:hAnsi="Consolas" w:cs="Consolas"/>
                <w:b w:val="0"/>
                <w:bCs w:val="0"/>
                <w:iCs w:val="0"/>
                <w:color w:val="000000"/>
                <w:sz w:val="22"/>
                <w:szCs w:val="22"/>
                <w:lang w:val="en-US" w:eastAsia="hu-HU"/>
              </w:rPr>
            </w:rPrChange>
          </w:rPr>
          <w:t xml:space="preserve">         </w:t>
        </w:r>
        <w:r w:rsidRPr="003355B9">
          <w:rPr>
            <w:rFonts w:ascii="Consolas" w:hAnsi="Consolas" w:cs="Consolas"/>
            <w:color w:val="000000"/>
            <w:sz w:val="22"/>
            <w:szCs w:val="22"/>
            <w:lang w:eastAsia="hu-HU"/>
            <w:rPrChange w:id="1842" w:author="Gergo" w:date="2017-11-25T13:10:00Z">
              <w:rPr>
                <w:rFonts w:ascii="Consolas" w:hAnsi="Consolas" w:cs="Consolas"/>
                <w:b w:val="0"/>
                <w:bCs w:val="0"/>
                <w:iCs w:val="0"/>
                <w:color w:val="000000"/>
                <w:sz w:val="19"/>
                <w:szCs w:val="19"/>
                <w:lang w:val="en-US" w:eastAsia="hu-HU"/>
              </w:rPr>
            </w:rPrChange>
          </w:rPr>
          <w:t>spawnTime = 18</w:t>
        </w:r>
        <w:r w:rsidRPr="003355B9">
          <w:rPr>
            <w:rFonts w:ascii="Consolas" w:hAnsi="Consolas" w:cs="Consolas"/>
            <w:color w:val="000000"/>
            <w:sz w:val="22"/>
            <w:szCs w:val="22"/>
            <w:lang w:eastAsia="hu-HU"/>
            <w:rPrChange w:id="1843" w:author="Gergo" w:date="2017-11-25T13:10:00Z">
              <w:rPr>
                <w:rFonts w:ascii="Consolas" w:hAnsi="Consolas" w:cs="Consolas"/>
                <w:b w:val="0"/>
                <w:bCs w:val="0"/>
                <w:iCs w:val="0"/>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1844" w:author="Gergo" w:date="2017-11-24T10:58:00Z"/>
          <w:rFonts w:ascii="Consolas" w:hAnsi="Consolas" w:cs="Consolas"/>
          <w:color w:val="000000"/>
          <w:sz w:val="22"/>
          <w:szCs w:val="22"/>
          <w:lang w:eastAsia="hu-HU"/>
          <w:rPrChange w:id="1845" w:author="Gergo" w:date="2017-11-25T13:10:00Z">
            <w:rPr>
              <w:ins w:id="1846" w:author="Gergo" w:date="2017-11-24T10:58:00Z"/>
            </w:rPr>
          </w:rPrChange>
        </w:rPr>
        <w:pPrChange w:id="1847" w:author="Gergo" w:date="2017-11-24T11:00:00Z">
          <w:pPr>
            <w:pStyle w:val="Cmsor2"/>
          </w:pPr>
        </w:pPrChange>
      </w:pPr>
      <w:ins w:id="1848" w:author="Gergo" w:date="2017-11-24T11:00:00Z">
        <w:r w:rsidRPr="003355B9">
          <w:rPr>
            <w:rFonts w:ascii="Consolas" w:hAnsi="Consolas" w:cs="Consolas"/>
            <w:color w:val="000000"/>
            <w:sz w:val="22"/>
            <w:szCs w:val="22"/>
            <w:lang w:eastAsia="hu-HU"/>
            <w:rPrChange w:id="1849" w:author="Gergo" w:date="2017-11-25T13:10:00Z">
              <w:rPr>
                <w:rFonts w:ascii="Consolas" w:hAnsi="Consolas" w:cs="Consolas"/>
                <w:b w:val="0"/>
                <w:bCs w:val="0"/>
                <w:iCs w:val="0"/>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1850" w:author="Gergo" w:date="2017-11-24T11:04:00Z"/>
          <w:rFonts w:ascii="Consolas" w:hAnsi="Consolas" w:cs="Consolas"/>
          <w:color w:val="000000"/>
          <w:sz w:val="22"/>
          <w:szCs w:val="22"/>
          <w:lang w:eastAsia="hu-HU"/>
          <w:rPrChange w:id="1851" w:author="Gergo" w:date="2017-11-25T13:10:00Z">
            <w:rPr>
              <w:ins w:id="1852" w:author="Gergo" w:date="2017-11-24T11:04:00Z"/>
              <w:rFonts w:ascii="Consolas" w:hAnsi="Consolas" w:cs="Consolas"/>
              <w:color w:val="000000"/>
              <w:sz w:val="19"/>
              <w:szCs w:val="19"/>
              <w:lang w:val="en-US" w:eastAsia="hu-HU"/>
            </w:rPr>
          </w:rPrChange>
        </w:rPr>
      </w:pPr>
      <w:ins w:id="1853" w:author="Gergo" w:date="2017-11-24T11:04:00Z">
        <w:r w:rsidRPr="003355B9">
          <w:rPr>
            <w:rFonts w:ascii="Consolas" w:hAnsi="Consolas" w:cs="Consolas"/>
            <w:color w:val="0000FF"/>
            <w:sz w:val="22"/>
            <w:szCs w:val="22"/>
            <w:lang w:eastAsia="hu-HU"/>
            <w:rPrChange w:id="1854"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185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56"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1857"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1858" w:author="Gergo" w:date="2017-11-24T11:04:00Z"/>
          <w:rFonts w:ascii="Consolas" w:hAnsi="Consolas" w:cs="Consolas"/>
          <w:color w:val="000000"/>
          <w:sz w:val="22"/>
          <w:szCs w:val="22"/>
          <w:lang w:eastAsia="hu-HU"/>
          <w:rPrChange w:id="1859" w:author="Gergo" w:date="2017-11-25T13:10:00Z">
            <w:rPr>
              <w:ins w:id="1860" w:author="Gergo" w:date="2017-11-24T11:04:00Z"/>
              <w:rFonts w:ascii="Consolas" w:hAnsi="Consolas" w:cs="Consolas"/>
              <w:color w:val="000000"/>
              <w:sz w:val="19"/>
              <w:szCs w:val="19"/>
              <w:lang w:val="en-US" w:eastAsia="hu-HU"/>
            </w:rPr>
          </w:rPrChange>
        </w:rPr>
      </w:pPr>
      <w:ins w:id="1861" w:author="Gergo" w:date="2017-11-24T11:04:00Z">
        <w:r w:rsidRPr="003355B9">
          <w:rPr>
            <w:rFonts w:ascii="Consolas" w:hAnsi="Consolas" w:cs="Consolas"/>
            <w:color w:val="000000"/>
            <w:sz w:val="22"/>
            <w:szCs w:val="22"/>
            <w:lang w:eastAsia="hu-HU"/>
            <w:rPrChange w:id="1862"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1863" w:author="Gergo" w:date="2017-11-24T11:04:00Z"/>
          <w:rFonts w:ascii="Consolas" w:hAnsi="Consolas" w:cs="Consolas"/>
          <w:color w:val="000000"/>
          <w:sz w:val="22"/>
          <w:szCs w:val="22"/>
          <w:lang w:eastAsia="hu-HU"/>
          <w:rPrChange w:id="1864" w:author="Gergo" w:date="2017-11-25T13:10:00Z">
            <w:rPr>
              <w:ins w:id="1865" w:author="Gergo" w:date="2017-11-24T11:04:00Z"/>
              <w:rFonts w:ascii="Consolas" w:hAnsi="Consolas" w:cs="Consolas"/>
              <w:color w:val="000000"/>
              <w:sz w:val="19"/>
              <w:szCs w:val="19"/>
              <w:lang w:val="en-US" w:eastAsia="hu-HU"/>
            </w:rPr>
          </w:rPrChange>
        </w:rPr>
      </w:pPr>
      <w:ins w:id="1866" w:author="Gergo" w:date="2017-11-24T11:04:00Z">
        <w:r w:rsidRPr="003355B9">
          <w:rPr>
            <w:rFonts w:ascii="Consolas" w:hAnsi="Consolas" w:cs="Consolas"/>
            <w:color w:val="000000"/>
            <w:sz w:val="22"/>
            <w:szCs w:val="22"/>
            <w:lang w:eastAsia="hu-HU"/>
            <w:rPrChange w:id="18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68"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86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70"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87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72"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87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74"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875"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1876" w:author="Gergo" w:date="2017-11-24T11:04:00Z"/>
          <w:rFonts w:ascii="Consolas" w:hAnsi="Consolas" w:cs="Consolas"/>
          <w:color w:val="000000"/>
          <w:sz w:val="22"/>
          <w:szCs w:val="22"/>
          <w:lang w:eastAsia="hu-HU"/>
          <w:rPrChange w:id="1877" w:author="Gergo" w:date="2017-11-25T13:10:00Z">
            <w:rPr>
              <w:ins w:id="1878" w:author="Gergo" w:date="2017-11-24T11:04:00Z"/>
              <w:rFonts w:ascii="Consolas" w:hAnsi="Consolas" w:cs="Consolas"/>
              <w:color w:val="000000"/>
              <w:sz w:val="19"/>
              <w:szCs w:val="19"/>
              <w:lang w:val="en-US" w:eastAsia="hu-HU"/>
            </w:rPr>
          </w:rPrChange>
        </w:rPr>
      </w:pPr>
      <w:ins w:id="1879" w:author="Gergo" w:date="2017-11-24T11:04:00Z">
        <w:r w:rsidRPr="003355B9">
          <w:rPr>
            <w:rFonts w:ascii="Consolas" w:hAnsi="Consolas" w:cs="Consolas"/>
            <w:color w:val="000000"/>
            <w:sz w:val="22"/>
            <w:szCs w:val="22"/>
            <w:lang w:eastAsia="hu-HU"/>
            <w:rPrChange w:id="188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81"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1882"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1883" w:author="Gergo" w:date="2017-11-24T11:04:00Z"/>
          <w:rFonts w:ascii="Consolas" w:hAnsi="Consolas" w:cs="Consolas"/>
          <w:color w:val="000000"/>
          <w:sz w:val="22"/>
          <w:szCs w:val="22"/>
          <w:lang w:eastAsia="hu-HU"/>
          <w:rPrChange w:id="1884" w:author="Gergo" w:date="2017-11-25T13:10:00Z">
            <w:rPr>
              <w:ins w:id="1885" w:author="Gergo" w:date="2017-11-24T11:04:00Z"/>
              <w:rFonts w:ascii="Consolas" w:hAnsi="Consolas" w:cs="Consolas"/>
              <w:color w:val="000000"/>
              <w:sz w:val="19"/>
              <w:szCs w:val="19"/>
              <w:lang w:val="en-US" w:eastAsia="hu-HU"/>
            </w:rPr>
          </w:rPrChange>
        </w:rPr>
      </w:pPr>
      <w:ins w:id="1886" w:author="Gergo" w:date="2017-11-24T11:04:00Z">
        <w:r w:rsidRPr="003355B9">
          <w:rPr>
            <w:rFonts w:ascii="Consolas" w:hAnsi="Consolas" w:cs="Consolas"/>
            <w:color w:val="000000"/>
            <w:sz w:val="22"/>
            <w:szCs w:val="22"/>
            <w:lang w:eastAsia="hu-HU"/>
            <w:rPrChange w:id="1887"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1888" w:author="Gergo" w:date="2017-11-24T11:04:00Z"/>
          <w:rFonts w:ascii="Consolas" w:hAnsi="Consolas" w:cs="Consolas"/>
          <w:color w:val="000000"/>
          <w:sz w:val="22"/>
          <w:szCs w:val="22"/>
          <w:lang w:eastAsia="hu-HU"/>
          <w:rPrChange w:id="1889" w:author="Gergo" w:date="2017-11-25T13:10:00Z">
            <w:rPr>
              <w:ins w:id="1890" w:author="Gergo" w:date="2017-11-24T11:04:00Z"/>
              <w:rFonts w:ascii="Consolas" w:hAnsi="Consolas" w:cs="Consolas"/>
              <w:color w:val="000000"/>
              <w:sz w:val="19"/>
              <w:szCs w:val="19"/>
              <w:lang w:val="en-US" w:eastAsia="hu-HU"/>
            </w:rPr>
          </w:rPrChange>
        </w:rPr>
      </w:pPr>
      <w:ins w:id="1891" w:author="Gergo" w:date="2017-11-24T11:04:00Z">
        <w:r w:rsidRPr="003355B9">
          <w:rPr>
            <w:rFonts w:ascii="Consolas" w:hAnsi="Consolas" w:cs="Consolas"/>
            <w:color w:val="000000"/>
            <w:sz w:val="22"/>
            <w:szCs w:val="22"/>
            <w:lang w:eastAsia="hu-HU"/>
            <w:rPrChange w:id="1892"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1893" w:author="Gergo" w:date="2017-11-24T11:04:00Z"/>
          <w:rFonts w:ascii="Consolas" w:hAnsi="Consolas" w:cs="Consolas"/>
          <w:color w:val="000000"/>
          <w:sz w:val="22"/>
          <w:szCs w:val="22"/>
          <w:lang w:eastAsia="hu-HU"/>
          <w:rPrChange w:id="1894" w:author="Gergo" w:date="2017-11-25T13:10:00Z">
            <w:rPr>
              <w:ins w:id="1895" w:author="Gergo" w:date="2017-11-24T11:04:00Z"/>
              <w:rFonts w:ascii="Consolas" w:hAnsi="Consolas" w:cs="Consolas"/>
              <w:color w:val="000000"/>
              <w:sz w:val="19"/>
              <w:szCs w:val="19"/>
              <w:lang w:val="en-US" w:eastAsia="hu-HU"/>
            </w:rPr>
          </w:rPrChange>
        </w:rPr>
      </w:pPr>
      <w:ins w:id="1896" w:author="Gergo" w:date="2017-11-24T11:04:00Z">
        <w:r w:rsidRPr="003355B9">
          <w:rPr>
            <w:rFonts w:ascii="Consolas" w:hAnsi="Consolas" w:cs="Consolas"/>
            <w:color w:val="000000"/>
            <w:sz w:val="22"/>
            <w:szCs w:val="22"/>
            <w:lang w:eastAsia="hu-HU"/>
            <w:rPrChange w:id="189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98"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1899"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1900" w:author="Gergo" w:date="2017-11-24T11:04:00Z"/>
          <w:rFonts w:ascii="Consolas" w:hAnsi="Consolas" w:cs="Consolas"/>
          <w:color w:val="000000"/>
          <w:sz w:val="22"/>
          <w:szCs w:val="22"/>
          <w:lang w:eastAsia="hu-HU"/>
          <w:rPrChange w:id="1901" w:author="Gergo" w:date="2017-11-25T13:10:00Z">
            <w:rPr>
              <w:ins w:id="1902" w:author="Gergo" w:date="2017-11-24T11:04:00Z"/>
              <w:rFonts w:ascii="Consolas" w:hAnsi="Consolas" w:cs="Consolas"/>
              <w:color w:val="000000"/>
              <w:sz w:val="19"/>
              <w:szCs w:val="19"/>
              <w:lang w:val="en-US" w:eastAsia="hu-HU"/>
            </w:rPr>
          </w:rPrChange>
        </w:rPr>
      </w:pPr>
      <w:ins w:id="1903" w:author="Gergo" w:date="2017-11-24T11:04:00Z">
        <w:r w:rsidRPr="003355B9">
          <w:rPr>
            <w:rFonts w:ascii="Consolas" w:hAnsi="Consolas" w:cs="Consolas"/>
            <w:color w:val="000000"/>
            <w:sz w:val="22"/>
            <w:szCs w:val="22"/>
            <w:lang w:eastAsia="hu-HU"/>
            <w:rPrChange w:id="1904"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1905" w:author="Gergo" w:date="2017-11-24T11:04:00Z"/>
          <w:rFonts w:ascii="Consolas" w:hAnsi="Consolas" w:cs="Consolas"/>
          <w:color w:val="000000"/>
          <w:sz w:val="22"/>
          <w:szCs w:val="22"/>
          <w:lang w:eastAsia="hu-HU"/>
          <w:rPrChange w:id="1906" w:author="Gergo" w:date="2017-11-25T13:10:00Z">
            <w:rPr>
              <w:ins w:id="1907" w:author="Gergo" w:date="2017-11-24T11:04:00Z"/>
              <w:rFonts w:ascii="Consolas" w:hAnsi="Consolas" w:cs="Consolas"/>
              <w:color w:val="000000"/>
              <w:sz w:val="19"/>
              <w:szCs w:val="19"/>
              <w:lang w:val="en-US" w:eastAsia="hu-HU"/>
            </w:rPr>
          </w:rPrChange>
        </w:rPr>
      </w:pPr>
      <w:ins w:id="1908" w:author="Gergo" w:date="2017-11-24T11:04:00Z">
        <w:r w:rsidRPr="003355B9">
          <w:rPr>
            <w:rFonts w:ascii="Consolas" w:hAnsi="Consolas" w:cs="Consolas"/>
            <w:color w:val="000000"/>
            <w:sz w:val="22"/>
            <w:szCs w:val="22"/>
            <w:lang w:eastAsia="hu-HU"/>
            <w:rPrChange w:id="19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10"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1911"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1912" w:author="Gergo" w:date="2017-11-24T11:04:00Z"/>
          <w:rFonts w:ascii="Consolas" w:hAnsi="Consolas" w:cs="Consolas"/>
          <w:color w:val="000000"/>
          <w:sz w:val="22"/>
          <w:szCs w:val="22"/>
          <w:lang w:eastAsia="hu-HU"/>
          <w:rPrChange w:id="1913" w:author="Gergo" w:date="2017-11-25T13:10:00Z">
            <w:rPr>
              <w:ins w:id="1914" w:author="Gergo" w:date="2017-11-24T11:04:00Z"/>
              <w:rFonts w:ascii="Consolas" w:hAnsi="Consolas" w:cs="Consolas"/>
              <w:color w:val="000000"/>
              <w:sz w:val="19"/>
              <w:szCs w:val="19"/>
              <w:lang w:val="en-US" w:eastAsia="hu-HU"/>
            </w:rPr>
          </w:rPrChange>
        </w:rPr>
      </w:pPr>
      <w:ins w:id="1915" w:author="Gergo" w:date="2017-11-24T11:04:00Z">
        <w:r w:rsidRPr="003355B9">
          <w:rPr>
            <w:rFonts w:ascii="Consolas" w:hAnsi="Consolas" w:cs="Consolas"/>
            <w:color w:val="000000"/>
            <w:sz w:val="22"/>
            <w:szCs w:val="22"/>
            <w:lang w:eastAsia="hu-HU"/>
            <w:rPrChange w:id="1916"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1917" w:author="Gergo" w:date="2017-11-24T11:04:00Z"/>
          <w:rFonts w:ascii="Consolas" w:hAnsi="Consolas" w:cs="Consolas"/>
          <w:color w:val="000000"/>
          <w:sz w:val="22"/>
          <w:szCs w:val="22"/>
          <w:lang w:eastAsia="hu-HU"/>
          <w:rPrChange w:id="1918" w:author="Gergo" w:date="2017-11-25T13:10:00Z">
            <w:rPr>
              <w:ins w:id="1919"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1920" w:author="Gergo" w:date="2017-11-24T11:04:00Z"/>
          <w:rFonts w:ascii="Consolas" w:hAnsi="Consolas" w:cs="Consolas"/>
          <w:color w:val="000000"/>
          <w:sz w:val="22"/>
          <w:szCs w:val="22"/>
          <w:lang w:eastAsia="hu-HU"/>
          <w:rPrChange w:id="1921" w:author="Gergo" w:date="2017-11-25T13:10:00Z">
            <w:rPr>
              <w:ins w:id="1922" w:author="Gergo" w:date="2017-11-24T11:04:00Z"/>
              <w:rFonts w:ascii="Consolas" w:hAnsi="Consolas" w:cs="Consolas"/>
              <w:color w:val="000000"/>
              <w:sz w:val="19"/>
              <w:szCs w:val="19"/>
              <w:lang w:val="en-US" w:eastAsia="hu-HU"/>
            </w:rPr>
          </w:rPrChange>
        </w:rPr>
      </w:pPr>
      <w:ins w:id="1923" w:author="Gergo" w:date="2017-11-24T11:04:00Z">
        <w:r w:rsidRPr="003355B9">
          <w:rPr>
            <w:rFonts w:ascii="Consolas" w:hAnsi="Consolas" w:cs="Consolas"/>
            <w:color w:val="000000"/>
            <w:sz w:val="22"/>
            <w:szCs w:val="22"/>
            <w:lang w:eastAsia="hu-HU"/>
            <w:rPrChange w:id="1924"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1925"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1926"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1927"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1928"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1929" w:author="Gergo" w:date="2017-11-24T11:04:00Z"/>
          <w:rFonts w:ascii="Consolas" w:hAnsi="Consolas" w:cs="Consolas"/>
          <w:color w:val="000000"/>
          <w:sz w:val="22"/>
          <w:szCs w:val="22"/>
          <w:lang w:eastAsia="hu-HU"/>
          <w:rPrChange w:id="1930" w:author="Gergo" w:date="2017-11-25T13:10:00Z">
            <w:rPr>
              <w:ins w:id="1931"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1932" w:author="Gergo" w:date="2017-11-24T11:04:00Z"/>
          <w:rFonts w:ascii="Consolas" w:hAnsi="Consolas" w:cs="Consolas"/>
          <w:color w:val="000000"/>
          <w:sz w:val="22"/>
          <w:szCs w:val="22"/>
          <w:lang w:eastAsia="hu-HU"/>
          <w:rPrChange w:id="1933" w:author="Gergo" w:date="2017-11-25T13:10:00Z">
            <w:rPr>
              <w:ins w:id="1934" w:author="Gergo" w:date="2017-11-24T11:04:00Z"/>
              <w:rFonts w:ascii="Consolas" w:hAnsi="Consolas" w:cs="Consolas"/>
              <w:color w:val="000000"/>
              <w:sz w:val="19"/>
              <w:szCs w:val="19"/>
              <w:lang w:val="en-US" w:eastAsia="hu-HU"/>
            </w:rPr>
          </w:rPrChange>
        </w:rPr>
      </w:pPr>
      <w:ins w:id="1935" w:author="Gergo" w:date="2017-11-24T11:04:00Z">
        <w:r w:rsidRPr="003355B9">
          <w:rPr>
            <w:rFonts w:ascii="Consolas" w:hAnsi="Consolas" w:cs="Consolas"/>
            <w:color w:val="000000"/>
            <w:sz w:val="22"/>
            <w:szCs w:val="22"/>
            <w:lang w:eastAsia="hu-HU"/>
            <w:rPrChange w:id="19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37"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93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39"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94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41"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9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43"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944"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1945" w:author="Gergo" w:date="2017-11-24T11:04:00Z"/>
          <w:rFonts w:ascii="Consolas" w:hAnsi="Consolas" w:cs="Consolas"/>
          <w:color w:val="000000"/>
          <w:sz w:val="22"/>
          <w:szCs w:val="22"/>
          <w:lang w:eastAsia="hu-HU"/>
          <w:rPrChange w:id="1946" w:author="Gergo" w:date="2017-11-25T13:10:00Z">
            <w:rPr>
              <w:ins w:id="1947" w:author="Gergo" w:date="2017-11-24T11:04:00Z"/>
              <w:rFonts w:ascii="Consolas" w:hAnsi="Consolas" w:cs="Consolas"/>
              <w:color w:val="000000"/>
              <w:sz w:val="22"/>
              <w:szCs w:val="22"/>
              <w:lang w:val="en-US" w:eastAsia="hu-HU"/>
            </w:rPr>
          </w:rPrChange>
        </w:rPr>
      </w:pPr>
      <w:ins w:id="1948" w:author="Gergo" w:date="2017-11-24T11:04:00Z">
        <w:r w:rsidRPr="003355B9">
          <w:rPr>
            <w:rFonts w:ascii="Consolas" w:hAnsi="Consolas" w:cs="Consolas"/>
            <w:color w:val="000000"/>
            <w:sz w:val="22"/>
            <w:szCs w:val="22"/>
            <w:lang w:eastAsia="hu-HU"/>
            <w:rPrChange w:id="1949"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1950" w:author="Gergo" w:date="2017-11-25T19:06:00Z"/>
          <w:rFonts w:ascii="Consolas" w:hAnsi="Consolas" w:cs="Consolas"/>
          <w:color w:val="000000"/>
          <w:sz w:val="22"/>
          <w:szCs w:val="22"/>
          <w:lang w:eastAsia="hu-HU"/>
        </w:rPr>
      </w:pPr>
      <w:ins w:id="1951" w:author="Gergo" w:date="2017-11-24T11:04:00Z">
        <w:r w:rsidRPr="003355B9">
          <w:rPr>
            <w:rFonts w:ascii="Consolas" w:hAnsi="Consolas" w:cs="Consolas"/>
            <w:color w:val="000000"/>
            <w:sz w:val="22"/>
            <w:szCs w:val="22"/>
            <w:lang w:eastAsia="hu-HU"/>
            <w:rPrChange w:id="1952"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1953"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1954"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1955"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1956"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1957"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1958"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1959"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1960" w:author="Gergo" w:date="2017-11-25T19:08:00Z"/>
        </w:rPr>
      </w:pPr>
      <w:ins w:id="1961" w:author="Gergo" w:date="2017-11-25T19:06:00Z">
        <w:r>
          <w:tab/>
          <w:t>Az alábbi képen (</w:t>
        </w:r>
      </w:ins>
      <w:ins w:id="1962" w:author="Gergo" w:date="2017-11-29T19:30:00Z">
        <w:r>
          <w:fldChar w:fldCharType="begin"/>
        </w:r>
        <w:r>
          <w:instrText xml:space="preserve"> REF _Ref499747186 \h </w:instrText>
        </w:r>
      </w:ins>
      <w:r>
        <w:fldChar w:fldCharType="separate"/>
      </w:r>
      <w:ins w:id="1963" w:author="Gergo" w:date="2017-12-01T09:03:00Z">
        <w:r w:rsidR="0034280E">
          <w:t xml:space="preserve">Ábra </w:t>
        </w:r>
        <w:r w:rsidR="0034280E">
          <w:rPr>
            <w:noProof/>
          </w:rPr>
          <w:t>4</w:t>
        </w:r>
        <w:r w:rsidR="0034280E">
          <w:t>.</w:t>
        </w:r>
        <w:r w:rsidR="0034280E">
          <w:rPr>
            <w:noProof/>
          </w:rPr>
          <w:t>5</w:t>
        </w:r>
      </w:ins>
      <w:ins w:id="1964" w:author="Gergo" w:date="2017-11-29T19:30:00Z">
        <w:r>
          <w:fldChar w:fldCharType="end"/>
        </w:r>
      </w:ins>
      <w:ins w:id="1965" w:author="Gergo" w:date="2017-11-25T19:06:00Z">
        <w:r>
          <w:t>)</w:t>
        </w:r>
      </w:ins>
      <w:ins w:id="1966"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1967"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1968" w:author="Gergo" w:date="2017-11-25T19:08:00Z"/>
        </w:rPr>
        <w:pPrChange w:id="1969" w:author="Gergo" w:date="2017-11-25T19:08:00Z">
          <w:pPr>
            <w:autoSpaceDE w:val="0"/>
            <w:autoSpaceDN w:val="0"/>
            <w:adjustRightInd w:val="0"/>
            <w:spacing w:after="0" w:line="240" w:lineRule="auto"/>
            <w:ind w:firstLine="0"/>
            <w:jc w:val="left"/>
          </w:pPr>
        </w:pPrChange>
      </w:pPr>
      <w:ins w:id="1970" w:author="Gergo" w:date="2017-11-25T19:07:00Z">
        <w:r>
          <w:rPr>
            <w:noProof/>
            <w:lang w:val="en-US"/>
          </w:rPr>
          <w:lastRenderedPageBreak/>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1971" w:author="Gergo" w:date="2017-11-25T19:08:00Z"/>
        </w:rPr>
        <w:pPrChange w:id="1972" w:author="Gergo" w:date="2017-11-25T19:08:00Z">
          <w:pPr>
            <w:autoSpaceDE w:val="0"/>
            <w:autoSpaceDN w:val="0"/>
            <w:adjustRightInd w:val="0"/>
            <w:spacing w:after="0" w:line="240" w:lineRule="auto"/>
            <w:ind w:firstLine="0"/>
            <w:jc w:val="left"/>
          </w:pPr>
        </w:pPrChange>
      </w:pPr>
      <w:bookmarkStart w:id="1973" w:name="_Ref499747186"/>
      <w:ins w:id="1974" w:author="Gergo" w:date="2017-11-25T19:08:00Z">
        <w:r>
          <w:t xml:space="preserve">Ábra </w:t>
        </w:r>
      </w:ins>
      <w:ins w:id="1975" w:author="Gergo" w:date="2017-11-29T14:33:00Z">
        <w:r w:rsidR="00EB1182">
          <w:fldChar w:fldCharType="begin"/>
        </w:r>
        <w:r w:rsidR="00EB1182">
          <w:instrText xml:space="preserve"> STYLEREF 1 \s </w:instrText>
        </w:r>
      </w:ins>
      <w:r w:rsidR="00EB1182">
        <w:fldChar w:fldCharType="separate"/>
      </w:r>
      <w:r w:rsidR="0034280E">
        <w:rPr>
          <w:noProof/>
        </w:rPr>
        <w:t>4</w:t>
      </w:r>
      <w:ins w:id="1976"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977" w:author="Gergo" w:date="2017-12-01T09:03:00Z">
        <w:r w:rsidR="0034280E">
          <w:rPr>
            <w:noProof/>
          </w:rPr>
          <w:t>5</w:t>
        </w:r>
      </w:ins>
      <w:ins w:id="1978" w:author="Gergo" w:date="2017-11-29T14:33:00Z">
        <w:r w:rsidR="00EB1182">
          <w:fldChar w:fldCharType="end"/>
        </w:r>
      </w:ins>
      <w:bookmarkEnd w:id="1973"/>
      <w:ins w:id="1979" w:author="Gergo" w:date="2017-11-25T19:08:00Z">
        <w:r>
          <w:t xml:space="preserve"> Pillanatkép a harcból</w:t>
        </w:r>
      </w:ins>
    </w:p>
    <w:p w14:paraId="0A3580C2" w14:textId="77777777" w:rsidR="00024E6D" w:rsidRPr="00024E6D" w:rsidRDefault="00024E6D">
      <w:pPr>
        <w:rPr>
          <w:ins w:id="1980" w:author="Gergo" w:date="2017-11-24T11:04:00Z"/>
          <w:rPrChange w:id="1981" w:author="Gergo" w:date="2017-11-25T19:08:00Z">
            <w:rPr>
              <w:ins w:id="1982" w:author="Gergo" w:date="2017-11-24T11:04:00Z"/>
              <w:rFonts w:ascii="Consolas" w:hAnsi="Consolas" w:cs="Consolas"/>
              <w:color w:val="000000"/>
              <w:sz w:val="19"/>
              <w:szCs w:val="19"/>
              <w:lang w:val="en-US" w:eastAsia="hu-HU"/>
            </w:rPr>
          </w:rPrChange>
        </w:rPr>
        <w:pPrChange w:id="1983"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1984" w:author="Gergo" w:date="2017-11-24T11:06:00Z"/>
        </w:rPr>
        <w:pPrChange w:id="1985" w:author="Gergo" w:date="2017-11-18T22:17:00Z">
          <w:pPr>
            <w:pStyle w:val="Cmsor2"/>
          </w:pPr>
        </w:pPrChange>
      </w:pPr>
      <w:bookmarkStart w:id="1986" w:name="_Toc499416842"/>
      <w:ins w:id="1987" w:author="Gergo" w:date="2017-11-18T22:17:00Z">
        <w:r w:rsidRPr="0034280E">
          <w:t>Az elugrás</w:t>
        </w:r>
      </w:ins>
      <w:bookmarkEnd w:id="1986"/>
    </w:p>
    <w:p w14:paraId="5AA01150" w14:textId="72827FD2" w:rsidR="00113527" w:rsidRPr="005B50DA" w:rsidRDefault="00113527">
      <w:pPr>
        <w:rPr>
          <w:ins w:id="1988" w:author="Gergo" w:date="2017-11-24T11:31:00Z"/>
        </w:rPr>
        <w:pPrChange w:id="1989" w:author="Gergo" w:date="2017-11-24T11:06:00Z">
          <w:pPr>
            <w:pStyle w:val="Cmsor2"/>
          </w:pPr>
        </w:pPrChange>
      </w:pPr>
      <w:ins w:id="1990" w:author="Gergo" w:date="2017-11-24T11:06:00Z">
        <w:r w:rsidRPr="005B50DA">
          <w:t>A játékos felé</w:t>
        </w:r>
      </w:ins>
      <w:ins w:id="1991" w:author="Gergo" w:date="2017-11-24T11:09:00Z">
        <w:r w:rsidRPr="005B50DA">
          <w:t xml:space="preserve"> dobott hordók sebzést okoznak, és ha túl sok találja el, akkor meghal és újra kell kezdeni a harcot. Ennek elkerülése érdekében el lehet ugrani előle az érintőfelület segítségévével. </w:t>
        </w:r>
      </w:ins>
      <w:ins w:id="1992" w:author="Gergo" w:date="2017-11-24T11:10:00Z">
        <w:r w:rsidRPr="00596EFF">
          <w:t xml:space="preserve"> </w:t>
        </w:r>
      </w:ins>
      <w:ins w:id="1993" w:author="Gergo" w:date="2017-11-24T11:14:00Z">
        <w:r w:rsidRPr="00596EFF">
          <w:t>Mivel alapvetően az API nem tartalmaz „swipe” esemény</w:t>
        </w:r>
      </w:ins>
      <w:ins w:id="1994" w:author="Gergo" w:date="2017-12-03T19:33:00Z">
        <w:r w:rsidR="00B66E66">
          <w:t>t</w:t>
        </w:r>
      </w:ins>
      <w:ins w:id="1995" w:author="Gergo" w:date="2017-11-24T11:14:00Z">
        <w:r w:rsidRPr="005B50DA">
          <w:t xml:space="preserve">, ezt nekem kellett implementálni, méghozzá olyan módon, </w:t>
        </w:r>
      </w:ins>
      <w:ins w:id="1996" w:author="Gergo" w:date="2017-11-24T11:23:00Z">
        <w:r w:rsidR="00355204" w:rsidRPr="005B50DA">
          <w:t xml:space="preserve">hogy érintéskor eltárolom az érintés pozícióját, és az elengedés pillanatában összevetem ezt az aktuális koordinátákkal és </w:t>
        </w:r>
      </w:ins>
      <w:ins w:id="1997" w:author="Gergo" w:date="2017-11-24T11:25:00Z">
        <w:r w:rsidR="00355204" w:rsidRPr="00596EFF">
          <w:t xml:space="preserve">ebből számítom ki, hogy történt-e </w:t>
        </w:r>
      </w:ins>
      <w:ins w:id="1998" w:author="Gergo" w:date="2017-11-24T11:29:00Z">
        <w:r w:rsidR="00B66E66" w:rsidRPr="00596EFF">
          <w:t>swipe-olás, illetve ha igen, akkor me</w:t>
        </w:r>
        <w:r w:rsidR="00355204" w:rsidRPr="00596EFF">
          <w:t xml:space="preserve">lyik irányba. Ezeket a számításokat a </w:t>
        </w:r>
        <w:r w:rsidR="00355204" w:rsidRPr="003355B9">
          <w:rPr>
            <w:rFonts w:ascii="Consolas" w:hAnsi="Consolas"/>
            <w:rPrChange w:id="1999" w:author="Gergo" w:date="2017-11-25T13:10:00Z">
              <w:rPr>
                <w:b w:val="0"/>
                <w:bCs w:val="0"/>
                <w:iCs w:val="0"/>
              </w:rPr>
            </w:rPrChange>
          </w:rPr>
          <w:t>VR</w:t>
        </w:r>
      </w:ins>
      <w:ins w:id="2000" w:author="Gergo" w:date="2017-11-24T11:30:00Z">
        <w:r w:rsidR="00355204" w:rsidRPr="003355B9">
          <w:rPr>
            <w:rFonts w:ascii="Consolas" w:hAnsi="Consolas"/>
            <w:rPrChange w:id="2001" w:author="Gergo" w:date="2017-11-25T13:10:00Z">
              <w:rPr>
                <w:b w:val="0"/>
                <w:bCs w:val="0"/>
                <w:iCs w:val="0"/>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002" w:author="Gergo" w:date="2017-11-24T11:40:00Z"/>
          <w:rFonts w:ascii="Consolas" w:hAnsi="Consolas" w:cs="Consolas"/>
          <w:color w:val="000000"/>
          <w:sz w:val="22"/>
          <w:szCs w:val="22"/>
          <w:lang w:eastAsia="hu-HU"/>
          <w:rPrChange w:id="2003" w:author="Gergo" w:date="2017-11-25T13:10:00Z">
            <w:rPr>
              <w:ins w:id="2004" w:author="Gergo" w:date="2017-11-24T11:40:00Z"/>
              <w:rFonts w:ascii="Consolas" w:hAnsi="Consolas" w:cs="Consolas"/>
              <w:color w:val="000000"/>
              <w:sz w:val="19"/>
              <w:szCs w:val="19"/>
              <w:lang w:val="en-US" w:eastAsia="hu-HU"/>
            </w:rPr>
          </w:rPrChange>
        </w:rPr>
      </w:pPr>
      <w:ins w:id="2005" w:author="Gergo" w:date="2017-11-24T11:40:00Z">
        <w:r w:rsidRPr="003355B9">
          <w:rPr>
            <w:rFonts w:ascii="Consolas" w:hAnsi="Consolas" w:cs="Consolas"/>
            <w:color w:val="0000FF"/>
            <w:sz w:val="22"/>
            <w:szCs w:val="22"/>
            <w:lang w:eastAsia="hu-HU"/>
            <w:rPrChange w:id="2006"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00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8"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009"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010" w:author="Gergo" w:date="2017-11-24T11:40:00Z"/>
          <w:rFonts w:ascii="Consolas" w:hAnsi="Consolas" w:cs="Consolas"/>
          <w:color w:val="000000"/>
          <w:sz w:val="22"/>
          <w:szCs w:val="22"/>
          <w:lang w:eastAsia="hu-HU"/>
          <w:rPrChange w:id="2011" w:author="Gergo" w:date="2017-11-25T13:10:00Z">
            <w:rPr>
              <w:ins w:id="2012" w:author="Gergo" w:date="2017-11-24T11:40:00Z"/>
              <w:rFonts w:ascii="Consolas" w:hAnsi="Consolas" w:cs="Consolas"/>
              <w:color w:val="000000"/>
              <w:sz w:val="19"/>
              <w:szCs w:val="19"/>
              <w:lang w:val="en-US" w:eastAsia="hu-HU"/>
            </w:rPr>
          </w:rPrChange>
        </w:rPr>
      </w:pPr>
      <w:ins w:id="2013" w:author="Gergo" w:date="2017-11-24T11:40:00Z">
        <w:r w:rsidRPr="003355B9">
          <w:rPr>
            <w:rFonts w:ascii="Consolas" w:hAnsi="Consolas" w:cs="Consolas"/>
            <w:color w:val="000000"/>
            <w:sz w:val="22"/>
            <w:szCs w:val="22"/>
            <w:lang w:eastAsia="hu-HU"/>
            <w:rPrChange w:id="201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1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1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17"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18"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019" w:author="Gergo" w:date="2017-11-24T11:40:00Z"/>
          <w:rFonts w:ascii="Consolas" w:hAnsi="Consolas" w:cs="Consolas"/>
          <w:color w:val="000000"/>
          <w:sz w:val="22"/>
          <w:szCs w:val="22"/>
          <w:lang w:eastAsia="hu-HU"/>
          <w:rPrChange w:id="2020" w:author="Gergo" w:date="2017-11-25T13:10:00Z">
            <w:rPr>
              <w:ins w:id="2021" w:author="Gergo" w:date="2017-11-24T11:40:00Z"/>
              <w:rFonts w:ascii="Consolas" w:hAnsi="Consolas" w:cs="Consolas"/>
              <w:color w:val="000000"/>
              <w:sz w:val="19"/>
              <w:szCs w:val="19"/>
              <w:lang w:val="en-US" w:eastAsia="hu-HU"/>
            </w:rPr>
          </w:rPrChange>
        </w:rPr>
      </w:pPr>
      <w:ins w:id="2022" w:author="Gergo" w:date="2017-11-24T11:40:00Z">
        <w:r w:rsidRPr="003355B9">
          <w:rPr>
            <w:rFonts w:ascii="Consolas" w:hAnsi="Consolas" w:cs="Consolas"/>
            <w:color w:val="000000"/>
            <w:sz w:val="22"/>
            <w:szCs w:val="22"/>
            <w:lang w:eastAsia="hu-HU"/>
            <w:rPrChange w:id="2023"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024" w:author="Gergo" w:date="2017-11-24T11:40:00Z"/>
          <w:rFonts w:ascii="Consolas" w:hAnsi="Consolas" w:cs="Consolas"/>
          <w:color w:val="000000"/>
          <w:sz w:val="22"/>
          <w:szCs w:val="22"/>
          <w:lang w:eastAsia="hu-HU"/>
          <w:rPrChange w:id="2025" w:author="Gergo" w:date="2017-11-25T13:10:00Z">
            <w:rPr>
              <w:ins w:id="2026" w:author="Gergo" w:date="2017-11-24T11:40:00Z"/>
              <w:rFonts w:ascii="Consolas" w:hAnsi="Consolas" w:cs="Consolas"/>
              <w:color w:val="000000"/>
              <w:sz w:val="19"/>
              <w:szCs w:val="19"/>
              <w:lang w:val="en-US" w:eastAsia="hu-HU"/>
            </w:rPr>
          </w:rPrChange>
        </w:rPr>
      </w:pPr>
      <w:ins w:id="2027" w:author="Gergo" w:date="2017-11-24T11:40:00Z">
        <w:r w:rsidRPr="003355B9">
          <w:rPr>
            <w:rFonts w:ascii="Consolas" w:hAnsi="Consolas" w:cs="Consolas"/>
            <w:color w:val="000000"/>
            <w:sz w:val="22"/>
            <w:szCs w:val="22"/>
            <w:lang w:eastAsia="hu-HU"/>
            <w:rPrChange w:id="2028"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029"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30"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031" w:author="Gergo" w:date="2017-11-24T11:40:00Z"/>
          <w:rFonts w:ascii="Consolas" w:hAnsi="Consolas" w:cs="Consolas"/>
          <w:color w:val="000000"/>
          <w:sz w:val="22"/>
          <w:szCs w:val="22"/>
          <w:lang w:eastAsia="hu-HU"/>
          <w:rPrChange w:id="2032" w:author="Gergo" w:date="2017-11-25T13:10:00Z">
            <w:rPr>
              <w:ins w:id="2033" w:author="Gergo" w:date="2017-11-24T11:40:00Z"/>
              <w:rFonts w:ascii="Consolas" w:hAnsi="Consolas" w:cs="Consolas"/>
              <w:color w:val="000000"/>
              <w:sz w:val="19"/>
              <w:szCs w:val="19"/>
              <w:lang w:val="en-US" w:eastAsia="hu-HU"/>
            </w:rPr>
          </w:rPrChange>
        </w:rPr>
      </w:pPr>
      <w:ins w:id="2034" w:author="Gergo" w:date="2017-11-24T11:40:00Z">
        <w:r w:rsidRPr="003355B9">
          <w:rPr>
            <w:rFonts w:ascii="Consolas" w:hAnsi="Consolas" w:cs="Consolas"/>
            <w:color w:val="000000"/>
            <w:sz w:val="22"/>
            <w:szCs w:val="22"/>
            <w:lang w:eastAsia="hu-HU"/>
            <w:rPrChange w:id="2035" w:author="Gergo" w:date="2017-11-25T13:10:00Z">
              <w:rPr>
                <w:rFonts w:ascii="Consolas" w:hAnsi="Consolas" w:cs="Consolas"/>
                <w:color w:val="000000"/>
                <w:sz w:val="19"/>
                <w:szCs w:val="19"/>
                <w:lang w:val="en-US" w:eastAsia="hu-HU"/>
              </w:rPr>
            </w:rPrChange>
          </w:rPr>
          <w:t xml:space="preserve">    }</w:t>
        </w:r>
      </w:ins>
    </w:p>
    <w:p w14:paraId="77E34866" w14:textId="77777777" w:rsidR="002D342E" w:rsidRPr="003355B9" w:rsidRDefault="002D342E">
      <w:pPr>
        <w:autoSpaceDE w:val="0"/>
        <w:autoSpaceDN w:val="0"/>
        <w:adjustRightInd w:val="0"/>
        <w:spacing w:after="0" w:line="240" w:lineRule="auto"/>
        <w:ind w:firstLine="0"/>
        <w:jc w:val="left"/>
        <w:rPr>
          <w:ins w:id="2036" w:author="Gergo" w:date="2017-11-24T11:40:00Z"/>
          <w:rFonts w:ascii="Consolas" w:hAnsi="Consolas" w:cs="Consolas"/>
          <w:color w:val="000000"/>
          <w:sz w:val="22"/>
          <w:szCs w:val="22"/>
          <w:lang w:eastAsia="hu-HU"/>
          <w:rPrChange w:id="2037" w:author="Gergo" w:date="2017-11-25T13:10:00Z">
            <w:rPr>
              <w:ins w:id="2038" w:author="Gergo" w:date="2017-11-24T11:40:00Z"/>
              <w:rFonts w:ascii="Consolas" w:hAnsi="Consolas" w:cs="Consolas"/>
              <w:color w:val="000000"/>
              <w:sz w:val="19"/>
              <w:szCs w:val="19"/>
              <w:lang w:val="en-US" w:eastAsia="hu-HU"/>
            </w:rPr>
          </w:rPrChange>
        </w:rPr>
      </w:pPr>
      <w:ins w:id="2039" w:author="Gergo" w:date="2017-11-24T11:40:00Z">
        <w:r w:rsidRPr="003355B9">
          <w:rPr>
            <w:rFonts w:ascii="Consolas" w:hAnsi="Consolas" w:cs="Consolas"/>
            <w:color w:val="000000"/>
            <w:sz w:val="22"/>
            <w:szCs w:val="22"/>
            <w:lang w:eastAsia="hu-HU"/>
            <w:rPrChange w:id="204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4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43"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44"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045" w:author="Gergo" w:date="2017-11-24T11:40:00Z"/>
          <w:rFonts w:ascii="Consolas" w:hAnsi="Consolas" w:cs="Consolas"/>
          <w:color w:val="000000"/>
          <w:sz w:val="22"/>
          <w:szCs w:val="22"/>
          <w:lang w:eastAsia="hu-HU"/>
          <w:rPrChange w:id="2046" w:author="Gergo" w:date="2017-11-25T13:10:00Z">
            <w:rPr>
              <w:ins w:id="2047" w:author="Gergo" w:date="2017-11-24T11:40:00Z"/>
              <w:rFonts w:ascii="Consolas" w:hAnsi="Consolas" w:cs="Consolas"/>
              <w:color w:val="000000"/>
              <w:sz w:val="19"/>
              <w:szCs w:val="19"/>
              <w:lang w:val="en-US" w:eastAsia="hu-HU"/>
            </w:rPr>
          </w:rPrChange>
        </w:rPr>
      </w:pPr>
      <w:ins w:id="2048" w:author="Gergo" w:date="2017-11-24T11:40:00Z">
        <w:r w:rsidRPr="003355B9">
          <w:rPr>
            <w:rFonts w:ascii="Consolas" w:hAnsi="Consolas" w:cs="Consolas"/>
            <w:color w:val="000000"/>
            <w:sz w:val="22"/>
            <w:szCs w:val="22"/>
            <w:lang w:eastAsia="hu-HU"/>
            <w:rPrChange w:id="2049" w:author="Gergo" w:date="2017-11-25T13:10:00Z">
              <w:rPr>
                <w:rFonts w:ascii="Consolas" w:hAnsi="Consolas" w:cs="Consolas"/>
                <w:color w:val="000000"/>
                <w:sz w:val="19"/>
                <w:szCs w:val="19"/>
                <w:lang w:val="en-US" w:eastAsia="hu-HU"/>
              </w:rPr>
            </w:rPrChange>
          </w:rPr>
          <w:lastRenderedPageBreak/>
          <w:t xml:space="preserve">    {</w:t>
        </w:r>
      </w:ins>
    </w:p>
    <w:p w14:paraId="4A593EF8" w14:textId="77777777" w:rsidR="002D342E" w:rsidRPr="003355B9" w:rsidRDefault="002D342E">
      <w:pPr>
        <w:autoSpaceDE w:val="0"/>
        <w:autoSpaceDN w:val="0"/>
        <w:adjustRightInd w:val="0"/>
        <w:spacing w:after="0" w:line="240" w:lineRule="auto"/>
        <w:ind w:firstLine="0"/>
        <w:jc w:val="left"/>
        <w:rPr>
          <w:ins w:id="2050" w:author="Gergo" w:date="2017-11-24T11:40:00Z"/>
          <w:rFonts w:ascii="Consolas" w:hAnsi="Consolas" w:cs="Consolas"/>
          <w:color w:val="000000"/>
          <w:sz w:val="22"/>
          <w:szCs w:val="22"/>
          <w:lang w:eastAsia="hu-HU"/>
          <w:rPrChange w:id="2051" w:author="Gergo" w:date="2017-11-25T13:10:00Z">
            <w:rPr>
              <w:ins w:id="2052" w:author="Gergo" w:date="2017-11-24T11:40:00Z"/>
              <w:rFonts w:ascii="Consolas" w:hAnsi="Consolas" w:cs="Consolas"/>
              <w:color w:val="000000"/>
              <w:sz w:val="19"/>
              <w:szCs w:val="19"/>
              <w:lang w:val="en-US" w:eastAsia="hu-HU"/>
            </w:rPr>
          </w:rPrChange>
        </w:rPr>
      </w:pPr>
      <w:ins w:id="2053" w:author="Gergo" w:date="2017-11-24T11:40:00Z">
        <w:r w:rsidRPr="003355B9">
          <w:rPr>
            <w:rFonts w:ascii="Consolas" w:hAnsi="Consolas" w:cs="Consolas"/>
            <w:color w:val="000000"/>
            <w:sz w:val="22"/>
            <w:szCs w:val="22"/>
            <w:lang w:eastAsia="hu-HU"/>
            <w:rPrChange w:id="205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55"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056"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057" w:author="Gergo" w:date="2017-11-24T11:40:00Z"/>
          <w:rFonts w:ascii="Consolas" w:hAnsi="Consolas" w:cs="Consolas"/>
          <w:color w:val="000000"/>
          <w:sz w:val="22"/>
          <w:szCs w:val="22"/>
          <w:lang w:eastAsia="hu-HU"/>
          <w:rPrChange w:id="2058" w:author="Gergo" w:date="2017-11-25T13:10:00Z">
            <w:rPr>
              <w:ins w:id="2059" w:author="Gergo" w:date="2017-11-24T11:40:00Z"/>
              <w:rFonts w:ascii="Consolas" w:hAnsi="Consolas" w:cs="Consolas"/>
              <w:color w:val="000000"/>
              <w:sz w:val="19"/>
              <w:szCs w:val="19"/>
              <w:lang w:val="en-US" w:eastAsia="hu-HU"/>
            </w:rPr>
          </w:rPrChange>
        </w:rPr>
      </w:pPr>
      <w:ins w:id="2060" w:author="Gergo" w:date="2017-11-24T11:40:00Z">
        <w:r w:rsidRPr="003355B9">
          <w:rPr>
            <w:rFonts w:ascii="Consolas" w:hAnsi="Consolas" w:cs="Consolas"/>
            <w:color w:val="000000"/>
            <w:sz w:val="22"/>
            <w:szCs w:val="22"/>
            <w:lang w:eastAsia="hu-HU"/>
            <w:rPrChange w:id="20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6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63"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064" w:author="Gergo" w:date="2017-11-24T11:40:00Z"/>
          <w:rFonts w:ascii="Consolas" w:hAnsi="Consolas" w:cs="Consolas"/>
          <w:color w:val="000000"/>
          <w:sz w:val="22"/>
          <w:szCs w:val="22"/>
          <w:lang w:eastAsia="hu-HU"/>
          <w:rPrChange w:id="2065" w:author="Gergo" w:date="2017-11-25T13:10:00Z">
            <w:rPr>
              <w:ins w:id="2066" w:author="Gergo" w:date="2017-11-24T11:40:00Z"/>
              <w:rFonts w:ascii="Consolas" w:hAnsi="Consolas" w:cs="Consolas"/>
              <w:color w:val="000000"/>
              <w:sz w:val="19"/>
              <w:szCs w:val="19"/>
              <w:lang w:val="en-US" w:eastAsia="hu-HU"/>
            </w:rPr>
          </w:rPrChange>
        </w:rPr>
      </w:pPr>
      <w:ins w:id="2067" w:author="Gergo" w:date="2017-11-24T11:40:00Z">
        <w:r w:rsidRPr="003355B9">
          <w:rPr>
            <w:rFonts w:ascii="Consolas" w:hAnsi="Consolas" w:cs="Consolas"/>
            <w:color w:val="000000"/>
            <w:sz w:val="22"/>
            <w:szCs w:val="22"/>
            <w:lang w:eastAsia="hu-HU"/>
            <w:rPrChange w:id="206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6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70"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071" w:author="Gergo" w:date="2017-11-24T11:40:00Z"/>
          <w:rFonts w:ascii="Consolas" w:hAnsi="Consolas" w:cs="Consolas"/>
          <w:color w:val="000000"/>
          <w:sz w:val="22"/>
          <w:szCs w:val="22"/>
          <w:lang w:eastAsia="hu-HU"/>
          <w:rPrChange w:id="2072" w:author="Gergo" w:date="2017-11-25T13:10:00Z">
            <w:rPr>
              <w:ins w:id="2073" w:author="Gergo" w:date="2017-11-24T11:40:00Z"/>
              <w:rFonts w:ascii="Consolas" w:hAnsi="Consolas" w:cs="Consolas"/>
              <w:color w:val="000000"/>
              <w:sz w:val="19"/>
              <w:szCs w:val="19"/>
              <w:lang w:val="en-US" w:eastAsia="hu-HU"/>
            </w:rPr>
          </w:rPrChange>
        </w:rPr>
      </w:pPr>
      <w:ins w:id="2074" w:author="Gergo" w:date="2017-11-24T11:40:00Z">
        <w:r w:rsidRPr="003355B9">
          <w:rPr>
            <w:rFonts w:ascii="Consolas" w:hAnsi="Consolas" w:cs="Consolas"/>
            <w:color w:val="000000"/>
            <w:sz w:val="22"/>
            <w:szCs w:val="22"/>
            <w:lang w:eastAsia="hu-HU"/>
            <w:rPrChange w:id="2075"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076" w:author="Gergo" w:date="2017-11-24T11:40:00Z"/>
          <w:rFonts w:ascii="Consolas" w:hAnsi="Consolas" w:cs="Consolas"/>
          <w:color w:val="000000"/>
          <w:sz w:val="22"/>
          <w:szCs w:val="22"/>
          <w:lang w:eastAsia="hu-HU"/>
          <w:rPrChange w:id="2077" w:author="Gergo" w:date="2017-11-25T13:10:00Z">
            <w:rPr>
              <w:ins w:id="2078" w:author="Gergo" w:date="2017-11-24T11:40:00Z"/>
              <w:rFonts w:ascii="Consolas" w:hAnsi="Consolas" w:cs="Consolas"/>
              <w:color w:val="000000"/>
              <w:sz w:val="19"/>
              <w:szCs w:val="19"/>
              <w:lang w:val="en-US" w:eastAsia="hu-HU"/>
            </w:rPr>
          </w:rPrChange>
        </w:rPr>
      </w:pPr>
      <w:ins w:id="2079" w:author="Gergo" w:date="2017-11-24T11:40:00Z">
        <w:r w:rsidRPr="003355B9">
          <w:rPr>
            <w:rFonts w:ascii="Consolas" w:hAnsi="Consolas" w:cs="Consolas"/>
            <w:color w:val="000000"/>
            <w:sz w:val="22"/>
            <w:szCs w:val="22"/>
            <w:lang w:eastAsia="hu-HU"/>
            <w:rPrChange w:id="208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8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82"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083"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084"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085" w:author="Gergo" w:date="2017-11-24T11:40:00Z"/>
          <w:rFonts w:ascii="Consolas" w:hAnsi="Consolas" w:cs="Consolas"/>
          <w:color w:val="000000"/>
          <w:sz w:val="22"/>
          <w:szCs w:val="22"/>
          <w:lang w:eastAsia="hu-HU"/>
          <w:rPrChange w:id="2086" w:author="Gergo" w:date="2017-11-25T13:10:00Z">
            <w:rPr>
              <w:ins w:id="2087" w:author="Gergo" w:date="2017-11-24T11:40:00Z"/>
              <w:rFonts w:ascii="Consolas" w:hAnsi="Consolas" w:cs="Consolas"/>
              <w:color w:val="000000"/>
              <w:sz w:val="19"/>
              <w:szCs w:val="19"/>
              <w:lang w:val="en-US" w:eastAsia="hu-HU"/>
            </w:rPr>
          </w:rPrChange>
        </w:rPr>
      </w:pPr>
      <w:ins w:id="2088" w:author="Gergo" w:date="2017-11-24T11:40:00Z">
        <w:r w:rsidRPr="003355B9">
          <w:rPr>
            <w:rFonts w:ascii="Consolas" w:hAnsi="Consolas" w:cs="Consolas"/>
            <w:color w:val="000000"/>
            <w:sz w:val="22"/>
            <w:szCs w:val="22"/>
            <w:lang w:eastAsia="hu-HU"/>
            <w:rPrChange w:id="2089"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090" w:author="Gergo" w:date="2017-11-24T11:40:00Z"/>
          <w:rFonts w:ascii="Consolas" w:hAnsi="Consolas" w:cs="Consolas"/>
          <w:color w:val="000000"/>
          <w:sz w:val="22"/>
          <w:szCs w:val="22"/>
          <w:lang w:eastAsia="hu-HU"/>
          <w:rPrChange w:id="2091" w:author="Gergo" w:date="2017-11-25T13:10:00Z">
            <w:rPr>
              <w:ins w:id="2092" w:author="Gergo" w:date="2017-11-24T11:40:00Z"/>
              <w:rFonts w:ascii="Consolas" w:hAnsi="Consolas" w:cs="Consolas"/>
              <w:color w:val="000000"/>
              <w:sz w:val="19"/>
              <w:szCs w:val="19"/>
              <w:lang w:val="en-US" w:eastAsia="hu-HU"/>
            </w:rPr>
          </w:rPrChange>
        </w:rPr>
      </w:pPr>
      <w:ins w:id="2093" w:author="Gergo" w:date="2017-11-24T11:40:00Z">
        <w:r w:rsidRPr="003355B9">
          <w:rPr>
            <w:rFonts w:ascii="Consolas" w:hAnsi="Consolas" w:cs="Consolas"/>
            <w:color w:val="000000"/>
            <w:sz w:val="22"/>
            <w:szCs w:val="22"/>
            <w:lang w:eastAsia="hu-HU"/>
            <w:rPrChange w:id="2094"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095" w:author="Gergo" w:date="2017-11-24T11:40:00Z"/>
          <w:rFonts w:ascii="Consolas" w:hAnsi="Consolas" w:cs="Consolas"/>
          <w:color w:val="000000"/>
          <w:sz w:val="22"/>
          <w:szCs w:val="22"/>
          <w:lang w:eastAsia="hu-HU"/>
          <w:rPrChange w:id="2096" w:author="Gergo" w:date="2017-11-25T13:10:00Z">
            <w:rPr>
              <w:ins w:id="2097" w:author="Gergo" w:date="2017-11-24T11:40:00Z"/>
              <w:rFonts w:ascii="Consolas" w:hAnsi="Consolas" w:cs="Consolas"/>
              <w:color w:val="000000"/>
              <w:sz w:val="19"/>
              <w:szCs w:val="19"/>
              <w:lang w:val="en-US" w:eastAsia="hu-HU"/>
            </w:rPr>
          </w:rPrChange>
        </w:rPr>
      </w:pPr>
      <w:ins w:id="2098" w:author="Gergo" w:date="2017-11-24T11:40:00Z">
        <w:r w:rsidRPr="003355B9">
          <w:rPr>
            <w:rFonts w:ascii="Consolas" w:hAnsi="Consolas" w:cs="Consolas"/>
            <w:color w:val="000000"/>
            <w:sz w:val="22"/>
            <w:szCs w:val="22"/>
            <w:lang w:eastAsia="hu-HU"/>
            <w:rPrChange w:id="2099"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100" w:author="Gergo" w:date="2017-11-24T11:40:00Z"/>
          <w:rFonts w:ascii="Consolas" w:hAnsi="Consolas" w:cs="Consolas"/>
          <w:color w:val="000000"/>
          <w:sz w:val="22"/>
          <w:szCs w:val="22"/>
          <w:lang w:eastAsia="hu-HU"/>
          <w:rPrChange w:id="2101" w:author="Gergo" w:date="2017-11-25T13:10:00Z">
            <w:rPr>
              <w:ins w:id="2102" w:author="Gergo" w:date="2017-11-24T11:40:00Z"/>
              <w:rFonts w:ascii="Consolas" w:hAnsi="Consolas" w:cs="Consolas"/>
              <w:color w:val="000000"/>
              <w:sz w:val="19"/>
              <w:szCs w:val="19"/>
              <w:lang w:val="en-US" w:eastAsia="hu-HU"/>
            </w:rPr>
          </w:rPrChange>
        </w:rPr>
      </w:pPr>
      <w:ins w:id="2103" w:author="Gergo" w:date="2017-11-24T11:40:00Z">
        <w:r w:rsidRPr="003355B9">
          <w:rPr>
            <w:rFonts w:ascii="Consolas" w:hAnsi="Consolas" w:cs="Consolas"/>
            <w:color w:val="000000"/>
            <w:sz w:val="22"/>
            <w:szCs w:val="22"/>
            <w:lang w:eastAsia="hu-HU"/>
            <w:rPrChange w:id="2104"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105" w:author="Gergo" w:date="2017-11-24T11:40:00Z"/>
          <w:rFonts w:ascii="Consolas" w:hAnsi="Consolas" w:cs="Consolas"/>
          <w:color w:val="000000"/>
          <w:sz w:val="22"/>
          <w:szCs w:val="22"/>
          <w:lang w:eastAsia="hu-HU"/>
          <w:rPrChange w:id="2106" w:author="Gergo" w:date="2017-11-25T13:10:00Z">
            <w:rPr>
              <w:ins w:id="2107" w:author="Gergo" w:date="2017-11-24T11:40:00Z"/>
              <w:rFonts w:ascii="Consolas" w:hAnsi="Consolas" w:cs="Consolas"/>
              <w:color w:val="000000"/>
              <w:sz w:val="19"/>
              <w:szCs w:val="19"/>
              <w:lang w:val="en-US" w:eastAsia="hu-HU"/>
            </w:rPr>
          </w:rPrChange>
        </w:rPr>
      </w:pPr>
      <w:ins w:id="2108" w:author="Gergo" w:date="2017-11-24T11:40:00Z">
        <w:r w:rsidRPr="003355B9">
          <w:rPr>
            <w:rFonts w:ascii="Consolas" w:hAnsi="Consolas" w:cs="Consolas"/>
            <w:color w:val="000000"/>
            <w:sz w:val="22"/>
            <w:szCs w:val="22"/>
            <w:lang w:eastAsia="hu-HU"/>
            <w:rPrChange w:id="2109"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110" w:author="Gergo" w:date="2017-11-24T11:40:00Z"/>
          <w:rFonts w:ascii="Consolas" w:hAnsi="Consolas" w:cs="Consolas"/>
          <w:color w:val="000000"/>
          <w:sz w:val="22"/>
          <w:szCs w:val="22"/>
          <w:lang w:eastAsia="hu-HU"/>
          <w:rPrChange w:id="2111" w:author="Gergo" w:date="2017-11-25T13:10:00Z">
            <w:rPr>
              <w:ins w:id="2112" w:author="Gergo" w:date="2017-11-24T11:40:00Z"/>
              <w:rFonts w:ascii="Consolas" w:hAnsi="Consolas" w:cs="Consolas"/>
              <w:color w:val="000000"/>
              <w:sz w:val="19"/>
              <w:szCs w:val="19"/>
              <w:lang w:val="en-US" w:eastAsia="hu-HU"/>
            </w:rPr>
          </w:rPrChange>
        </w:rPr>
      </w:pPr>
      <w:ins w:id="2113" w:author="Gergo" w:date="2017-11-24T11:40:00Z">
        <w:r w:rsidRPr="003355B9">
          <w:rPr>
            <w:rFonts w:ascii="Consolas" w:hAnsi="Consolas" w:cs="Consolas"/>
            <w:color w:val="000000"/>
            <w:sz w:val="22"/>
            <w:szCs w:val="22"/>
            <w:lang w:eastAsia="hu-HU"/>
            <w:rPrChange w:id="211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5"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11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18"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119"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120"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121" w:author="Gergo" w:date="2017-11-24T11:40:00Z"/>
          <w:rFonts w:ascii="Consolas" w:hAnsi="Consolas" w:cs="Consolas"/>
          <w:color w:val="000000"/>
          <w:sz w:val="22"/>
          <w:szCs w:val="22"/>
          <w:lang w:eastAsia="hu-HU"/>
          <w:rPrChange w:id="2122" w:author="Gergo" w:date="2017-11-25T13:10:00Z">
            <w:rPr>
              <w:ins w:id="2123" w:author="Gergo" w:date="2017-11-24T11:40:00Z"/>
              <w:rFonts w:ascii="Consolas" w:hAnsi="Consolas" w:cs="Consolas"/>
              <w:color w:val="000000"/>
              <w:sz w:val="19"/>
              <w:szCs w:val="19"/>
              <w:lang w:val="en-US" w:eastAsia="hu-HU"/>
            </w:rPr>
          </w:rPrChange>
        </w:rPr>
      </w:pPr>
      <w:ins w:id="2124" w:author="Gergo" w:date="2017-11-24T11:40:00Z">
        <w:r w:rsidRPr="003355B9">
          <w:rPr>
            <w:rFonts w:ascii="Consolas" w:hAnsi="Consolas" w:cs="Consolas"/>
            <w:color w:val="000000"/>
            <w:sz w:val="22"/>
            <w:szCs w:val="22"/>
            <w:lang w:eastAsia="hu-HU"/>
            <w:rPrChange w:id="2125"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126" w:author="Gergo" w:date="2017-11-24T11:40:00Z"/>
          <w:rFonts w:ascii="Consolas" w:hAnsi="Consolas" w:cs="Consolas"/>
          <w:color w:val="000000"/>
          <w:sz w:val="22"/>
          <w:szCs w:val="22"/>
          <w:lang w:eastAsia="hu-HU"/>
          <w:rPrChange w:id="2127" w:author="Gergo" w:date="2017-11-25T13:10:00Z">
            <w:rPr>
              <w:ins w:id="2128" w:author="Gergo" w:date="2017-11-24T11:40:00Z"/>
              <w:rFonts w:ascii="Consolas" w:hAnsi="Consolas" w:cs="Consolas"/>
              <w:color w:val="000000"/>
              <w:sz w:val="19"/>
              <w:szCs w:val="19"/>
              <w:lang w:val="en-US" w:eastAsia="hu-HU"/>
            </w:rPr>
          </w:rPrChange>
        </w:rPr>
      </w:pPr>
      <w:ins w:id="2129" w:author="Gergo" w:date="2017-11-24T11:40:00Z">
        <w:r w:rsidRPr="003355B9">
          <w:rPr>
            <w:rFonts w:ascii="Consolas" w:hAnsi="Consolas" w:cs="Consolas"/>
            <w:color w:val="000000"/>
            <w:sz w:val="22"/>
            <w:szCs w:val="22"/>
            <w:lang w:eastAsia="hu-HU"/>
            <w:rPrChange w:id="2130"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131" w:author="Gergo" w:date="2017-11-24T11:40:00Z"/>
          <w:rFonts w:ascii="Consolas" w:hAnsi="Consolas" w:cs="Consolas"/>
          <w:color w:val="000000"/>
          <w:sz w:val="22"/>
          <w:szCs w:val="22"/>
          <w:lang w:eastAsia="hu-HU"/>
          <w:rPrChange w:id="2132" w:author="Gergo" w:date="2017-11-25T13:10:00Z">
            <w:rPr>
              <w:ins w:id="2133" w:author="Gergo" w:date="2017-11-24T11:40:00Z"/>
              <w:rFonts w:ascii="Consolas" w:hAnsi="Consolas" w:cs="Consolas"/>
              <w:color w:val="000000"/>
              <w:sz w:val="19"/>
              <w:szCs w:val="19"/>
              <w:lang w:val="en-US" w:eastAsia="hu-HU"/>
            </w:rPr>
          </w:rPrChange>
        </w:rPr>
      </w:pPr>
      <w:ins w:id="2134" w:author="Gergo" w:date="2017-11-24T11:40:00Z">
        <w:r w:rsidRPr="003355B9">
          <w:rPr>
            <w:rFonts w:ascii="Consolas" w:hAnsi="Consolas" w:cs="Consolas"/>
            <w:color w:val="000000"/>
            <w:sz w:val="22"/>
            <w:szCs w:val="22"/>
            <w:lang w:eastAsia="hu-HU"/>
            <w:rPrChange w:id="2135"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136" w:author="Gergo" w:date="2017-11-24T11:40:00Z"/>
          <w:rFonts w:ascii="Consolas" w:hAnsi="Consolas" w:cs="Consolas"/>
          <w:color w:val="000000"/>
          <w:sz w:val="22"/>
          <w:szCs w:val="22"/>
          <w:lang w:eastAsia="hu-HU"/>
          <w:rPrChange w:id="2137" w:author="Gergo" w:date="2017-11-25T13:10:00Z">
            <w:rPr>
              <w:ins w:id="2138" w:author="Gergo" w:date="2017-11-24T11:40:00Z"/>
              <w:rFonts w:ascii="Consolas" w:hAnsi="Consolas" w:cs="Consolas"/>
              <w:color w:val="000000"/>
              <w:sz w:val="19"/>
              <w:szCs w:val="19"/>
              <w:lang w:val="en-US" w:eastAsia="hu-HU"/>
            </w:rPr>
          </w:rPrChange>
        </w:rPr>
      </w:pPr>
      <w:ins w:id="2139" w:author="Gergo" w:date="2017-11-24T11:40:00Z">
        <w:r w:rsidRPr="003355B9">
          <w:rPr>
            <w:rFonts w:ascii="Consolas" w:hAnsi="Consolas" w:cs="Consolas"/>
            <w:color w:val="000000"/>
            <w:sz w:val="22"/>
            <w:szCs w:val="22"/>
            <w:lang w:eastAsia="hu-HU"/>
            <w:rPrChange w:id="2140"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141" w:author="Gergo" w:date="2017-11-24T11:40:00Z"/>
          <w:rFonts w:ascii="Consolas" w:hAnsi="Consolas" w:cs="Consolas"/>
          <w:color w:val="000000"/>
          <w:sz w:val="22"/>
          <w:szCs w:val="22"/>
          <w:lang w:eastAsia="hu-HU"/>
          <w:rPrChange w:id="2142" w:author="Gergo" w:date="2017-11-25T13:10:00Z">
            <w:rPr>
              <w:ins w:id="2143" w:author="Gergo" w:date="2017-11-24T11:40:00Z"/>
              <w:rFonts w:ascii="Consolas" w:hAnsi="Consolas" w:cs="Consolas"/>
              <w:color w:val="000000"/>
              <w:sz w:val="19"/>
              <w:szCs w:val="19"/>
              <w:lang w:val="en-US" w:eastAsia="hu-HU"/>
            </w:rPr>
          </w:rPrChange>
        </w:rPr>
      </w:pPr>
      <w:ins w:id="2144" w:author="Gergo" w:date="2017-11-24T11:40:00Z">
        <w:r w:rsidRPr="003355B9">
          <w:rPr>
            <w:rFonts w:ascii="Consolas" w:hAnsi="Consolas" w:cs="Consolas"/>
            <w:color w:val="000000"/>
            <w:sz w:val="22"/>
            <w:szCs w:val="22"/>
            <w:lang w:eastAsia="hu-HU"/>
            <w:rPrChange w:id="2145"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146" w:author="Gergo" w:date="2017-11-24T11:40:00Z"/>
          <w:rFonts w:ascii="Consolas" w:hAnsi="Consolas" w:cs="Consolas"/>
          <w:color w:val="000000"/>
          <w:sz w:val="22"/>
          <w:szCs w:val="22"/>
          <w:lang w:eastAsia="hu-HU"/>
          <w:rPrChange w:id="2147" w:author="Gergo" w:date="2017-11-25T13:10:00Z">
            <w:rPr>
              <w:ins w:id="2148" w:author="Gergo" w:date="2017-11-24T11:40:00Z"/>
              <w:rFonts w:ascii="Consolas" w:hAnsi="Consolas" w:cs="Consolas"/>
              <w:color w:val="000000"/>
              <w:sz w:val="22"/>
              <w:szCs w:val="22"/>
              <w:lang w:val="en-US" w:eastAsia="hu-HU"/>
            </w:rPr>
          </w:rPrChange>
        </w:rPr>
        <w:pPrChange w:id="2149" w:author="Gergo" w:date="2017-11-24T11:44:00Z">
          <w:pPr>
            <w:pStyle w:val="Cmsor2"/>
          </w:pPr>
        </w:pPrChange>
      </w:pPr>
      <w:ins w:id="2150" w:author="Gergo" w:date="2017-11-24T11:40:00Z">
        <w:r w:rsidRPr="003355B9">
          <w:rPr>
            <w:rFonts w:ascii="Consolas" w:hAnsi="Consolas" w:cs="Consolas"/>
            <w:color w:val="000000"/>
            <w:sz w:val="22"/>
            <w:szCs w:val="22"/>
            <w:lang w:eastAsia="hu-HU"/>
            <w:rPrChange w:id="2151" w:author="Gergo" w:date="2017-11-25T13:10:00Z">
              <w:rPr>
                <w:rFonts w:ascii="Consolas" w:hAnsi="Consolas" w:cs="Consolas"/>
                <w:b w:val="0"/>
                <w:bCs w:val="0"/>
                <w:iCs w:val="0"/>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152" w:author="Gergo" w:date="2017-11-25T13:10:00Z">
              <w:rPr>
                <w:rFonts w:ascii="Consolas" w:hAnsi="Consolas" w:cs="Consolas"/>
                <w:b w:val="0"/>
                <w:bCs w:val="0"/>
                <w:iCs w:val="0"/>
                <w:color w:val="0000FF"/>
                <w:sz w:val="19"/>
                <w:szCs w:val="19"/>
                <w:lang w:val="en-US" w:eastAsia="hu-HU"/>
              </w:rPr>
            </w:rPrChange>
          </w:rPr>
          <w:t>else</w:t>
        </w:r>
        <w:r w:rsidR="002D342E" w:rsidRPr="003355B9">
          <w:rPr>
            <w:rFonts w:ascii="Consolas" w:hAnsi="Consolas" w:cs="Consolas"/>
            <w:color w:val="000000"/>
            <w:sz w:val="22"/>
            <w:szCs w:val="22"/>
            <w:lang w:eastAsia="hu-HU"/>
            <w:rPrChange w:id="2153" w:author="Gergo" w:date="2017-11-25T13:10:00Z">
              <w:rPr>
                <w:rFonts w:ascii="Consolas" w:hAnsi="Consolas" w:cs="Consolas"/>
                <w:b w:val="0"/>
                <w:bCs w:val="0"/>
                <w:iCs w:val="0"/>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154" w:author="Gergo" w:date="2017-11-25T13:10:00Z">
              <w:rPr>
                <w:rFonts w:ascii="Consolas" w:hAnsi="Consolas" w:cs="Consolas"/>
                <w:b w:val="0"/>
                <w:bCs w:val="0"/>
                <w:iCs w:val="0"/>
                <w:color w:val="0000FF"/>
                <w:sz w:val="19"/>
                <w:szCs w:val="19"/>
                <w:lang w:val="en-US" w:eastAsia="hu-HU"/>
              </w:rPr>
            </w:rPrChange>
          </w:rPr>
          <w:t>if</w:t>
        </w:r>
        <w:r w:rsidR="002D342E" w:rsidRPr="003355B9">
          <w:rPr>
            <w:rFonts w:ascii="Consolas" w:hAnsi="Consolas" w:cs="Consolas"/>
            <w:color w:val="000000"/>
            <w:sz w:val="22"/>
            <w:szCs w:val="22"/>
            <w:lang w:eastAsia="hu-HU"/>
            <w:rPrChange w:id="2155" w:author="Gergo" w:date="2017-11-25T13:10:00Z">
              <w:rPr>
                <w:rFonts w:ascii="Consolas" w:hAnsi="Consolas" w:cs="Consolas"/>
                <w:b w:val="0"/>
                <w:bCs w:val="0"/>
                <w:iCs w:val="0"/>
                <w:color w:val="000000"/>
                <w:sz w:val="19"/>
                <w:szCs w:val="19"/>
                <w:lang w:val="en-US" w:eastAsia="hu-HU"/>
              </w:rPr>
            </w:rPrChange>
          </w:rPr>
          <w:t xml:space="preserve"> (deltaPos &lt; -0.3)</w:t>
        </w:r>
      </w:ins>
      <w:ins w:id="2156" w:author="Gergo" w:date="2017-11-24T11:41:00Z">
        <w:r w:rsidRPr="003355B9">
          <w:rPr>
            <w:rFonts w:ascii="Consolas" w:hAnsi="Consolas" w:cs="Consolas"/>
            <w:color w:val="000000"/>
            <w:sz w:val="22"/>
            <w:szCs w:val="22"/>
            <w:lang w:eastAsia="hu-HU"/>
            <w:rPrChange w:id="2157" w:author="Gergo" w:date="2017-11-25T13:10:00Z">
              <w:rPr>
                <w:rFonts w:ascii="Consolas" w:hAnsi="Consolas" w:cs="Consolas"/>
                <w:color w:val="000000"/>
                <w:sz w:val="22"/>
                <w:szCs w:val="22"/>
                <w:lang w:val="en-US" w:eastAsia="hu-HU"/>
              </w:rPr>
            </w:rPrChange>
          </w:rPr>
          <w:t>{</w:t>
        </w:r>
      </w:ins>
    </w:p>
    <w:p w14:paraId="17548AA9" w14:textId="6676BFFA" w:rsidR="002D342E" w:rsidRPr="003355B9" w:rsidRDefault="002D342E">
      <w:pPr>
        <w:spacing w:line="240" w:lineRule="auto"/>
        <w:rPr>
          <w:ins w:id="2158" w:author="Gergo" w:date="2017-11-24T11:40:00Z"/>
          <w:rFonts w:ascii="Consolas" w:hAnsi="Consolas" w:cs="Consolas"/>
          <w:color w:val="000000"/>
          <w:sz w:val="22"/>
          <w:szCs w:val="22"/>
          <w:lang w:eastAsia="hu-HU"/>
          <w:rPrChange w:id="2159" w:author="Gergo" w:date="2017-11-25T13:10:00Z">
            <w:rPr>
              <w:ins w:id="2160" w:author="Gergo" w:date="2017-11-24T11:40:00Z"/>
              <w:rFonts w:ascii="Consolas" w:hAnsi="Consolas" w:cs="Consolas"/>
              <w:color w:val="000000"/>
              <w:sz w:val="22"/>
              <w:szCs w:val="22"/>
              <w:lang w:val="en-US" w:eastAsia="hu-HU"/>
            </w:rPr>
          </w:rPrChange>
        </w:rPr>
        <w:pPrChange w:id="2161" w:author="Gergo" w:date="2017-11-24T11:44:00Z">
          <w:pPr>
            <w:pStyle w:val="Cmsor2"/>
          </w:pPr>
        </w:pPrChange>
      </w:pPr>
      <w:ins w:id="2162" w:author="Gergo" w:date="2017-11-24T11:40:00Z">
        <w:r w:rsidRPr="003355B9">
          <w:rPr>
            <w:rFonts w:ascii="Consolas" w:hAnsi="Consolas" w:cs="Consolas"/>
            <w:color w:val="000000"/>
            <w:sz w:val="22"/>
            <w:szCs w:val="22"/>
            <w:lang w:eastAsia="hu-HU"/>
            <w:rPrChange w:id="2163" w:author="Gergo" w:date="2017-11-25T13:10:00Z">
              <w:rPr>
                <w:rFonts w:ascii="Consolas" w:hAnsi="Consolas" w:cs="Consolas"/>
                <w:color w:val="000000"/>
                <w:sz w:val="22"/>
                <w:szCs w:val="22"/>
                <w:lang w:val="en-US" w:eastAsia="hu-HU"/>
              </w:rPr>
            </w:rPrChange>
          </w:rPr>
          <w:tab/>
        </w:r>
        <w:r w:rsidRPr="003355B9">
          <w:rPr>
            <w:rFonts w:ascii="Consolas" w:hAnsi="Consolas" w:cs="Consolas"/>
            <w:color w:val="000000"/>
            <w:sz w:val="22"/>
            <w:szCs w:val="22"/>
            <w:lang w:eastAsia="hu-HU"/>
            <w:rPrChange w:id="2164" w:author="Gergo" w:date="2017-11-25T13:10:00Z">
              <w:rPr>
                <w:rFonts w:ascii="Consolas" w:hAnsi="Consolas" w:cs="Consolas"/>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165" w:author="Gergo" w:date="2017-11-24T11:41:00Z"/>
          <w:rFonts w:ascii="Consolas" w:hAnsi="Consolas" w:cs="Consolas"/>
          <w:color w:val="000000"/>
          <w:sz w:val="22"/>
          <w:szCs w:val="22"/>
          <w:lang w:eastAsia="hu-HU"/>
          <w:rPrChange w:id="2166" w:author="Gergo" w:date="2017-11-25T13:10:00Z">
            <w:rPr>
              <w:ins w:id="2167" w:author="Gergo" w:date="2017-11-24T11:41:00Z"/>
              <w:rFonts w:ascii="Consolas" w:hAnsi="Consolas" w:cs="Consolas"/>
              <w:color w:val="000000"/>
              <w:sz w:val="22"/>
              <w:szCs w:val="22"/>
              <w:lang w:val="en-US" w:eastAsia="hu-HU"/>
            </w:rPr>
          </w:rPrChange>
        </w:rPr>
        <w:pPrChange w:id="2168" w:author="Gergo" w:date="2017-11-24T11:44:00Z">
          <w:pPr>
            <w:pStyle w:val="Cmsor2"/>
          </w:pPr>
        </w:pPrChange>
      </w:pPr>
      <w:ins w:id="2169" w:author="Gergo" w:date="2017-11-24T11:41:00Z">
        <w:r w:rsidRPr="003355B9">
          <w:rPr>
            <w:rFonts w:ascii="Consolas" w:hAnsi="Consolas" w:cs="Consolas"/>
            <w:color w:val="000000"/>
            <w:sz w:val="22"/>
            <w:szCs w:val="22"/>
            <w:lang w:eastAsia="hu-HU"/>
            <w:rPrChange w:id="2170" w:author="Gergo" w:date="2017-11-25T13:10:00Z">
              <w:rPr>
                <w:rFonts w:ascii="Consolas" w:hAnsi="Consolas" w:cs="Consolas"/>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171" w:author="Gergo" w:date="2017-11-24T11:42:00Z"/>
          <w:rFonts w:ascii="Consolas" w:hAnsi="Consolas" w:cs="Consolas"/>
          <w:color w:val="000000"/>
          <w:sz w:val="22"/>
          <w:szCs w:val="22"/>
          <w:lang w:eastAsia="hu-HU"/>
          <w:rPrChange w:id="2172" w:author="Gergo" w:date="2017-11-25T13:10:00Z">
            <w:rPr>
              <w:ins w:id="2173" w:author="Gergo" w:date="2017-11-24T11:42:00Z"/>
              <w:rFonts w:ascii="Consolas" w:hAnsi="Consolas" w:cs="Consolas"/>
              <w:color w:val="000000"/>
              <w:sz w:val="22"/>
              <w:szCs w:val="22"/>
              <w:lang w:val="en-US" w:eastAsia="hu-HU"/>
            </w:rPr>
          </w:rPrChange>
        </w:rPr>
        <w:pPrChange w:id="2174" w:author="Gergo" w:date="2017-11-24T11:44:00Z">
          <w:pPr>
            <w:pStyle w:val="Cmsor2"/>
          </w:pPr>
        </w:pPrChange>
      </w:pPr>
      <w:ins w:id="2175" w:author="Gergo" w:date="2017-11-24T11:41:00Z">
        <w:r w:rsidRPr="003355B9">
          <w:rPr>
            <w:rFonts w:ascii="Consolas" w:hAnsi="Consolas" w:cs="Consolas"/>
            <w:color w:val="000000"/>
            <w:sz w:val="22"/>
            <w:szCs w:val="22"/>
            <w:lang w:eastAsia="hu-HU"/>
            <w:rPrChange w:id="2176" w:author="Gergo" w:date="2017-11-25T13:10:00Z">
              <w:rPr>
                <w:rFonts w:ascii="Consolas" w:hAnsi="Consolas" w:cs="Consolas"/>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177" w:author="Gergo" w:date="2017-11-24T11:42:00Z"/>
          <w:rFonts w:ascii="Consolas" w:hAnsi="Consolas" w:cs="Consolas"/>
          <w:color w:val="000000"/>
          <w:sz w:val="22"/>
          <w:szCs w:val="22"/>
          <w:lang w:eastAsia="hu-HU"/>
          <w:rPrChange w:id="2178" w:author="Gergo" w:date="2017-11-25T13:10:00Z">
            <w:rPr>
              <w:ins w:id="2179" w:author="Gergo" w:date="2017-11-24T11:42:00Z"/>
              <w:rFonts w:ascii="Consolas" w:hAnsi="Consolas" w:cs="Consolas"/>
              <w:color w:val="000000"/>
              <w:sz w:val="19"/>
              <w:szCs w:val="19"/>
              <w:lang w:val="en-US" w:eastAsia="hu-HU"/>
            </w:rPr>
          </w:rPrChange>
        </w:rPr>
      </w:pPr>
      <w:ins w:id="2180" w:author="Gergo" w:date="2017-11-24T11:42:00Z">
        <w:r w:rsidRPr="003355B9">
          <w:rPr>
            <w:rFonts w:ascii="Consolas" w:hAnsi="Consolas" w:cs="Consolas"/>
            <w:color w:val="0000FF"/>
            <w:sz w:val="22"/>
            <w:szCs w:val="22"/>
            <w:lang w:eastAsia="hu-HU"/>
            <w:rPrChange w:id="218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82"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183" w:author="Gergo" w:date="2017-11-24T11:42:00Z"/>
          <w:rFonts w:ascii="Consolas" w:hAnsi="Consolas" w:cs="Consolas"/>
          <w:color w:val="000000"/>
          <w:sz w:val="22"/>
          <w:szCs w:val="22"/>
          <w:lang w:eastAsia="hu-HU"/>
          <w:rPrChange w:id="2184" w:author="Gergo" w:date="2017-11-25T13:10:00Z">
            <w:rPr>
              <w:ins w:id="2185" w:author="Gergo" w:date="2017-11-24T11:42:00Z"/>
              <w:rFonts w:ascii="Consolas" w:hAnsi="Consolas" w:cs="Consolas"/>
              <w:color w:val="000000"/>
              <w:sz w:val="19"/>
              <w:szCs w:val="19"/>
              <w:lang w:val="en-US" w:eastAsia="hu-HU"/>
            </w:rPr>
          </w:rPrChange>
        </w:rPr>
      </w:pPr>
      <w:ins w:id="2186" w:author="Gergo" w:date="2017-11-24T11:42:00Z">
        <w:r w:rsidRPr="003355B9">
          <w:rPr>
            <w:rFonts w:ascii="Consolas" w:hAnsi="Consolas" w:cs="Consolas"/>
            <w:color w:val="000000"/>
            <w:sz w:val="22"/>
            <w:szCs w:val="22"/>
            <w:lang w:eastAsia="hu-HU"/>
            <w:rPrChange w:id="2187"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188" w:author="Gergo" w:date="2017-11-24T11:42:00Z"/>
          <w:rFonts w:ascii="Consolas" w:hAnsi="Consolas" w:cs="Consolas"/>
          <w:color w:val="000000"/>
          <w:sz w:val="22"/>
          <w:szCs w:val="22"/>
          <w:lang w:eastAsia="hu-HU"/>
          <w:rPrChange w:id="2189" w:author="Gergo" w:date="2017-11-25T13:10:00Z">
            <w:rPr>
              <w:ins w:id="2190" w:author="Gergo" w:date="2017-11-24T11:42:00Z"/>
              <w:rFonts w:ascii="Consolas" w:hAnsi="Consolas" w:cs="Consolas"/>
              <w:color w:val="000000"/>
              <w:sz w:val="19"/>
              <w:szCs w:val="19"/>
              <w:lang w:val="en-US" w:eastAsia="hu-HU"/>
            </w:rPr>
          </w:rPrChange>
        </w:rPr>
      </w:pPr>
      <w:ins w:id="2191" w:author="Gergo" w:date="2017-11-24T11:42:00Z">
        <w:r w:rsidRPr="003355B9">
          <w:rPr>
            <w:rFonts w:ascii="Consolas" w:hAnsi="Consolas" w:cs="Consolas"/>
            <w:color w:val="000000"/>
            <w:sz w:val="22"/>
            <w:szCs w:val="22"/>
            <w:lang w:eastAsia="hu-HU"/>
            <w:rPrChange w:id="2192"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193"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194"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195" w:author="Gergo" w:date="2017-11-24T11:42:00Z"/>
          <w:rFonts w:ascii="Consolas" w:hAnsi="Consolas" w:cs="Consolas"/>
          <w:color w:val="000000"/>
          <w:sz w:val="22"/>
          <w:szCs w:val="22"/>
          <w:lang w:eastAsia="hu-HU"/>
          <w:rPrChange w:id="2196" w:author="Gergo" w:date="2017-11-25T13:10:00Z">
            <w:rPr>
              <w:ins w:id="2197" w:author="Gergo" w:date="2017-11-24T11:42:00Z"/>
              <w:rFonts w:ascii="Consolas" w:hAnsi="Consolas" w:cs="Consolas"/>
              <w:color w:val="000000"/>
              <w:sz w:val="19"/>
              <w:szCs w:val="19"/>
              <w:lang w:val="en-US" w:eastAsia="hu-HU"/>
            </w:rPr>
          </w:rPrChange>
        </w:rPr>
      </w:pPr>
      <w:ins w:id="2198" w:author="Gergo" w:date="2017-11-24T11:42:00Z">
        <w:r w:rsidRPr="003355B9">
          <w:rPr>
            <w:rFonts w:ascii="Consolas" w:hAnsi="Consolas" w:cs="Consolas"/>
            <w:color w:val="000000"/>
            <w:sz w:val="22"/>
            <w:szCs w:val="22"/>
            <w:lang w:eastAsia="hu-HU"/>
            <w:rPrChange w:id="2199"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200" w:author="Gergo" w:date="2017-11-24T11:42:00Z"/>
          <w:rFonts w:ascii="Consolas" w:hAnsi="Consolas" w:cs="Consolas"/>
          <w:color w:val="000000"/>
          <w:sz w:val="22"/>
          <w:szCs w:val="22"/>
          <w:lang w:eastAsia="hu-HU"/>
          <w:rPrChange w:id="2201" w:author="Gergo" w:date="2017-11-25T13:10:00Z">
            <w:rPr>
              <w:ins w:id="2202" w:author="Gergo" w:date="2017-11-24T11:42:00Z"/>
              <w:rFonts w:ascii="Consolas" w:hAnsi="Consolas" w:cs="Consolas"/>
              <w:color w:val="000000"/>
              <w:sz w:val="22"/>
              <w:szCs w:val="22"/>
              <w:lang w:val="en-US" w:eastAsia="hu-HU"/>
            </w:rPr>
          </w:rPrChange>
        </w:rPr>
        <w:pPrChange w:id="2203" w:author="Gergo" w:date="2017-11-24T11:44:00Z">
          <w:pPr>
            <w:pStyle w:val="Cmsor2"/>
          </w:pPr>
        </w:pPrChange>
      </w:pPr>
      <w:ins w:id="2204" w:author="Gergo" w:date="2017-11-24T11:42:00Z">
        <w:r w:rsidRPr="003355B9">
          <w:rPr>
            <w:rFonts w:ascii="Consolas" w:hAnsi="Consolas" w:cs="Consolas"/>
            <w:color w:val="000000"/>
            <w:sz w:val="22"/>
            <w:szCs w:val="22"/>
            <w:lang w:eastAsia="hu-HU"/>
            <w:rPrChange w:id="2205" w:author="Gergo" w:date="2017-11-25T13:10:00Z">
              <w:rPr>
                <w:rFonts w:ascii="Consolas" w:hAnsi="Consolas" w:cs="Consolas"/>
                <w:b w:val="0"/>
                <w:bCs w:val="0"/>
                <w:iCs w:val="0"/>
                <w:color w:val="000000"/>
                <w:sz w:val="19"/>
                <w:szCs w:val="19"/>
                <w:lang w:val="en-US" w:eastAsia="hu-HU"/>
              </w:rPr>
            </w:rPrChange>
          </w:rPr>
          <w:t>}</w:t>
        </w:r>
      </w:ins>
    </w:p>
    <w:p w14:paraId="77956E21" w14:textId="40B79E0C" w:rsidR="00355204" w:rsidRPr="0034280E" w:rsidRDefault="00355204">
      <w:pPr>
        <w:ind w:firstLine="0"/>
        <w:rPr>
          <w:ins w:id="2206" w:author="Gergo" w:date="2017-11-17T13:48:00Z"/>
        </w:rPr>
        <w:pPrChange w:id="2207" w:author="Gergo" w:date="2017-11-24T11:45:00Z">
          <w:pPr>
            <w:pStyle w:val="Cmsor2"/>
          </w:pPr>
        </w:pPrChange>
      </w:pPr>
    </w:p>
    <w:p w14:paraId="0B57BAAC" w14:textId="12E692F6" w:rsidR="004B7504" w:rsidRPr="003355B9" w:rsidRDefault="009654DF">
      <w:pPr>
        <w:pStyle w:val="Cmsor2"/>
        <w:rPr>
          <w:ins w:id="2208" w:author="Gergo" w:date="2017-11-24T12:00:00Z"/>
        </w:rPr>
      </w:pPr>
      <w:bookmarkStart w:id="2209" w:name="_Toc499416843"/>
      <w:ins w:id="2210" w:author="Gergo" w:date="2017-11-17T13:48:00Z">
        <w:r w:rsidRPr="003355B9">
          <w:t>Általános funkciók</w:t>
        </w:r>
      </w:ins>
      <w:bookmarkEnd w:id="2209"/>
    </w:p>
    <w:p w14:paraId="32A0ACAD" w14:textId="1075A7BD" w:rsidR="00384F14" w:rsidRPr="0034280E" w:rsidRDefault="00384F14">
      <w:pPr>
        <w:pStyle w:val="Cmsor3"/>
        <w:rPr>
          <w:ins w:id="2211" w:author="Gergo" w:date="2017-11-25T11:20:00Z"/>
        </w:rPr>
        <w:pPrChange w:id="2212" w:author="Gergo" w:date="2017-11-24T12:00:00Z">
          <w:pPr>
            <w:pStyle w:val="Cmsor2"/>
          </w:pPr>
        </w:pPrChange>
      </w:pPr>
      <w:bookmarkStart w:id="2213" w:name="_Toc499416844"/>
      <w:ins w:id="2214" w:author="Gergo" w:date="2017-11-24T12:01:00Z">
        <w:r w:rsidRPr="0034280E">
          <w:t>Kapcsolat az AdaptED keretrendszerrel</w:t>
        </w:r>
      </w:ins>
      <w:bookmarkEnd w:id="2213"/>
    </w:p>
    <w:p w14:paraId="0CB0C1EC" w14:textId="75E7772A" w:rsidR="007E3BC0" w:rsidRPr="003355B9" w:rsidRDefault="007E3BC0">
      <w:pPr>
        <w:rPr>
          <w:ins w:id="2215" w:author="Gergo" w:date="2017-11-25T11:30:00Z"/>
          <w:rPrChange w:id="2216" w:author="Gergo" w:date="2017-11-25T13:10:00Z">
            <w:rPr>
              <w:ins w:id="2217" w:author="Gergo" w:date="2017-11-25T11:30:00Z"/>
            </w:rPr>
          </w:rPrChange>
        </w:rPr>
        <w:pPrChange w:id="2218" w:author="Gergo" w:date="2017-11-25T11:20:00Z">
          <w:pPr>
            <w:pStyle w:val="Cmsor2"/>
          </w:pPr>
        </w:pPrChange>
      </w:pPr>
      <w:ins w:id="2219" w:author="Gergo" w:date="2017-11-25T11:23:00Z">
        <w:r w:rsidRPr="005B50DA">
          <w:t xml:space="preserve">A </w:t>
        </w:r>
      </w:ins>
      <w:ins w:id="2220" w:author="Gergo" w:date="2017-11-25T11:25:00Z">
        <w:r w:rsidRPr="005B50DA">
          <w:t xml:space="preserve">játék </w:t>
        </w:r>
        <w:r w:rsidR="00292519" w:rsidRPr="00596EFF">
          <w:t>során bekövetkezett eseményeket</w:t>
        </w:r>
      </w:ins>
      <w:ins w:id="2221" w:author="Gergo" w:date="2017-11-25T11:30:00Z">
        <w:r w:rsidR="007E5CFD" w:rsidRPr="00596EFF">
          <w:t xml:space="preserve"> - </w:t>
        </w:r>
      </w:ins>
      <w:ins w:id="2222" w:author="Gergo" w:date="2017-11-25T11:25:00Z">
        <w:r w:rsidRPr="00653493">
          <w:t>melyek a szenzorok által mért értékeket is kezelik</w:t>
        </w:r>
      </w:ins>
      <w:ins w:id="2223" w:author="Gergo" w:date="2017-11-25T11:30:00Z">
        <w:r w:rsidR="007E5CFD" w:rsidRPr="00C10478">
          <w:t xml:space="preserve"> -</w:t>
        </w:r>
      </w:ins>
      <w:ins w:id="2224" w:author="Gergo" w:date="2017-11-25T11:25:00Z">
        <w:r w:rsidR="00292519" w:rsidRPr="00C10478">
          <w:t xml:space="preserve"> </w:t>
        </w:r>
        <w:r w:rsidR="00292519" w:rsidRPr="00FF5CAA">
          <w:t>továbbküldöm</w:t>
        </w:r>
        <w:r w:rsidRPr="00FF5CAA">
          <w:t xml:space="preserve"> </w:t>
        </w:r>
      </w:ins>
      <w:ins w:id="2225" w:author="Gergo" w:date="2017-11-25T11:30:00Z">
        <w:r w:rsidR="007E5CFD" w:rsidRPr="003355B9">
          <w:rPr>
            <w:rPrChange w:id="2226" w:author="Gergo" w:date="2017-11-25T13:10:00Z">
              <w:rPr/>
            </w:rPrChange>
          </w:rPr>
          <w:t xml:space="preserve">a keretrendszer felé, hogy a webes felületen kirajzolt grafikonon megjelenjenek. </w:t>
        </w:r>
      </w:ins>
    </w:p>
    <w:p w14:paraId="03E10EEA" w14:textId="10C9EB9F" w:rsidR="007E5CFD" w:rsidRPr="005B50DA" w:rsidRDefault="007E5CFD">
      <w:pPr>
        <w:rPr>
          <w:ins w:id="2227" w:author="Gergo" w:date="2017-11-25T11:33:00Z"/>
        </w:rPr>
        <w:pPrChange w:id="2228" w:author="Gergo" w:date="2017-11-25T11:20:00Z">
          <w:pPr>
            <w:pStyle w:val="Cmsor2"/>
          </w:pPr>
        </w:pPrChange>
      </w:pPr>
      <w:ins w:id="2229" w:author="Gergo" w:date="2017-11-25T11:31:00Z">
        <w:r w:rsidRPr="003355B9">
          <w:rPr>
            <w:rPrChange w:id="2230" w:author="Gergo" w:date="2017-11-25T13:10:00Z">
              <w:rPr/>
            </w:rPrChange>
          </w:rPr>
          <w:t>A egyes szenzoreseményekről pl.: a nyugalom</w:t>
        </w:r>
      </w:ins>
      <w:ins w:id="2231" w:author="Gergo" w:date="2017-12-03T19:34:00Z">
        <w:r w:rsidR="00292519">
          <w:t>,</w:t>
        </w:r>
      </w:ins>
      <w:ins w:id="2232" w:author="Gergo" w:date="2017-11-25T11:31:00Z">
        <w:r w:rsidR="00292519" w:rsidRPr="005B50DA">
          <w:t xml:space="preserve"> vagy a koncentráció értékének</w:t>
        </w:r>
        <w:r w:rsidRPr="005B50DA">
          <w:t xml:space="preserve"> megvá</w:t>
        </w:r>
        <w:r w:rsidRPr="00596EFF">
          <w:t>ltozásáról, vagy a fejpánttal való kapcsolat nem megfe</w:t>
        </w:r>
      </w:ins>
      <w:ins w:id="2233" w:author="Gergo" w:date="2017-11-25T11:33:00Z">
        <w:r w:rsidRPr="00596EFF">
          <w:t>l</w:t>
        </w:r>
      </w:ins>
      <w:ins w:id="2234" w:author="Gergo" w:date="2017-11-25T11:31:00Z">
        <w:r w:rsidRPr="00596EFF">
          <w:t>elő állapotáról</w:t>
        </w:r>
      </w:ins>
      <w:ins w:id="2235" w:author="Gergo" w:date="2017-11-25T11:33:00Z">
        <w:r w:rsidRPr="00653493">
          <w:t xml:space="preserve"> értesíteni szeretném magát a játékot is, így a keretrendszeren keresztül a Unitys alkalmazásnak </w:t>
        </w:r>
      </w:ins>
      <w:ins w:id="2236" w:author="Gergo" w:date="2017-12-03T19:36:00Z">
        <w:r w:rsidR="00292519">
          <w:t xml:space="preserve">is </w:t>
        </w:r>
      </w:ins>
      <w:ins w:id="2237" w:author="Gergo" w:date="2017-11-25T11:33:00Z">
        <w:r w:rsidRPr="005B50DA">
          <w:t>el kell küldeni ezeket.</w:t>
        </w:r>
      </w:ins>
    </w:p>
    <w:p w14:paraId="7526361A" w14:textId="47C51566" w:rsidR="007E5CFD" w:rsidRPr="00FF5CAA" w:rsidRDefault="007E5CFD">
      <w:pPr>
        <w:rPr>
          <w:ins w:id="2238" w:author="Gergo" w:date="2017-11-25T12:59:00Z"/>
        </w:rPr>
        <w:pPrChange w:id="2239" w:author="Gergo" w:date="2017-11-25T11:20:00Z">
          <w:pPr>
            <w:pStyle w:val="Cmsor2"/>
          </w:pPr>
        </w:pPrChange>
      </w:pPr>
      <w:ins w:id="2240" w:author="Gergo" w:date="2017-11-25T11:34:00Z">
        <w:r w:rsidRPr="005B50DA">
          <w:lastRenderedPageBreak/>
          <w:t>A fenti két pont kétirányú kommunikációt igényel a java nyelve</w:t>
        </w:r>
        <w:r w:rsidRPr="00596EFF">
          <w:t>n íródott androidos alkalmazás, és</w:t>
        </w:r>
      </w:ins>
      <w:ins w:id="2241" w:author="Gergo" w:date="2017-11-25T11:35:00Z">
        <w:r w:rsidRPr="00596EFF">
          <w:t xml:space="preserve"> a C# nyelven íródott Unitys játék között.</w:t>
        </w:r>
      </w:ins>
      <w:ins w:id="2242" w:author="Gergo" w:date="2017-11-25T11:41:00Z">
        <w:r w:rsidR="00677D06" w:rsidRPr="00596EFF">
          <w:t xml:space="preserve"> A C# alkalmazásból az androidos keretrendszer elérése az exportáláskor a Unity által generált UnityPlayer osztályon keresztül történik</w:t>
        </w:r>
      </w:ins>
      <w:ins w:id="2243" w:author="Gergo" w:date="2017-11-25T11:43:00Z">
        <w:r w:rsidR="00677D06" w:rsidRPr="00653493">
          <w:t>.</w:t>
        </w:r>
      </w:ins>
      <w:ins w:id="2244" w:author="Gergo" w:date="2017-11-25T12:34:00Z">
        <w:r w:rsidR="003814E4" w:rsidRPr="00653493">
          <w:t xml:space="preserve"> A játék oldaláról a kommunikációt az </w:t>
        </w:r>
        <w:r w:rsidR="003814E4" w:rsidRPr="003355B9">
          <w:rPr>
            <w:rFonts w:ascii="Consolas" w:hAnsi="Consolas"/>
            <w:rPrChange w:id="2245" w:author="Gergo" w:date="2017-11-25T13:10:00Z">
              <w:rPr/>
            </w:rPrChange>
          </w:rPr>
          <w:t>AdaptEDConnector</w:t>
        </w:r>
        <w:r w:rsidR="003814E4" w:rsidRPr="0034280E">
          <w:t xml:space="preserve"> osztályom kezeli.</w:t>
        </w:r>
      </w:ins>
      <w:ins w:id="2246" w:author="Gergo" w:date="2017-11-25T11:43:00Z">
        <w:r w:rsidR="00677D06" w:rsidRPr="005B50DA">
          <w:t xml:space="preserve"> </w:t>
        </w:r>
      </w:ins>
      <w:ins w:id="2247" w:author="Gergo" w:date="2017-11-25T11:44:00Z">
        <w:r w:rsidR="00677D06" w:rsidRPr="005B50DA">
          <w:t xml:space="preserve">A </w:t>
        </w:r>
        <w:r w:rsidR="00677D06" w:rsidRPr="003355B9">
          <w:rPr>
            <w:rFonts w:ascii="Consolas" w:hAnsi="Consolas"/>
            <w:rPrChange w:id="2248" w:author="Gergo" w:date="2017-11-25T13:10:00Z">
              <w:rPr/>
            </w:rPrChange>
          </w:rPr>
          <w:t>UnityPlay</w:t>
        </w:r>
      </w:ins>
      <w:ins w:id="2249" w:author="Gergo" w:date="2017-11-25T12:33:00Z">
        <w:r w:rsidR="003814E4" w:rsidRPr="003355B9">
          <w:rPr>
            <w:rFonts w:ascii="Consolas" w:hAnsi="Consolas"/>
            <w:rPrChange w:id="2250" w:author="Gergo" w:date="2017-11-25T13:10:00Z">
              <w:rPr/>
            </w:rPrChange>
          </w:rPr>
          <w:t>e</w:t>
        </w:r>
      </w:ins>
      <w:ins w:id="2251" w:author="Gergo" w:date="2017-11-25T11:44:00Z">
        <w:r w:rsidR="00677D06" w:rsidRPr="003355B9">
          <w:rPr>
            <w:rFonts w:ascii="Consolas" w:hAnsi="Consolas"/>
            <w:rPrChange w:id="2252" w:author="Gergo" w:date="2017-11-25T13:10:00Z">
              <w:rPr/>
            </w:rPrChange>
          </w:rPr>
          <w:t>r</w:t>
        </w:r>
        <w:r w:rsidR="00677D06" w:rsidRPr="0034280E">
          <w:t xml:space="preserve"> reprezentálja a futó játékot az android alkalmazáson belül</w:t>
        </w:r>
      </w:ins>
      <w:ins w:id="2253" w:author="Gergo" w:date="2017-11-25T12:32:00Z">
        <w:r w:rsidR="003814E4" w:rsidRPr="005B50DA">
          <w:t xml:space="preserve">. Előszőr egy ilyen osztályt képviselő </w:t>
        </w:r>
      </w:ins>
      <w:ins w:id="2254" w:author="Gergo" w:date="2017-11-25T12:37:00Z">
        <w:r w:rsidR="003814E4" w:rsidRPr="005B50DA">
          <w:t xml:space="preserve">objektumot kell létrehozni, majd elkérni tőle, hogy melyik jelenleg futó </w:t>
        </w:r>
      </w:ins>
      <w:ins w:id="2255" w:author="Gergo" w:date="2017-11-25T12:38:00Z">
        <w:r w:rsidR="003814E4" w:rsidRPr="00596EFF">
          <w:t xml:space="preserve">androidos </w:t>
        </w:r>
      </w:ins>
      <w:ins w:id="2256" w:author="Gergo" w:date="2017-11-25T12:37:00Z">
        <w:r w:rsidR="003814E4" w:rsidRPr="00596EFF">
          <w:t>activi</w:t>
        </w:r>
        <w:r w:rsidR="004C44D2" w:rsidRPr="00596EFF">
          <w:t xml:space="preserve">ty használja. Egy </w:t>
        </w:r>
        <w:r w:rsidR="004C44D2" w:rsidRPr="00653493">
          <w:t>alkalmazásban</w:t>
        </w:r>
        <w:r w:rsidR="003814E4" w:rsidRPr="00653493">
          <w:t xml:space="preserve"> csak egy aktív </w:t>
        </w:r>
        <w:r w:rsidR="003814E4" w:rsidRPr="003355B9">
          <w:rPr>
            <w:rFonts w:ascii="Consolas" w:hAnsi="Consolas"/>
            <w:rPrChange w:id="2257" w:author="Gergo" w:date="2017-11-25T13:10:00Z">
              <w:rPr/>
            </w:rPrChange>
          </w:rPr>
          <w:t>UnityPlayer</w:t>
        </w:r>
        <w:r w:rsidR="003814E4" w:rsidRPr="0034280E">
          <w:t xml:space="preserve"> példány lehet.</w:t>
        </w:r>
      </w:ins>
      <w:ins w:id="2258" w:author="Gergo" w:date="2017-11-25T12:48:00Z">
        <w:r w:rsidR="00FB3DD4" w:rsidRPr="005B50DA">
          <w:t xml:space="preserve"> </w:t>
        </w:r>
      </w:ins>
      <w:ins w:id="2259" w:author="Gergo" w:date="2017-11-25T12:50:00Z">
        <w:r w:rsidR="00FB3DD4" w:rsidRPr="005B50DA">
          <w:t>Az aktív activity-r</w:t>
        </w:r>
        <w:r w:rsidR="004C44D2" w:rsidRPr="00596EFF">
          <w:t>e mutató referencia birtokában,</w:t>
        </w:r>
        <w:r w:rsidR="00FB3DD4" w:rsidRPr="00596EFF">
          <w:t>meghívhatjuk annak metódusait, és átadhatunk ne</w:t>
        </w:r>
        <w:r w:rsidR="001F0C1D" w:rsidRPr="00653493">
          <w:t>ki paramétereket. A rúnarajzolás közben vétett hiba felküldését</w:t>
        </w:r>
        <w:r w:rsidR="002F6C7A" w:rsidRPr="00C10478">
          <w:t xml:space="preserve"> az alábbi kódr</w:t>
        </w:r>
        <w:r w:rsidR="002C05D4" w:rsidRPr="00C10478">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260" w:author="Gergo" w:date="2017-11-25T13:00:00Z"/>
          <w:rFonts w:ascii="Consolas" w:hAnsi="Consolas" w:cs="Consolas"/>
          <w:color w:val="000000"/>
          <w:sz w:val="22"/>
          <w:szCs w:val="22"/>
          <w:lang w:eastAsia="hu-HU"/>
          <w:rPrChange w:id="2261" w:author="Gergo" w:date="2017-11-25T13:10:00Z">
            <w:rPr>
              <w:ins w:id="2262" w:author="Gergo" w:date="2017-11-25T13:00:00Z"/>
              <w:rFonts w:ascii="Consolas" w:hAnsi="Consolas" w:cs="Consolas"/>
              <w:color w:val="000000"/>
              <w:sz w:val="19"/>
              <w:szCs w:val="19"/>
              <w:lang w:val="en-US" w:eastAsia="hu-HU"/>
            </w:rPr>
          </w:rPrChange>
        </w:rPr>
      </w:pPr>
      <w:ins w:id="2263" w:author="Gergo" w:date="2017-11-25T13:00:00Z">
        <w:r w:rsidRPr="003355B9">
          <w:rPr>
            <w:rFonts w:ascii="Consolas" w:hAnsi="Consolas" w:cs="Consolas"/>
            <w:color w:val="0000FF"/>
            <w:sz w:val="22"/>
            <w:szCs w:val="22"/>
            <w:lang w:eastAsia="hu-HU"/>
            <w:rPrChange w:id="2264"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26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6"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2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269"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27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271"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272"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273"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274" w:author="Gergo" w:date="2017-11-25T13:00:00Z"/>
          <w:rFonts w:ascii="Consolas" w:hAnsi="Consolas" w:cs="Consolas"/>
          <w:color w:val="000000"/>
          <w:sz w:val="22"/>
          <w:szCs w:val="22"/>
          <w:lang w:eastAsia="hu-HU"/>
          <w:rPrChange w:id="2275" w:author="Gergo" w:date="2017-11-25T13:10:00Z">
            <w:rPr>
              <w:ins w:id="2276" w:author="Gergo" w:date="2017-11-25T13:00:00Z"/>
              <w:rFonts w:ascii="Consolas" w:hAnsi="Consolas" w:cs="Consolas"/>
              <w:color w:val="000000"/>
              <w:sz w:val="19"/>
              <w:szCs w:val="19"/>
              <w:lang w:val="en-US" w:eastAsia="hu-HU"/>
            </w:rPr>
          </w:rPrChange>
        </w:rPr>
      </w:pPr>
      <w:ins w:id="2277" w:author="Gergo" w:date="2017-11-25T13:00:00Z">
        <w:r w:rsidRPr="003355B9">
          <w:rPr>
            <w:rFonts w:ascii="Consolas" w:hAnsi="Consolas" w:cs="Consolas"/>
            <w:color w:val="000000"/>
            <w:sz w:val="22"/>
            <w:szCs w:val="22"/>
            <w:lang w:eastAsia="hu-HU"/>
            <w:rPrChange w:id="2278"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279" w:author="Gergo" w:date="2017-11-25T13:00:00Z"/>
          <w:rFonts w:ascii="Consolas" w:hAnsi="Consolas" w:cs="Consolas"/>
          <w:color w:val="000000"/>
          <w:sz w:val="22"/>
          <w:szCs w:val="22"/>
          <w:lang w:eastAsia="hu-HU"/>
          <w:rPrChange w:id="2280" w:author="Gergo" w:date="2017-11-25T13:10:00Z">
            <w:rPr>
              <w:ins w:id="2281" w:author="Gergo" w:date="2017-11-25T13:00:00Z"/>
              <w:rFonts w:ascii="Consolas" w:hAnsi="Consolas" w:cs="Consolas"/>
              <w:color w:val="000000"/>
              <w:sz w:val="19"/>
              <w:szCs w:val="19"/>
              <w:lang w:val="en-US" w:eastAsia="hu-HU"/>
            </w:rPr>
          </w:rPrChange>
        </w:rPr>
      </w:pPr>
      <w:ins w:id="2282" w:author="Gergo" w:date="2017-11-25T13:00:00Z">
        <w:r w:rsidRPr="003355B9">
          <w:rPr>
            <w:rFonts w:ascii="Consolas" w:hAnsi="Consolas" w:cs="Consolas"/>
            <w:color w:val="000000"/>
            <w:sz w:val="22"/>
            <w:szCs w:val="22"/>
            <w:lang w:eastAsia="hu-HU"/>
            <w:rPrChange w:id="22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8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86"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287"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288"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289"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290" w:author="Gergo" w:date="2017-11-25T13:00:00Z"/>
          <w:rFonts w:ascii="Consolas" w:hAnsi="Consolas" w:cs="Consolas"/>
          <w:color w:val="000000"/>
          <w:sz w:val="22"/>
          <w:szCs w:val="22"/>
          <w:lang w:eastAsia="hu-HU"/>
          <w:rPrChange w:id="2291" w:author="Gergo" w:date="2017-11-25T13:10:00Z">
            <w:rPr>
              <w:ins w:id="2292" w:author="Gergo" w:date="2017-11-25T13:00:00Z"/>
              <w:rFonts w:ascii="Consolas" w:hAnsi="Consolas" w:cs="Consolas"/>
              <w:color w:val="000000"/>
              <w:sz w:val="19"/>
              <w:szCs w:val="19"/>
              <w:lang w:val="en-US" w:eastAsia="hu-HU"/>
            </w:rPr>
          </w:rPrChange>
        </w:rPr>
      </w:pPr>
      <w:ins w:id="2293" w:author="Gergo" w:date="2017-11-25T13:00:00Z">
        <w:r w:rsidRPr="003355B9">
          <w:rPr>
            <w:rFonts w:ascii="Consolas" w:hAnsi="Consolas" w:cs="Consolas"/>
            <w:color w:val="000000"/>
            <w:sz w:val="22"/>
            <w:szCs w:val="22"/>
            <w:lang w:eastAsia="hu-HU"/>
            <w:rPrChange w:id="2294"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295" w:author="Gergo" w:date="2017-11-25T13:00:00Z"/>
          <w:rFonts w:ascii="Consolas" w:hAnsi="Consolas" w:cs="Consolas"/>
          <w:color w:val="000000"/>
          <w:sz w:val="22"/>
          <w:szCs w:val="22"/>
          <w:lang w:eastAsia="hu-HU"/>
          <w:rPrChange w:id="2296" w:author="Gergo" w:date="2017-11-25T13:10:00Z">
            <w:rPr>
              <w:ins w:id="2297" w:author="Gergo" w:date="2017-11-25T13:00:00Z"/>
              <w:rFonts w:ascii="Consolas" w:hAnsi="Consolas" w:cs="Consolas"/>
              <w:color w:val="000000"/>
              <w:sz w:val="19"/>
              <w:szCs w:val="19"/>
              <w:lang w:val="en-US" w:eastAsia="hu-HU"/>
            </w:rPr>
          </w:rPrChange>
        </w:rPr>
      </w:pPr>
      <w:ins w:id="2298" w:author="Gergo" w:date="2017-11-25T13:00:00Z">
        <w:r w:rsidRPr="003355B9">
          <w:rPr>
            <w:rFonts w:ascii="Consolas" w:hAnsi="Consolas" w:cs="Consolas"/>
            <w:color w:val="000000"/>
            <w:sz w:val="22"/>
            <w:szCs w:val="22"/>
            <w:lang w:eastAsia="hu-HU"/>
            <w:rPrChange w:id="2299"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30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30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02"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303"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304"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305"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306" w:author="Gergo" w:date="2017-11-25T13:00:00Z"/>
          <w:rFonts w:ascii="Consolas" w:hAnsi="Consolas" w:cs="Consolas"/>
          <w:color w:val="000000"/>
          <w:sz w:val="22"/>
          <w:szCs w:val="22"/>
          <w:lang w:eastAsia="hu-HU"/>
          <w:rPrChange w:id="2307" w:author="Gergo" w:date="2017-11-25T13:10:00Z">
            <w:rPr>
              <w:ins w:id="2308" w:author="Gergo" w:date="2017-11-25T13:00:00Z"/>
              <w:rFonts w:ascii="Consolas" w:hAnsi="Consolas" w:cs="Consolas"/>
              <w:color w:val="000000"/>
              <w:sz w:val="19"/>
              <w:szCs w:val="19"/>
              <w:lang w:val="en-US" w:eastAsia="hu-HU"/>
            </w:rPr>
          </w:rPrChange>
        </w:rPr>
      </w:pPr>
      <w:ins w:id="2309" w:author="Gergo" w:date="2017-11-25T13:00:00Z">
        <w:r w:rsidRPr="003355B9">
          <w:rPr>
            <w:rFonts w:ascii="Consolas" w:hAnsi="Consolas" w:cs="Consolas"/>
            <w:color w:val="000000"/>
            <w:sz w:val="22"/>
            <w:szCs w:val="22"/>
            <w:lang w:eastAsia="hu-HU"/>
            <w:rPrChange w:id="2310"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311" w:author="Gergo" w:date="2017-11-25T13:00:00Z"/>
          <w:rFonts w:ascii="Consolas" w:hAnsi="Consolas" w:cs="Consolas"/>
          <w:color w:val="000000"/>
          <w:sz w:val="22"/>
          <w:szCs w:val="22"/>
          <w:lang w:eastAsia="hu-HU"/>
          <w:rPrChange w:id="2312" w:author="Gergo" w:date="2017-11-25T13:10:00Z">
            <w:rPr>
              <w:ins w:id="2313" w:author="Gergo" w:date="2017-11-25T13:00:00Z"/>
              <w:rFonts w:ascii="Consolas" w:hAnsi="Consolas" w:cs="Consolas"/>
              <w:color w:val="000000"/>
              <w:sz w:val="19"/>
              <w:szCs w:val="19"/>
              <w:lang w:val="en-US" w:eastAsia="hu-HU"/>
            </w:rPr>
          </w:rPrChange>
        </w:rPr>
      </w:pPr>
      <w:ins w:id="2314" w:author="Gergo" w:date="2017-11-25T13:00:00Z">
        <w:r w:rsidRPr="003355B9">
          <w:rPr>
            <w:rFonts w:ascii="Consolas" w:hAnsi="Consolas" w:cs="Consolas"/>
            <w:color w:val="000000"/>
            <w:sz w:val="22"/>
            <w:szCs w:val="22"/>
            <w:lang w:eastAsia="hu-HU"/>
            <w:rPrChange w:id="2315"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316"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317"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318"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319"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320" w:author="Gergo" w:date="2017-11-25T13:00:00Z"/>
          <w:rFonts w:ascii="Consolas" w:hAnsi="Consolas" w:cs="Consolas"/>
          <w:color w:val="000000"/>
          <w:sz w:val="22"/>
          <w:szCs w:val="22"/>
          <w:lang w:eastAsia="hu-HU"/>
          <w:rPrChange w:id="2321" w:author="Gergo" w:date="2017-11-25T13:10:00Z">
            <w:rPr>
              <w:ins w:id="2322" w:author="Gergo" w:date="2017-11-25T13:00:00Z"/>
              <w:rFonts w:ascii="Consolas" w:hAnsi="Consolas" w:cs="Consolas"/>
              <w:color w:val="000000"/>
              <w:sz w:val="19"/>
              <w:szCs w:val="19"/>
              <w:lang w:val="en-US" w:eastAsia="hu-HU"/>
            </w:rPr>
          </w:rPrChange>
        </w:rPr>
      </w:pPr>
      <w:ins w:id="2323" w:author="Gergo" w:date="2017-11-25T13:00:00Z">
        <w:r w:rsidRPr="003355B9">
          <w:rPr>
            <w:rFonts w:ascii="Consolas" w:hAnsi="Consolas" w:cs="Consolas"/>
            <w:color w:val="000000"/>
            <w:sz w:val="22"/>
            <w:szCs w:val="22"/>
            <w:lang w:eastAsia="hu-HU"/>
            <w:rPrChange w:id="2324"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325" w:author="Gergo" w:date="2017-11-25T13:00:00Z"/>
          <w:rFonts w:ascii="Consolas" w:hAnsi="Consolas" w:cs="Consolas"/>
          <w:color w:val="000000"/>
          <w:sz w:val="22"/>
          <w:szCs w:val="22"/>
          <w:lang w:eastAsia="hu-HU"/>
          <w:rPrChange w:id="2326" w:author="Gergo" w:date="2017-11-25T13:10:00Z">
            <w:rPr>
              <w:ins w:id="2327"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328" w:author="Gergo" w:date="2017-11-25T13:00:00Z"/>
          <w:rFonts w:ascii="Consolas" w:hAnsi="Consolas" w:cs="Consolas"/>
          <w:color w:val="000000"/>
          <w:sz w:val="22"/>
          <w:szCs w:val="22"/>
          <w:lang w:eastAsia="hu-HU"/>
          <w:rPrChange w:id="2329" w:author="Gergo" w:date="2017-11-25T13:10:00Z">
            <w:rPr>
              <w:ins w:id="2330" w:author="Gergo" w:date="2017-11-25T13:00:00Z"/>
              <w:rFonts w:ascii="Consolas" w:hAnsi="Consolas" w:cs="Consolas"/>
              <w:color w:val="000000"/>
              <w:sz w:val="19"/>
              <w:szCs w:val="19"/>
              <w:lang w:val="en-US" w:eastAsia="hu-HU"/>
            </w:rPr>
          </w:rPrChange>
        </w:rPr>
      </w:pPr>
      <w:ins w:id="2331" w:author="Gergo" w:date="2017-11-25T13:00:00Z">
        <w:r w:rsidRPr="003355B9">
          <w:rPr>
            <w:rFonts w:ascii="Consolas" w:hAnsi="Consolas" w:cs="Consolas"/>
            <w:color w:val="000000"/>
            <w:sz w:val="22"/>
            <w:szCs w:val="22"/>
            <w:lang w:eastAsia="hu-HU"/>
            <w:rPrChange w:id="23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3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34"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335"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336"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337" w:author="Gergo" w:date="2017-11-25T13:00:00Z"/>
          <w:rFonts w:ascii="Consolas" w:hAnsi="Consolas" w:cs="Consolas"/>
          <w:color w:val="000000"/>
          <w:sz w:val="22"/>
          <w:szCs w:val="22"/>
          <w:lang w:eastAsia="hu-HU"/>
          <w:rPrChange w:id="2338" w:author="Gergo" w:date="2017-11-25T13:10:00Z">
            <w:rPr>
              <w:ins w:id="2339" w:author="Gergo" w:date="2017-11-25T13:00:00Z"/>
              <w:rFonts w:ascii="Consolas" w:hAnsi="Consolas" w:cs="Consolas"/>
              <w:color w:val="000000"/>
              <w:sz w:val="19"/>
              <w:szCs w:val="19"/>
              <w:lang w:val="en-US" w:eastAsia="hu-HU"/>
            </w:rPr>
          </w:rPrChange>
        </w:rPr>
      </w:pPr>
      <w:ins w:id="2340" w:author="Gergo" w:date="2017-11-25T13:00:00Z">
        <w:r w:rsidRPr="003355B9">
          <w:rPr>
            <w:rFonts w:ascii="Consolas" w:hAnsi="Consolas" w:cs="Consolas"/>
            <w:color w:val="000000"/>
            <w:sz w:val="22"/>
            <w:szCs w:val="22"/>
            <w:lang w:eastAsia="hu-HU"/>
            <w:rPrChange w:id="2341"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342"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343"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344" w:author="Gergo" w:date="2017-11-25T13:00:00Z"/>
          <w:rFonts w:ascii="Consolas" w:hAnsi="Consolas" w:cs="Consolas"/>
          <w:color w:val="000000"/>
          <w:sz w:val="22"/>
          <w:szCs w:val="22"/>
          <w:lang w:eastAsia="hu-HU"/>
          <w:rPrChange w:id="2345" w:author="Gergo" w:date="2017-11-25T13:10:00Z">
            <w:rPr>
              <w:ins w:id="2346" w:author="Gergo" w:date="2017-11-25T13:00:00Z"/>
              <w:rFonts w:ascii="Consolas" w:hAnsi="Consolas" w:cs="Consolas"/>
              <w:color w:val="000000"/>
              <w:sz w:val="19"/>
              <w:szCs w:val="19"/>
              <w:lang w:val="en-US" w:eastAsia="hu-HU"/>
            </w:rPr>
          </w:rPrChange>
        </w:rPr>
      </w:pPr>
      <w:ins w:id="2347" w:author="Gergo" w:date="2017-11-25T13:00:00Z">
        <w:r w:rsidRPr="003355B9">
          <w:rPr>
            <w:rFonts w:ascii="Consolas" w:hAnsi="Consolas" w:cs="Consolas"/>
            <w:color w:val="000000"/>
            <w:sz w:val="22"/>
            <w:szCs w:val="22"/>
            <w:lang w:eastAsia="hu-HU"/>
            <w:rPrChange w:id="234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49"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35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51"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352"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353" w:author="Gergo" w:date="2017-11-25T13:00:00Z"/>
          <w:rFonts w:ascii="Consolas" w:hAnsi="Consolas" w:cs="Consolas"/>
          <w:color w:val="000000"/>
          <w:sz w:val="22"/>
          <w:szCs w:val="22"/>
          <w:lang w:eastAsia="hu-HU"/>
          <w:rPrChange w:id="2354" w:author="Gergo" w:date="2017-11-25T13:10:00Z">
            <w:rPr>
              <w:ins w:id="2355" w:author="Gergo" w:date="2017-11-25T13:00:00Z"/>
              <w:rFonts w:ascii="Consolas" w:hAnsi="Consolas" w:cs="Consolas"/>
              <w:color w:val="000000"/>
              <w:sz w:val="19"/>
              <w:szCs w:val="19"/>
              <w:lang w:val="en-US" w:eastAsia="hu-HU"/>
            </w:rPr>
          </w:rPrChange>
        </w:rPr>
      </w:pPr>
      <w:ins w:id="2356" w:author="Gergo" w:date="2017-11-25T13:00:00Z">
        <w:r w:rsidRPr="003355B9">
          <w:rPr>
            <w:rFonts w:ascii="Consolas" w:hAnsi="Consolas" w:cs="Consolas"/>
            <w:color w:val="000000"/>
            <w:sz w:val="22"/>
            <w:szCs w:val="22"/>
            <w:lang w:eastAsia="hu-HU"/>
            <w:rPrChange w:id="2357"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358" w:author="Gergo" w:date="2017-11-25T13:02:00Z"/>
          <w:rFonts w:ascii="Consolas" w:hAnsi="Consolas" w:cs="Consolas"/>
          <w:color w:val="000000"/>
          <w:sz w:val="22"/>
          <w:szCs w:val="22"/>
          <w:lang w:eastAsia="hu-HU"/>
          <w:rPrChange w:id="2359" w:author="Gergo" w:date="2017-11-25T13:10:00Z">
            <w:rPr>
              <w:ins w:id="2360" w:author="Gergo" w:date="2017-11-25T13:02:00Z"/>
              <w:rFonts w:ascii="Consolas" w:hAnsi="Consolas" w:cs="Consolas"/>
              <w:color w:val="000000"/>
              <w:sz w:val="22"/>
              <w:szCs w:val="22"/>
              <w:lang w:val="en-US" w:eastAsia="hu-HU"/>
            </w:rPr>
          </w:rPrChange>
        </w:rPr>
        <w:pPrChange w:id="2361" w:author="Gergo" w:date="2017-11-25T13:00:00Z">
          <w:pPr>
            <w:pStyle w:val="Cmsor2"/>
          </w:pPr>
        </w:pPrChange>
      </w:pPr>
      <w:ins w:id="2362" w:author="Gergo" w:date="2017-11-25T13:00:00Z">
        <w:r w:rsidRPr="003355B9">
          <w:rPr>
            <w:rFonts w:ascii="Consolas" w:hAnsi="Consolas" w:cs="Consolas"/>
            <w:color w:val="000000"/>
            <w:sz w:val="22"/>
            <w:szCs w:val="22"/>
            <w:lang w:eastAsia="hu-HU"/>
            <w:rPrChange w:id="2363" w:author="Gergo" w:date="2017-11-25T13:10:00Z">
              <w:rPr>
                <w:rFonts w:ascii="Consolas" w:hAnsi="Consolas" w:cs="Consolas"/>
                <w:color w:val="000000"/>
                <w:sz w:val="19"/>
                <w:szCs w:val="19"/>
                <w:lang w:val="en-US" w:eastAsia="hu-HU"/>
              </w:rPr>
            </w:rPrChange>
          </w:rPr>
          <w:t>}</w:t>
        </w:r>
      </w:ins>
    </w:p>
    <w:p w14:paraId="4C3C8C1C" w14:textId="5E4A8B89" w:rsidR="005E2355" w:rsidRDefault="005E2355">
      <w:pPr>
        <w:rPr>
          <w:ins w:id="2364" w:author="Gergo" w:date="2017-11-25T18:27:00Z"/>
        </w:rPr>
        <w:pPrChange w:id="2365" w:author="Gergo" w:date="2017-11-25T13:02:00Z">
          <w:pPr>
            <w:pStyle w:val="Cmsor2"/>
          </w:pPr>
        </w:pPrChange>
      </w:pPr>
    </w:p>
    <w:p w14:paraId="05E28910" w14:textId="0DEC2349" w:rsidR="005E2355" w:rsidRDefault="005E2355">
      <w:pPr>
        <w:rPr>
          <w:ins w:id="2366" w:author="Gergo" w:date="2017-11-25T18:27:00Z"/>
        </w:rPr>
        <w:pPrChange w:id="2367" w:author="Gergo" w:date="2017-12-03T19:40:00Z">
          <w:pPr>
            <w:pStyle w:val="Cmsor2"/>
          </w:pPr>
        </w:pPrChange>
      </w:pPr>
      <w:ins w:id="2368" w:author="Gergo" w:date="2017-11-25T18:27:00Z">
        <w:r>
          <w:t xml:space="preserve">A beérkezett eseményeket az alkalmazás továbbküldi a keretrendszer felé, aminek a webes felületén ezeket meg </w:t>
        </w:r>
      </w:ins>
      <w:ins w:id="2369" w:author="Gergo" w:date="2017-11-25T18:30:00Z">
        <w:r>
          <w:t xml:space="preserve">is </w:t>
        </w:r>
      </w:ins>
      <w:ins w:id="2370" w:author="Gergo" w:date="2017-11-25T18:27:00Z">
        <w:r>
          <w:t>lehet tekinteni</w:t>
        </w:r>
      </w:ins>
      <w:ins w:id="2371" w:author="Gergo" w:date="2017-11-25T18:30:00Z">
        <w:r>
          <w:t>. A felület a</w:t>
        </w:r>
      </w:ins>
      <w:ins w:id="2372" w:author="Gergo" w:date="2017-12-03T19:39:00Z">
        <w:r w:rsidR="001F772C">
          <w:t>z 5.1 es ábrán látható</w:t>
        </w:r>
      </w:ins>
      <w:ins w:id="2373" w:author="Gergo" w:date="2017-11-25T18:30:00Z">
        <w:r>
          <w:t xml:space="preserve"> </w:t>
        </w:r>
      </w:ins>
      <w:ins w:id="2374" w:author="Gergo" w:date="2017-12-03T19:39:00Z">
        <w:r w:rsidR="001F772C">
          <w:t>(</w:t>
        </w:r>
        <w:r w:rsidR="001F772C">
          <w:fldChar w:fldCharType="begin"/>
        </w:r>
        <w:r w:rsidR="001F772C">
          <w:instrText xml:space="preserve"> REF _Ref499729302 \h </w:instrText>
        </w:r>
      </w:ins>
      <w:r w:rsidR="001F772C">
        <w:fldChar w:fldCharType="separate"/>
      </w:r>
      <w:ins w:id="2375" w:author="Gergo" w:date="2017-12-03T19:39:00Z">
        <w:r w:rsidR="001F772C">
          <w:t xml:space="preserve">Ábra </w:t>
        </w:r>
        <w:r w:rsidR="001F772C">
          <w:rPr>
            <w:noProof/>
          </w:rPr>
          <w:t>5</w:t>
        </w:r>
        <w:r w:rsidR="001F772C">
          <w:t>.</w:t>
        </w:r>
        <w:r w:rsidR="001F772C">
          <w:rPr>
            <w:noProof/>
          </w:rPr>
          <w:t>1</w:t>
        </w:r>
        <w:r w:rsidR="001F772C">
          <w:fldChar w:fldCharType="end"/>
        </w:r>
        <w:r w:rsidR="001F772C">
          <w:t>).</w:t>
        </w:r>
      </w:ins>
    </w:p>
    <w:p w14:paraId="1C50799C" w14:textId="65797138" w:rsidR="002C05D4" w:rsidRDefault="002C05D4">
      <w:pPr>
        <w:rPr>
          <w:ins w:id="2376" w:author="Gergo" w:date="2017-12-03T19:40:00Z"/>
        </w:rPr>
        <w:pPrChange w:id="2377" w:author="Gergo" w:date="2017-11-25T13:02:00Z">
          <w:pPr>
            <w:pStyle w:val="Cmsor2"/>
          </w:pPr>
        </w:pPrChange>
      </w:pPr>
      <w:ins w:id="2378" w:author="Gergo" w:date="2017-11-25T13:02:00Z">
        <w:r w:rsidRPr="0034280E">
          <w:t>A másik irányú kommunikáció – tehát a Java-ban írt android alkalmazás ból a Unitys játék felé indított</w:t>
        </w:r>
      </w:ins>
      <w:ins w:id="2379" w:author="Gergo" w:date="2017-11-25T13:03:00Z">
        <w:r w:rsidRPr="005B50DA">
          <w:t xml:space="preserve"> – szintén a </w:t>
        </w:r>
        <w:r w:rsidRPr="00143E34">
          <w:rPr>
            <w:rFonts w:ascii="Consolas" w:hAnsi="Consolas"/>
            <w:rPrChange w:id="2380" w:author="Gergo" w:date="2017-11-25T13:26:00Z">
              <w:rPr/>
            </w:rPrChange>
          </w:rPr>
          <w:t>UnityPlayer</w:t>
        </w:r>
      </w:ins>
      <w:ins w:id="2381" w:author="Gergo" w:date="2017-11-25T13:04:00Z">
        <w:r w:rsidRPr="0034280E">
          <w:t xml:space="preserve"> java osztályt használja. Az alábbi kódrészlet a játékos figyelmének megváltozásáról értesítő üzenet küldését mutatja be:</w:t>
        </w:r>
      </w:ins>
    </w:p>
    <w:p w14:paraId="7EF94FC0" w14:textId="77777777" w:rsidR="00836AA3" w:rsidRPr="005B50DA" w:rsidRDefault="00836AA3">
      <w:pPr>
        <w:rPr>
          <w:ins w:id="2382" w:author="Gergo" w:date="2017-11-25T13:04:00Z"/>
        </w:rPr>
        <w:pPrChange w:id="2383" w:author="Gergo" w:date="2017-11-25T13:02:00Z">
          <w:pPr>
            <w:pStyle w:val="Cmsor2"/>
          </w:pPr>
        </w:pPrChange>
      </w:pPr>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384" w:author="Gergo" w:date="2017-11-25T13:08:00Z"/>
          <w:rFonts w:ascii="Consolas" w:hAnsi="Consolas" w:cs="Courier New"/>
          <w:color w:val="000000"/>
          <w:sz w:val="22"/>
          <w:szCs w:val="22"/>
          <w:rPrChange w:id="2385" w:author="Gergo" w:date="2017-11-25T13:10:00Z">
            <w:rPr>
              <w:ins w:id="2386" w:author="Gergo" w:date="2017-11-25T13:08:00Z"/>
              <w:rFonts w:ascii="Consolas" w:hAnsi="Consolas" w:cs="Courier New"/>
              <w:color w:val="000000"/>
              <w:lang w:val="en-US"/>
            </w:rPr>
          </w:rPrChange>
        </w:rPr>
      </w:pPr>
      <w:ins w:id="2387" w:author="Gergo" w:date="2017-11-25T13:07:00Z">
        <w:r w:rsidRPr="003355B9">
          <w:rPr>
            <w:rFonts w:ascii="Consolas" w:hAnsi="Consolas" w:cs="Courier New"/>
            <w:color w:val="808000"/>
            <w:sz w:val="22"/>
            <w:szCs w:val="22"/>
            <w:rPrChange w:id="2388"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389"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390"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391"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392"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393"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394" w:author="Gergo" w:date="2017-11-25T13:10:00Z">
              <w:rPr>
                <w:rFonts w:ascii="Courier New" w:hAnsi="Courier New" w:cs="Courier New"/>
                <w:color w:val="000000"/>
                <w:sz w:val="18"/>
                <w:szCs w:val="18"/>
                <w:lang w:val="en-US"/>
              </w:rPr>
            </w:rPrChange>
          </w:rPr>
          <w:br/>
        </w:r>
        <w:r w:rsidRPr="003355B9">
          <w:rPr>
            <w:rFonts w:ascii="Consolas" w:hAnsi="Consolas" w:cs="Courier New"/>
            <w:color w:val="000000"/>
            <w:sz w:val="22"/>
            <w:szCs w:val="22"/>
            <w:rPrChange w:id="2395" w:author="Gergo" w:date="2017-11-25T13:10:00Z">
              <w:rPr>
                <w:rFonts w:ascii="Courier New" w:hAnsi="Courier New" w:cs="Courier New"/>
                <w:color w:val="000000"/>
                <w:sz w:val="18"/>
                <w:szCs w:val="18"/>
                <w:lang w:val="en-US"/>
              </w:rPr>
            </w:rPrChange>
          </w:rPr>
          <w:lastRenderedPageBreak/>
          <w:t xml:space="preserve">    UnityPlayer.</w:t>
        </w:r>
        <w:r w:rsidRPr="003355B9">
          <w:rPr>
            <w:rFonts w:ascii="Consolas" w:hAnsi="Consolas" w:cs="Courier New"/>
            <w:i/>
            <w:iCs/>
            <w:color w:val="000000"/>
            <w:sz w:val="22"/>
            <w:szCs w:val="22"/>
            <w:rPrChange w:id="2396"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397"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398"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399"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400"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401"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402"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403"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404"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405"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406"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407" w:author="Gergo" w:date="2017-11-25T13:08:00Z"/>
          <w:rFonts w:ascii="Consolas" w:hAnsi="Consolas" w:cs="Courier New"/>
          <w:color w:val="000000"/>
          <w:rPrChange w:id="2408" w:author="Gergo" w:date="2017-11-25T13:10:00Z">
            <w:rPr>
              <w:ins w:id="2409" w:author="Gergo" w:date="2017-11-25T13:08:00Z"/>
              <w:rFonts w:ascii="Consolas" w:hAnsi="Consolas" w:cs="Courier New"/>
              <w:color w:val="000000"/>
              <w:lang w:val="en-US"/>
            </w:rPr>
          </w:rPrChange>
        </w:rPr>
      </w:pPr>
    </w:p>
    <w:p w14:paraId="70F805B6" w14:textId="05193AD7" w:rsidR="002C05D4" w:rsidRPr="003355B9" w:rsidRDefault="003355B9">
      <w:pPr>
        <w:rPr>
          <w:ins w:id="2410" w:author="Gergo" w:date="2017-11-25T13:07:00Z"/>
          <w:rPrChange w:id="2411" w:author="Gergo" w:date="2017-11-25T13:10:00Z">
            <w:rPr>
              <w:ins w:id="2412" w:author="Gergo" w:date="2017-11-25T13:07:00Z"/>
              <w:rFonts w:ascii="Courier New" w:hAnsi="Courier New" w:cs="Courier New"/>
              <w:color w:val="000000"/>
              <w:sz w:val="18"/>
              <w:szCs w:val="18"/>
              <w:lang w:val="en-US"/>
            </w:rPr>
          </w:rPrChange>
        </w:rPr>
        <w:pPrChange w:id="2413"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414" w:author="Gergo" w:date="2017-11-25T13:08:00Z">
        <w:r w:rsidRPr="003355B9">
          <w:rPr>
            <w:rPrChange w:id="2415" w:author="Gergo" w:date="2017-11-25T13:10:00Z">
              <w:rPr>
                <w:lang w:val="en-US"/>
              </w:rPr>
            </w:rPrChange>
          </w:rPr>
          <w:t xml:space="preserve">Az ilyen típusú eseményeket Unity </w:t>
        </w:r>
        <w:r>
          <w:t xml:space="preserve">oldalon az </w:t>
        </w:r>
        <w:r w:rsidRPr="00143E34">
          <w:rPr>
            <w:rFonts w:ascii="Consolas" w:hAnsi="Consolas"/>
            <w:rPrChange w:id="2416" w:author="Gergo" w:date="2017-11-25T13:26:00Z">
              <w:rPr/>
            </w:rPrChange>
          </w:rPr>
          <w:t>AdaptEDConnector</w:t>
        </w:r>
        <w:r>
          <w:t xml:space="preserve"> script  kezeli. A függvény első paramétere azért mégis a </w:t>
        </w:r>
        <w:r w:rsidRPr="00143E34">
          <w:rPr>
            <w:rFonts w:ascii="Consolas" w:hAnsi="Consolas"/>
            <w:rPrChange w:id="2417" w:author="Gergo" w:date="2017-11-25T13:26:00Z">
              <w:rPr/>
            </w:rPrChange>
          </w:rPr>
          <w:t>GameManager</w:t>
        </w:r>
        <w:r>
          <w:t xml:space="preserve">, mert ez a </w:t>
        </w:r>
        <w:r w:rsidRPr="00143E34">
          <w:rPr>
            <w:rFonts w:ascii="Consolas" w:hAnsi="Consolas"/>
            <w:rPrChange w:id="2418" w:author="Gergo" w:date="2017-11-25T13:26:00Z">
              <w:rPr/>
            </w:rPrChange>
          </w:rPr>
          <w:t>GameManager</w:t>
        </w:r>
        <w:r>
          <w:t xml:space="preserve"> </w:t>
        </w:r>
        <w:r w:rsidR="00836AA3">
          <w:t>Unity objektumra utal</w:t>
        </w:r>
      </w:ins>
      <w:ins w:id="2419" w:author="Gergo" w:date="2017-12-03T19:41:00Z">
        <w:r w:rsidR="00860CD9">
          <w:t>.</w:t>
        </w:r>
      </w:ins>
      <w:ins w:id="2420" w:author="Gergo" w:date="2017-11-25T13:08:00Z">
        <w:r w:rsidR="00836AA3">
          <w:t xml:space="preserve"> A</w:t>
        </w:r>
        <w:r>
          <w:t xml:space="preserve">z </w:t>
        </w:r>
        <w:r w:rsidRPr="00143E34">
          <w:rPr>
            <w:rFonts w:ascii="Consolas" w:hAnsi="Consolas"/>
            <w:rPrChange w:id="2421" w:author="Gergo" w:date="2017-11-25T13:26:00Z">
              <w:rPr/>
            </w:rPrChange>
          </w:rPr>
          <w:t>AdaptEDConnector</w:t>
        </w:r>
        <w:r>
          <w:t xml:space="preserve"> script ehhez van csatolva.</w:t>
        </w:r>
      </w:ins>
    </w:p>
    <w:p w14:paraId="7B948EB5" w14:textId="77777777" w:rsidR="002C05D4" w:rsidRPr="0034280E" w:rsidRDefault="002C05D4">
      <w:pPr>
        <w:rPr>
          <w:ins w:id="2422" w:author="Gergo" w:date="2017-11-17T13:48:00Z"/>
        </w:rPr>
        <w:pPrChange w:id="2423" w:author="Gergo" w:date="2017-11-25T13:02:00Z">
          <w:pPr>
            <w:pStyle w:val="Cmsor2"/>
          </w:pPr>
        </w:pPrChange>
      </w:pPr>
    </w:p>
    <w:p w14:paraId="2F654640" w14:textId="589BBFDE" w:rsidR="009654DF" w:rsidRPr="003355B9" w:rsidRDefault="009654DF" w:rsidP="009654DF">
      <w:pPr>
        <w:pStyle w:val="Cmsor3"/>
        <w:rPr>
          <w:ins w:id="2424" w:author="Gergo" w:date="2017-11-24T11:46:00Z"/>
        </w:rPr>
      </w:pPr>
      <w:bookmarkStart w:id="2425" w:name="_Toc499416845"/>
      <w:ins w:id="2426" w:author="Gergo" w:date="2017-11-17T13:48:00Z">
        <w:r w:rsidRPr="003355B9">
          <w:t>Audió</w:t>
        </w:r>
      </w:ins>
      <w:bookmarkEnd w:id="2425"/>
    </w:p>
    <w:p w14:paraId="6BAE624D" w14:textId="77777777" w:rsidR="005562E2" w:rsidRPr="005B50DA" w:rsidRDefault="004B7504">
      <w:pPr>
        <w:rPr>
          <w:ins w:id="2427" w:author="Gergo" w:date="2017-11-24T11:59:00Z"/>
        </w:rPr>
        <w:pPrChange w:id="2428" w:author="Gergo" w:date="2017-11-24T11:46:00Z">
          <w:pPr>
            <w:pStyle w:val="Cmsor3"/>
          </w:pPr>
        </w:pPrChange>
      </w:pPr>
      <w:ins w:id="2429" w:author="Gergo" w:date="2017-11-24T11:47:00Z">
        <w:r w:rsidRPr="0034280E">
          <w:t xml:space="preserve">A megfelelő hangeffektek lejátszását rendkívül fontosnak találtam, mert ezek nagyban növelhetik a környezet és az élmény valóságosságát. </w:t>
        </w:r>
      </w:ins>
      <w:ins w:id="2430" w:author="Gergo" w:date="2017-11-24T11:46:00Z">
        <w:r w:rsidRPr="005B50DA">
          <w:t xml:space="preserve">A hangok lejátszását az </w:t>
        </w:r>
        <w:r w:rsidRPr="003355B9">
          <w:rPr>
            <w:rFonts w:ascii="Consolas" w:hAnsi="Consolas"/>
            <w:rPrChange w:id="2431" w:author="Gergo" w:date="2017-11-25T13:10:00Z">
              <w:rPr>
                <w:b w:val="0"/>
                <w:bCs w:val="0"/>
              </w:rPr>
            </w:rPrChange>
          </w:rPr>
          <w:t>AudioManager</w:t>
        </w:r>
        <w:r w:rsidRPr="0034280E">
          <w:t xml:space="preserve"> osztály végzi.</w:t>
        </w:r>
      </w:ins>
      <w:ins w:id="2432" w:author="Gergo" w:date="2017-11-24T11:48:00Z">
        <w:r w:rsidRPr="005B50DA">
          <w:t xml:space="preserve"> </w:t>
        </w:r>
      </w:ins>
    </w:p>
    <w:p w14:paraId="6A1C9F02" w14:textId="3C43000E" w:rsidR="004B7504" w:rsidRPr="003355B9" w:rsidRDefault="004B7504">
      <w:pPr>
        <w:rPr>
          <w:ins w:id="2433" w:author="Gergo" w:date="2017-11-24T11:55:00Z"/>
          <w:rPrChange w:id="2434" w:author="Gergo" w:date="2017-11-25T13:10:00Z">
            <w:rPr>
              <w:ins w:id="2435" w:author="Gergo" w:date="2017-11-24T11:55:00Z"/>
            </w:rPr>
          </w:rPrChange>
        </w:rPr>
        <w:pPrChange w:id="2436" w:author="Gergo" w:date="2017-11-24T11:46:00Z">
          <w:pPr>
            <w:pStyle w:val="Cmsor3"/>
          </w:pPr>
        </w:pPrChange>
      </w:pPr>
      <w:ins w:id="2437" w:author="Gergo" w:date="2017-11-24T11:48:00Z">
        <w:r w:rsidRPr="00596EFF">
          <w:t xml:space="preserve">Ez úgy épül fel, </w:t>
        </w:r>
      </w:ins>
      <w:ins w:id="2438" w:author="Gergo" w:date="2017-11-24T11:49:00Z">
        <w:r w:rsidRPr="00596EFF">
          <w:t xml:space="preserve">hogy tartalmaz egy </w:t>
        </w:r>
        <w:r w:rsidRPr="003355B9">
          <w:rPr>
            <w:rFonts w:ascii="Consolas" w:hAnsi="Consolas"/>
            <w:rPrChange w:id="2439" w:author="Gergo" w:date="2017-11-25T13:10:00Z">
              <w:rPr>
                <w:b w:val="0"/>
                <w:bCs w:val="0"/>
              </w:rPr>
            </w:rPrChange>
          </w:rPr>
          <w:t>Sound</w:t>
        </w:r>
        <w:r w:rsidRPr="0034280E">
          <w:t xml:space="preserve"> tömböt. A </w:t>
        </w:r>
        <w:r w:rsidRPr="003355B9">
          <w:rPr>
            <w:rFonts w:ascii="Consolas" w:hAnsi="Consolas"/>
            <w:rPrChange w:id="2440" w:author="Gergo" w:date="2017-11-25T13:10:00Z">
              <w:rPr>
                <w:b w:val="0"/>
                <w:bCs w:val="0"/>
              </w:rPr>
            </w:rPrChange>
          </w:rPr>
          <w:t>Sound</w:t>
        </w:r>
        <w:r w:rsidR="0025199C">
          <w:t xml:space="preserve"> osztály tárolja a</w:t>
        </w:r>
        <w:r w:rsidRPr="0034280E">
          <w:t xml:space="preserve"> hangeffektnek, minden olyan tulajdonságát, amit állítani szeretnék. Pl.</w:t>
        </w:r>
      </w:ins>
      <w:ins w:id="2441" w:author="Gergo" w:date="2017-11-24T11:50:00Z">
        <w:r w:rsidRPr="005B50DA">
          <w:t xml:space="preserve">: </w:t>
        </w:r>
      </w:ins>
      <w:ins w:id="2442" w:author="Gergo" w:date="2017-11-24T11:55:00Z">
        <w:r w:rsidRPr="005B50DA">
          <w:t xml:space="preserve">egy azonosító név, </w:t>
        </w:r>
      </w:ins>
      <w:ins w:id="2443" w:author="Gergo" w:date="2017-11-24T11:51:00Z">
        <w:r w:rsidRPr="00596EFF">
          <w:t>maga a hang,</w:t>
        </w:r>
      </w:ins>
      <w:ins w:id="2444" w:author="Gergo" w:date="2017-12-03T19:42:00Z">
        <w:r w:rsidR="0025199C">
          <w:t xml:space="preserve"> a</w:t>
        </w:r>
      </w:ins>
      <w:ins w:id="2445" w:author="Gergo" w:date="2017-11-24T11:51:00Z">
        <w:r w:rsidRPr="005B50DA">
          <w:t xml:space="preserve"> magassága,</w:t>
        </w:r>
      </w:ins>
      <w:ins w:id="2446" w:author="Gergo" w:date="2017-12-03T19:42:00Z">
        <w:r w:rsidR="0025199C">
          <w:t xml:space="preserve"> a</w:t>
        </w:r>
      </w:ins>
      <w:ins w:id="2447" w:author="Gergo" w:date="2017-11-24T11:51:00Z">
        <w:r w:rsidRPr="005B50DA">
          <w:t xml:space="preserve"> </w:t>
        </w:r>
      </w:ins>
      <w:ins w:id="2448" w:author="Gergo" w:date="2017-11-24T11:52:00Z">
        <w:r w:rsidRPr="005B50DA">
          <w:t xml:space="preserve">hangerő vagy, hogy ha vége újrakezdődjön-e. Az </w:t>
        </w:r>
        <w:r w:rsidRPr="003355B9">
          <w:rPr>
            <w:rFonts w:ascii="Consolas" w:hAnsi="Consolas"/>
            <w:rPrChange w:id="2449" w:author="Gergo" w:date="2017-11-25T13:10:00Z">
              <w:rPr>
                <w:b w:val="0"/>
                <w:bCs w:val="0"/>
              </w:rPr>
            </w:rPrChange>
          </w:rPr>
          <w:t>AudioManager</w:t>
        </w:r>
        <w:r w:rsidRPr="0034280E">
          <w:t xml:space="preserve"> osztály</w:t>
        </w:r>
      </w:ins>
      <w:ins w:id="2450" w:author="Gergo" w:date="2017-12-03T19:44:00Z">
        <w:r w:rsidR="0025199C">
          <w:t>om</w:t>
        </w:r>
      </w:ins>
      <w:ins w:id="2451" w:author="Gergo" w:date="2017-11-24T11:52:00Z">
        <w:r w:rsidRPr="0034280E">
          <w:t xml:space="preserve"> biztosít </w:t>
        </w:r>
      </w:ins>
      <w:ins w:id="2452" w:author="Gergo" w:date="2017-11-24T11:53:00Z">
        <w:r w:rsidRPr="005B50DA">
          <w:t xml:space="preserve">különböző metódusokat, szolgáltatásokat </w:t>
        </w:r>
        <w:r w:rsidR="0025199C" w:rsidRPr="005B50DA">
          <w:t xml:space="preserve">a </w:t>
        </w:r>
        <w:r w:rsidR="0025199C" w:rsidRPr="00596EFF">
          <w:t>hangok globális, vagy lokális</w:t>
        </w:r>
        <w:r w:rsidRPr="00596EFF">
          <w:t xml:space="preserve"> adott objektumhoz csatolt</w:t>
        </w:r>
      </w:ins>
      <w:ins w:id="2453" w:author="Gergo" w:date="2017-11-24T11:54:00Z">
        <w:r w:rsidRPr="00596EFF">
          <w:t xml:space="preserve"> lejátszásához, illetve a lejátszás állapotának lekérdezéséhez. Ezek a metódusok csak a Sound objektum nevét várják, és utána kikeresik azt a tárolt tömbben.</w:t>
        </w:r>
      </w:ins>
      <w:ins w:id="2454" w:author="Gergo" w:date="2017-11-24T11:55:00Z">
        <w:r w:rsidR="00AE621E" w:rsidRPr="00653493">
          <w:t xml:space="preserve"> Példának a</w:t>
        </w:r>
      </w:ins>
      <w:ins w:id="2455" w:author="Gergo" w:date="2017-11-24T11:57:00Z">
        <w:r w:rsidR="005562E2" w:rsidRPr="00C10478">
          <w:t xml:space="preserve"> késleltetett</w:t>
        </w:r>
      </w:ins>
      <w:ins w:id="2456" w:author="Gergo" w:date="2017-11-24T11:55:00Z">
        <w:r w:rsidR="00AE621E" w:rsidRPr="00C10478">
          <w:t xml:space="preserve"> lejátszás metódus az alábbi módon működik</w:t>
        </w:r>
      </w:ins>
      <w:ins w:id="2457" w:author="Gergo" w:date="2017-11-24T11:58:00Z">
        <w:r w:rsidR="005562E2" w:rsidRPr="00FF5CAA">
          <w:t xml:space="preserve"> (A  késleltetés mértékét nem másodpercben, hanem a mintavételezési frekvenciában kell megadni. A dokumentáció alapján, így egy másodperc 44100 Hz) </w:t>
        </w:r>
      </w:ins>
      <w:ins w:id="2458" w:author="Gergo" w:date="2017-11-24T11:55:00Z">
        <w:r w:rsidR="00AE621E" w:rsidRPr="003355B9">
          <w:rPr>
            <w:rPrChange w:id="2459" w:author="Gergo" w:date="2017-11-25T13:10:00Z">
              <w:rPr/>
            </w:rPrChange>
          </w:rPr>
          <w:t>:</w:t>
        </w:r>
      </w:ins>
      <w:ins w:id="2460" w:author="Gergo" w:date="2017-11-24T12:03:00Z">
        <w:r w:rsidR="0027240E" w:rsidRPr="003355B9">
          <w:rPr>
            <w:rPrChange w:id="2461" w:author="Gergo" w:date="2017-11-25T13:10:00Z">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462" w:author="Gergo" w:date="2017-11-24T11:57:00Z"/>
          <w:rFonts w:ascii="Consolas" w:hAnsi="Consolas" w:cs="Consolas"/>
          <w:color w:val="000000"/>
          <w:sz w:val="22"/>
          <w:szCs w:val="22"/>
          <w:lang w:eastAsia="hu-HU"/>
          <w:rPrChange w:id="2463" w:author="Gergo" w:date="2017-11-25T13:10:00Z">
            <w:rPr>
              <w:ins w:id="2464" w:author="Gergo" w:date="2017-11-24T11:57:00Z"/>
              <w:rFonts w:ascii="Consolas" w:hAnsi="Consolas" w:cs="Consolas"/>
              <w:color w:val="000000"/>
              <w:sz w:val="19"/>
              <w:szCs w:val="19"/>
              <w:lang w:val="en-US" w:eastAsia="hu-HU"/>
            </w:rPr>
          </w:rPrChange>
        </w:rPr>
      </w:pPr>
      <w:ins w:id="2465" w:author="Gergo" w:date="2017-11-24T11:57:00Z">
        <w:r w:rsidRPr="003355B9">
          <w:rPr>
            <w:rFonts w:ascii="Consolas" w:hAnsi="Consolas" w:cs="Consolas"/>
            <w:color w:val="0000FF"/>
            <w:sz w:val="22"/>
            <w:szCs w:val="22"/>
            <w:lang w:eastAsia="hu-HU"/>
            <w:rPrChange w:id="2466"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6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69"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470"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71"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472"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473"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474" w:author="Gergo" w:date="2017-11-24T11:57:00Z"/>
          <w:rFonts w:ascii="Consolas" w:hAnsi="Consolas" w:cs="Consolas"/>
          <w:color w:val="000000"/>
          <w:sz w:val="22"/>
          <w:szCs w:val="22"/>
          <w:lang w:eastAsia="hu-HU"/>
          <w:rPrChange w:id="2475" w:author="Gergo" w:date="2017-11-25T13:10:00Z">
            <w:rPr>
              <w:ins w:id="2476" w:author="Gergo" w:date="2017-11-24T11:57:00Z"/>
              <w:rFonts w:ascii="Consolas" w:hAnsi="Consolas" w:cs="Consolas"/>
              <w:color w:val="000000"/>
              <w:sz w:val="19"/>
              <w:szCs w:val="19"/>
              <w:lang w:val="en-US" w:eastAsia="hu-HU"/>
            </w:rPr>
          </w:rPrChange>
        </w:rPr>
      </w:pPr>
      <w:ins w:id="2477" w:author="Gergo" w:date="2017-11-24T11:57:00Z">
        <w:r w:rsidRPr="003355B9">
          <w:rPr>
            <w:rFonts w:ascii="Consolas" w:hAnsi="Consolas" w:cs="Consolas"/>
            <w:color w:val="000000"/>
            <w:sz w:val="22"/>
            <w:szCs w:val="22"/>
            <w:lang w:eastAsia="hu-HU"/>
            <w:rPrChange w:id="2478"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479" w:author="Gergo" w:date="2017-11-24T11:57:00Z"/>
          <w:rFonts w:ascii="Consolas" w:hAnsi="Consolas" w:cs="Consolas"/>
          <w:color w:val="000000"/>
          <w:sz w:val="22"/>
          <w:szCs w:val="22"/>
          <w:lang w:eastAsia="hu-HU"/>
          <w:rPrChange w:id="2480" w:author="Gergo" w:date="2017-11-25T13:10:00Z">
            <w:rPr>
              <w:ins w:id="2481" w:author="Gergo" w:date="2017-11-24T11:57:00Z"/>
              <w:rFonts w:ascii="Consolas" w:hAnsi="Consolas" w:cs="Consolas"/>
              <w:color w:val="000000"/>
              <w:sz w:val="19"/>
              <w:szCs w:val="19"/>
              <w:lang w:val="en-US" w:eastAsia="hu-HU"/>
            </w:rPr>
          </w:rPrChange>
        </w:rPr>
      </w:pPr>
      <w:ins w:id="2482" w:author="Gergo" w:date="2017-11-24T11:57:00Z">
        <w:r w:rsidRPr="003355B9">
          <w:rPr>
            <w:rFonts w:ascii="Consolas" w:hAnsi="Consolas" w:cs="Consolas"/>
            <w:color w:val="000000"/>
            <w:sz w:val="22"/>
            <w:szCs w:val="22"/>
            <w:lang w:eastAsia="hu-HU"/>
            <w:rPrChange w:id="24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84"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485"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486"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488" w:author="Gergo" w:date="2017-11-24T11:57:00Z"/>
          <w:rFonts w:ascii="Consolas" w:hAnsi="Consolas" w:cs="Consolas"/>
          <w:color w:val="000000"/>
          <w:sz w:val="22"/>
          <w:szCs w:val="22"/>
          <w:lang w:eastAsia="hu-HU"/>
          <w:rPrChange w:id="2489" w:author="Gergo" w:date="2017-11-25T13:10:00Z">
            <w:rPr>
              <w:ins w:id="2490" w:author="Gergo" w:date="2017-11-24T11:57:00Z"/>
              <w:rFonts w:ascii="Consolas" w:hAnsi="Consolas" w:cs="Consolas"/>
              <w:color w:val="000000"/>
              <w:sz w:val="19"/>
              <w:szCs w:val="19"/>
              <w:lang w:val="en-US" w:eastAsia="hu-HU"/>
            </w:rPr>
          </w:rPrChange>
        </w:rPr>
      </w:pPr>
      <w:ins w:id="2491" w:author="Gergo" w:date="2017-11-24T11:57:00Z">
        <w:r w:rsidRPr="003355B9">
          <w:rPr>
            <w:rFonts w:ascii="Consolas" w:hAnsi="Consolas" w:cs="Consolas"/>
            <w:color w:val="000000"/>
            <w:sz w:val="22"/>
            <w:szCs w:val="22"/>
            <w:lang w:eastAsia="hu-HU"/>
            <w:rPrChange w:id="2492"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493" w:author="Gergo" w:date="2017-11-24T11:57:00Z"/>
          <w:rFonts w:ascii="Consolas" w:hAnsi="Consolas" w:cs="Consolas"/>
          <w:color w:val="000000"/>
          <w:sz w:val="22"/>
          <w:szCs w:val="22"/>
          <w:lang w:eastAsia="hu-HU"/>
          <w:rPrChange w:id="2494" w:author="Gergo" w:date="2017-11-25T13:10:00Z">
            <w:rPr>
              <w:ins w:id="2495" w:author="Gergo" w:date="2017-11-24T11:57:00Z"/>
              <w:rFonts w:ascii="Consolas" w:hAnsi="Consolas" w:cs="Consolas"/>
              <w:color w:val="000000"/>
              <w:sz w:val="19"/>
              <w:szCs w:val="19"/>
              <w:lang w:val="en-US" w:eastAsia="hu-HU"/>
            </w:rPr>
          </w:rPrChange>
        </w:rPr>
      </w:pPr>
      <w:ins w:id="2496" w:author="Gergo" w:date="2017-11-24T11:57:00Z">
        <w:r w:rsidRPr="003355B9">
          <w:rPr>
            <w:rFonts w:ascii="Consolas" w:hAnsi="Consolas" w:cs="Consolas"/>
            <w:color w:val="000000"/>
            <w:sz w:val="22"/>
            <w:szCs w:val="22"/>
            <w:lang w:eastAsia="hu-HU"/>
            <w:rPrChange w:id="249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9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99"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50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501"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502" w:author="Gergo" w:date="2017-11-24T11:57:00Z"/>
          <w:rFonts w:ascii="Consolas" w:hAnsi="Consolas" w:cs="Consolas"/>
          <w:color w:val="000000"/>
          <w:sz w:val="22"/>
          <w:szCs w:val="22"/>
          <w:lang w:eastAsia="hu-HU"/>
          <w:rPrChange w:id="2503" w:author="Gergo" w:date="2017-11-25T13:10:00Z">
            <w:rPr>
              <w:ins w:id="2504" w:author="Gergo" w:date="2017-11-24T11:57:00Z"/>
              <w:rFonts w:ascii="Consolas" w:hAnsi="Consolas" w:cs="Consolas"/>
              <w:color w:val="000000"/>
              <w:sz w:val="19"/>
              <w:szCs w:val="19"/>
              <w:lang w:val="en-US" w:eastAsia="hu-HU"/>
            </w:rPr>
          </w:rPrChange>
        </w:rPr>
      </w:pPr>
      <w:ins w:id="2505" w:author="Gergo" w:date="2017-11-24T11:57:00Z">
        <w:r w:rsidRPr="003355B9">
          <w:rPr>
            <w:rFonts w:ascii="Consolas" w:hAnsi="Consolas" w:cs="Consolas"/>
            <w:color w:val="000000"/>
            <w:sz w:val="22"/>
            <w:szCs w:val="22"/>
            <w:lang w:eastAsia="hu-HU"/>
            <w:rPrChange w:id="2506"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507" w:author="Gergo" w:date="2017-11-24T11:57:00Z"/>
          <w:rFonts w:ascii="Consolas" w:hAnsi="Consolas" w:cs="Consolas"/>
          <w:color w:val="000000"/>
          <w:sz w:val="22"/>
          <w:szCs w:val="22"/>
          <w:lang w:eastAsia="hu-HU"/>
          <w:rPrChange w:id="2508" w:author="Gergo" w:date="2017-11-25T13:10:00Z">
            <w:rPr>
              <w:ins w:id="2509" w:author="Gergo" w:date="2017-11-24T11:57:00Z"/>
              <w:rFonts w:ascii="Consolas" w:hAnsi="Consolas" w:cs="Consolas"/>
              <w:color w:val="000000"/>
              <w:sz w:val="19"/>
              <w:szCs w:val="19"/>
              <w:lang w:val="en-US" w:eastAsia="hu-HU"/>
            </w:rPr>
          </w:rPrChange>
        </w:rPr>
      </w:pPr>
      <w:ins w:id="2510" w:author="Gergo" w:date="2017-11-24T11:57:00Z">
        <w:r w:rsidRPr="003355B9">
          <w:rPr>
            <w:rFonts w:ascii="Consolas" w:hAnsi="Consolas" w:cs="Consolas"/>
            <w:color w:val="000000"/>
            <w:sz w:val="22"/>
            <w:szCs w:val="22"/>
            <w:lang w:eastAsia="hu-HU"/>
            <w:rPrChange w:id="25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12"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513"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514"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515"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516" w:author="Gergo" w:date="2017-11-24T11:57:00Z"/>
          <w:rFonts w:ascii="Consolas" w:hAnsi="Consolas" w:cs="Consolas"/>
          <w:color w:val="000000"/>
          <w:sz w:val="22"/>
          <w:szCs w:val="22"/>
          <w:lang w:eastAsia="hu-HU"/>
          <w:rPrChange w:id="2517" w:author="Gergo" w:date="2017-11-25T13:10:00Z">
            <w:rPr>
              <w:ins w:id="2518" w:author="Gergo" w:date="2017-11-24T11:57:00Z"/>
              <w:rFonts w:ascii="Consolas" w:hAnsi="Consolas" w:cs="Consolas"/>
              <w:color w:val="000000"/>
              <w:sz w:val="19"/>
              <w:szCs w:val="19"/>
              <w:lang w:val="en-US" w:eastAsia="hu-HU"/>
            </w:rPr>
          </w:rPrChange>
        </w:rPr>
      </w:pPr>
      <w:ins w:id="2519" w:author="Gergo" w:date="2017-11-24T11:57:00Z">
        <w:r w:rsidRPr="003355B9">
          <w:rPr>
            <w:rFonts w:ascii="Consolas" w:hAnsi="Consolas" w:cs="Consolas"/>
            <w:color w:val="000000"/>
            <w:sz w:val="22"/>
            <w:szCs w:val="22"/>
            <w:lang w:eastAsia="hu-HU"/>
            <w:rPrChange w:id="2520"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521" w:author="Gergo" w:date="2017-11-24T11:57:00Z"/>
          <w:rFonts w:ascii="Consolas" w:hAnsi="Consolas" w:cs="Consolas"/>
          <w:color w:val="000000"/>
          <w:sz w:val="22"/>
          <w:szCs w:val="22"/>
          <w:lang w:eastAsia="hu-HU"/>
          <w:rPrChange w:id="2522" w:author="Gergo" w:date="2017-11-25T13:10:00Z">
            <w:rPr>
              <w:ins w:id="2523" w:author="Gergo" w:date="2017-11-24T11:57:00Z"/>
              <w:rFonts w:ascii="Consolas" w:hAnsi="Consolas" w:cs="Consolas"/>
              <w:color w:val="000000"/>
              <w:sz w:val="19"/>
              <w:szCs w:val="19"/>
              <w:lang w:val="en-US" w:eastAsia="hu-HU"/>
            </w:rPr>
          </w:rPrChange>
        </w:rPr>
      </w:pPr>
      <w:ins w:id="2524" w:author="Gergo" w:date="2017-11-24T11:57:00Z">
        <w:r w:rsidRPr="003355B9">
          <w:rPr>
            <w:rFonts w:ascii="Consolas" w:hAnsi="Consolas" w:cs="Consolas"/>
            <w:color w:val="000000"/>
            <w:sz w:val="22"/>
            <w:szCs w:val="22"/>
            <w:lang w:eastAsia="hu-HU"/>
            <w:rPrChange w:id="2525"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526" w:author="Gergo" w:date="2017-11-17T13:48:00Z"/>
          <w:sz w:val="22"/>
          <w:szCs w:val="22"/>
          <w:rPrChange w:id="2527" w:author="Gergo" w:date="2017-11-25T13:10:00Z">
            <w:rPr>
              <w:ins w:id="2528" w:author="Gergo" w:date="2017-11-17T13:48:00Z"/>
            </w:rPr>
          </w:rPrChange>
        </w:rPr>
        <w:pPrChange w:id="2529" w:author="Gergo" w:date="2017-11-24T11:59:00Z">
          <w:pPr>
            <w:pStyle w:val="Cmsor3"/>
          </w:pPr>
        </w:pPrChange>
      </w:pPr>
      <w:ins w:id="2530" w:author="Gergo" w:date="2017-11-24T11:57:00Z">
        <w:r w:rsidRPr="003355B9">
          <w:rPr>
            <w:rFonts w:ascii="Consolas" w:hAnsi="Consolas" w:cs="Consolas"/>
            <w:color w:val="000000"/>
            <w:sz w:val="22"/>
            <w:szCs w:val="22"/>
            <w:lang w:eastAsia="hu-HU"/>
            <w:rPrChange w:id="2531" w:author="Gergo" w:date="2017-11-25T13:10:00Z">
              <w:rPr>
                <w:rFonts w:ascii="Consolas" w:hAnsi="Consolas" w:cs="Consolas"/>
                <w:b w:val="0"/>
                <w:bCs w:val="0"/>
                <w:color w:val="000000"/>
                <w:sz w:val="19"/>
                <w:szCs w:val="19"/>
                <w:lang w:val="en-US" w:eastAsia="hu-HU"/>
              </w:rPr>
            </w:rPrChange>
          </w:rPr>
          <w:t>}</w:t>
        </w:r>
      </w:ins>
    </w:p>
    <w:p w14:paraId="5B44DE1D" w14:textId="32373EAC" w:rsidR="009654DF" w:rsidRDefault="009654DF" w:rsidP="009654DF">
      <w:pPr>
        <w:pStyle w:val="Cmsor3"/>
        <w:rPr>
          <w:ins w:id="2532" w:author="Gergo" w:date="2017-11-25T13:22:00Z"/>
        </w:rPr>
      </w:pPr>
      <w:bookmarkStart w:id="2533" w:name="_Toc499416846"/>
      <w:ins w:id="2534" w:author="Gergo" w:date="2017-11-17T13:48:00Z">
        <w:r w:rsidRPr="003355B9">
          <w:lastRenderedPageBreak/>
          <w:t>Újrakezdés</w:t>
        </w:r>
      </w:ins>
      <w:bookmarkEnd w:id="2533"/>
    </w:p>
    <w:p w14:paraId="0C6C165E" w14:textId="086DFF7F" w:rsidR="00143E34" w:rsidRDefault="00143E34">
      <w:pPr>
        <w:rPr>
          <w:ins w:id="2535" w:author="Gergo" w:date="2017-11-25T13:23:00Z"/>
        </w:rPr>
        <w:pPrChange w:id="2536" w:author="Gergo" w:date="2017-11-25T13:22:00Z">
          <w:pPr>
            <w:pStyle w:val="Cmsor3"/>
          </w:pPr>
        </w:pPrChange>
      </w:pPr>
      <w:ins w:id="2537" w:author="Gergo" w:date="2017-11-25T13:22:00Z">
        <w:r>
          <w:t xml:space="preserve">A kontrolleren a legalsó gombot menyomva a játék teljesen megáll, és megjelenik egy </w:t>
        </w:r>
      </w:ins>
      <w:ins w:id="2538"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539" w:author="Gergo" w:date="2017-11-17T13:48:00Z"/>
        </w:rPr>
        <w:pPrChange w:id="2540" w:author="Gergo" w:date="2017-11-25T13:27:00Z">
          <w:pPr>
            <w:pStyle w:val="Cmsor3"/>
          </w:pPr>
        </w:pPrChange>
      </w:pPr>
      <w:ins w:id="2541" w:author="Gergo" w:date="2017-11-25T13:25:00Z">
        <w:r>
          <w:t xml:space="preserve">Az újrakezdés gombra kattintva a </w:t>
        </w:r>
        <w:r w:rsidRPr="00143E34">
          <w:rPr>
            <w:rFonts w:ascii="Consolas" w:hAnsi="Consolas"/>
            <w:rPrChange w:id="2542" w:author="Gergo" w:date="2017-11-25T13:26:00Z">
              <w:rPr/>
            </w:rPrChange>
          </w:rPr>
          <w:t>GameManager</w:t>
        </w:r>
      </w:ins>
      <w:ins w:id="2543" w:author="Gergo" w:date="2017-11-25T13:27:00Z">
        <w:r>
          <w:rPr>
            <w:rFonts w:ascii="Consolas" w:hAnsi="Consolas"/>
          </w:rPr>
          <w:t xml:space="preserve"> </w:t>
        </w:r>
        <w:r>
          <w:t>osztály, játék állapotáért felelős ka</w:t>
        </w:r>
      </w:ins>
      <w:ins w:id="2544" w:author="Gergo" w:date="2017-11-25T13:29:00Z">
        <w:r>
          <w:t>p</w:t>
        </w:r>
      </w:ins>
      <w:ins w:id="2545" w:author="Gergo" w:date="2017-11-25T13:27:00Z">
        <w:r>
          <w:t>csolói visszaállnak a kezdeti állásba, és a játékos is visszakerül a kezdeti pozíciójába.</w:t>
        </w:r>
      </w:ins>
    </w:p>
    <w:p w14:paraId="03F7BD1C" w14:textId="77777777" w:rsidR="009654DF" w:rsidRPr="005B50DA" w:rsidRDefault="009654DF">
      <w:pPr>
        <w:pPrChange w:id="2546"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547" w:author="Gergo" w:date="2017-11-25T18:18:00Z"/>
        </w:rPr>
      </w:pPr>
      <w:del w:id="2548" w:author="Gergo" w:date="2017-11-25T13:54:00Z">
        <w:r w:rsidRPr="003355B9" w:rsidDel="00C60397">
          <w:lastRenderedPageBreak/>
          <w:delText>Önálló munka értékelése</w:delText>
        </w:r>
      </w:del>
      <w:bookmarkStart w:id="2549" w:name="_Toc499416847"/>
      <w:ins w:id="2550" w:author="Gergo" w:date="2017-11-25T13:54:00Z">
        <w:r w:rsidR="00C60397">
          <w:t>M</w:t>
        </w:r>
      </w:ins>
      <w:del w:id="2551" w:author="Gergo" w:date="2017-11-25T13:54:00Z">
        <w:r w:rsidRPr="003355B9" w:rsidDel="00C60397">
          <w:delText>, m</w:delText>
        </w:r>
      </w:del>
      <w:r w:rsidRPr="003355B9">
        <w:t>érések, eredmények bemutatása</w:t>
      </w:r>
      <w:bookmarkEnd w:id="2549"/>
    </w:p>
    <w:p w14:paraId="21A4AC20" w14:textId="71E0A016" w:rsidR="0036698D" w:rsidRPr="00D111CD" w:rsidRDefault="00D111CD">
      <w:pPr>
        <w:rPr>
          <w:ins w:id="2552" w:author="Gergo" w:date="2017-11-29T14:15:00Z"/>
          <w:rPrChange w:id="2553" w:author="Gergo" w:date="2017-12-02T17:19:00Z">
            <w:rPr>
              <w:ins w:id="2554" w:author="Gergo" w:date="2017-11-29T14:15:00Z"/>
              <w:color w:val="FF0000"/>
            </w:rPr>
          </w:rPrChange>
        </w:rPr>
        <w:pPrChange w:id="2555" w:author="Gergo" w:date="2017-12-02T17:19:00Z">
          <w:pPr>
            <w:pStyle w:val="Cmsor1"/>
          </w:pPr>
        </w:pPrChange>
      </w:pPr>
      <w:commentRangeStart w:id="2556"/>
      <w:ins w:id="2557" w:author="Gergo" w:date="2017-12-02T17:18:00Z">
        <w:r w:rsidRPr="00D111CD">
          <w:rPr>
            <w:noProof/>
            <w:lang w:val="en-US"/>
          </w:rPr>
          <w:drawing>
            <wp:anchor distT="0" distB="0" distL="114300" distR="114300" simplePos="0" relativeHeight="251669504" behindDoc="0" locked="0" layoutInCell="1" allowOverlap="1" wp14:anchorId="68AA4C0B" wp14:editId="7BEBAA70">
              <wp:simplePos x="0" y="0"/>
              <wp:positionH relativeFrom="margin">
                <wp:align>right</wp:align>
              </wp:positionH>
              <wp:positionV relativeFrom="paragraph">
                <wp:posOffset>1797685</wp:posOffset>
              </wp:positionV>
              <wp:extent cx="5400040" cy="2383155"/>
              <wp:effectExtent l="0" t="0" r="0" b="0"/>
              <wp:wrapSquare wrapText="bothSides"/>
              <wp:docPr id="22" name="Kép 22" descr="C:\Gergo\Fontos\Szakdoga\Kepek\sha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rgo\Fontos\Szakdoga\Kepek\shan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14:sizeRelH relativeFrom="page">
                <wp14:pctWidth>0</wp14:pctWidth>
              </wp14:sizeRelH>
              <wp14:sizeRelV relativeFrom="page">
                <wp14:pctHeight>0</wp14:pctHeight>
              </wp14:sizeRelV>
            </wp:anchor>
          </w:drawing>
        </w:r>
      </w:ins>
      <w:commentRangeEnd w:id="2556"/>
      <w:r w:rsidR="00D3517B">
        <w:rPr>
          <w:rStyle w:val="Jegyzethivatkozs"/>
        </w:rPr>
        <w:commentReference w:id="2556"/>
      </w:r>
      <w:ins w:id="2558" w:author="Gergo" w:date="2017-11-29T14:09:00Z">
        <w:r w:rsidR="002A2A0A">
          <w:rPr>
            <w:noProof/>
            <w:lang w:val="en-US"/>
          </w:rPr>
          <mc:AlternateContent>
            <mc:Choice Requires="wps">
              <w:drawing>
                <wp:anchor distT="0" distB="0" distL="114300" distR="114300" simplePos="0" relativeHeight="251668480" behindDoc="0" locked="0" layoutInCell="1" allowOverlap="1" wp14:anchorId="4255E2D3" wp14:editId="47BD93E7">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653493" w:rsidRPr="00B31221" w:rsidRDefault="00653493">
                              <w:pPr>
                                <w:pStyle w:val="Kpalrs"/>
                                <w:rPr>
                                  <w:noProof/>
                                </w:rPr>
                                <w:pPrChange w:id="2559" w:author="Gergo" w:date="2017-11-29T14:09:00Z">
                                  <w:pPr/>
                                </w:pPrChange>
                              </w:pPr>
                              <w:bookmarkStart w:id="2560" w:name="_Ref499729302"/>
                              <w:ins w:id="2561" w:author="Gergo" w:date="2017-11-29T14:09:00Z">
                                <w:r>
                                  <w:t xml:space="preserve">Ábra </w:t>
                                </w:r>
                              </w:ins>
                              <w:ins w:id="2562" w:author="Gergo" w:date="2017-11-29T14:33:00Z">
                                <w:r>
                                  <w:fldChar w:fldCharType="begin"/>
                                </w:r>
                                <w:r>
                                  <w:instrText xml:space="preserve"> STYLEREF 1 \s </w:instrText>
                                </w:r>
                              </w:ins>
                              <w:r>
                                <w:fldChar w:fldCharType="separate"/>
                              </w:r>
                              <w:r>
                                <w:rPr>
                                  <w:noProof/>
                                </w:rPr>
                                <w:t>5</w:t>
                              </w:r>
                              <w:ins w:id="2563" w:author="Gergo" w:date="2017-11-29T14:33:00Z">
                                <w:r>
                                  <w:fldChar w:fldCharType="end"/>
                                </w:r>
                                <w:r>
                                  <w:t>.</w:t>
                                </w:r>
                                <w:r>
                                  <w:fldChar w:fldCharType="begin"/>
                                </w:r>
                                <w:r>
                                  <w:instrText xml:space="preserve"> SEQ Ábra \* ARABIC \s 1 </w:instrText>
                                </w:r>
                              </w:ins>
                              <w:r>
                                <w:fldChar w:fldCharType="separate"/>
                              </w:r>
                              <w:ins w:id="2564" w:author="Gergo" w:date="2017-12-01T09:03:00Z">
                                <w:r>
                                  <w:rPr>
                                    <w:noProof/>
                                  </w:rPr>
                                  <w:t>1</w:t>
                                </w:r>
                              </w:ins>
                              <w:ins w:id="2565" w:author="Gergo" w:date="2017-11-29T14:33:00Z">
                                <w:r>
                                  <w:fldChar w:fldCharType="end"/>
                                </w:r>
                              </w:ins>
                              <w:bookmarkEnd w:id="2560"/>
                              <w:ins w:id="2566"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653493" w:rsidRPr="00B31221" w:rsidRDefault="00653493">
                        <w:pPr>
                          <w:pStyle w:val="Kpalrs"/>
                          <w:rPr>
                            <w:noProof/>
                          </w:rPr>
                          <w:pPrChange w:id="2567" w:author="Gergo" w:date="2017-11-29T14:09:00Z">
                            <w:pPr/>
                          </w:pPrChange>
                        </w:pPr>
                        <w:bookmarkStart w:id="2568" w:name="_Ref499729302"/>
                        <w:ins w:id="2569" w:author="Gergo" w:date="2017-11-29T14:09:00Z">
                          <w:r>
                            <w:t xml:space="preserve">Ábra </w:t>
                          </w:r>
                        </w:ins>
                        <w:ins w:id="2570" w:author="Gergo" w:date="2017-11-29T14:33:00Z">
                          <w:r>
                            <w:fldChar w:fldCharType="begin"/>
                          </w:r>
                          <w:r>
                            <w:instrText xml:space="preserve"> STYLEREF 1 \s </w:instrText>
                          </w:r>
                        </w:ins>
                        <w:r>
                          <w:fldChar w:fldCharType="separate"/>
                        </w:r>
                        <w:r>
                          <w:rPr>
                            <w:noProof/>
                          </w:rPr>
                          <w:t>5</w:t>
                        </w:r>
                        <w:ins w:id="2571" w:author="Gergo" w:date="2017-11-29T14:33:00Z">
                          <w:r>
                            <w:fldChar w:fldCharType="end"/>
                          </w:r>
                          <w:r>
                            <w:t>.</w:t>
                          </w:r>
                          <w:r>
                            <w:fldChar w:fldCharType="begin"/>
                          </w:r>
                          <w:r>
                            <w:instrText xml:space="preserve"> SEQ Ábra \* ARABIC \s 1 </w:instrText>
                          </w:r>
                        </w:ins>
                        <w:r>
                          <w:fldChar w:fldCharType="separate"/>
                        </w:r>
                        <w:ins w:id="2572" w:author="Gergo" w:date="2017-12-01T09:03:00Z">
                          <w:r>
                            <w:rPr>
                              <w:noProof/>
                            </w:rPr>
                            <w:t>1</w:t>
                          </w:r>
                        </w:ins>
                        <w:ins w:id="2573" w:author="Gergo" w:date="2017-11-29T14:33:00Z">
                          <w:r>
                            <w:fldChar w:fldCharType="end"/>
                          </w:r>
                        </w:ins>
                        <w:bookmarkEnd w:id="2568"/>
                        <w:ins w:id="2574" w:author="Gergo" w:date="2017-11-29T14:09:00Z">
                          <w:r>
                            <w:t xml:space="preserve"> Az AdaptED keretrendszer webes felületén megjelenített adatok</w:t>
                          </w:r>
                        </w:ins>
                      </w:p>
                    </w:txbxContent>
                  </v:textbox>
                  <w10:wrap type="square" anchorx="page"/>
                </v:shape>
              </w:pict>
            </mc:Fallback>
          </mc:AlternateContent>
        </w:r>
      </w:ins>
      <w:ins w:id="2575" w:author="Gergo" w:date="2017-11-25T18:18:00Z">
        <w:r w:rsidR="00A21990">
          <w:t>A játék futása alatt folyamatosan megy az alany mentális állapotának monitorozása. Ez azt jelenti, hogy</w:t>
        </w:r>
      </w:ins>
      <w:ins w:id="2576"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577" w:author="Gergo" w:date="2017-11-25T18:26:00Z">
        <w:r w:rsidR="00A661A9">
          <w:t>meg is lehet tekinteni.</w:t>
        </w:r>
      </w:ins>
      <w:ins w:id="2578" w:author="Gergo" w:date="2017-11-25T18:54:00Z">
        <w:r w:rsidR="004D6779">
          <w:t xml:space="preserve"> </w:t>
        </w:r>
        <w:r w:rsidR="0036698D">
          <w:t xml:space="preserve">A felület az </w:t>
        </w:r>
      </w:ins>
      <w:ins w:id="2579" w:author="Gergo" w:date="2017-11-29T14:31:00Z">
        <w:r w:rsidR="00EB1182">
          <w:t xml:space="preserve">alábbi </w:t>
        </w:r>
      </w:ins>
      <w:ins w:id="2580" w:author="Gergo" w:date="2017-11-25T18:55:00Z">
        <w:r w:rsidR="004D6779">
          <w:t>ábrán</w:t>
        </w:r>
      </w:ins>
      <w:ins w:id="2581" w:author="Gergo" w:date="2017-11-29T14:31:00Z">
        <w:r w:rsidR="00EB1182">
          <w:t xml:space="preserve"> (</w:t>
        </w:r>
      </w:ins>
      <w:ins w:id="2582" w:author="Gergo" w:date="2017-11-29T14:32:00Z">
        <w:r w:rsidR="00EB1182">
          <w:fldChar w:fldCharType="begin"/>
        </w:r>
        <w:r w:rsidR="00EB1182">
          <w:instrText xml:space="preserve"> REF _Ref499729302 \h </w:instrText>
        </w:r>
      </w:ins>
      <w:r w:rsidR="00EB1182">
        <w:fldChar w:fldCharType="separate"/>
      </w:r>
      <w:ins w:id="2583" w:author="Gergo" w:date="2017-12-01T09:03:00Z">
        <w:r w:rsidR="0034280E">
          <w:t xml:space="preserve">Ábra </w:t>
        </w:r>
        <w:r w:rsidR="0034280E">
          <w:rPr>
            <w:noProof/>
          </w:rPr>
          <w:t>5</w:t>
        </w:r>
        <w:r w:rsidR="0034280E">
          <w:t>.</w:t>
        </w:r>
        <w:r w:rsidR="0034280E">
          <w:rPr>
            <w:noProof/>
          </w:rPr>
          <w:t>1</w:t>
        </w:r>
      </w:ins>
      <w:ins w:id="2584" w:author="Gergo" w:date="2017-11-29T14:32:00Z">
        <w:r w:rsidR="00EB1182">
          <w:fldChar w:fldCharType="end"/>
        </w:r>
      </w:ins>
      <w:ins w:id="2585" w:author="Gergo" w:date="2017-11-29T14:31:00Z">
        <w:r w:rsidR="00EB1182">
          <w:t>)</w:t>
        </w:r>
      </w:ins>
      <w:ins w:id="2586" w:author="Gergo" w:date="2017-11-25T18:55:00Z">
        <w:r w:rsidR="004D6779">
          <w:t xml:space="preserve"> látható</w:t>
        </w:r>
      </w:ins>
      <w:ins w:id="2587" w:author="Gergo" w:date="2017-11-29T14:12:00Z">
        <w:r w:rsidR="0036698D">
          <w:t>, ahol</w:t>
        </w:r>
      </w:ins>
      <w:ins w:id="2588" w:author="Gergo" w:date="2017-11-29T14:56:00Z">
        <w:r w:rsidR="009A0561">
          <w:t xml:space="preserve"> a</w:t>
        </w:r>
      </w:ins>
      <w:ins w:id="2589" w:author="Gergo" w:date="2017-11-29T14:12:00Z">
        <w:r w:rsidR="0036698D">
          <w:t xml:space="preserve"> kék vonal a figyel</w:t>
        </w:r>
      </w:ins>
      <w:ins w:id="2590" w:author="Gergo" w:date="2017-11-29T14:13:00Z">
        <w:r w:rsidR="0036698D">
          <w:t>e</w:t>
        </w:r>
      </w:ins>
      <w:ins w:id="2591" w:author="Gergo" w:date="2017-11-29T14:12:00Z">
        <w:r w:rsidR="0036698D">
          <w:t>m, a zöld pedig a nyugalom időbeli változását ábrázolja</w:t>
        </w:r>
      </w:ins>
      <w:ins w:id="2592" w:author="Gergo" w:date="2017-11-25T18:55:00Z">
        <w:r w:rsidR="004D6779">
          <w:t>.</w:t>
        </w:r>
      </w:ins>
      <w:ins w:id="2593" w:author="Gergo" w:date="2017-11-29T14:13:00Z">
        <w:r w:rsidR="0036698D">
          <w:t xml:space="preserve"> A vízszintes tengelyen találhatók a játék felől a keretrendszernek küldött események.</w:t>
        </w:r>
      </w:ins>
      <w:ins w:id="2594" w:author="Gergo" w:date="2017-12-02T17:18:00Z">
        <w:r w:rsidRPr="00D111CD">
          <w:rPr>
            <w:snapToGrid w:val="0"/>
            <w:color w:val="000000"/>
            <w:w w:val="0"/>
            <w:sz w:val="0"/>
            <w:szCs w:val="0"/>
            <w:u w:color="000000"/>
            <w:bdr w:val="none" w:sz="0" w:space="0" w:color="000000"/>
            <w:shd w:val="clear" w:color="000000" w:fill="000000"/>
            <w:lang w:val="x-none" w:eastAsia="x-none" w:bidi="x-none"/>
          </w:rPr>
          <w:t xml:space="preserve"> </w:t>
        </w:r>
      </w:ins>
    </w:p>
    <w:p w14:paraId="729E3DDE" w14:textId="77777777" w:rsidR="00D111CD" w:rsidRDefault="00D111CD">
      <w:pPr>
        <w:rPr>
          <w:ins w:id="2595" w:author="Gergo" w:date="2017-12-02T17:19:00Z"/>
        </w:rPr>
        <w:pPrChange w:id="2596" w:author="Gergo" w:date="2017-11-25T18:55:00Z">
          <w:pPr>
            <w:pStyle w:val="Cmsor1"/>
          </w:pPr>
        </w:pPrChange>
      </w:pPr>
    </w:p>
    <w:p w14:paraId="5D54B79E" w14:textId="698E00C6" w:rsidR="004D6779" w:rsidRDefault="0036698D">
      <w:pPr>
        <w:rPr>
          <w:ins w:id="2597" w:author="Gergo" w:date="2017-11-29T14:21:00Z"/>
        </w:rPr>
        <w:pPrChange w:id="2598" w:author="Gergo" w:date="2017-11-25T18:55:00Z">
          <w:pPr>
            <w:pStyle w:val="Cmsor1"/>
          </w:pPr>
        </w:pPrChange>
      </w:pPr>
      <w:ins w:id="2599" w:author="Gergo" w:date="2017-11-29T14:15:00Z">
        <w:r>
          <w:t>Az egyik dolog, amit vizsgáltam, hogy a négy alakzat közül</w:t>
        </w:r>
      </w:ins>
      <w:ins w:id="2600" w:author="Gergo" w:date="2017-11-29T14:30:00Z">
        <w:r w:rsidR="00EB1182">
          <w:t xml:space="preserve"> </w:t>
        </w:r>
      </w:ins>
      <w:ins w:id="2601" w:author="Gergo" w:date="2017-11-29T14:31:00Z">
        <w:r w:rsidR="00EB1182">
          <w:t>(</w:t>
        </w:r>
      </w:ins>
      <w:ins w:id="2602" w:author="Gergo" w:date="2017-11-29T14:32:00Z">
        <w:r w:rsidR="00EB1182">
          <w:fldChar w:fldCharType="begin"/>
        </w:r>
        <w:r w:rsidR="00EB1182">
          <w:instrText xml:space="preserve"> REF _Ref499729277 \h </w:instrText>
        </w:r>
      </w:ins>
      <w:r w:rsidR="00EB1182">
        <w:fldChar w:fldCharType="separate"/>
      </w:r>
      <w:ins w:id="2603" w:author="Gergo" w:date="2017-12-01T09:03:00Z">
        <w:r w:rsidR="0034280E">
          <w:t xml:space="preserve">Ábra </w:t>
        </w:r>
        <w:r w:rsidR="0034280E">
          <w:rPr>
            <w:noProof/>
          </w:rPr>
          <w:t>3</w:t>
        </w:r>
        <w:r w:rsidR="0034280E">
          <w:t>.</w:t>
        </w:r>
        <w:r w:rsidR="0034280E">
          <w:rPr>
            <w:noProof/>
          </w:rPr>
          <w:t>1</w:t>
        </w:r>
      </w:ins>
      <w:ins w:id="2604" w:author="Gergo" w:date="2017-11-29T14:32:00Z">
        <w:r w:rsidR="00EB1182">
          <w:fldChar w:fldCharType="end"/>
        </w:r>
        <w:r w:rsidR="00EB1182">
          <w:t>)</w:t>
        </w:r>
      </w:ins>
      <w:ins w:id="2605" w:author="Gergo" w:date="2017-11-29T14:15:00Z">
        <w:r>
          <w:t xml:space="preserve"> </w:t>
        </w:r>
      </w:ins>
      <w:ins w:id="2606" w:author="Gergo" w:date="2017-11-29T14:25:00Z">
        <w:r w:rsidR="005261E5">
          <w:t xml:space="preserve"> </w:t>
        </w:r>
      </w:ins>
      <w:ins w:id="2607" w:author="Gergo" w:date="2017-11-29T14:16:00Z">
        <w:r>
          <w:t>–</w:t>
        </w:r>
      </w:ins>
      <w:ins w:id="2608" w:author="Gergo" w:date="2017-11-29T14:15:00Z">
        <w:r>
          <w:t xml:space="preserve"> amiket </w:t>
        </w:r>
      </w:ins>
      <w:ins w:id="2609" w:author="Gergo" w:date="2017-11-29T14:16:00Z">
        <w:r>
          <w:t>az alanynak a játék menete során többször is végig kell rajzolnia – melyik okozza a legnagyobb nehézséget, vagyis, hogy átlagosan melyiknél hibázza a legtöbbet. Az EndGameStats eseményben a ját</w:t>
        </w:r>
        <w:r w:rsidR="00487E9F">
          <w:t>ék során összegyűjtött adatokat</w:t>
        </w:r>
        <w:r>
          <w:t xml:space="preserve"> összegző statisztika érke</w:t>
        </w:r>
        <w:r w:rsidR="00487E9F">
          <w:t>zik, ami tartalmazza</w:t>
        </w:r>
        <w:r w:rsidR="002A2A0A">
          <w:t xml:space="preserve"> a MindWave headset által mért értékek átlagát a </w:t>
        </w:r>
      </w:ins>
      <w:ins w:id="2610" w:author="Gergo" w:date="2017-11-29T14:19:00Z">
        <w:r w:rsidR="00B76E76">
          <w:t>végigjátszás</w:t>
        </w:r>
      </w:ins>
      <w:ins w:id="2611" w:author="Gergo" w:date="2017-11-29T14:16:00Z">
        <w:r w:rsidR="002A2A0A">
          <w:t xml:space="preserve"> alatt, illetve a hibázások átlagát összesen</w:t>
        </w:r>
      </w:ins>
      <w:ins w:id="2612" w:author="Gergo" w:date="2017-11-29T14:20:00Z">
        <w:r w:rsidR="00B76E76">
          <w:t>,</w:t>
        </w:r>
      </w:ins>
      <w:ins w:id="2613" w:author="Gergo" w:date="2017-11-29T14:16:00Z">
        <w:r w:rsidR="002A2A0A">
          <w:t xml:space="preserve"> és rúnatípusokra lebontva is.</w:t>
        </w:r>
      </w:ins>
      <w:ins w:id="2614" w:author="Gergo" w:date="2017-11-29T14:20:00Z">
        <w:r w:rsidR="00B76E76">
          <w:t xml:space="preserve"> Egy játék végi statisztika az </w:t>
        </w:r>
      </w:ins>
      <w:ins w:id="2615" w:author="Gergo" w:date="2017-11-29T14:33:00Z">
        <w:r w:rsidR="00EB1182">
          <w:t>az alábbi ábrán (</w:t>
        </w:r>
      </w:ins>
      <w:ins w:id="2616" w:author="Gergo" w:date="2017-11-29T14:34:00Z">
        <w:r w:rsidR="00EB1182">
          <w:fldChar w:fldCharType="begin"/>
        </w:r>
        <w:r w:rsidR="00EB1182">
          <w:instrText xml:space="preserve"> REF _Ref499729412 \h </w:instrText>
        </w:r>
      </w:ins>
      <w:r w:rsidR="00EB1182">
        <w:fldChar w:fldCharType="separate"/>
      </w:r>
      <w:ins w:id="2617" w:author="Gergo" w:date="2017-12-01T09:03:00Z">
        <w:r w:rsidR="0034280E">
          <w:t xml:space="preserve">Ábra </w:t>
        </w:r>
        <w:r w:rsidR="0034280E">
          <w:rPr>
            <w:noProof/>
          </w:rPr>
          <w:t>5</w:t>
        </w:r>
        <w:r w:rsidR="0034280E">
          <w:t>.</w:t>
        </w:r>
        <w:r w:rsidR="0034280E">
          <w:rPr>
            <w:noProof/>
          </w:rPr>
          <w:t>2</w:t>
        </w:r>
      </w:ins>
      <w:ins w:id="2618" w:author="Gergo" w:date="2017-11-29T14:34:00Z">
        <w:r w:rsidR="00EB1182">
          <w:fldChar w:fldCharType="end"/>
        </w:r>
      </w:ins>
      <w:ins w:id="2619" w:author="Gergo" w:date="2017-11-29T14:33:00Z">
        <w:r w:rsidR="00EB1182">
          <w:t xml:space="preserve">) </w:t>
        </w:r>
      </w:ins>
      <w:ins w:id="2620" w:author="Gergo" w:date="2017-11-29T14:20:00Z">
        <w:r w:rsidR="00B76E76">
          <w:t>látható</w:t>
        </w:r>
      </w:ins>
      <w:ins w:id="2621" w:author="Gergo" w:date="2017-11-29T14:21:00Z">
        <w:r w:rsidR="00B76E76">
          <w:t>.</w:t>
        </w:r>
      </w:ins>
      <w:ins w:id="2622" w:author="Gergo" w:date="2017-11-29T14:20:00Z">
        <w:r w:rsidR="00B76E76">
          <w:t xml:space="preserve"> Ezt felhasználva vizsgáltam meg, hogy kinek melyik típus jelentette a legnagyobb nehézséget.</w:t>
        </w:r>
      </w:ins>
    </w:p>
    <w:p w14:paraId="45AC78E2" w14:textId="093129BA" w:rsidR="00EB1182" w:rsidRDefault="00E27F41">
      <w:pPr>
        <w:pStyle w:val="Kp"/>
        <w:rPr>
          <w:ins w:id="2623" w:author="Gergo" w:date="2017-11-29T14:33:00Z"/>
        </w:rPr>
      </w:pPr>
      <w:ins w:id="2624" w:author="Gergo" w:date="2017-12-02T17:15:00Z">
        <w:r>
          <w:rPr>
            <w:noProof/>
            <w:lang w:val="en-US"/>
          </w:rPr>
          <w:lastRenderedPageBreak/>
          <w:drawing>
            <wp:inline distT="0" distB="0" distL="0" distR="0" wp14:anchorId="3E1A74C0" wp14:editId="7E182041">
              <wp:extent cx="5400040" cy="19284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8495"/>
                      </a:xfrm>
                      <a:prstGeom prst="rect">
                        <a:avLst/>
                      </a:prstGeom>
                    </pic:spPr>
                  </pic:pic>
                </a:graphicData>
              </a:graphic>
            </wp:inline>
          </w:drawing>
        </w:r>
      </w:ins>
    </w:p>
    <w:p w14:paraId="20E6377F" w14:textId="202D2B8A" w:rsidR="00B76E76" w:rsidRDefault="00EB1182">
      <w:pPr>
        <w:pStyle w:val="Kpalrs"/>
        <w:rPr>
          <w:ins w:id="2625" w:author="Gergo" w:date="2017-11-29T14:22:00Z"/>
        </w:rPr>
        <w:pPrChange w:id="2626" w:author="Gergo" w:date="2017-11-29T14:33:00Z">
          <w:pPr>
            <w:pStyle w:val="Kp"/>
          </w:pPr>
        </w:pPrChange>
      </w:pPr>
      <w:bookmarkStart w:id="2627" w:name="_Ref499729412"/>
      <w:ins w:id="2628" w:author="Gergo" w:date="2017-11-29T14:33:00Z">
        <w:r>
          <w:t xml:space="preserve">Ábra </w:t>
        </w:r>
        <w:r>
          <w:fldChar w:fldCharType="begin"/>
        </w:r>
        <w:r>
          <w:instrText xml:space="preserve"> STYLEREF 1 \s </w:instrText>
        </w:r>
      </w:ins>
      <w:r>
        <w:fldChar w:fldCharType="separate"/>
      </w:r>
      <w:r w:rsidR="0034280E">
        <w:rPr>
          <w:noProof/>
        </w:rPr>
        <w:t>5</w:t>
      </w:r>
      <w:ins w:id="2629" w:author="Gergo" w:date="2017-11-29T14:33:00Z">
        <w:r>
          <w:fldChar w:fldCharType="end"/>
        </w:r>
        <w:r>
          <w:t>.</w:t>
        </w:r>
        <w:r>
          <w:fldChar w:fldCharType="begin"/>
        </w:r>
        <w:r>
          <w:instrText xml:space="preserve"> SEQ Ábra \* ARABIC \s 1 </w:instrText>
        </w:r>
      </w:ins>
      <w:r>
        <w:fldChar w:fldCharType="separate"/>
      </w:r>
      <w:ins w:id="2630" w:author="Gergo" w:date="2017-12-01T09:03:00Z">
        <w:r w:rsidR="0034280E">
          <w:rPr>
            <w:noProof/>
          </w:rPr>
          <w:t>2</w:t>
        </w:r>
      </w:ins>
      <w:ins w:id="2631" w:author="Gergo" w:date="2017-11-29T14:33:00Z">
        <w:r>
          <w:fldChar w:fldCharType="end"/>
        </w:r>
        <w:bookmarkEnd w:id="2627"/>
        <w:r>
          <w:t xml:space="preserve"> A játékvégi statisztika (EndGameStats)</w:t>
        </w:r>
      </w:ins>
    </w:p>
    <w:p w14:paraId="06D28AE2" w14:textId="26885D27" w:rsidR="00EB1182" w:rsidRDefault="00EB1182">
      <w:pPr>
        <w:rPr>
          <w:ins w:id="2632" w:author="Gergo" w:date="2017-11-29T14:35:00Z"/>
        </w:rPr>
        <w:pPrChange w:id="2633" w:author="Gergo" w:date="2017-11-25T18:55:00Z">
          <w:pPr>
            <w:pStyle w:val="Cmsor1"/>
          </w:pPr>
        </w:pPrChange>
      </w:pPr>
      <w:ins w:id="2634" w:author="Gergo" w:date="2017-11-29T14:35:00Z">
        <w:r>
          <w:t>A mérések előtti feltételezésem az volt, hogy</w:t>
        </w:r>
        <w:r w:rsidR="004F1496">
          <w:t xml:space="preserve"> a lila és a zöld rúna lesz a</w:t>
        </w:r>
        <w:r>
          <w:t xml:space="preserve"> legnehezebb a legtöbb embernek, mivel ezek hosszabbak és </w:t>
        </w:r>
      </w:ins>
      <w:ins w:id="2635" w:author="Gergo" w:date="2017-11-29T14:36:00Z">
        <w:r>
          <w:t>formailag</w:t>
        </w:r>
      </w:ins>
      <w:ins w:id="2636" w:author="Gergo" w:date="2017-11-29T14:35:00Z">
        <w:r>
          <w:t xml:space="preserve"> összetettebbek.</w:t>
        </w:r>
      </w:ins>
      <w:ins w:id="2637" w:author="Gergo" w:date="2017-11-29T14:36:00Z">
        <w:r>
          <w:t xml:space="preserve"> Pár mérés után viszont azt figyeltem meg, hogy több alkalommal is a vízszintes irányú vonalkövetést igénylő alakzattal gyűlt meg a játékosok</w:t>
        </w:r>
      </w:ins>
      <w:ins w:id="2638" w:author="Gergo" w:date="2017-11-29T14:37:00Z">
        <w:r>
          <w:t xml:space="preserve"> baja.</w:t>
        </w:r>
      </w:ins>
      <w:ins w:id="2639" w:author="Gergo" w:date="2017-11-29T14:36:00Z">
        <w:r>
          <w:t xml:space="preserve"> </w:t>
        </w:r>
      </w:ins>
    </w:p>
    <w:p w14:paraId="3F5CE527" w14:textId="6B2B41BD" w:rsidR="004D6779" w:rsidRDefault="004D6779">
      <w:pPr>
        <w:rPr>
          <w:ins w:id="2640" w:author="Gergo" w:date="2017-11-29T13:20:00Z"/>
        </w:rPr>
        <w:pPrChange w:id="2641" w:author="Gergo" w:date="2017-11-25T18:55:00Z">
          <w:pPr>
            <w:pStyle w:val="Cmsor1"/>
          </w:pPr>
        </w:pPrChange>
      </w:pPr>
      <w:ins w:id="2642" w:author="Gergo" w:date="2017-11-25T18:56:00Z">
        <w:r>
          <w:t xml:space="preserve">A mérések során </w:t>
        </w:r>
      </w:ins>
      <w:ins w:id="2643" w:author="Gergo" w:date="2017-11-29T14:14:00Z">
        <w:r w:rsidR="0036698D">
          <w:t>arra</w:t>
        </w:r>
      </w:ins>
      <w:ins w:id="2644" w:author="Gergo" w:date="2017-11-29T14:15:00Z">
        <w:r w:rsidR="0036698D">
          <w:t xml:space="preserve"> </w:t>
        </w:r>
      </w:ins>
      <w:ins w:id="2645" w:author="Gergo" w:date="2017-11-25T18:56:00Z">
        <w:r>
          <w:t>i</w:t>
        </w:r>
      </w:ins>
      <w:ins w:id="2646" w:author="Gergo" w:date="2017-11-29T14:15:00Z">
        <w:r w:rsidR="0036698D">
          <w:t>s kíváncsi voltam</w:t>
        </w:r>
      </w:ins>
      <w:ins w:id="2647" w:author="Gergo" w:date="2017-11-25T18:56:00Z">
        <w:r>
          <w:t>, hogy a Frostig teszt VR alk</w:t>
        </w:r>
      </w:ins>
      <w:ins w:id="2648" w:author="Gergo" w:date="2017-11-25T18:59:00Z">
        <w:r>
          <w:t>a</w:t>
        </w:r>
      </w:ins>
      <w:ins w:id="2649" w:author="Gergo" w:date="2017-11-25T18:56:00Z">
        <w:r>
          <w:t>lmazásba való beágyazásával a</w:t>
        </w:r>
      </w:ins>
      <w:ins w:id="2650" w:author="Gergo" w:date="2017-11-25T18:59:00Z">
        <w:r>
          <w:t>z</w:t>
        </w:r>
      </w:ins>
      <w:ins w:id="2651" w:author="Gergo" w:date="2017-11-25T18:56:00Z">
        <w:r>
          <w:t xml:space="preserve"> alany koncentrációja végig fenttart</w:t>
        </w:r>
      </w:ins>
      <w:ins w:id="2652" w:author="Gergo" w:date="2017-12-03T19:48:00Z">
        <w:r w:rsidR="00F736DA">
          <w:t>h</w:t>
        </w:r>
      </w:ins>
      <w:ins w:id="2653" w:author="Gergo" w:date="2017-11-25T18:56:00Z">
        <w:r>
          <w:t>ató-e illetve, hogy a hibázások akkor következnek-e be, ha a játékos</w:t>
        </w:r>
      </w:ins>
      <w:ins w:id="2654" w:author="Gergo" w:date="2017-11-25T19:09:00Z">
        <w:r w:rsidR="00DC08A8">
          <w:t xml:space="preserve"> </w:t>
        </w:r>
      </w:ins>
      <w:ins w:id="2655" w:author="Gergo" w:date="2017-11-29T13:20:00Z">
        <w:r w:rsidR="00B00F77">
          <w:t>figyelme</w:t>
        </w:r>
      </w:ins>
      <w:ins w:id="2656" w:author="Gergo" w:date="2017-11-25T19:09:00Z">
        <w:r w:rsidR="00DC08A8">
          <w:t xml:space="preserve"> vagy nyugalma csökken. </w:t>
        </w:r>
      </w:ins>
      <w:ins w:id="2657" w:author="Gergo" w:date="2017-11-29T14:38:00Z">
        <w:r w:rsidR="00A076B8">
          <w:t>A fenti ábrán (</w:t>
        </w:r>
      </w:ins>
      <w:ins w:id="2658" w:author="Gergo" w:date="2017-11-29T14:39:00Z">
        <w:r w:rsidR="00A076B8">
          <w:fldChar w:fldCharType="begin"/>
        </w:r>
        <w:r w:rsidR="00A076B8">
          <w:instrText xml:space="preserve"> REF _Ref499729412 \h </w:instrText>
        </w:r>
      </w:ins>
      <w:r w:rsidR="00A076B8">
        <w:fldChar w:fldCharType="separate"/>
      </w:r>
      <w:ins w:id="2659" w:author="Gergo" w:date="2017-12-01T09:03:00Z">
        <w:r w:rsidR="0034280E">
          <w:t xml:space="preserve">Ábra </w:t>
        </w:r>
        <w:r w:rsidR="0034280E">
          <w:rPr>
            <w:noProof/>
          </w:rPr>
          <w:t>5</w:t>
        </w:r>
        <w:r w:rsidR="0034280E">
          <w:t>.</w:t>
        </w:r>
        <w:r w:rsidR="0034280E">
          <w:rPr>
            <w:noProof/>
          </w:rPr>
          <w:t>2</w:t>
        </w:r>
      </w:ins>
      <w:ins w:id="2660" w:author="Gergo" w:date="2017-11-29T14:39:00Z">
        <w:r w:rsidR="00A076B8">
          <w:fldChar w:fldCharType="end"/>
        </w:r>
        <w:r w:rsidR="00A076B8">
          <w:t>)</w:t>
        </w:r>
      </w:ins>
      <w:ins w:id="2661" w:author="Gergo" w:date="2017-12-02T17:16:00Z">
        <w:r w:rsidR="00CF21B1">
          <w:t xml:space="preserve"> és a mérések legtöbbjénél viszont az látszott, </w:t>
        </w:r>
        <w:commentRangeStart w:id="2662"/>
        <w:r w:rsidR="00CF21B1">
          <w:t>hogy a hibáknál mért koncentráció érték nagyjából megegyezik</w:t>
        </w:r>
      </w:ins>
      <w:ins w:id="2663" w:author="Gergo" w:date="2017-12-03T19:47:00Z">
        <w:r w:rsidR="004F1496">
          <w:t xml:space="preserve"> a játék egésze során mért átlagos értékkel</w:t>
        </w:r>
      </w:ins>
      <w:ins w:id="2664" w:author="Gergo" w:date="2017-11-29T14:55:00Z">
        <w:r w:rsidR="001049A8">
          <w:t>.</w:t>
        </w:r>
      </w:ins>
      <w:commentRangeEnd w:id="2662"/>
      <w:r w:rsidR="00D3517B">
        <w:rPr>
          <w:rStyle w:val="Jegyzethivatkozs"/>
        </w:rPr>
        <w:commentReference w:id="2662"/>
      </w:r>
      <w:ins w:id="2665" w:author="Gergo" w:date="2017-12-04T13:31:00Z">
        <w:r w:rsidR="00C10478">
          <w:t xml:space="preserve">  A játékot csak felnőtteken volt lehetőségem kipróbálni, ám ebből is látszott, hogy maga a mérés jól működik. Így a teszt bevethető lenne a tényleges célcsoporton is: a 4-7 éves tanulási nehézségekkel küzdő gyerekeken is.</w:t>
        </w:r>
      </w:ins>
    </w:p>
    <w:p w14:paraId="2CB861E1" w14:textId="4F3BA072" w:rsidR="00DC08A8" w:rsidRPr="004D6779" w:rsidDel="009A0561" w:rsidRDefault="00DC08A8">
      <w:pPr>
        <w:pStyle w:val="Cmsor1"/>
        <w:rPr>
          <w:del w:id="2666" w:author="Gergo" w:date="2017-11-29T14:56:00Z"/>
        </w:rPr>
      </w:pPr>
    </w:p>
    <w:p w14:paraId="32BCDEFA" w14:textId="1B3AA34E" w:rsidR="006C73F9" w:rsidRDefault="0049412F">
      <w:pPr>
        <w:pStyle w:val="Cmsor1"/>
        <w:rPr>
          <w:ins w:id="2667" w:author="Gergo" w:date="2017-12-02T13:00:00Z"/>
        </w:rPr>
      </w:pPr>
      <w:bookmarkStart w:id="2668" w:name="_Toc499416848"/>
      <w:ins w:id="2669" w:author="Gergo" w:date="2017-12-02T13:01:00Z">
        <w:r>
          <w:lastRenderedPageBreak/>
          <w:t>Ö</w:t>
        </w:r>
        <w:r w:rsidR="006C73F9">
          <w:t>nálló munka értékelése</w:t>
        </w:r>
      </w:ins>
    </w:p>
    <w:p w14:paraId="4CC5FACD" w14:textId="26AF6B87" w:rsidR="004F15D0" w:rsidRDefault="0082323D">
      <w:pPr>
        <w:rPr>
          <w:ins w:id="2670" w:author="Gergo" w:date="2017-11-25T14:01:00Z"/>
        </w:rPr>
        <w:pPrChange w:id="2671" w:author="Gergo" w:date="2017-11-25T13:55:00Z">
          <w:pPr>
            <w:pStyle w:val="Cmsor1"/>
          </w:pPr>
        </w:pPrChange>
      </w:pPr>
      <w:del w:id="2672" w:author="Gergo" w:date="2017-12-02T13:00:00Z">
        <w:r w:rsidRPr="003355B9" w:rsidDel="006C73F9">
          <w:delText>Összefoglaló</w:delText>
        </w:r>
      </w:del>
      <w:bookmarkEnd w:id="2668"/>
      <w:ins w:id="2673"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674"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675" w:author="Gergo" w:date="2017-11-25T14:26:00Z">
        <w:r w:rsidR="00152315">
          <w:t xml:space="preserve">egy rendkívül </w:t>
        </w:r>
      </w:ins>
      <w:ins w:id="2676" w:author="Gergo" w:date="2017-11-25T14:27:00Z">
        <w:r w:rsidR="006F41F6">
          <w:t>szórakoztató</w:t>
        </w:r>
      </w:ins>
      <w:ins w:id="2677" w:author="Gergo" w:date="2017-11-25T14:26:00Z">
        <w:r w:rsidR="00152315">
          <w:t xml:space="preserve"> játékot készítenem.</w:t>
        </w:r>
      </w:ins>
    </w:p>
    <w:p w14:paraId="5061DA2F" w14:textId="3619A8F5" w:rsidR="004A5D1F" w:rsidRDefault="004A5D1F">
      <w:pPr>
        <w:rPr>
          <w:ins w:id="2678" w:author="Gergo" w:date="2017-11-25T14:21:00Z"/>
        </w:rPr>
        <w:pPrChange w:id="2679" w:author="Gergo" w:date="2017-11-25T13:55:00Z">
          <w:pPr>
            <w:pStyle w:val="Cmsor1"/>
          </w:pPr>
        </w:pPrChange>
      </w:pPr>
      <w:ins w:id="2680" w:author="Gergo" w:date="2017-11-25T14:03:00Z">
        <w:r>
          <w:t>A másik nagyon fontos feladat, az volt, hogy ne csupán egy játékot fejlesszek, hanem ezt a játékot egy olyan pszic</w:t>
        </w:r>
      </w:ins>
      <w:ins w:id="2681" w:author="Gergo" w:date="2017-11-25T14:04:00Z">
        <w:r>
          <w:t>hológiai felmérő alkalmazássá tegyem, ami a VR technológia segítségével az eddig használt papír, ceruza módszernél hatékonyabb mérési módszert teremt az úgynevezett Frostig teszthez.</w:t>
        </w:r>
      </w:ins>
      <w:ins w:id="2682" w:author="Gergo" w:date="2017-11-25T14:07:00Z">
        <w:r w:rsidR="00FC6301">
          <w:t xml:space="preserve"> Ezt</w:t>
        </w:r>
        <w:r w:rsidR="00D22A57">
          <w:t xml:space="preserve"> sikerült olyan jól beillesztenem a játékmenetbe, hogy az szerves részét képezi a játéknak</w:t>
        </w:r>
      </w:ins>
      <w:ins w:id="2683" w:author="Gergo" w:date="2017-11-25T14:08:00Z">
        <w:r w:rsidR="00FC6301">
          <w:t xml:space="preserve"> anélkül, hogy bármiféle teszt hangulata lenne</w:t>
        </w:r>
      </w:ins>
      <w:ins w:id="2684" w:author="Gergo" w:date="2017-11-25T14:11:00Z">
        <w:r w:rsidR="00FC6301">
          <w:t xml:space="preserve"> vagy repetatívvá válna</w:t>
        </w:r>
      </w:ins>
      <w:ins w:id="2685" w:author="Gergo" w:date="2017-11-25T14:08:00Z">
        <w:r w:rsidR="00FC6301">
          <w:t>.</w:t>
        </w:r>
      </w:ins>
      <w:ins w:id="2686" w:author="Gergo" w:date="2017-11-25T14:10:00Z">
        <w:r w:rsidR="00FC6301">
          <w:t xml:space="preserve"> </w:t>
        </w:r>
      </w:ins>
      <w:ins w:id="2687" w:author="Gergo" w:date="2017-11-25T14:08:00Z">
        <w:r w:rsidR="00FC6301">
          <w:t xml:space="preserve"> A tény hogy a vizuális percepciós készséget tényleges háromdimenziós környezetben lehet mérni pontosabb eredményt adhat. </w:t>
        </w:r>
      </w:ins>
    </w:p>
    <w:p w14:paraId="2EE634CE" w14:textId="7B0C14CA" w:rsidR="00DB7CF7" w:rsidRDefault="00CA14F1">
      <w:pPr>
        <w:rPr>
          <w:ins w:id="2688" w:author="Gergo" w:date="2017-11-25T14:08:00Z"/>
        </w:rPr>
        <w:pPrChange w:id="2689" w:author="Gergo" w:date="2017-11-25T13:55:00Z">
          <w:pPr>
            <w:pStyle w:val="Cmsor1"/>
          </w:pPr>
        </w:pPrChange>
      </w:pPr>
      <w:ins w:id="2690" w:author="Gergo" w:date="2017-11-25T14:21:00Z">
        <w:r>
          <w:t>Megvalósítottam az al</w:t>
        </w:r>
        <w:r w:rsidR="00DB7CF7">
          <w:t>kalmazásom és a tanszék által fejlesztett AdaptED keretrendszer kapcsolatát, és kommunikációját, hogy a mért adatokat ezen keresztül lehessen tárolni és megtekinteni.</w:t>
        </w:r>
      </w:ins>
    </w:p>
    <w:p w14:paraId="431F3311" w14:textId="031FBB82" w:rsidR="00FC6301" w:rsidRDefault="00DB7CF7">
      <w:pPr>
        <w:rPr>
          <w:ins w:id="2691" w:author="Gergo" w:date="2017-11-25T14:18:00Z"/>
        </w:rPr>
        <w:pPrChange w:id="2692" w:author="Gergo" w:date="2017-11-25T13:55:00Z">
          <w:pPr>
            <w:pStyle w:val="Cmsor1"/>
          </w:pPr>
        </w:pPrChange>
      </w:pPr>
      <w:ins w:id="2693" w:author="Gergo" w:date="2017-11-25T14:12:00Z">
        <w:r>
          <w:t xml:space="preserve">Sikerült a </w:t>
        </w:r>
        <w:r w:rsidR="00FC6301">
          <w:t>Dadyream szemüveg és kon</w:t>
        </w:r>
        <w:r w:rsidR="00CA14F1">
          <w:t>troller nyújtotta lehetőségeket</w:t>
        </w:r>
        <w:r w:rsidR="00FC6301">
          <w:t xml:space="preserve"> olyan szinten jól kihasználni, hogy a tényleges gombra kattintást </w:t>
        </w:r>
      </w:ins>
      <w:ins w:id="2694" w:author="Gergo" w:date="2017-11-25T14:13:00Z">
        <w:r w:rsidR="00FC6301">
          <w:t>leszámítva</w:t>
        </w:r>
      </w:ins>
      <w:ins w:id="2695" w:author="Gergo" w:date="2017-11-25T14:12:00Z">
        <w:r w:rsidR="00FC6301">
          <w:t xml:space="preserve"> minden </w:t>
        </w:r>
      </w:ins>
      <w:ins w:id="2696" w:author="Gergo" w:date="2017-11-25T14:13:00Z">
        <w:r w:rsidR="00CA14F1">
          <w:t>irányítás</w:t>
        </w:r>
      </w:ins>
      <w:ins w:id="2697" w:author="Gergo" w:date="2017-12-03T19:52:00Z">
        <w:r w:rsidR="00CA14F1">
          <w:t xml:space="preserve"> </w:t>
        </w:r>
      </w:ins>
      <w:ins w:id="2698" w:author="Gergo" w:date="2017-11-25T14:13:00Z">
        <w:r w:rsidR="00FC6301">
          <w:t>valamilyen különleges csak VR környezetben, de mégis intuitívan használható</w:t>
        </w:r>
      </w:ins>
      <w:ins w:id="2699" w:author="Gergo" w:date="2017-11-25T14:16:00Z">
        <w:r w:rsidR="00CA14F1">
          <w:t xml:space="preserve"> módon lett megvalósítva</w:t>
        </w:r>
        <w:r w:rsidR="00FC6301">
          <w:t xml:space="preserve"> az által, hogy próbáltam a mindennapi mozdulatokat irányít</w:t>
        </w:r>
      </w:ins>
      <w:ins w:id="2700" w:author="Gergo" w:date="2017-11-25T14:18:00Z">
        <w:r>
          <w:t xml:space="preserve">ási lehetőséggé formálni. Pl.: dobás. </w:t>
        </w:r>
      </w:ins>
    </w:p>
    <w:p w14:paraId="3BAD1F4B" w14:textId="04848BE6" w:rsidR="00DB7CF7" w:rsidRDefault="00CA14F1">
      <w:pPr>
        <w:rPr>
          <w:ins w:id="2701" w:author="Gergo" w:date="2017-11-25T14:30:00Z"/>
        </w:rPr>
        <w:pPrChange w:id="2702" w:author="Gergo" w:date="2017-11-25T13:55:00Z">
          <w:pPr>
            <w:pStyle w:val="Cmsor1"/>
          </w:pPr>
        </w:pPrChange>
      </w:pPr>
      <w:ins w:id="2703" w:author="Gergo" w:date="2017-11-25T14:18:00Z">
        <w:r>
          <w:t>A</w:t>
        </w:r>
        <w:r w:rsidR="00DB7CF7">
          <w:t xml:space="preserve"> projekt annyira jól sikerült, hogy, amikor még kész sem volt teljesen, megkértek, hogy készítsek hozzá olyan menüpontot, ami hatására rögtön a végső harc elejére ugrik a játék, hogy demózhassák az alkalmazást különböző eseményeken. Ez meg is történt</w:t>
        </w:r>
      </w:ins>
      <w:ins w:id="2704" w:author="Gergo" w:date="2017-12-03T19:53:00Z">
        <w:r>
          <w:t>,</w:t>
        </w:r>
      </w:ins>
      <w:ins w:id="2705" w:author="Gergo" w:date="2017-11-25T14:18:00Z">
        <w:r w:rsidR="00DB7CF7">
          <w:t xml:space="preserve"> és</w:t>
        </w:r>
      </w:ins>
      <w:ins w:id="2706" w:author="Gergo" w:date="2017-11-25T14:28:00Z">
        <w:r w:rsidR="00CC0774">
          <w:t xml:space="preserve"> a tanszék</w:t>
        </w:r>
      </w:ins>
      <w:ins w:id="2707" w:author="Gergo" w:date="2017-11-25T14:18:00Z">
        <w:r w:rsidR="00DB7CF7">
          <w:t xml:space="preserve"> </w:t>
        </w:r>
      </w:ins>
      <w:ins w:id="2708" w:author="Gergo" w:date="2017-11-25T14:23:00Z">
        <w:r w:rsidR="00D4528B">
          <w:t>az AdaptED keretrendszert</w:t>
        </w:r>
      </w:ins>
      <w:ins w:id="2709"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710" w:author="Gergo" w:date="2017-11-25T14:30:00Z"/>
        </w:rPr>
        <w:pPrChange w:id="2711" w:author="Gergo" w:date="2017-11-25T14:30:00Z">
          <w:pPr>
            <w:pStyle w:val="Cmsor1"/>
          </w:pPr>
        </w:pPrChange>
      </w:pPr>
      <w:bookmarkStart w:id="2712" w:name="_Toc499416849"/>
      <w:ins w:id="2713" w:author="Gergo" w:date="2017-11-25T14:30:00Z">
        <w:r>
          <w:lastRenderedPageBreak/>
          <w:t>Továbbfejlesztés</w:t>
        </w:r>
      </w:ins>
      <w:ins w:id="2714" w:author="Gergo" w:date="2017-11-25T14:42:00Z">
        <w:r w:rsidR="00B32E42">
          <w:t>i lehetősé</w:t>
        </w:r>
      </w:ins>
      <w:ins w:id="2715" w:author="Gergo" w:date="2017-11-25T23:39:00Z">
        <w:r w:rsidR="009B48C6">
          <w:t>g</w:t>
        </w:r>
      </w:ins>
      <w:ins w:id="2716" w:author="Gergo" w:date="2017-11-25T14:42:00Z">
        <w:r w:rsidR="00B32E42">
          <w:t>ek</w:t>
        </w:r>
      </w:ins>
      <w:bookmarkEnd w:id="2712"/>
    </w:p>
    <w:p w14:paraId="0197739E" w14:textId="63E909A2" w:rsidR="0054131B" w:rsidRDefault="0054131B">
      <w:pPr>
        <w:rPr>
          <w:ins w:id="2717" w:author="Gergo" w:date="2017-11-25T14:30:00Z"/>
        </w:rPr>
        <w:pPrChange w:id="2718" w:author="Gergo" w:date="2017-11-25T14:30:00Z">
          <w:pPr>
            <w:pStyle w:val="Cmsor1"/>
          </w:pPr>
        </w:pPrChange>
      </w:pPr>
      <w:ins w:id="2719" w:author="Gergo" w:date="2017-11-25T14:30:00Z">
        <w:r>
          <w:t xml:space="preserve">Egy lehetséges módja az alkalmazás </w:t>
        </w:r>
      </w:ins>
      <w:ins w:id="2720" w:author="Gergo" w:date="2017-11-25T14:31:00Z">
        <w:r>
          <w:t>továbbfejlesztésének</w:t>
        </w:r>
      </w:ins>
      <w:ins w:id="2721" w:author="Gergo" w:date="2017-11-25T14:30:00Z">
        <w:r>
          <w:t xml:space="preserve"> egy</w:t>
        </w:r>
      </w:ins>
      <w:ins w:id="2722" w:author="Gergo" w:date="2017-11-25T14:31:00Z">
        <w:r>
          <w:t xml:space="preserve"> összetettebb, többcsatornás mérőeszköz használa</w:t>
        </w:r>
      </w:ins>
      <w:ins w:id="2723" w:author="Gergo" w:date="2017-11-25T14:30:00Z">
        <w:r>
          <w:t xml:space="preserve">ta, amiből </w:t>
        </w:r>
      </w:ins>
      <w:ins w:id="2724" w:author="Gergo" w:date="2017-11-25T14:36:00Z">
        <w:r>
          <w:t xml:space="preserve">többféle </w:t>
        </w:r>
      </w:ins>
      <w:ins w:id="2725" w:author="Gergo" w:date="2017-11-25T14:30:00Z">
        <w:r>
          <w:t>adatot</w:t>
        </w:r>
        <w:r w:rsidR="00B32E42">
          <w:t xml:space="preserve"> lehet</w:t>
        </w:r>
        <w:r>
          <w:t xml:space="preserve"> kinyerni</w:t>
        </w:r>
      </w:ins>
      <w:ins w:id="2726" w:author="Gergo" w:date="2017-11-25T14:37:00Z">
        <w:r>
          <w:t>,</w:t>
        </w:r>
      </w:ins>
      <w:ins w:id="2727" w:author="Gergo" w:date="2017-11-25T14:30:00Z">
        <w:r>
          <w:t xml:space="preserve"> és ezáltal hatékonyabb analízist végezni a játékoson.</w:t>
        </w:r>
      </w:ins>
    </w:p>
    <w:p w14:paraId="74244C6E" w14:textId="5268556A" w:rsidR="0054131B" w:rsidRDefault="0054131B">
      <w:pPr>
        <w:rPr>
          <w:ins w:id="2728" w:author="Gergo" w:date="2017-11-25T14:35:00Z"/>
        </w:rPr>
        <w:pPrChange w:id="2729" w:author="Gergo" w:date="2017-11-25T14:30:00Z">
          <w:pPr>
            <w:pStyle w:val="Cmsor1"/>
          </w:pPr>
        </w:pPrChange>
      </w:pPr>
      <w:ins w:id="2730" w:author="Gergo" w:date="2017-11-25T14:32:00Z">
        <w:r>
          <w:t>Egy másik terület, amitől a játékélmény sokat javulhat</w:t>
        </w:r>
      </w:ins>
      <w:ins w:id="2731" w:author="Gergo" w:date="2017-11-25T14:41:00Z">
        <w:r w:rsidR="00B32E42">
          <w:t>:</w:t>
        </w:r>
      </w:ins>
      <w:ins w:id="2732" w:author="Gergo" w:date="2017-11-25T14:32:00Z">
        <w:r>
          <w:t xml:space="preserve"> a grafikus megjelenés. Egy grafikussal együtt</w:t>
        </w:r>
      </w:ins>
      <w:ins w:id="2733" w:author="Gergo" w:date="2017-11-25T14:34:00Z">
        <w:r>
          <w:t xml:space="preserve"> </w:t>
        </w:r>
      </w:ins>
      <w:ins w:id="2734" w:author="Gergo" w:date="2017-11-25T14:32:00Z">
        <w:r>
          <w:t>dolgozva, a megfelelő animációkkal és textúrákkal</w:t>
        </w:r>
      </w:ins>
      <w:ins w:id="2735" w:author="Gergo" w:date="2017-11-25T14:35:00Z">
        <w:r>
          <w:t xml:space="preserve"> még interaktívabbá lehetne tenni a virtuális világot.</w:t>
        </w:r>
      </w:ins>
    </w:p>
    <w:p w14:paraId="22F927D3" w14:textId="6783ADDC" w:rsidR="0054131B" w:rsidRDefault="0054131B">
      <w:pPr>
        <w:rPr>
          <w:ins w:id="2736" w:author="Gergo" w:date="2017-11-25T14:42:00Z"/>
        </w:rPr>
        <w:pPrChange w:id="2737" w:author="Gergo" w:date="2017-11-25T14:30:00Z">
          <w:pPr>
            <w:pStyle w:val="Cmsor1"/>
          </w:pPr>
        </w:pPrChange>
      </w:pPr>
      <w:ins w:id="2738" w:author="Gergo" w:date="2017-11-25T14:36:00Z">
        <w:r>
          <w:t>A játé</w:t>
        </w:r>
      </w:ins>
      <w:ins w:id="2739" w:author="Gergo" w:date="2017-11-25T14:32:00Z">
        <w:r>
          <w:t>k sokszínűbbé tétele érdekében töb</w:t>
        </w:r>
        <w:r w:rsidR="00B32E42">
          <w:t>b gesztus</w:t>
        </w:r>
      </w:ins>
      <w:ins w:id="2740" w:author="Gergo" w:date="2017-12-03T19:53:00Z">
        <w:r w:rsidR="00CA14F1">
          <w:t>t</w:t>
        </w:r>
      </w:ins>
      <w:ins w:id="2741" w:author="Gergo" w:date="2017-11-25T14:32:00Z">
        <w:r w:rsidR="00B32E42">
          <w:t xml:space="preserve"> lehetne implementálni</w:t>
        </w:r>
        <w:r>
          <w:t xml:space="preserve"> a kontr</w:t>
        </w:r>
        <w:r w:rsidR="001C565A">
          <w:t xml:space="preserve">olleren, amik segítségével </w:t>
        </w:r>
        <w:r>
          <w:t>a virtuális világban több tevékenység</w:t>
        </w:r>
      </w:ins>
      <w:ins w:id="2742" w:author="Gergo" w:date="2017-11-25T14:42:00Z">
        <w:r w:rsidR="00B32E42">
          <w:t xml:space="preserve"> lenne</w:t>
        </w:r>
      </w:ins>
      <w:ins w:id="2743" w:author="Gergo" w:date="2017-11-25T14:32:00Z">
        <w:r>
          <w:t xml:space="preserve"> végezhető. Pl.: az erdőben található gombák felszedése.</w:t>
        </w:r>
      </w:ins>
    </w:p>
    <w:p w14:paraId="376FEB66" w14:textId="2F8CB84F" w:rsidR="00B32E42" w:rsidRDefault="00B32E42">
      <w:pPr>
        <w:pStyle w:val="Cmsor2"/>
        <w:rPr>
          <w:ins w:id="2744" w:author="Gergo" w:date="2017-11-25T14:42:00Z"/>
        </w:rPr>
        <w:pPrChange w:id="2745" w:author="Gergo" w:date="2017-11-25T14:42:00Z">
          <w:pPr>
            <w:pStyle w:val="Cmsor1"/>
          </w:pPr>
        </w:pPrChange>
      </w:pPr>
      <w:bookmarkStart w:id="2746" w:name="_Toc499416850"/>
      <w:ins w:id="2747" w:author="Gergo" w:date="2017-11-25T14:42:00Z">
        <w:r>
          <w:t>Végszó</w:t>
        </w:r>
        <w:bookmarkEnd w:id="2746"/>
      </w:ins>
    </w:p>
    <w:p w14:paraId="44876852" w14:textId="2212FDC9" w:rsidR="00B32E42" w:rsidRDefault="00B32E42">
      <w:pPr>
        <w:rPr>
          <w:ins w:id="2748" w:author="Gergo" w:date="2017-11-25T19:17:00Z"/>
        </w:rPr>
        <w:pPrChange w:id="2749" w:author="Gergo" w:date="2017-11-25T14:42:00Z">
          <w:pPr>
            <w:pStyle w:val="Cmsor1"/>
          </w:pPr>
        </w:pPrChange>
      </w:pPr>
      <w:ins w:id="2750" w:author="Gergo" w:date="2017-11-25T14:43:00Z">
        <w:r>
          <w:t>Egy teljesen új világot mutatott be nekem a DayDream és a Unity használata, amik segítségével én is egy új világot mutathatok be az alkalmazást használóknak.</w:t>
        </w:r>
      </w:ins>
      <w:ins w:id="2751" w:author="Gergo" w:date="2017-11-25T14:44:00Z">
        <w:r>
          <w:t xml:space="preserve"> Izgalm</w:t>
        </w:r>
      </w:ins>
      <w:ins w:id="2752" w:author="Gergo" w:date="2017-11-25T14:45:00Z">
        <w:r>
          <w:t>a</w:t>
        </w:r>
      </w:ins>
      <w:ins w:id="2753" w:author="Gergo" w:date="2017-11-25T14:44:00Z">
        <w:r>
          <w:t>s volt a fejl</w:t>
        </w:r>
      </w:ins>
      <w:ins w:id="2754" w:author="Gergo" w:date="2017-11-25T14:45:00Z">
        <w:r>
          <w:t>e</w:t>
        </w:r>
      </w:ins>
      <w:ins w:id="2755" w:author="Gergo" w:date="2017-11-25T14:44:00Z">
        <w:r>
          <w:t xml:space="preserve">sztés folyamata, mert </w:t>
        </w:r>
      </w:ins>
      <w:ins w:id="2756" w:author="Gergo" w:date="2017-11-25T14:45:00Z">
        <w:r>
          <w:t xml:space="preserve">nagyban </w:t>
        </w:r>
      </w:ins>
      <w:ins w:id="2757" w:author="Gergo" w:date="2017-11-25T14:44:00Z">
        <w:r>
          <w:t>eltért az eddig általam készített alkalmazásoktól</w:t>
        </w:r>
      </w:ins>
      <w:ins w:id="2758" w:author="Gergo" w:date="2017-11-25T14:45:00Z">
        <w:r>
          <w:t>. Külön érdekes volt, hogy tudományos vonatkozása is volt a feladatnak</w:t>
        </w:r>
      </w:ins>
      <w:ins w:id="2759" w:author="Gergo" w:date="2017-11-25T14:46:00Z">
        <w:r>
          <w:t xml:space="preserve">, és hogy egy olyan játékalkalmazást készítettem, ami egy </w:t>
        </w:r>
      </w:ins>
      <w:ins w:id="2760" w:author="Gergo" w:date="2017-11-25T14:47:00Z">
        <w:r>
          <w:t>„magasabb célt” is szolgál.</w:t>
        </w:r>
      </w:ins>
    </w:p>
    <w:p w14:paraId="4D9ED0C6" w14:textId="3AC6DF76" w:rsidR="00682903" w:rsidRDefault="00682903">
      <w:pPr>
        <w:pStyle w:val="Cmsor1"/>
        <w:rPr>
          <w:ins w:id="2761" w:author="Gergo" w:date="2017-12-02T12:34:00Z"/>
        </w:rPr>
      </w:pPr>
      <w:bookmarkStart w:id="2762" w:name="_Toc499416851"/>
      <w:ins w:id="2763" w:author="Gergo" w:date="2017-11-25T19:18:00Z">
        <w:r>
          <w:lastRenderedPageBreak/>
          <w:t>Irodalomjegyzék</w:t>
        </w:r>
      </w:ins>
      <w:bookmarkEnd w:id="2762"/>
    </w:p>
    <w:p w14:paraId="34A4121D" w14:textId="77777777" w:rsidR="005155DC" w:rsidRPr="006178AC" w:rsidRDefault="00D87AD7" w:rsidP="005155DC">
      <w:pPr>
        <w:pStyle w:val="Irodalomjegyzk"/>
        <w:rPr>
          <w:ins w:id="2764" w:author="Gergo" w:date="2017-12-02T12:42:00Z"/>
        </w:rPr>
      </w:pPr>
      <w:ins w:id="2765" w:author="Gergo" w:date="2017-12-02T12:34:00Z">
        <w:r>
          <w:fldChar w:fldCharType="begin"/>
        </w:r>
        <w:r>
          <w:instrText xml:space="preserve"> ADDIN ZOTERO_BIBL {"custom":[]} CSL_BIBLIOGRAPHY </w:instrText>
        </w:r>
      </w:ins>
      <w:r>
        <w:fldChar w:fldCharType="separate"/>
      </w:r>
      <w:ins w:id="2766" w:author="Gergo" w:date="2017-12-02T12:34:00Z">
        <w:r w:rsidRPr="00D87AD7">
          <w:t>[1]</w:t>
        </w:r>
        <w:r w:rsidRPr="00D87AD7">
          <w:tab/>
          <w:t xml:space="preserve">D. Freeman and J. Freeman, “Why virtual reality could be a mental health gamechanger,” </w:t>
        </w:r>
        <w:r w:rsidRPr="00D87AD7">
          <w:rPr>
            <w:i/>
            <w:iCs/>
          </w:rPr>
          <w:t>The Guardian</w:t>
        </w:r>
        <w:r>
          <w:t>, 22-Mar-2017</w:t>
        </w:r>
        <w:r w:rsidRPr="00D87AD7">
          <w:t>.</w:t>
        </w:r>
      </w:ins>
      <w:ins w:id="2767" w:author="Gergo" w:date="2017-12-02T12:37:00Z">
        <w:r w:rsidRPr="00D87AD7">
          <w:t xml:space="preserve"> </w:t>
        </w:r>
      </w:ins>
      <w:ins w:id="2768"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5B50DA" w:rsidRDefault="005155DC">
      <w:pPr>
        <w:pStyle w:val="Irodalomjegyzk"/>
        <w:rPr>
          <w:ins w:id="2769" w:author="Gergo" w:date="2017-12-02T12:34:00Z"/>
        </w:rPr>
        <w:pPrChange w:id="2770" w:author="Gergo" w:date="2017-12-02T12:34:00Z">
          <w:pPr>
            <w:widowControl w:val="0"/>
            <w:autoSpaceDE w:val="0"/>
            <w:autoSpaceDN w:val="0"/>
            <w:adjustRightInd w:val="0"/>
            <w:spacing w:after="0" w:line="240" w:lineRule="auto"/>
          </w:pPr>
        </w:pPrChange>
      </w:pPr>
      <w:ins w:id="2771" w:author="Gergo" w:date="2017-12-02T12:42:00Z">
        <w:r>
          <w:t xml:space="preserve"> </w:t>
        </w:r>
      </w:ins>
      <w:ins w:id="2772" w:author="Gergo" w:date="2017-12-02T12:37:00Z">
        <w:r w:rsidR="00D87AD7">
          <w:t>[Hozzáférés dátuma: 2017.12.02].</w:t>
        </w:r>
      </w:ins>
      <w:ins w:id="2773" w:author="Gergo" w:date="2017-12-02T12:41:00Z">
        <w:r w:rsidR="00D87AD7">
          <w:t xml:space="preserve"> </w:t>
        </w:r>
      </w:ins>
    </w:p>
    <w:p w14:paraId="6FF7AF9D" w14:textId="2E04AD07" w:rsidR="00D87AD7" w:rsidRPr="005B50DA" w:rsidRDefault="00D87AD7">
      <w:pPr>
        <w:pStyle w:val="Irodalomjegyzk"/>
        <w:rPr>
          <w:ins w:id="2774" w:author="Gergo" w:date="2017-12-02T12:34:00Z"/>
        </w:rPr>
        <w:pPrChange w:id="2775" w:author="Gergo" w:date="2017-12-02T12:34:00Z">
          <w:pPr>
            <w:widowControl w:val="0"/>
            <w:autoSpaceDE w:val="0"/>
            <w:autoSpaceDN w:val="0"/>
            <w:adjustRightInd w:val="0"/>
            <w:spacing w:after="0" w:line="240" w:lineRule="auto"/>
          </w:pPr>
        </w:pPrChange>
      </w:pPr>
      <w:ins w:id="2776" w:author="Gergo" w:date="2017-12-02T12:34:00Z">
        <w:r w:rsidRPr="005B50DA">
          <w:t>[2]</w:t>
        </w:r>
        <w:r w:rsidRPr="005B50DA">
          <w:tab/>
          <w:t xml:space="preserve">“What is Virtual Reality?,” </w:t>
        </w:r>
        <w:r w:rsidRPr="00596EFF">
          <w:rPr>
            <w:i/>
            <w:iCs/>
          </w:rPr>
          <w:t>Virtual Reality Society</w:t>
        </w:r>
        <w:r w:rsidRPr="00653493">
          <w:t>.</w:t>
        </w:r>
      </w:ins>
      <w:ins w:id="2777" w:author="Gergo" w:date="2017-12-02T12:43:00Z">
        <w:r w:rsidR="005155DC">
          <w:t xml:space="preserve"> Elérés: </w:t>
        </w:r>
        <w:r w:rsidR="005155DC" w:rsidRPr="005155DC">
          <w:t>https://www.vrs.org.uk/virtual-reality/what-is-virtual-reality.html</w:t>
        </w:r>
      </w:ins>
      <w:ins w:id="2778" w:author="Gergo" w:date="2017-12-02T12:34:00Z">
        <w:r w:rsidRPr="005B50DA">
          <w:t xml:space="preserve"> </w:t>
        </w:r>
      </w:ins>
      <w:ins w:id="2779" w:author="Gergo" w:date="2017-12-02T12:38:00Z">
        <w:r>
          <w:t>[Hozzáférés dátuma: 2017.12.02]</w:t>
        </w:r>
      </w:ins>
      <w:ins w:id="2780" w:author="Gergo" w:date="2017-12-02T12:34:00Z">
        <w:r w:rsidRPr="005B50DA">
          <w:t>.</w:t>
        </w:r>
      </w:ins>
    </w:p>
    <w:p w14:paraId="0C1912C0" w14:textId="4560D04B" w:rsidR="00D87AD7" w:rsidRPr="005B50DA" w:rsidRDefault="00D87AD7">
      <w:pPr>
        <w:pStyle w:val="Irodalomjegyzk"/>
        <w:rPr>
          <w:ins w:id="2781" w:author="Gergo" w:date="2017-12-02T12:34:00Z"/>
        </w:rPr>
        <w:pPrChange w:id="2782" w:author="Gergo" w:date="2017-12-02T12:34:00Z">
          <w:pPr>
            <w:widowControl w:val="0"/>
            <w:autoSpaceDE w:val="0"/>
            <w:autoSpaceDN w:val="0"/>
            <w:adjustRightInd w:val="0"/>
            <w:spacing w:after="0" w:line="240" w:lineRule="auto"/>
          </w:pPr>
        </w:pPrChange>
      </w:pPr>
      <w:ins w:id="2783" w:author="Gergo" w:date="2017-12-02T12:34:00Z">
        <w:r w:rsidRPr="00596EFF">
          <w:t>[3]</w:t>
        </w:r>
        <w:r w:rsidRPr="00596EFF">
          <w:tab/>
          <w:t xml:space="preserve">Fehér Krisztián, </w:t>
        </w:r>
        <w:r w:rsidRPr="00653493">
          <w:rPr>
            <w:i/>
            <w:iCs/>
          </w:rPr>
          <w:t>Grafikus és játékalkalmazások programozása</w:t>
        </w:r>
        <w:r w:rsidRPr="00653493">
          <w:t>, 2017th ed. BBS-Info Kft., 201</w:t>
        </w:r>
        <w:r w:rsidRPr="00C10478">
          <w:t>7.</w:t>
        </w:r>
      </w:ins>
      <w:ins w:id="2784" w:author="Gergo" w:date="2017-12-02T12:39:00Z">
        <w:r w:rsidRPr="00D87AD7">
          <w:t xml:space="preserve"> </w:t>
        </w:r>
      </w:ins>
      <w:ins w:id="2785" w:author="Gergo" w:date="2017-12-02T12:43:00Z">
        <w:r w:rsidR="005155DC">
          <w:t>Oldalszám: 610</w:t>
        </w:r>
      </w:ins>
    </w:p>
    <w:p w14:paraId="38F0F4D7" w14:textId="591D1A83" w:rsidR="00D87AD7" w:rsidRPr="005B50DA" w:rsidRDefault="00D87AD7">
      <w:pPr>
        <w:pStyle w:val="Irodalomjegyzk"/>
        <w:rPr>
          <w:ins w:id="2786" w:author="Gergo" w:date="2017-12-02T12:34:00Z"/>
        </w:rPr>
        <w:pPrChange w:id="2787" w:author="Gergo" w:date="2017-12-02T12:34:00Z">
          <w:pPr>
            <w:widowControl w:val="0"/>
            <w:autoSpaceDE w:val="0"/>
            <w:autoSpaceDN w:val="0"/>
            <w:adjustRightInd w:val="0"/>
            <w:spacing w:after="0" w:line="240" w:lineRule="auto"/>
          </w:pPr>
        </w:pPrChange>
      </w:pPr>
      <w:ins w:id="2788" w:author="Gergo" w:date="2017-12-02T12:34:00Z">
        <w:r w:rsidRPr="005B50DA">
          <w:t>[4]</w:t>
        </w:r>
        <w:r w:rsidRPr="005B50DA">
          <w:tab/>
          <w:t xml:space="preserve">“Virtual reality,” </w:t>
        </w:r>
        <w:r w:rsidRPr="00596EFF">
          <w:rPr>
            <w:i/>
            <w:iCs/>
          </w:rPr>
          <w:t>Wikipedia</w:t>
        </w:r>
        <w:r w:rsidRPr="00653493">
          <w:t>. 01-Dec-2017.</w:t>
        </w:r>
      </w:ins>
      <w:ins w:id="2789" w:author="Gergo" w:date="2017-12-02T12:39:00Z">
        <w:r w:rsidRPr="00D87AD7">
          <w:t xml:space="preserve"> </w:t>
        </w:r>
      </w:ins>
      <w:ins w:id="2790" w:author="Gergo" w:date="2017-12-02T12:43:00Z">
        <w:r w:rsidR="005155DC">
          <w:t xml:space="preserve">Elérés: </w:t>
        </w:r>
        <w:r w:rsidR="005155DC" w:rsidRPr="005155DC">
          <w:t>https://en.wikipedia.org/w/index.php?title=Virtual_reality&amp;oldid=812989770</w:t>
        </w:r>
        <w:r w:rsidR="005155DC">
          <w:t xml:space="preserve"> </w:t>
        </w:r>
      </w:ins>
      <w:ins w:id="2791" w:author="Gergo" w:date="2017-12-02T12:39:00Z">
        <w:r>
          <w:t>[Hozzáférés dátuma: 2017.12.02]</w:t>
        </w:r>
      </w:ins>
      <w:ins w:id="2792" w:author="Gergo" w:date="2017-12-02T12:43:00Z">
        <w:r w:rsidR="005155DC">
          <w:t xml:space="preserve"> </w:t>
        </w:r>
      </w:ins>
    </w:p>
    <w:p w14:paraId="0EEDB293" w14:textId="04C90910" w:rsidR="00D87AD7" w:rsidRPr="005B50DA" w:rsidRDefault="00D87AD7">
      <w:pPr>
        <w:pStyle w:val="Irodalomjegyzk"/>
        <w:rPr>
          <w:ins w:id="2793" w:author="Gergo" w:date="2017-12-02T12:34:00Z"/>
        </w:rPr>
        <w:pPrChange w:id="2794" w:author="Gergo" w:date="2017-12-02T12:34:00Z">
          <w:pPr>
            <w:widowControl w:val="0"/>
            <w:autoSpaceDE w:val="0"/>
            <w:autoSpaceDN w:val="0"/>
            <w:adjustRightInd w:val="0"/>
            <w:spacing w:after="0" w:line="240" w:lineRule="auto"/>
          </w:pPr>
        </w:pPrChange>
      </w:pPr>
      <w:ins w:id="2795" w:author="Gergo" w:date="2017-12-02T12:34:00Z">
        <w:r w:rsidRPr="005B50DA">
          <w:t>[5]</w:t>
        </w:r>
        <w:r w:rsidRPr="005B50DA">
          <w:tab/>
          <w:t xml:space="preserve">“Stereopsis,” </w:t>
        </w:r>
        <w:r w:rsidRPr="00596EFF">
          <w:rPr>
            <w:i/>
            <w:iCs/>
          </w:rPr>
          <w:t>Wikipedia</w:t>
        </w:r>
        <w:r w:rsidRPr="00653493">
          <w:t>. 01-Dec-2017.</w:t>
        </w:r>
      </w:ins>
      <w:ins w:id="2796" w:author="Gergo" w:date="2017-12-02T12:46:00Z">
        <w:r w:rsidR="0060568E">
          <w:t xml:space="preserve"> Elérés: </w:t>
        </w:r>
        <w:r w:rsidR="0060568E" w:rsidRPr="0060568E">
          <w:t>https://en.wikipedia.org/w/index.php?title=Stereopsis&amp;oldid=813114405</w:t>
        </w:r>
      </w:ins>
      <w:ins w:id="2797" w:author="Gergo" w:date="2017-12-02T12:39:00Z">
        <w:r w:rsidRPr="00D87AD7">
          <w:t xml:space="preserve"> </w:t>
        </w:r>
        <w:r>
          <w:t>[Hozzáférés dátuma: 2017.12.02]</w:t>
        </w:r>
      </w:ins>
    </w:p>
    <w:p w14:paraId="4FE87C68" w14:textId="037113FF" w:rsidR="00D87AD7" w:rsidRPr="005B50DA" w:rsidRDefault="00D87AD7">
      <w:pPr>
        <w:pStyle w:val="Irodalomjegyzk"/>
        <w:rPr>
          <w:ins w:id="2798" w:author="Gergo" w:date="2017-12-02T12:34:00Z"/>
        </w:rPr>
        <w:pPrChange w:id="2799" w:author="Gergo" w:date="2017-12-02T12:34:00Z">
          <w:pPr>
            <w:widowControl w:val="0"/>
            <w:autoSpaceDE w:val="0"/>
            <w:autoSpaceDN w:val="0"/>
            <w:adjustRightInd w:val="0"/>
            <w:spacing w:after="0" w:line="240" w:lineRule="auto"/>
          </w:pPr>
        </w:pPrChange>
      </w:pPr>
      <w:ins w:id="2800" w:author="Gergo" w:date="2017-12-02T12:34:00Z">
        <w:r w:rsidRPr="005B50DA">
          <w:t>[6]</w:t>
        </w:r>
        <w:r w:rsidRPr="005B50DA">
          <w:tab/>
          <w:t xml:space="preserve">B. Inhester, “Stereoscopy basics for the STEREO mission,” </w:t>
        </w:r>
        <w:r w:rsidRPr="00596EFF">
          <w:rPr>
            <w:i/>
            <w:iCs/>
          </w:rPr>
          <w:t>ArXivastro-Ph0612649</w:t>
        </w:r>
        <w:r w:rsidRPr="00653493">
          <w:t>, Dec. 2006.</w:t>
        </w:r>
      </w:ins>
      <w:ins w:id="2801" w:author="Gergo" w:date="2017-12-02T12:39:00Z">
        <w:r w:rsidRPr="00D87AD7">
          <w:t xml:space="preserve"> </w:t>
        </w:r>
      </w:ins>
    </w:p>
    <w:p w14:paraId="24F974CE" w14:textId="3697B091" w:rsidR="00D87AD7" w:rsidRPr="005B50DA" w:rsidRDefault="00D87AD7">
      <w:pPr>
        <w:pStyle w:val="Irodalomjegyzk"/>
        <w:rPr>
          <w:ins w:id="2802" w:author="Gergo" w:date="2017-12-02T12:34:00Z"/>
        </w:rPr>
        <w:pPrChange w:id="2803" w:author="Gergo" w:date="2017-12-02T12:34:00Z">
          <w:pPr>
            <w:widowControl w:val="0"/>
            <w:autoSpaceDE w:val="0"/>
            <w:autoSpaceDN w:val="0"/>
            <w:adjustRightInd w:val="0"/>
            <w:spacing w:after="0" w:line="240" w:lineRule="auto"/>
          </w:pPr>
        </w:pPrChange>
      </w:pPr>
      <w:ins w:id="2804" w:author="Gergo" w:date="2017-12-02T12:34:00Z">
        <w:r w:rsidRPr="005B50DA">
          <w:t>[7]</w:t>
        </w:r>
        <w:r w:rsidRPr="005B50DA">
          <w:tab/>
          <w:t xml:space="preserve">“Stereoscopy,” </w:t>
        </w:r>
        <w:r w:rsidRPr="00596EFF">
          <w:rPr>
            <w:i/>
            <w:iCs/>
          </w:rPr>
          <w:t>Wikipedia</w:t>
        </w:r>
        <w:r w:rsidRPr="00653493">
          <w:t>. 23-Nov-2017.</w:t>
        </w:r>
      </w:ins>
      <w:ins w:id="2805" w:author="Gergo" w:date="2017-12-02T12:39:00Z">
        <w:r w:rsidRPr="00D87AD7">
          <w:t xml:space="preserve"> </w:t>
        </w:r>
      </w:ins>
      <w:ins w:id="2806" w:author="Gergo" w:date="2017-12-02T12:46:00Z">
        <w:r w:rsidR="0060568E">
          <w:t xml:space="preserve">Elérés: </w:t>
        </w:r>
        <w:r w:rsidR="0060568E" w:rsidRPr="0060568E">
          <w:t xml:space="preserve">https://en.wikipedia.org/w/index.php?title=Stereoscopy&amp;oldid=811688643 </w:t>
        </w:r>
      </w:ins>
      <w:ins w:id="2807" w:author="Gergo" w:date="2017-12-02T12:39:00Z">
        <w:r>
          <w:t>[Hozzáférés dátuma: 2017.12.02]</w:t>
        </w:r>
      </w:ins>
    </w:p>
    <w:p w14:paraId="1102C035" w14:textId="485AA51C" w:rsidR="00D87AD7" w:rsidRPr="005B50DA" w:rsidRDefault="00D87AD7">
      <w:pPr>
        <w:pStyle w:val="Irodalomjegyzk"/>
        <w:rPr>
          <w:ins w:id="2808" w:author="Gergo" w:date="2017-12-02T12:34:00Z"/>
        </w:rPr>
        <w:pPrChange w:id="2809" w:author="Gergo" w:date="2017-12-02T12:34:00Z">
          <w:pPr>
            <w:widowControl w:val="0"/>
            <w:autoSpaceDE w:val="0"/>
            <w:autoSpaceDN w:val="0"/>
            <w:adjustRightInd w:val="0"/>
            <w:spacing w:after="0" w:line="240" w:lineRule="auto"/>
          </w:pPr>
        </w:pPrChange>
      </w:pPr>
      <w:ins w:id="2810" w:author="Gergo" w:date="2017-12-02T12:34:00Z">
        <w:r w:rsidRPr="005B50DA">
          <w:t>[8]</w:t>
        </w:r>
        <w:r w:rsidRPr="005B50DA">
          <w:tab/>
          <w:t xml:space="preserve">K. Than, C. W. | May 5, and 2016 12:48pm ET, “How the Human Eye Works,” </w:t>
        </w:r>
        <w:r w:rsidRPr="00596EFF">
          <w:rPr>
            <w:i/>
            <w:iCs/>
          </w:rPr>
          <w:t>Live Science</w:t>
        </w:r>
        <w:r w:rsidRPr="00C10478">
          <w:t>. [Online]. Available: https://www.livescience.com/3919-human-eye-works.html. [Accessed: 02-Dec-2017].</w:t>
        </w:r>
      </w:ins>
      <w:ins w:id="2811" w:author="Gergo" w:date="2017-12-02T12:39:00Z">
        <w:r w:rsidRPr="00D87AD7">
          <w:t xml:space="preserve"> </w:t>
        </w:r>
        <w:r>
          <w:t>[Hozzáférés dátuma: 2017.12.02]</w:t>
        </w:r>
      </w:ins>
    </w:p>
    <w:p w14:paraId="31945BAA" w14:textId="4549BA83" w:rsidR="00D87AD7" w:rsidRPr="005B50DA" w:rsidRDefault="00D87AD7">
      <w:pPr>
        <w:pStyle w:val="Irodalomjegyzk"/>
        <w:rPr>
          <w:ins w:id="2812" w:author="Gergo" w:date="2017-12-02T12:34:00Z"/>
        </w:rPr>
        <w:pPrChange w:id="2813" w:author="Gergo" w:date="2017-12-02T12:34:00Z">
          <w:pPr>
            <w:widowControl w:val="0"/>
            <w:autoSpaceDE w:val="0"/>
            <w:autoSpaceDN w:val="0"/>
            <w:adjustRightInd w:val="0"/>
            <w:spacing w:after="0" w:line="240" w:lineRule="auto"/>
          </w:pPr>
        </w:pPrChange>
      </w:pPr>
      <w:ins w:id="2814" w:author="Gergo" w:date="2017-12-02T12:34:00Z">
        <w:r w:rsidRPr="005B50DA">
          <w:t>[9]</w:t>
        </w:r>
        <w:r w:rsidRPr="005B50DA">
          <w:tab/>
          <w:t>“How Lenses for V</w:t>
        </w:r>
        <w:r w:rsidRPr="00596EFF">
          <w:t xml:space="preserve">irtual Reality Headsets Work,” </w:t>
        </w:r>
        <w:r w:rsidRPr="00653493">
          <w:rPr>
            <w:i/>
            <w:iCs/>
          </w:rPr>
          <w:t>VR Lens Lab</w:t>
        </w:r>
        <w:r w:rsidRPr="00653493">
          <w:t>, 08-Mar-2016. .</w:t>
        </w:r>
      </w:ins>
      <w:ins w:id="2815" w:author="Gergo" w:date="2017-12-02T12:39:00Z">
        <w:r w:rsidRPr="00D87AD7">
          <w:t xml:space="preserve"> </w:t>
        </w:r>
      </w:ins>
      <w:ins w:id="2816" w:author="Gergo" w:date="2017-12-02T12:52:00Z">
        <w:r w:rsidR="005B77A2">
          <w:t xml:space="preserve">  Elérés: </w:t>
        </w:r>
        <w:r w:rsidR="005B77A2" w:rsidRPr="005B77A2">
          <w:t xml:space="preserve">https://vr-lens-lab.com/lenses-for-virtual-reality-headsets/ </w:t>
        </w:r>
      </w:ins>
      <w:ins w:id="2817" w:author="Gergo" w:date="2017-12-02T12:39:00Z">
        <w:r>
          <w:t>[Hozzáférés dátuma: 2017.12.02]</w:t>
        </w:r>
      </w:ins>
    </w:p>
    <w:p w14:paraId="238D5B42" w14:textId="542F0C2C" w:rsidR="00D87AD7" w:rsidRPr="005B50DA" w:rsidRDefault="00D87AD7">
      <w:pPr>
        <w:pStyle w:val="Irodalomjegyzk"/>
        <w:rPr>
          <w:ins w:id="2818" w:author="Gergo" w:date="2017-12-02T12:34:00Z"/>
        </w:rPr>
        <w:pPrChange w:id="2819" w:author="Gergo" w:date="2017-12-02T12:34:00Z">
          <w:pPr>
            <w:widowControl w:val="0"/>
            <w:autoSpaceDE w:val="0"/>
            <w:autoSpaceDN w:val="0"/>
            <w:adjustRightInd w:val="0"/>
            <w:spacing w:after="0" w:line="240" w:lineRule="auto"/>
          </w:pPr>
        </w:pPrChange>
      </w:pPr>
      <w:ins w:id="2820" w:author="Gergo" w:date="2017-12-02T12:34:00Z">
        <w:r w:rsidRPr="005B50DA">
          <w:t>[10]</w:t>
        </w:r>
        <w:r w:rsidRPr="005B50DA">
          <w:tab/>
          <w:t xml:space="preserve">“Android 8.0 Compatibility Definition,” </w:t>
        </w:r>
        <w:r w:rsidRPr="00596EFF">
          <w:rPr>
            <w:i/>
            <w:iCs/>
          </w:rPr>
          <w:t>Android Open Source Project</w:t>
        </w:r>
        <w:r w:rsidRPr="00653493">
          <w:t xml:space="preserve">. [Online]. </w:t>
        </w:r>
      </w:ins>
      <w:ins w:id="2821" w:author="Gergo" w:date="2017-12-02T12:52:00Z">
        <w:r w:rsidR="005B77A2">
          <w:t xml:space="preserve">Elérés: </w:t>
        </w:r>
        <w:r w:rsidR="005B77A2" w:rsidRPr="005B77A2">
          <w:t xml:space="preserve">https://source.android.com/compatibility/android-cdd </w:t>
        </w:r>
      </w:ins>
      <w:ins w:id="2822" w:author="Gergo" w:date="2017-12-02T12:39:00Z">
        <w:r>
          <w:t>[Hozzáférés dátuma: 2017.12.02]</w:t>
        </w:r>
      </w:ins>
      <w:ins w:id="2823" w:author="Gergo" w:date="2017-12-02T12:34:00Z">
        <w:r w:rsidRPr="005B50DA">
          <w:t>Available: https://source.android.com/compatibility/android-cdd. [Accessed: 02-Dec-2017].</w:t>
        </w:r>
      </w:ins>
    </w:p>
    <w:p w14:paraId="00F2A5EF" w14:textId="38E45BE5" w:rsidR="00D87AD7" w:rsidRPr="005B50DA" w:rsidRDefault="00D87AD7">
      <w:pPr>
        <w:pStyle w:val="Irodalomjegyzk"/>
        <w:rPr>
          <w:ins w:id="2824" w:author="Gergo" w:date="2017-12-02T12:34:00Z"/>
        </w:rPr>
        <w:pPrChange w:id="2825" w:author="Gergo" w:date="2017-12-02T12:34:00Z">
          <w:pPr>
            <w:widowControl w:val="0"/>
            <w:autoSpaceDE w:val="0"/>
            <w:autoSpaceDN w:val="0"/>
            <w:adjustRightInd w:val="0"/>
            <w:spacing w:after="0" w:line="240" w:lineRule="auto"/>
          </w:pPr>
        </w:pPrChange>
      </w:pPr>
      <w:ins w:id="2826" w:author="Gergo" w:date="2017-12-02T12:34:00Z">
        <w:r w:rsidRPr="00596EFF">
          <w:t>[11]</w:t>
        </w:r>
        <w:r w:rsidRPr="00596EFF">
          <w:tab/>
          <w:t>“Google clarifies requirements for Daydream VR-ready phones - Android Authority.” [Online]. Available: https://www.androidauthority.com/daydream-vr-ready-phones-specs-727780/. [Accessed: 02-Dec-2017].</w:t>
        </w:r>
      </w:ins>
      <w:ins w:id="2827" w:author="Gergo" w:date="2017-12-02T12:39:00Z">
        <w:r w:rsidRPr="00D87AD7">
          <w:t xml:space="preserve"> </w:t>
        </w:r>
        <w:r>
          <w:t>[Hozzáférés dátuma: 2017.12.02]</w:t>
        </w:r>
      </w:ins>
    </w:p>
    <w:p w14:paraId="77D462B7" w14:textId="7C8288F3" w:rsidR="00D87AD7" w:rsidRPr="005B50DA" w:rsidRDefault="00D87AD7">
      <w:pPr>
        <w:pStyle w:val="Irodalomjegyzk"/>
        <w:rPr>
          <w:ins w:id="2828" w:author="Gergo" w:date="2017-12-02T12:34:00Z"/>
        </w:rPr>
        <w:pPrChange w:id="2829" w:author="Gergo" w:date="2017-12-02T12:34:00Z">
          <w:pPr>
            <w:widowControl w:val="0"/>
            <w:autoSpaceDE w:val="0"/>
            <w:autoSpaceDN w:val="0"/>
            <w:adjustRightInd w:val="0"/>
            <w:spacing w:after="0" w:line="240" w:lineRule="auto"/>
          </w:pPr>
        </w:pPrChange>
      </w:pPr>
      <w:ins w:id="2830" w:author="Gergo" w:date="2017-12-02T12:34:00Z">
        <w:r w:rsidRPr="005B50DA">
          <w:t>[12]</w:t>
        </w:r>
        <w:r w:rsidRPr="005B50DA">
          <w:tab/>
          <w:t xml:space="preserve">“Google: Daydream Has ‘More Than 150 Apps,’” </w:t>
        </w:r>
        <w:r w:rsidRPr="00596EFF">
          <w:rPr>
            <w:i/>
            <w:iCs/>
          </w:rPr>
          <w:t>UploadVR</w:t>
        </w:r>
        <w:r w:rsidRPr="00653493">
          <w:t>, 21-May-2017. [Online]. Available: https://uploadvr.com/google-daydream-150-apps/. [Accessed: 02-Dec-2017].</w:t>
        </w:r>
      </w:ins>
      <w:ins w:id="2831" w:author="Gergo" w:date="2017-12-02T12:39:00Z">
        <w:r w:rsidRPr="00D87AD7">
          <w:t xml:space="preserve"> </w:t>
        </w:r>
        <w:r>
          <w:t>[Hozzáférés dátuma: 2017.12.02]</w:t>
        </w:r>
      </w:ins>
    </w:p>
    <w:p w14:paraId="29DBFCB8" w14:textId="35D5D1E7" w:rsidR="00D87AD7" w:rsidRPr="005B50DA" w:rsidRDefault="00D87AD7">
      <w:pPr>
        <w:pStyle w:val="Irodalomjegyzk"/>
        <w:rPr>
          <w:ins w:id="2832" w:author="Gergo" w:date="2017-12-02T12:34:00Z"/>
        </w:rPr>
        <w:pPrChange w:id="2833" w:author="Gergo" w:date="2017-12-02T12:34:00Z">
          <w:pPr>
            <w:widowControl w:val="0"/>
            <w:autoSpaceDE w:val="0"/>
            <w:autoSpaceDN w:val="0"/>
            <w:adjustRightInd w:val="0"/>
            <w:spacing w:after="0" w:line="240" w:lineRule="auto"/>
          </w:pPr>
        </w:pPrChange>
      </w:pPr>
      <w:ins w:id="2834" w:author="Gergo" w:date="2017-12-02T12:34:00Z">
        <w:r w:rsidRPr="005B50DA">
          <w:t>[13]</w:t>
        </w:r>
        <w:r w:rsidRPr="005B50DA">
          <w:tab/>
          <w:t xml:space="preserve">A. Robertson, “Daydream is Google’s Android-powered VR platform,” </w:t>
        </w:r>
        <w:r w:rsidRPr="00596EFF">
          <w:rPr>
            <w:i/>
            <w:iCs/>
          </w:rPr>
          <w:t>The Verge</w:t>
        </w:r>
        <w:r w:rsidRPr="00653493">
          <w:t>, 18-May-2016. [Online]. Available: https://www.theverge.com/2016/5/18/11683536/google-daydream-virtual-reality-announced-android-n-io-2016. [Accessed: 02-Dec-2017].</w:t>
        </w:r>
      </w:ins>
      <w:ins w:id="2835" w:author="Gergo" w:date="2017-12-02T12:39:00Z">
        <w:r w:rsidRPr="00D87AD7">
          <w:t xml:space="preserve"> </w:t>
        </w:r>
        <w:r>
          <w:t>[Hozzáférés dátuma: 2017.12.02]</w:t>
        </w:r>
      </w:ins>
    </w:p>
    <w:p w14:paraId="777AF5FB" w14:textId="17ABA7B2" w:rsidR="00D87AD7" w:rsidRPr="005B50DA" w:rsidRDefault="00D87AD7">
      <w:pPr>
        <w:pStyle w:val="Irodalomjegyzk"/>
        <w:rPr>
          <w:ins w:id="2836" w:author="Gergo" w:date="2017-12-02T12:34:00Z"/>
        </w:rPr>
        <w:pPrChange w:id="2837" w:author="Gergo" w:date="2017-12-02T12:34:00Z">
          <w:pPr>
            <w:widowControl w:val="0"/>
            <w:autoSpaceDE w:val="0"/>
            <w:autoSpaceDN w:val="0"/>
            <w:adjustRightInd w:val="0"/>
            <w:spacing w:after="0" w:line="240" w:lineRule="auto"/>
          </w:pPr>
        </w:pPrChange>
      </w:pPr>
      <w:ins w:id="2838" w:author="Gergo" w:date="2017-12-02T12:34:00Z">
        <w:r w:rsidRPr="005B50DA">
          <w:lastRenderedPageBreak/>
          <w:t>[14]</w:t>
        </w:r>
        <w:r w:rsidRPr="005B50DA">
          <w:tab/>
          <w:t xml:space="preserve">“Daydream: Bringing high-quality VR to everyone,” </w:t>
        </w:r>
        <w:r w:rsidRPr="005B50DA">
          <w:rPr>
            <w:i/>
            <w:iCs/>
          </w:rPr>
          <w:t>Google</w:t>
        </w:r>
        <w:r w:rsidRPr="00596EFF">
          <w:t>, 04-Oct-2016. [Online]. Available: https://blog.google/products/google-vr/daydream-bringing-high-quality-vr-everyone/. [Accessed: 02-Dec-2017].</w:t>
        </w:r>
      </w:ins>
      <w:ins w:id="2839" w:author="Gergo" w:date="2017-12-02T12:39:00Z">
        <w:r w:rsidRPr="00D87AD7">
          <w:t xml:space="preserve"> </w:t>
        </w:r>
        <w:r>
          <w:t>[Hozzáférés dátuma: 2017.12.02]</w:t>
        </w:r>
      </w:ins>
    </w:p>
    <w:p w14:paraId="433BA7E7" w14:textId="6B9A9552" w:rsidR="00D87AD7" w:rsidRPr="005B50DA" w:rsidRDefault="00D87AD7">
      <w:pPr>
        <w:pStyle w:val="Irodalomjegyzk"/>
        <w:rPr>
          <w:ins w:id="2840" w:author="Gergo" w:date="2017-12-02T12:34:00Z"/>
        </w:rPr>
        <w:pPrChange w:id="2841" w:author="Gergo" w:date="2017-12-02T12:34:00Z">
          <w:pPr>
            <w:widowControl w:val="0"/>
            <w:autoSpaceDE w:val="0"/>
            <w:autoSpaceDN w:val="0"/>
            <w:adjustRightInd w:val="0"/>
            <w:spacing w:after="0" w:line="240" w:lineRule="auto"/>
          </w:pPr>
        </w:pPrChange>
      </w:pPr>
      <w:ins w:id="2842" w:author="Gergo" w:date="2017-12-02T12:34:00Z">
        <w:r w:rsidRPr="005B50DA">
          <w:t>[15]</w:t>
        </w:r>
        <w:r w:rsidRPr="005B50DA">
          <w:tab/>
          <w:t xml:space="preserve">“Slant - Unity vs Unreal Engine 4 detailed comparison as of 2017,” </w:t>
        </w:r>
        <w:r w:rsidRPr="00596EFF">
          <w:rPr>
            <w:i/>
            <w:iCs/>
          </w:rPr>
          <w:t>Slant</w:t>
        </w:r>
        <w:r w:rsidRPr="00653493">
          <w:t>. [Online]. Available: https://www.slant.co/versus/1047/5128/~unity_vs_unreal-engine-4. [Accessed: 02-Dec-2017].</w:t>
        </w:r>
      </w:ins>
      <w:ins w:id="2843" w:author="Gergo" w:date="2017-12-02T12:39:00Z">
        <w:r w:rsidRPr="00D87AD7">
          <w:t xml:space="preserve"> </w:t>
        </w:r>
        <w:r>
          <w:t>[Hozzáférés dátuma: 2017.12.02]</w:t>
        </w:r>
      </w:ins>
    </w:p>
    <w:p w14:paraId="62A51D5C" w14:textId="59FBD84D" w:rsidR="00D87AD7" w:rsidRPr="005B50DA" w:rsidRDefault="00D87AD7">
      <w:pPr>
        <w:pStyle w:val="Irodalomjegyzk"/>
        <w:rPr>
          <w:ins w:id="2844" w:author="Gergo" w:date="2017-12-02T12:34:00Z"/>
        </w:rPr>
        <w:pPrChange w:id="2845" w:author="Gergo" w:date="2017-12-02T12:34:00Z">
          <w:pPr>
            <w:widowControl w:val="0"/>
            <w:autoSpaceDE w:val="0"/>
            <w:autoSpaceDN w:val="0"/>
            <w:adjustRightInd w:val="0"/>
            <w:spacing w:after="0" w:line="240" w:lineRule="auto"/>
          </w:pPr>
        </w:pPrChange>
      </w:pPr>
      <w:ins w:id="2846" w:author="Gergo" w:date="2017-12-02T12:34:00Z">
        <w:r w:rsidRPr="005B50DA">
          <w:t>[16]</w:t>
        </w:r>
        <w:r w:rsidRPr="005B50DA">
          <w:tab/>
          <w:t>“Unreal Engine 4 vs. Unity: Which Game Engine Is Best for You?” [Online]. Available: https://www.pluralsight.com/blog/film-games/unreal-engine-4</w:t>
        </w:r>
        <w:r w:rsidRPr="00596EFF">
          <w:t>-vs-unity-game-engine-best. [Accessed: 02-Dec-2017].</w:t>
        </w:r>
      </w:ins>
      <w:ins w:id="2847" w:author="Gergo" w:date="2017-12-02T12:39:00Z">
        <w:r w:rsidRPr="00D87AD7">
          <w:t xml:space="preserve"> </w:t>
        </w:r>
        <w:r>
          <w:t>[Hozzáférés dátuma: 2017.12.02]</w:t>
        </w:r>
      </w:ins>
    </w:p>
    <w:p w14:paraId="73644775" w14:textId="0CEBD282" w:rsidR="00D87AD7" w:rsidRPr="005B50DA" w:rsidRDefault="00D87AD7">
      <w:pPr>
        <w:pStyle w:val="Irodalomjegyzk"/>
        <w:rPr>
          <w:ins w:id="2848" w:author="Gergo" w:date="2017-12-02T12:34:00Z"/>
        </w:rPr>
        <w:pPrChange w:id="2849" w:author="Gergo" w:date="2017-12-02T12:34:00Z">
          <w:pPr>
            <w:widowControl w:val="0"/>
            <w:autoSpaceDE w:val="0"/>
            <w:autoSpaceDN w:val="0"/>
            <w:adjustRightInd w:val="0"/>
            <w:spacing w:after="0" w:line="240" w:lineRule="auto"/>
          </w:pPr>
        </w:pPrChange>
      </w:pPr>
      <w:ins w:id="2850" w:author="Gergo" w:date="2017-12-02T12:34:00Z">
        <w:r w:rsidRPr="005B50DA">
          <w:t>[17]</w:t>
        </w:r>
        <w:r w:rsidRPr="005B50DA">
          <w:tab/>
          <w:t>“Frostig Developmental Test of Visual Perception.” [Online]. Available: http://cps.nova.edu/~cpphelp/FDTVP.html. [Accessed: 02-Dec-2017].</w:t>
        </w:r>
      </w:ins>
      <w:ins w:id="2851" w:author="Gergo" w:date="2017-12-02T12:39:00Z">
        <w:r w:rsidRPr="00D87AD7">
          <w:t xml:space="preserve"> </w:t>
        </w:r>
        <w:r>
          <w:t>[Hozzáférés dátuma: 2017.12.02]</w:t>
        </w:r>
      </w:ins>
      <w:ins w:id="2852" w:author="Gergo" w:date="2017-12-02T12:40:00Z">
        <w:r w:rsidRPr="00D87AD7">
          <w:t xml:space="preserve"> </w:t>
        </w:r>
        <w:r>
          <w:t>[Hozzáférés dátuma: 2017.12.02]</w:t>
        </w:r>
      </w:ins>
    </w:p>
    <w:p w14:paraId="69164910" w14:textId="3062A467" w:rsidR="00D87AD7" w:rsidRPr="005B50DA" w:rsidRDefault="00D87AD7">
      <w:pPr>
        <w:pStyle w:val="Irodalomjegyzk"/>
        <w:rPr>
          <w:ins w:id="2853" w:author="Gergo" w:date="2017-12-02T12:34:00Z"/>
        </w:rPr>
        <w:pPrChange w:id="2854" w:author="Gergo" w:date="2017-12-02T12:34:00Z">
          <w:pPr>
            <w:widowControl w:val="0"/>
            <w:autoSpaceDE w:val="0"/>
            <w:autoSpaceDN w:val="0"/>
            <w:adjustRightInd w:val="0"/>
            <w:spacing w:after="0" w:line="240" w:lineRule="auto"/>
          </w:pPr>
        </w:pPrChange>
      </w:pPr>
      <w:ins w:id="2855" w:author="Gergo" w:date="2017-12-02T12:34:00Z">
        <w:r w:rsidRPr="005B50DA">
          <w:t>[18]</w:t>
        </w:r>
        <w:r w:rsidRPr="005B50DA">
          <w:tab/>
          <w:t>“9.1. Frostig-teszt | Gyógypedagógiai pszichodiagnosztika.” [Online]. Available: http://www.jgypk.hu/mentorhalo/tananyag/Gyogypedagogiai%20pszichodiagnosztika/91_frostigteszt.html. [Accessed: 02-Dec-2017].</w:t>
        </w:r>
      </w:ins>
      <w:ins w:id="2856" w:author="Gergo" w:date="2017-12-02T12:40:00Z">
        <w:r w:rsidRPr="00D87AD7">
          <w:t xml:space="preserve"> </w:t>
        </w:r>
        <w:r>
          <w:t>[Hozzáférés dátuma: 2017.12.02]</w:t>
        </w:r>
      </w:ins>
    </w:p>
    <w:p w14:paraId="16FDEADE" w14:textId="6E438215" w:rsidR="00D87AD7" w:rsidRPr="005B50DA" w:rsidRDefault="00D87AD7">
      <w:pPr>
        <w:pStyle w:val="Irodalomjegyzk"/>
        <w:rPr>
          <w:ins w:id="2857" w:author="Gergo" w:date="2017-12-02T12:34:00Z"/>
        </w:rPr>
        <w:pPrChange w:id="2858" w:author="Gergo" w:date="2017-12-02T12:34:00Z">
          <w:pPr>
            <w:widowControl w:val="0"/>
            <w:autoSpaceDE w:val="0"/>
            <w:autoSpaceDN w:val="0"/>
            <w:adjustRightInd w:val="0"/>
            <w:spacing w:after="0" w:line="240" w:lineRule="auto"/>
          </w:pPr>
        </w:pPrChange>
      </w:pPr>
      <w:ins w:id="2859" w:author="Gergo" w:date="2017-12-02T12:34:00Z">
        <w:r w:rsidRPr="005B50DA">
          <w:t>[19]</w:t>
        </w:r>
        <w:r w:rsidRPr="005B50DA">
          <w:tab/>
          <w:t xml:space="preserve">Niedermeyer E.; da Silva F.L, </w:t>
        </w:r>
        <w:r w:rsidRPr="00596EFF">
          <w:rPr>
            <w:i/>
            <w:iCs/>
          </w:rPr>
          <w:t>Electroencephalography: Basic Principles, Clinical Applications,</w:t>
        </w:r>
        <w:r w:rsidRPr="00C10478">
          <w:rPr>
            <w:i/>
            <w:iCs/>
          </w:rPr>
          <w:t xml:space="preserve"> and Related Fields.</w:t>
        </w:r>
        <w:r w:rsidRPr="00FF5CAA">
          <w:t xml:space="preserve"> .</w:t>
        </w:r>
      </w:ins>
      <w:ins w:id="2860" w:author="Gergo" w:date="2017-12-02T12:40:00Z">
        <w:r w:rsidRPr="00D87AD7">
          <w:t xml:space="preserve"> </w:t>
        </w:r>
      </w:ins>
    </w:p>
    <w:p w14:paraId="26280A63" w14:textId="0054B7A2" w:rsidR="00D87AD7" w:rsidRPr="005B50DA" w:rsidRDefault="00D87AD7">
      <w:pPr>
        <w:pStyle w:val="Irodalomjegyzk"/>
        <w:rPr>
          <w:ins w:id="2861" w:author="Gergo" w:date="2017-12-02T12:34:00Z"/>
        </w:rPr>
        <w:pPrChange w:id="2862" w:author="Gergo" w:date="2017-12-02T12:34:00Z">
          <w:pPr>
            <w:widowControl w:val="0"/>
            <w:autoSpaceDE w:val="0"/>
            <w:autoSpaceDN w:val="0"/>
            <w:adjustRightInd w:val="0"/>
            <w:spacing w:after="0" w:line="240" w:lineRule="auto"/>
          </w:pPr>
        </w:pPrChange>
      </w:pPr>
      <w:ins w:id="2863" w:author="Gergo" w:date="2017-12-02T12:34:00Z">
        <w:r w:rsidRPr="005B50DA">
          <w:t>[20]</w:t>
        </w:r>
        <w:r w:rsidRPr="005B50DA">
          <w:tab/>
          <w:t xml:space="preserve">“Electroencephalography,” </w:t>
        </w:r>
        <w:r w:rsidRPr="00596EFF">
          <w:rPr>
            <w:i/>
            <w:iCs/>
          </w:rPr>
          <w:t>Wikipedia</w:t>
        </w:r>
        <w:r w:rsidRPr="00653493">
          <w:t>. 25-Nov-2017.</w:t>
        </w:r>
      </w:ins>
      <w:ins w:id="2864" w:author="Gergo" w:date="2017-12-02T12:55:00Z">
        <w:r w:rsidR="005B77A2">
          <w:t xml:space="preserve"> Elérés: </w:t>
        </w:r>
        <w:r w:rsidR="005B77A2" w:rsidRPr="005B77A2">
          <w:t>https://en.wikipedia.org/w/index.php?title=Electroencephalography&amp;oldid=812068922</w:t>
        </w:r>
      </w:ins>
      <w:ins w:id="2865" w:author="Gergo" w:date="2017-12-02T12:40:00Z">
        <w:r w:rsidRPr="00D87AD7">
          <w:t xml:space="preserve"> </w:t>
        </w:r>
        <w:r>
          <w:t>[Hozzáférés dátuma: 2017.12.02]</w:t>
        </w:r>
      </w:ins>
    </w:p>
    <w:p w14:paraId="6923333B" w14:textId="3B88488E" w:rsidR="00D87AD7" w:rsidRPr="005B50DA" w:rsidRDefault="00D87AD7">
      <w:pPr>
        <w:pStyle w:val="Irodalomjegyzk"/>
        <w:rPr>
          <w:ins w:id="2866" w:author="Gergo" w:date="2017-12-02T12:34:00Z"/>
        </w:rPr>
        <w:pPrChange w:id="2867" w:author="Gergo" w:date="2017-12-02T12:34:00Z">
          <w:pPr>
            <w:widowControl w:val="0"/>
            <w:autoSpaceDE w:val="0"/>
            <w:autoSpaceDN w:val="0"/>
            <w:adjustRightInd w:val="0"/>
            <w:spacing w:after="0" w:line="240" w:lineRule="auto"/>
          </w:pPr>
        </w:pPrChange>
      </w:pPr>
      <w:ins w:id="2868" w:author="Gergo" w:date="2017-12-02T12:34:00Z">
        <w:r w:rsidRPr="005B50DA">
          <w:t>[21]</w:t>
        </w:r>
        <w:r w:rsidRPr="005B50DA">
          <w:tab/>
          <w:t>“Buy Mindwave Mobile bwsk on-ear Headphones (Black) Online at Low Prices in India - Amazon.in.” [Online]. Available: https://www.amazon.in/Mindwave-Mobile-bwsk-Headphones-Black/dp/B007</w:t>
        </w:r>
        <w:r w:rsidRPr="00596EFF">
          <w:t>P339TE. [Accessed: 02-Dec-2017].</w:t>
        </w:r>
      </w:ins>
      <w:ins w:id="2869" w:author="Gergo" w:date="2017-12-02T12:40:00Z">
        <w:r w:rsidRPr="00D87AD7">
          <w:t xml:space="preserve"> </w:t>
        </w:r>
        <w:r>
          <w:t>[Hozzáférés dátuma: 2017.12.02]</w:t>
        </w:r>
      </w:ins>
    </w:p>
    <w:p w14:paraId="06715247" w14:textId="7C13D067" w:rsidR="00D87AD7" w:rsidRPr="005B50DA" w:rsidRDefault="00D87AD7">
      <w:pPr>
        <w:pStyle w:val="Irodalomjegyzk"/>
        <w:rPr>
          <w:ins w:id="2870" w:author="Gergo" w:date="2017-12-02T12:34:00Z"/>
        </w:rPr>
        <w:pPrChange w:id="2871" w:author="Gergo" w:date="2017-12-02T12:34:00Z">
          <w:pPr>
            <w:widowControl w:val="0"/>
            <w:autoSpaceDE w:val="0"/>
            <w:autoSpaceDN w:val="0"/>
            <w:adjustRightInd w:val="0"/>
            <w:spacing w:after="0" w:line="240" w:lineRule="auto"/>
          </w:pPr>
        </w:pPrChange>
      </w:pPr>
      <w:ins w:id="2872" w:author="Gergo" w:date="2017-12-02T12:34:00Z">
        <w:r w:rsidRPr="005B50DA">
          <w:t>[22]</w:t>
        </w:r>
        <w:r w:rsidRPr="005B50DA">
          <w:tab/>
          <w:t>“neurosky_101 [NeuroSky Developer - Docs].” [Online]. Available: http://developer.neurosky.com/docs/doku.php?id=neurosky_101. [Accessed: 02-Dec-2017].</w:t>
        </w:r>
      </w:ins>
      <w:ins w:id="2873" w:author="Gergo" w:date="2017-12-02T12:40:00Z">
        <w:r w:rsidRPr="00D87AD7">
          <w:t xml:space="preserve"> </w:t>
        </w:r>
        <w:r>
          <w:t>[Hozzáférés dátuma: 2017.12.02]</w:t>
        </w:r>
      </w:ins>
    </w:p>
    <w:p w14:paraId="446E1A3A" w14:textId="35405598" w:rsidR="00D87AD7" w:rsidRPr="005B50DA" w:rsidRDefault="00D87AD7">
      <w:pPr>
        <w:pStyle w:val="Irodalomjegyzk"/>
        <w:rPr>
          <w:ins w:id="2874" w:author="Gergo" w:date="2017-12-02T12:34:00Z"/>
        </w:rPr>
        <w:pPrChange w:id="2875" w:author="Gergo" w:date="2017-12-02T12:34:00Z">
          <w:pPr>
            <w:widowControl w:val="0"/>
            <w:autoSpaceDE w:val="0"/>
            <w:autoSpaceDN w:val="0"/>
            <w:adjustRightInd w:val="0"/>
            <w:spacing w:after="0" w:line="240" w:lineRule="auto"/>
          </w:pPr>
        </w:pPrChange>
      </w:pPr>
      <w:ins w:id="2876" w:author="Gergo" w:date="2017-12-02T12:34:00Z">
        <w:r w:rsidRPr="005B50DA">
          <w:t>[23</w:t>
        </w:r>
        <w:r w:rsidRPr="00596EFF">
          <w:t>]</w:t>
        </w:r>
        <w:r w:rsidRPr="00596EFF">
          <w:tab/>
          <w:t xml:space="preserve">“NeuroSky,” </w:t>
        </w:r>
        <w:r w:rsidRPr="00653493">
          <w:rPr>
            <w:i/>
            <w:iCs/>
          </w:rPr>
          <w:t>Wikipedia</w:t>
        </w:r>
        <w:r w:rsidRPr="00653493">
          <w:t>. 10-Sep-2017.</w:t>
        </w:r>
      </w:ins>
      <w:ins w:id="2877" w:author="Gergo" w:date="2017-12-02T12:55:00Z">
        <w:r w:rsidR="005B77A2">
          <w:t xml:space="preserve"> Elérés: </w:t>
        </w:r>
        <w:r w:rsidR="005B77A2" w:rsidRPr="005B77A2">
          <w:t>https://en.wikipedia.org/w/index.php?title=NeuroSky&amp;oldid=799828150</w:t>
        </w:r>
      </w:ins>
      <w:ins w:id="2878" w:author="Gergo" w:date="2017-12-02T12:40:00Z">
        <w:r w:rsidRPr="00D87AD7">
          <w:t xml:space="preserve"> </w:t>
        </w:r>
        <w:r>
          <w:t>[Hozzáférés dátuma: 2017.12.02]</w:t>
        </w:r>
      </w:ins>
    </w:p>
    <w:p w14:paraId="7A777E84" w14:textId="180DAA64" w:rsidR="00D87AD7" w:rsidRPr="005B50DA" w:rsidRDefault="00D87AD7">
      <w:pPr>
        <w:rPr>
          <w:ins w:id="2879" w:author="Gergo" w:date="2017-11-25T13:54:00Z"/>
        </w:rPr>
        <w:pPrChange w:id="2880" w:author="Gergo" w:date="2017-12-02T12:34:00Z">
          <w:pPr>
            <w:pStyle w:val="Cmsor1"/>
          </w:pPr>
        </w:pPrChange>
      </w:pPr>
      <w:ins w:id="2881" w:author="Gergo" w:date="2017-12-02T12:34:00Z">
        <w:r>
          <w:fldChar w:fldCharType="end"/>
        </w:r>
      </w:ins>
    </w:p>
    <w:p w14:paraId="32900555" w14:textId="77777777" w:rsidR="00C60397" w:rsidRPr="0034280E" w:rsidRDefault="00C60397">
      <w:pPr>
        <w:pPrChange w:id="2882"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5" w:author="Kővári Bence" w:date="2015-10-19T10:52:00Z" w:initials="KB">
    <w:p w14:paraId="41FB55A1" w14:textId="77777777" w:rsidR="00653493" w:rsidRDefault="00653493" w:rsidP="00E360CD">
      <w:pPr>
        <w:pStyle w:val="Jegyzetszveg"/>
      </w:pPr>
      <w:r>
        <w:rPr>
          <w:rStyle w:val="Jegyzethivatkozs"/>
        </w:rPr>
        <w:annotationRef/>
      </w:r>
      <w:r>
        <w:t>Ne felejtsd le frissíteni</w:t>
      </w:r>
    </w:p>
  </w:comment>
  <w:comment w:id="228" w:author="Forstner Bertalan" w:date="2017-11-17T09:22:00Z" w:initials="BF">
    <w:p w14:paraId="7FC9CA8C" w14:textId="308A689A" w:rsidR="00653493" w:rsidRDefault="00653493">
      <w:pPr>
        <w:pStyle w:val="Jegyzetszveg"/>
      </w:pPr>
      <w:r>
        <w:rPr>
          <w:rStyle w:val="Jegyzethivatkozs"/>
        </w:rPr>
        <w:annotationRef/>
      </w:r>
      <w:r>
        <w:rPr>
          <w:rStyle w:val="Jegyzethivatkozs"/>
        </w:rPr>
        <w:t>inkább sztereo látásrendszeren</w:t>
      </w:r>
    </w:p>
  </w:comment>
  <w:comment w:id="262" w:author="Forstner Bertalan" w:date="2017-11-17T09:25:00Z" w:initials="BF">
    <w:p w14:paraId="635F201A" w14:textId="538EE0E4" w:rsidR="00653493" w:rsidRDefault="00653493">
      <w:pPr>
        <w:pStyle w:val="Jegyzetszveg"/>
      </w:pPr>
      <w:r>
        <w:rPr>
          <w:rStyle w:val="Jegyzethivatkozs"/>
        </w:rPr>
        <w:annotationRef/>
      </w:r>
      <w:r>
        <w:t>lábjegyzet, link</w:t>
      </w:r>
    </w:p>
  </w:comment>
  <w:comment w:id="271" w:author="Forstner Bertalan" w:date="2017-11-17T09:26:00Z" w:initials="BF">
    <w:p w14:paraId="14CFF35D" w14:textId="52833ABD" w:rsidR="00653493" w:rsidRDefault="00653493">
      <w:pPr>
        <w:pStyle w:val="Jegyzetszveg"/>
      </w:pPr>
      <w:r>
        <w:rPr>
          <w:rStyle w:val="Jegyzethivatkozs"/>
        </w:rPr>
        <w:annotationRef/>
      </w:r>
      <w:r>
        <w:t>irodalomjegyzék hivatkozás</w:t>
      </w:r>
    </w:p>
  </w:comment>
  <w:comment w:id="279" w:author="Forstner Bertalan" w:date="2017-11-17T09:27:00Z" w:initials="BF">
    <w:p w14:paraId="3D14D79B" w14:textId="088A97ED" w:rsidR="00653493" w:rsidRDefault="00653493">
      <w:pPr>
        <w:pStyle w:val="Jegyzetszveg"/>
      </w:pPr>
      <w:r>
        <w:rPr>
          <w:rStyle w:val="Jegyzethivatkozs"/>
        </w:rPr>
        <w:annotationRef/>
      </w:r>
      <w:r>
        <w:t>OK. helyesírásra és központozásra figyelj, ezt nem fogom javítani</w:t>
      </w:r>
    </w:p>
  </w:comment>
  <w:comment w:id="281" w:author="Forstner Bertalan" w:date="2017-11-17T09:27:00Z" w:initials="BF">
    <w:p w14:paraId="1032685E" w14:textId="37D25428" w:rsidR="00653493" w:rsidRDefault="00653493">
      <w:pPr>
        <w:pStyle w:val="Jegyzetszveg"/>
      </w:pPr>
      <w:r>
        <w:rPr>
          <w:rStyle w:val="Jegyzethivatkozs"/>
        </w:rPr>
        <w:annotationRef/>
      </w:r>
      <w:r>
        <w:t>illetve indoklom kiválasztásukat</w:t>
      </w:r>
    </w:p>
  </w:comment>
  <w:comment w:id="289" w:author="Forstner Bertalan" w:date="2017-11-17T09:28:00Z" w:initials="BF">
    <w:p w14:paraId="171FEFFF" w14:textId="101175AE" w:rsidR="00653493" w:rsidRDefault="00653493">
      <w:pPr>
        <w:pStyle w:val="Jegyzetszveg"/>
      </w:pPr>
      <w:r>
        <w:rPr>
          <w:rStyle w:val="Jegyzethivatkozs"/>
        </w:rPr>
        <w:annotationRef/>
      </w:r>
      <w:r>
        <w:t>irodalomjegyzék</w:t>
      </w:r>
    </w:p>
  </w:comment>
  <w:comment w:id="290" w:author="Forstner Bertalan" w:date="2017-11-17T09:28:00Z" w:initials="BF">
    <w:p w14:paraId="7813DD8E" w14:textId="3AFB8DBF" w:rsidR="00653493" w:rsidRDefault="00653493">
      <w:pPr>
        <w:pStyle w:val="Jegyzetszveg"/>
      </w:pPr>
      <w:r>
        <w:rPr>
          <w:rStyle w:val="Jegyzethivatkozs"/>
        </w:rPr>
        <w:annotationRef/>
      </w:r>
      <w:r>
        <w:t>irodalomjegyzék</w:t>
      </w:r>
    </w:p>
  </w:comment>
  <w:comment w:id="291" w:author="Forstner Bertalan" w:date="2017-11-17T09:28:00Z" w:initials="BF">
    <w:p w14:paraId="66F99848" w14:textId="187CC739" w:rsidR="00653493" w:rsidRDefault="00653493">
      <w:pPr>
        <w:pStyle w:val="Jegyzetszveg"/>
      </w:pPr>
      <w:r>
        <w:rPr>
          <w:rStyle w:val="Jegyzethivatkozs"/>
        </w:rPr>
        <w:annotationRef/>
      </w:r>
      <w:r>
        <w:t>irodalojegyzék</w:t>
      </w:r>
    </w:p>
  </w:comment>
  <w:comment w:id="320" w:author="Forstner Bertalan" w:date="2017-11-17T09:29:00Z" w:initials="BF">
    <w:p w14:paraId="579B776C" w14:textId="76389459" w:rsidR="00653493" w:rsidRDefault="00653493">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444" w:author="Forstner Bertalan" w:date="2017-11-17T09:46:00Z" w:initials="BF">
    <w:p w14:paraId="13239148" w14:textId="77777777" w:rsidR="00653493" w:rsidRDefault="00653493">
      <w:pPr>
        <w:pStyle w:val="Jegyzetszveg"/>
      </w:pPr>
      <w:r>
        <w:rPr>
          <w:rStyle w:val="Jegyzethivatkozs"/>
        </w:rPr>
        <w:annotationRef/>
      </w:r>
      <w:r>
        <w:t>Ezekre helyeen: Magyar név (Angol név, majd akronim). Utána az akronimot használhatod (pl. API).</w:t>
      </w:r>
    </w:p>
    <w:p w14:paraId="35EA24B6" w14:textId="763BE249" w:rsidR="00653493" w:rsidRDefault="00653493">
      <w:pPr>
        <w:pStyle w:val="Jegyzetszveg"/>
      </w:pPr>
      <w:r>
        <w:t>Pl.”Alkalmazás programozói interfészekre (Application Programming Interface, API) …”</w:t>
      </w:r>
    </w:p>
  </w:comment>
  <w:comment w:id="465" w:author="Forstner Bertalan" w:date="2017-11-17T09:53:00Z" w:initials="BF">
    <w:p w14:paraId="094D14B0" w14:textId="05437C98" w:rsidR="00653493" w:rsidRDefault="00653493">
      <w:pPr>
        <w:pStyle w:val="Jegyzetszveg"/>
      </w:pPr>
      <w:r>
        <w:rPr>
          <w:rStyle w:val="Jegyzethivatkozs"/>
        </w:rPr>
        <w:annotationRef/>
      </w:r>
      <w:r>
        <w:t>Fordítva. A szövegben magyarul írd, és zárójelbe az angol szakszó.</w:t>
      </w:r>
    </w:p>
  </w:comment>
  <w:comment w:id="481" w:author="Forstner Bertalan" w:date="2017-11-17T09:54:00Z" w:initials="BF">
    <w:p w14:paraId="60BF6DCA" w14:textId="165511EE" w:rsidR="00653493" w:rsidRDefault="00653493">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12" w:author="Forstner Bertalan" w:date="2017-11-17T09:55:00Z" w:initials="BF">
    <w:p w14:paraId="57E05AF2" w14:textId="77777777" w:rsidR="00653493" w:rsidRDefault="00653493" w:rsidP="00786F47">
      <w:pPr>
        <w:pStyle w:val="Jegyzetszveg"/>
      </w:pPr>
      <w:r>
        <w:rPr>
          <w:rStyle w:val="Jegyzethivatkozs"/>
        </w:rPr>
        <w:annotationRef/>
      </w:r>
      <w:r>
        <w:t>ezt az eszközválasztás előttre tenném</w:t>
      </w:r>
    </w:p>
  </w:comment>
  <w:comment w:id="540" w:author="Forstner Bertalan" w:date="2017-11-17T09:54:00Z" w:initials="BF">
    <w:p w14:paraId="4333DD8C" w14:textId="61CAB3D1" w:rsidR="00653493" w:rsidRDefault="00653493">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571" w:author="Forstner Bertalan" w:date="2017-11-17T09:55:00Z" w:initials="BF">
    <w:p w14:paraId="76EB3C23" w14:textId="03AE4631" w:rsidR="00653493" w:rsidRDefault="00653493">
      <w:pPr>
        <w:pStyle w:val="Jegyzetszveg"/>
      </w:pPr>
      <w:r>
        <w:rPr>
          <w:rStyle w:val="Jegyzethivatkozs"/>
        </w:rPr>
        <w:annotationRef/>
      </w:r>
      <w:r>
        <w:t>ezt az eszközválasztás előttre tenném</w:t>
      </w:r>
    </w:p>
  </w:comment>
  <w:comment w:id="594" w:author="Forstner Bertalan" w:date="2017-11-17T09:56:00Z" w:initials="BF">
    <w:p w14:paraId="20E69A5F" w14:textId="3BB3D11D" w:rsidR="00653493" w:rsidRDefault="00653493">
      <w:pPr>
        <w:pStyle w:val="Jegyzetszveg"/>
      </w:pPr>
      <w:r>
        <w:rPr>
          <w:rStyle w:val="Jegyzethivatkozs"/>
        </w:rPr>
        <w:annotationRef/>
      </w:r>
      <w:r>
        <w:t>szóismétlés</w:t>
      </w:r>
    </w:p>
  </w:comment>
  <w:comment w:id="605" w:author="Forstner Bertalan" w:date="2017-11-17T09:57:00Z" w:initials="BF">
    <w:p w14:paraId="1DAF9FD3" w14:textId="206FC74B" w:rsidR="00653493" w:rsidRDefault="00653493">
      <w:pPr>
        <w:pStyle w:val="Jegyzetszveg"/>
      </w:pPr>
      <w:r>
        <w:rPr>
          <w:rStyle w:val="Jegyzethivatkozs"/>
        </w:rPr>
        <w:annotationRef/>
      </w:r>
      <w:r>
        <w:t>Mindenképp érdemes magát a játékot a tervezés előtt ismertetni egy külön főfejezetben, kitérve a Frostigra. Sokkal olvas</w:t>
      </w:r>
    </w:p>
  </w:comment>
  <w:comment w:id="648" w:author="Forstner Bertalan" w:date="2017-11-17T10:10:00Z" w:initials="BF">
    <w:p w14:paraId="599F9DC2" w14:textId="32E70681" w:rsidR="00653493" w:rsidRDefault="00653493">
      <w:pPr>
        <w:pStyle w:val="Jegyzetszveg"/>
      </w:pPr>
      <w:r>
        <w:rPr>
          <w:rStyle w:val="Jegyzethivatkozs"/>
        </w:rPr>
        <w:annotationRef/>
      </w:r>
      <w:r>
        <w:t>Ne keverd a funkspecet a megvalósítás részeivel.é Ez ide nem való.</w:t>
      </w:r>
    </w:p>
  </w:comment>
  <w:comment w:id="651" w:author="Forstner Bertalan" w:date="2017-11-17T10:10:00Z" w:initials="BF">
    <w:p w14:paraId="62ED792F" w14:textId="77777777" w:rsidR="00653493" w:rsidRDefault="00653493">
      <w:pPr>
        <w:pStyle w:val="Jegyzetszveg"/>
      </w:pPr>
      <w:r>
        <w:rPr>
          <w:rStyle w:val="Jegyzethivatkozs"/>
        </w:rPr>
        <w:annotationRef/>
      </w:r>
      <w:r>
        <w:t>detto</w:t>
      </w:r>
    </w:p>
    <w:p w14:paraId="53490FAA" w14:textId="11FE46C4" w:rsidR="00653493" w:rsidRDefault="00653493">
      <w:pPr>
        <w:pStyle w:val="Jegyzetszveg"/>
      </w:pPr>
    </w:p>
  </w:comment>
  <w:comment w:id="675" w:author="Forstner Bertalan" w:date="2017-11-17T10:11:00Z" w:initials="BF">
    <w:p w14:paraId="6EDBE02F" w14:textId="0224452A" w:rsidR="00653493" w:rsidRDefault="00653493">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821" w:author="Forstner Bertalan" w:date="2017-12-04T12:40:00Z" w:initials="FB">
    <w:p w14:paraId="3C21C39A" w14:textId="6EBC337F" w:rsidR="00653493" w:rsidRDefault="00653493">
      <w:pPr>
        <w:pStyle w:val="Jegyzetszveg"/>
      </w:pPr>
      <w:r>
        <w:rPr>
          <w:rStyle w:val="Jegyzethivatkozs"/>
        </w:rPr>
        <w:annotationRef/>
      </w:r>
      <w:r>
        <w:t>pongyola</w:t>
      </w:r>
    </w:p>
  </w:comment>
  <w:comment w:id="1201" w:author="Forstner Bertalan" w:date="2017-12-04T12:44:00Z" w:initials="FB">
    <w:p w14:paraId="5C635788" w14:textId="4EECB5F0" w:rsidR="00653493" w:rsidRDefault="00653493">
      <w:pPr>
        <w:pStyle w:val="Jegyzetszveg"/>
      </w:pPr>
      <w:r>
        <w:rPr>
          <w:rStyle w:val="Jegyzethivatkozs"/>
        </w:rPr>
        <w:annotationRef/>
      </w:r>
      <w:r>
        <w:t>a kódrészeknél nem szokás a másfélszeres sorköz (hanem normál egyszeres).</w:t>
      </w:r>
    </w:p>
  </w:comment>
  <w:comment w:id="1573" w:author="Forstner Bertalan" w:date="2017-11-17T10:10:00Z" w:initials="BF">
    <w:p w14:paraId="7DB04E67" w14:textId="77777777" w:rsidR="00653493" w:rsidRDefault="00653493" w:rsidP="00EF3400">
      <w:pPr>
        <w:pStyle w:val="Jegyzetszveg"/>
      </w:pPr>
      <w:r>
        <w:rPr>
          <w:rStyle w:val="Jegyzethivatkozs"/>
        </w:rPr>
        <w:annotationRef/>
      </w:r>
      <w:r>
        <w:t>Ne keverd a funkspecet a megvalósítás részeivel.é Ez ide nem való.</w:t>
      </w:r>
    </w:p>
  </w:comment>
  <w:comment w:id="1579" w:author="Forstner Bertalan" w:date="2017-11-17T10:10:00Z" w:initials="BF">
    <w:p w14:paraId="6FBCC325" w14:textId="77777777" w:rsidR="00653493" w:rsidRDefault="00653493" w:rsidP="00EF3400">
      <w:pPr>
        <w:pStyle w:val="Jegyzetszveg"/>
      </w:pPr>
      <w:r>
        <w:rPr>
          <w:rStyle w:val="Jegyzethivatkozs"/>
        </w:rPr>
        <w:annotationRef/>
      </w:r>
      <w:r>
        <w:t>detto</w:t>
      </w:r>
    </w:p>
    <w:p w14:paraId="37975ADA" w14:textId="77777777" w:rsidR="00653493" w:rsidRDefault="00653493" w:rsidP="00EF3400">
      <w:pPr>
        <w:pStyle w:val="Jegyzetszveg"/>
      </w:pPr>
    </w:p>
  </w:comment>
  <w:comment w:id="2556" w:author="Forstner Bertalan" w:date="2017-12-04T13:00:00Z" w:initials="FB">
    <w:p w14:paraId="19425230" w14:textId="40BD0011" w:rsidR="00653493" w:rsidRDefault="00653493">
      <w:pPr>
        <w:pStyle w:val="Jegyzetszveg"/>
      </w:pPr>
      <w:r>
        <w:rPr>
          <w:rStyle w:val="Jegyzethivatkozs"/>
        </w:rPr>
        <w:annotationRef/>
      </w:r>
      <w:r>
        <w:t>ez nem jó kivágás. Nem látszanak a tengelyek, illetve a legend. A fehér hátterű screenshotoknak adj keretet.</w:t>
      </w:r>
    </w:p>
  </w:comment>
  <w:comment w:id="2662" w:author="Forstner Bertalan" w:date="2017-12-04T13:01:00Z" w:initials="FB">
    <w:p w14:paraId="4B72013C" w14:textId="5B603365" w:rsidR="00653493" w:rsidRDefault="00653493">
      <w:pPr>
        <w:pStyle w:val="Jegyzetszveg"/>
      </w:pPr>
      <w:r>
        <w:rPr>
          <w:rStyle w:val="Jegyzethivatkozs"/>
        </w:rPr>
        <w:annotationRef/>
      </w:r>
      <w:r>
        <w:t>leírni, hogy ezek a mérések nem tanulási nehézséggel küzdő gyerekekkel készültek, hanem felnőttekkel. A mérések alapján úgy látod, bevethető a játék a gyerekeknél is.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3C21C39A" w15:done="0"/>
  <w15:commentEx w15:paraId="5C635788" w15:done="0"/>
  <w15:commentEx w15:paraId="7DB04E67" w15:done="0"/>
  <w15:commentEx w15:paraId="37975ADA" w15:done="0"/>
  <w15:commentEx w15:paraId="19425230" w15:done="0"/>
  <w15:commentEx w15:paraId="4B72013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6BF36A" w14:textId="77777777" w:rsidR="000202B6" w:rsidRDefault="000202B6">
      <w:r>
        <w:separator/>
      </w:r>
    </w:p>
  </w:endnote>
  <w:endnote w:type="continuationSeparator" w:id="0">
    <w:p w14:paraId="3A3FF12F" w14:textId="77777777" w:rsidR="000202B6" w:rsidRDefault="00020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7FA755AD" w:rsidR="00653493" w:rsidRDefault="00653493"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744C06">
      <w:rPr>
        <w:rStyle w:val="Oldalszm"/>
        <w:noProof/>
      </w:rPr>
      <w:t>4</w:t>
    </w:r>
    <w:r>
      <w:rPr>
        <w:rStyle w:val="Oldalszm"/>
      </w:rPr>
      <w:fldChar w:fldCharType="end"/>
    </w:r>
  </w:p>
  <w:p w14:paraId="4C1D5C03" w14:textId="77777777" w:rsidR="00653493" w:rsidRDefault="00653493"/>
  <w:p w14:paraId="0646A52A" w14:textId="77777777" w:rsidR="00653493" w:rsidRDefault="0065349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32149" w14:textId="77777777" w:rsidR="000202B6" w:rsidRDefault="000202B6">
      <w:r>
        <w:separator/>
      </w:r>
    </w:p>
  </w:footnote>
  <w:footnote w:type="continuationSeparator" w:id="0">
    <w:p w14:paraId="437EEE9D" w14:textId="77777777" w:rsidR="000202B6" w:rsidRDefault="000202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653493" w:rsidRDefault="00653493"/>
  <w:p w14:paraId="2C6DFBBE" w14:textId="77777777" w:rsidR="00653493" w:rsidRDefault="00653493"/>
  <w:p w14:paraId="125F8157" w14:textId="77777777" w:rsidR="00653493" w:rsidRDefault="00653493"/>
  <w:p w14:paraId="058B44D8" w14:textId="77777777" w:rsidR="00653493" w:rsidRDefault="00653493"/>
  <w:p w14:paraId="42F5F53C" w14:textId="77777777" w:rsidR="00653493" w:rsidRDefault="0065349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Kővári Bence">
    <w15:presenceInfo w15:providerId="Windows Live" w15:userId="5be86d7ee7dc6027"/>
  </w15:person>
  <w15:person w15:author="Forstner Bertalan">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02B6"/>
    <w:rsid w:val="000216A4"/>
    <w:rsid w:val="00024E6D"/>
    <w:rsid w:val="00026F10"/>
    <w:rsid w:val="0003623B"/>
    <w:rsid w:val="00037235"/>
    <w:rsid w:val="00040F2A"/>
    <w:rsid w:val="00041FE0"/>
    <w:rsid w:val="00042FF7"/>
    <w:rsid w:val="00046829"/>
    <w:rsid w:val="0005293E"/>
    <w:rsid w:val="00052E4B"/>
    <w:rsid w:val="000533CC"/>
    <w:rsid w:val="000819E9"/>
    <w:rsid w:val="000A0921"/>
    <w:rsid w:val="000A1B97"/>
    <w:rsid w:val="000A3B32"/>
    <w:rsid w:val="000A6A59"/>
    <w:rsid w:val="000A6B4A"/>
    <w:rsid w:val="000A6F3A"/>
    <w:rsid w:val="000A7483"/>
    <w:rsid w:val="000A763C"/>
    <w:rsid w:val="000B3872"/>
    <w:rsid w:val="000B397D"/>
    <w:rsid w:val="000B53E0"/>
    <w:rsid w:val="000D2C8F"/>
    <w:rsid w:val="000D40A5"/>
    <w:rsid w:val="000D6E2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93B77"/>
    <w:rsid w:val="001A57BC"/>
    <w:rsid w:val="001A64E2"/>
    <w:rsid w:val="001B3741"/>
    <w:rsid w:val="001C565A"/>
    <w:rsid w:val="001D17D9"/>
    <w:rsid w:val="001D4793"/>
    <w:rsid w:val="001E67E1"/>
    <w:rsid w:val="001F0C1D"/>
    <w:rsid w:val="001F0F28"/>
    <w:rsid w:val="001F772C"/>
    <w:rsid w:val="00203E00"/>
    <w:rsid w:val="00206EF9"/>
    <w:rsid w:val="002102C3"/>
    <w:rsid w:val="00211C9F"/>
    <w:rsid w:val="00224E0E"/>
    <w:rsid w:val="00225F65"/>
    <w:rsid w:val="00227347"/>
    <w:rsid w:val="00227E33"/>
    <w:rsid w:val="00240440"/>
    <w:rsid w:val="0025199C"/>
    <w:rsid w:val="00262A3A"/>
    <w:rsid w:val="00265C08"/>
    <w:rsid w:val="00267677"/>
    <w:rsid w:val="00271375"/>
    <w:rsid w:val="0027240E"/>
    <w:rsid w:val="002734EE"/>
    <w:rsid w:val="002841F9"/>
    <w:rsid w:val="00291078"/>
    <w:rsid w:val="00292519"/>
    <w:rsid w:val="002A2A0A"/>
    <w:rsid w:val="002A3F87"/>
    <w:rsid w:val="002A7339"/>
    <w:rsid w:val="002B5C91"/>
    <w:rsid w:val="002B6D6D"/>
    <w:rsid w:val="002B6E5B"/>
    <w:rsid w:val="002B7052"/>
    <w:rsid w:val="002C015F"/>
    <w:rsid w:val="002C05D4"/>
    <w:rsid w:val="002C3031"/>
    <w:rsid w:val="002C38A6"/>
    <w:rsid w:val="002C47DE"/>
    <w:rsid w:val="002C7692"/>
    <w:rsid w:val="002D0621"/>
    <w:rsid w:val="002D12F6"/>
    <w:rsid w:val="002D2C06"/>
    <w:rsid w:val="002D342E"/>
    <w:rsid w:val="002D5231"/>
    <w:rsid w:val="002D6602"/>
    <w:rsid w:val="002D6BCD"/>
    <w:rsid w:val="002D7DA9"/>
    <w:rsid w:val="002E1D2A"/>
    <w:rsid w:val="002F1C15"/>
    <w:rsid w:val="002F5260"/>
    <w:rsid w:val="002F586F"/>
    <w:rsid w:val="002F66E9"/>
    <w:rsid w:val="002F6C7A"/>
    <w:rsid w:val="002F6E80"/>
    <w:rsid w:val="00300EEA"/>
    <w:rsid w:val="00301448"/>
    <w:rsid w:val="00302BB3"/>
    <w:rsid w:val="0030386C"/>
    <w:rsid w:val="00305E08"/>
    <w:rsid w:val="0031179C"/>
    <w:rsid w:val="00313013"/>
    <w:rsid w:val="0031356E"/>
    <w:rsid w:val="00322B88"/>
    <w:rsid w:val="00332B62"/>
    <w:rsid w:val="003355B9"/>
    <w:rsid w:val="00336803"/>
    <w:rsid w:val="003405CD"/>
    <w:rsid w:val="0034280E"/>
    <w:rsid w:val="00347EAB"/>
    <w:rsid w:val="00350041"/>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76D8A"/>
    <w:rsid w:val="0048395A"/>
    <w:rsid w:val="004851C7"/>
    <w:rsid w:val="0048523A"/>
    <w:rsid w:val="00487E9F"/>
    <w:rsid w:val="004907F8"/>
    <w:rsid w:val="00491D1C"/>
    <w:rsid w:val="0049412F"/>
    <w:rsid w:val="004958FF"/>
    <w:rsid w:val="004963E5"/>
    <w:rsid w:val="004A08E4"/>
    <w:rsid w:val="004A2FE2"/>
    <w:rsid w:val="004A5D1F"/>
    <w:rsid w:val="004B7504"/>
    <w:rsid w:val="004C44D2"/>
    <w:rsid w:val="004D0C18"/>
    <w:rsid w:val="004D6779"/>
    <w:rsid w:val="004F1496"/>
    <w:rsid w:val="004F15D0"/>
    <w:rsid w:val="004F5B39"/>
    <w:rsid w:val="004F7096"/>
    <w:rsid w:val="004F71B6"/>
    <w:rsid w:val="00502632"/>
    <w:rsid w:val="00502A30"/>
    <w:rsid w:val="00506A5D"/>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96EFF"/>
    <w:rsid w:val="005A013E"/>
    <w:rsid w:val="005A45E5"/>
    <w:rsid w:val="005B0297"/>
    <w:rsid w:val="005B43C8"/>
    <w:rsid w:val="005B4746"/>
    <w:rsid w:val="005B50DA"/>
    <w:rsid w:val="005B77A2"/>
    <w:rsid w:val="005B7F0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1C92"/>
    <w:rsid w:val="006232ED"/>
    <w:rsid w:val="006270AF"/>
    <w:rsid w:val="00630A92"/>
    <w:rsid w:val="00630B92"/>
    <w:rsid w:val="0063184F"/>
    <w:rsid w:val="0063585C"/>
    <w:rsid w:val="00635E2B"/>
    <w:rsid w:val="00641018"/>
    <w:rsid w:val="00641885"/>
    <w:rsid w:val="0064238E"/>
    <w:rsid w:val="0064438B"/>
    <w:rsid w:val="006459E6"/>
    <w:rsid w:val="00650C7C"/>
    <w:rsid w:val="00653493"/>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4054"/>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16744"/>
    <w:rsid w:val="00723A70"/>
    <w:rsid w:val="00724A85"/>
    <w:rsid w:val="00726D3F"/>
    <w:rsid w:val="0072730A"/>
    <w:rsid w:val="0072774A"/>
    <w:rsid w:val="00730B3C"/>
    <w:rsid w:val="0073157E"/>
    <w:rsid w:val="00736D68"/>
    <w:rsid w:val="00744C06"/>
    <w:rsid w:val="00751428"/>
    <w:rsid w:val="00756B99"/>
    <w:rsid w:val="00756D62"/>
    <w:rsid w:val="00764705"/>
    <w:rsid w:val="007721F3"/>
    <w:rsid w:val="00773D20"/>
    <w:rsid w:val="0077513B"/>
    <w:rsid w:val="00786F47"/>
    <w:rsid w:val="00793BBC"/>
    <w:rsid w:val="00794318"/>
    <w:rsid w:val="00794403"/>
    <w:rsid w:val="0079528D"/>
    <w:rsid w:val="007A12A0"/>
    <w:rsid w:val="007A5167"/>
    <w:rsid w:val="007B03E6"/>
    <w:rsid w:val="007B0A01"/>
    <w:rsid w:val="007B243E"/>
    <w:rsid w:val="007B5CF7"/>
    <w:rsid w:val="007B7868"/>
    <w:rsid w:val="007C0459"/>
    <w:rsid w:val="007C2F7A"/>
    <w:rsid w:val="007C75D5"/>
    <w:rsid w:val="007C7DBC"/>
    <w:rsid w:val="007D3F19"/>
    <w:rsid w:val="007E2EB8"/>
    <w:rsid w:val="007E3A3E"/>
    <w:rsid w:val="007E3BC0"/>
    <w:rsid w:val="007E5CFD"/>
    <w:rsid w:val="007F039A"/>
    <w:rsid w:val="007F1387"/>
    <w:rsid w:val="007F2A15"/>
    <w:rsid w:val="008079AA"/>
    <w:rsid w:val="008123A8"/>
    <w:rsid w:val="00816BCB"/>
    <w:rsid w:val="00821C06"/>
    <w:rsid w:val="0082323D"/>
    <w:rsid w:val="00831B04"/>
    <w:rsid w:val="008331A5"/>
    <w:rsid w:val="00836AA3"/>
    <w:rsid w:val="00840A8E"/>
    <w:rsid w:val="00843159"/>
    <w:rsid w:val="00847000"/>
    <w:rsid w:val="008477AF"/>
    <w:rsid w:val="00852379"/>
    <w:rsid w:val="00854BDC"/>
    <w:rsid w:val="00860CD9"/>
    <w:rsid w:val="0086352E"/>
    <w:rsid w:val="00866284"/>
    <w:rsid w:val="00873291"/>
    <w:rsid w:val="00875E3A"/>
    <w:rsid w:val="008768DD"/>
    <w:rsid w:val="00877820"/>
    <w:rsid w:val="008778D5"/>
    <w:rsid w:val="008822B2"/>
    <w:rsid w:val="00882C7A"/>
    <w:rsid w:val="00883E1A"/>
    <w:rsid w:val="00885017"/>
    <w:rsid w:val="008852C3"/>
    <w:rsid w:val="0088569A"/>
    <w:rsid w:val="0088656F"/>
    <w:rsid w:val="0088772B"/>
    <w:rsid w:val="00887B2E"/>
    <w:rsid w:val="0089471D"/>
    <w:rsid w:val="0089533D"/>
    <w:rsid w:val="008958D5"/>
    <w:rsid w:val="00896440"/>
    <w:rsid w:val="008A3762"/>
    <w:rsid w:val="008A7F86"/>
    <w:rsid w:val="008B0598"/>
    <w:rsid w:val="008B61A5"/>
    <w:rsid w:val="008B7E99"/>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7F6"/>
    <w:rsid w:val="00966F0D"/>
    <w:rsid w:val="00976B1B"/>
    <w:rsid w:val="0098139D"/>
    <w:rsid w:val="009844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030F"/>
    <w:rsid w:val="00A01D33"/>
    <w:rsid w:val="00A04B39"/>
    <w:rsid w:val="00A05512"/>
    <w:rsid w:val="00A076B8"/>
    <w:rsid w:val="00A14B8F"/>
    <w:rsid w:val="00A172E8"/>
    <w:rsid w:val="00A21990"/>
    <w:rsid w:val="00A22673"/>
    <w:rsid w:val="00A34DC4"/>
    <w:rsid w:val="00A35982"/>
    <w:rsid w:val="00A37929"/>
    <w:rsid w:val="00A4536D"/>
    <w:rsid w:val="00A56FEE"/>
    <w:rsid w:val="00A63A07"/>
    <w:rsid w:val="00A661A9"/>
    <w:rsid w:val="00A7215F"/>
    <w:rsid w:val="00A83A71"/>
    <w:rsid w:val="00A83CA8"/>
    <w:rsid w:val="00A9564A"/>
    <w:rsid w:val="00A9757F"/>
    <w:rsid w:val="00AA413E"/>
    <w:rsid w:val="00AB511F"/>
    <w:rsid w:val="00AC1265"/>
    <w:rsid w:val="00AD1BEA"/>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50CAA"/>
    <w:rsid w:val="00B512B7"/>
    <w:rsid w:val="00B54F1F"/>
    <w:rsid w:val="00B63DFB"/>
    <w:rsid w:val="00B66E66"/>
    <w:rsid w:val="00B67130"/>
    <w:rsid w:val="00B73653"/>
    <w:rsid w:val="00B7457E"/>
    <w:rsid w:val="00B76E76"/>
    <w:rsid w:val="00B85F3F"/>
    <w:rsid w:val="00B96880"/>
    <w:rsid w:val="00B96988"/>
    <w:rsid w:val="00BA5A05"/>
    <w:rsid w:val="00BA5C56"/>
    <w:rsid w:val="00BA60FC"/>
    <w:rsid w:val="00BB4CEA"/>
    <w:rsid w:val="00BB7297"/>
    <w:rsid w:val="00BB7912"/>
    <w:rsid w:val="00BD0D2A"/>
    <w:rsid w:val="00BD24FB"/>
    <w:rsid w:val="00BD346E"/>
    <w:rsid w:val="00BD49E0"/>
    <w:rsid w:val="00BF23EE"/>
    <w:rsid w:val="00BF74EC"/>
    <w:rsid w:val="00C00B3C"/>
    <w:rsid w:val="00C0507E"/>
    <w:rsid w:val="00C10478"/>
    <w:rsid w:val="00C12D2B"/>
    <w:rsid w:val="00C13833"/>
    <w:rsid w:val="00C14492"/>
    <w:rsid w:val="00C170B8"/>
    <w:rsid w:val="00C230E4"/>
    <w:rsid w:val="00C24158"/>
    <w:rsid w:val="00C25D0B"/>
    <w:rsid w:val="00C2686E"/>
    <w:rsid w:val="00C26F96"/>
    <w:rsid w:val="00C31260"/>
    <w:rsid w:val="00C3570B"/>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14F1"/>
    <w:rsid w:val="00CA65B3"/>
    <w:rsid w:val="00CA749A"/>
    <w:rsid w:val="00CB6C7B"/>
    <w:rsid w:val="00CB7652"/>
    <w:rsid w:val="00CC0774"/>
    <w:rsid w:val="00CC2118"/>
    <w:rsid w:val="00CC363A"/>
    <w:rsid w:val="00CF21B1"/>
    <w:rsid w:val="00CF4E29"/>
    <w:rsid w:val="00CF516F"/>
    <w:rsid w:val="00D01118"/>
    <w:rsid w:val="00D07335"/>
    <w:rsid w:val="00D111CD"/>
    <w:rsid w:val="00D1632F"/>
    <w:rsid w:val="00D16665"/>
    <w:rsid w:val="00D205B0"/>
    <w:rsid w:val="00D22A57"/>
    <w:rsid w:val="00D22B3E"/>
    <w:rsid w:val="00D23097"/>
    <w:rsid w:val="00D237EE"/>
    <w:rsid w:val="00D23BFC"/>
    <w:rsid w:val="00D268C5"/>
    <w:rsid w:val="00D30AEF"/>
    <w:rsid w:val="00D32C8F"/>
    <w:rsid w:val="00D33B7B"/>
    <w:rsid w:val="00D351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2C4E"/>
    <w:rsid w:val="00D853FC"/>
    <w:rsid w:val="00D872E6"/>
    <w:rsid w:val="00D87AD7"/>
    <w:rsid w:val="00D9525C"/>
    <w:rsid w:val="00D95E2C"/>
    <w:rsid w:val="00DA1AF0"/>
    <w:rsid w:val="00DA2113"/>
    <w:rsid w:val="00DB6213"/>
    <w:rsid w:val="00DB7CF7"/>
    <w:rsid w:val="00DC08A8"/>
    <w:rsid w:val="00DC1B56"/>
    <w:rsid w:val="00DC4678"/>
    <w:rsid w:val="00DD6A58"/>
    <w:rsid w:val="00DE0499"/>
    <w:rsid w:val="00DE3B67"/>
    <w:rsid w:val="00DE3D5E"/>
    <w:rsid w:val="00DF1FC7"/>
    <w:rsid w:val="00DF5905"/>
    <w:rsid w:val="00E03AC2"/>
    <w:rsid w:val="00E06CE2"/>
    <w:rsid w:val="00E07532"/>
    <w:rsid w:val="00E07EE4"/>
    <w:rsid w:val="00E114EE"/>
    <w:rsid w:val="00E13AE0"/>
    <w:rsid w:val="00E20536"/>
    <w:rsid w:val="00E226F3"/>
    <w:rsid w:val="00E27F41"/>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62961"/>
    <w:rsid w:val="00F71781"/>
    <w:rsid w:val="00F736DA"/>
    <w:rsid w:val="00F75CD5"/>
    <w:rsid w:val="00F76C3E"/>
    <w:rsid w:val="00F801EF"/>
    <w:rsid w:val="00F86E2F"/>
    <w:rsid w:val="00F96985"/>
    <w:rsid w:val="00F96D8A"/>
    <w:rsid w:val="00FA62F9"/>
    <w:rsid w:val="00FB2D9D"/>
    <w:rsid w:val="00FB3074"/>
    <w:rsid w:val="00FB3DD4"/>
    <w:rsid w:val="00FB42D7"/>
    <w:rsid w:val="00FC0984"/>
    <w:rsid w:val="00FC4276"/>
    <w:rsid w:val="00FC47E4"/>
    <w:rsid w:val="00FC6301"/>
    <w:rsid w:val="00FD475A"/>
    <w:rsid w:val="00FD6010"/>
    <w:rsid w:val="00FD761D"/>
    <w:rsid w:val="00FE0111"/>
    <w:rsid w:val="00FE0EDB"/>
    <w:rsid w:val="00FE3ED4"/>
    <w:rsid w:val="00FF226C"/>
    <w:rsid w:val="00FF5CA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E5E9DA10-4F11-4C9B-B51D-A473078F1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59</TotalTime>
  <Pages>59</Pages>
  <Words>16577</Words>
  <Characters>94490</Characters>
  <Application>Microsoft Office Word</Application>
  <DocSecurity>0</DocSecurity>
  <Lines>787</Lines>
  <Paragraphs>221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110846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7</cp:revision>
  <cp:lastPrinted>2017-12-01T08:03:00Z</cp:lastPrinted>
  <dcterms:created xsi:type="dcterms:W3CDTF">2017-12-04T11:34:00Z</dcterms:created>
  <dcterms:modified xsi:type="dcterms:W3CDTF">2017-12-04T12:53:00Z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