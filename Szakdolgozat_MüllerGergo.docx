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2F9893" w14:textId="77777777" w:rsidR="008958D5" w:rsidRPr="003355B9" w:rsidRDefault="008958D5" w:rsidP="008958D5">
      <w:pPr>
        <w:pStyle w:val="Nyilatkozatcm"/>
      </w:pPr>
      <w:r w:rsidRPr="003355B9">
        <w:t>FELADATKIÍRÁS</w:t>
      </w:r>
    </w:p>
    <w:p w14:paraId="49FD2FB8" w14:textId="3CDE0DD8" w:rsidR="008958D5" w:rsidRPr="003355B9" w:rsidRDefault="008958D5" w:rsidP="008958D5">
      <w:r w:rsidRPr="003355B9">
        <w:t xml:space="preserve">Az elektronikusan </w:t>
      </w:r>
      <w:ins w:id="0" w:author="Gergo" w:date="2017-12-02T23:03:00Z">
        <w:r w:rsidR="00A0030F">
          <w:t>b</w:t>
        </w:r>
      </w:ins>
      <w:del w:id="1" w:author="Gergo" w:date="2017-12-02T23:03:00Z">
        <w:r w:rsidRPr="003355B9" w:rsidDel="00A0030F">
          <w:delText>b</w:delText>
        </w:r>
      </w:del>
      <w:r w:rsidRPr="003355B9">
        <w:t xml:space="preserve">eadott változatban ez az oldal törlendő. A nyomtatott változatban ennek az oldalnak a helyére a diplomaterv portálról letöltött, jóváhagyott feladatkiírást kell befűzni. </w:t>
      </w:r>
    </w:p>
    <w:p w14:paraId="7D9FC970" w14:textId="642253F1" w:rsidR="0039238A" w:rsidRPr="003355B9" w:rsidRDefault="0039238A" w:rsidP="0089533D"/>
    <w:p w14:paraId="13FB394B" w14:textId="77777777" w:rsidR="0039238A" w:rsidRPr="003355B9" w:rsidRDefault="0039238A">
      <w:pPr>
        <w:spacing w:after="0" w:line="240" w:lineRule="auto"/>
        <w:ind w:firstLine="0"/>
        <w:jc w:val="left"/>
      </w:pPr>
      <w:r w:rsidRPr="003355B9">
        <w:br w:type="page"/>
      </w:r>
    </w:p>
    <w:p w14:paraId="6D97132D" w14:textId="77777777" w:rsidR="0039238A" w:rsidRPr="003355B9" w:rsidRDefault="0039238A" w:rsidP="0039238A">
      <w:pPr>
        <w:pStyle w:val="Cmlaplog"/>
      </w:pPr>
      <w:r w:rsidRPr="004D0C18">
        <w:rPr>
          <w:noProof/>
          <w:lang w:val="en-US"/>
        </w:rPr>
        <w:lastRenderedPageBreak/>
        <w:drawing>
          <wp:inline distT="0" distB="0" distL="0" distR="0" wp14:anchorId="199CD143" wp14:editId="3014B05D">
            <wp:extent cx="1931035" cy="541020"/>
            <wp:effectExtent l="0" t="0" r="0" b="0"/>
            <wp:docPr id="1" name="Kép 1" descr="muegye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egyete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1035" cy="541020"/>
                    </a:xfrm>
                    <a:prstGeom prst="rect">
                      <a:avLst/>
                    </a:prstGeom>
                    <a:noFill/>
                    <a:ln>
                      <a:noFill/>
                    </a:ln>
                  </pic:spPr>
                </pic:pic>
              </a:graphicData>
            </a:graphic>
          </wp:inline>
        </w:drawing>
      </w:r>
    </w:p>
    <w:p w14:paraId="57C7A493" w14:textId="77777777" w:rsidR="0039238A" w:rsidRPr="003355B9" w:rsidRDefault="0039238A" w:rsidP="0039238A">
      <w:pPr>
        <w:pStyle w:val="Cmlapegyetem"/>
      </w:pPr>
      <w:r w:rsidRPr="003355B9">
        <w:t>Budapesti Műszaki és Gazdaságtudományi Egyetem</w:t>
      </w:r>
    </w:p>
    <w:p w14:paraId="210185BA" w14:textId="77777777" w:rsidR="0039238A" w:rsidRPr="003355B9" w:rsidRDefault="0039238A" w:rsidP="0039238A">
      <w:pPr>
        <w:pStyle w:val="Cmlapkarstanszk"/>
      </w:pPr>
      <w:r w:rsidRPr="003355B9">
        <w:t>Villamosmérnöki és Informatikai Kar</w:t>
      </w:r>
    </w:p>
    <w:p w14:paraId="527400BE" w14:textId="77777777" w:rsidR="0039238A" w:rsidRPr="003355B9" w:rsidRDefault="000F7994" w:rsidP="0039238A">
      <w:pPr>
        <w:pStyle w:val="Cmlapkarstanszk"/>
      </w:pPr>
      <w:r w:rsidRPr="004D0C18">
        <w:fldChar w:fldCharType="begin"/>
      </w:r>
      <w:r w:rsidRPr="003355B9">
        <w:instrText xml:space="preserve"> DOCPROPERTY  Company  \* MERGEFORMAT </w:instrText>
      </w:r>
      <w:r w:rsidRPr="004D0C18">
        <w:fldChar w:fldCharType="separate"/>
      </w:r>
      <w:r w:rsidR="0039238A" w:rsidRPr="003355B9">
        <w:t>Automatizálási és Alkalmazott Informatikai Tanszék</w:t>
      </w:r>
      <w:r w:rsidRPr="004D0C18">
        <w:fldChar w:fldCharType="end"/>
      </w:r>
    </w:p>
    <w:p w14:paraId="474D6080" w14:textId="77777777" w:rsidR="0039238A" w:rsidRPr="003355B9" w:rsidRDefault="0039238A" w:rsidP="0039238A"/>
    <w:p w14:paraId="7E7BE26B" w14:textId="77777777" w:rsidR="0039238A" w:rsidRPr="003355B9" w:rsidRDefault="0039238A" w:rsidP="0039238A"/>
    <w:p w14:paraId="71AA0D7E" w14:textId="77777777" w:rsidR="0039238A" w:rsidRPr="003355B9" w:rsidRDefault="0039238A" w:rsidP="0039238A"/>
    <w:p w14:paraId="23D486E6" w14:textId="77777777" w:rsidR="0039238A" w:rsidRPr="003355B9" w:rsidRDefault="0039238A" w:rsidP="0039238A"/>
    <w:p w14:paraId="2B47DD3A" w14:textId="77777777" w:rsidR="0039238A" w:rsidRPr="003355B9" w:rsidRDefault="0039238A" w:rsidP="0039238A"/>
    <w:p w14:paraId="7EFED255" w14:textId="77777777" w:rsidR="0039238A" w:rsidRPr="003355B9" w:rsidRDefault="0039238A" w:rsidP="0039238A"/>
    <w:p w14:paraId="10D80609" w14:textId="77777777" w:rsidR="0039238A" w:rsidRPr="003355B9" w:rsidRDefault="0039238A" w:rsidP="0039238A"/>
    <w:p w14:paraId="4A6C4430" w14:textId="3098D6D8" w:rsidR="0039238A" w:rsidRPr="003355B9" w:rsidRDefault="0039238A" w:rsidP="0039238A">
      <w:pPr>
        <w:pStyle w:val="Cmlapszerz"/>
        <w:rPr>
          <w:noProof w:val="0"/>
          <w:rPrChange w:id="2" w:author="Gergo" w:date="2017-11-25T13:10:00Z">
            <w:rPr/>
          </w:rPrChange>
        </w:rPr>
      </w:pPr>
      <w:r w:rsidRPr="003355B9">
        <w:rPr>
          <w:noProof w:val="0"/>
          <w:rPrChange w:id="3" w:author="Gergo" w:date="2017-11-25T13:10:00Z">
            <w:rPr/>
          </w:rPrChange>
        </w:rPr>
        <w:t>Müller Gergő</w:t>
      </w:r>
    </w:p>
    <w:p w14:paraId="31302564" w14:textId="77777777" w:rsidR="0039238A" w:rsidRPr="003355B9" w:rsidRDefault="0039238A" w:rsidP="009B61EE">
      <w:pPr>
        <w:pStyle w:val="Cm"/>
        <w:spacing w:after="0"/>
        <w:rPr>
          <w:sz w:val="44"/>
          <w:szCs w:val="44"/>
        </w:rPr>
      </w:pPr>
      <w:r w:rsidRPr="003355B9">
        <w:rPr>
          <w:sz w:val="44"/>
          <w:szCs w:val="44"/>
        </w:rPr>
        <w:t>Biofeedback és VR vezérlésű RPG játék készítése Unity és</w:t>
      </w:r>
    </w:p>
    <w:p w14:paraId="3680B2C4" w14:textId="1F17369C" w:rsidR="0039238A" w:rsidRPr="003355B9" w:rsidRDefault="0039238A" w:rsidP="0039238A">
      <w:pPr>
        <w:pStyle w:val="Cm"/>
        <w:rPr>
          <w:sz w:val="44"/>
          <w:szCs w:val="44"/>
        </w:rPr>
      </w:pPr>
      <w:r w:rsidRPr="003355B9">
        <w:rPr>
          <w:sz w:val="44"/>
          <w:szCs w:val="44"/>
        </w:rPr>
        <w:t>Daydream környezeten</w:t>
      </w:r>
    </w:p>
    <w:p w14:paraId="0256CE11" w14:textId="77777777" w:rsidR="0039238A" w:rsidRPr="003355B9" w:rsidRDefault="0039238A" w:rsidP="0039238A">
      <w:pPr>
        <w:keepLines/>
        <w:spacing w:after="0"/>
        <w:ind w:firstLine="0"/>
        <w:jc w:val="center"/>
        <w:rPr>
          <w:smallCaps/>
        </w:rPr>
      </w:pPr>
    </w:p>
    <w:p w14:paraId="572C12E1" w14:textId="77777777" w:rsidR="0039238A" w:rsidRPr="003355B9" w:rsidRDefault="0039238A" w:rsidP="0039238A">
      <w:pPr>
        <w:keepLines/>
        <w:spacing w:after="0"/>
        <w:ind w:firstLine="0"/>
        <w:jc w:val="center"/>
        <w:rPr>
          <w:smallCaps/>
        </w:rPr>
      </w:pPr>
    </w:p>
    <w:p w14:paraId="50DD1E20" w14:textId="77777777" w:rsidR="0039238A" w:rsidRPr="003355B9" w:rsidRDefault="0039238A" w:rsidP="0039238A">
      <w:pPr>
        <w:keepLines/>
        <w:spacing w:after="0"/>
        <w:ind w:firstLine="0"/>
        <w:jc w:val="center"/>
        <w:rPr>
          <w:smallCaps/>
        </w:rPr>
      </w:pPr>
    </w:p>
    <w:p w14:paraId="4DD9A10B" w14:textId="77777777" w:rsidR="0039238A" w:rsidRPr="003355B9" w:rsidRDefault="0039238A" w:rsidP="0039238A">
      <w:pPr>
        <w:keepLines/>
        <w:spacing w:after="0"/>
        <w:ind w:firstLine="0"/>
        <w:jc w:val="center"/>
        <w:rPr>
          <w:smallCaps/>
        </w:rPr>
      </w:pPr>
    </w:p>
    <w:p w14:paraId="310400A8" w14:textId="77777777" w:rsidR="0039238A" w:rsidRPr="003355B9" w:rsidRDefault="0039238A" w:rsidP="0039238A">
      <w:pPr>
        <w:keepLines/>
        <w:spacing w:after="0"/>
        <w:ind w:firstLine="0"/>
        <w:jc w:val="center"/>
        <w:rPr>
          <w:smallCaps/>
        </w:rPr>
      </w:pPr>
    </w:p>
    <w:p w14:paraId="271AC6BB" w14:textId="2113A86E" w:rsidR="0039238A" w:rsidRPr="003355B9" w:rsidRDefault="0039238A" w:rsidP="0039238A">
      <w:pPr>
        <w:keepLines/>
        <w:spacing w:after="0"/>
        <w:ind w:firstLine="0"/>
        <w:rPr>
          <w:smallCaps/>
        </w:rPr>
      </w:pPr>
    </w:p>
    <w:p w14:paraId="30CEB41C" w14:textId="388FF85F" w:rsidR="0039238A" w:rsidRPr="003355B9" w:rsidRDefault="0039238A" w:rsidP="0039238A">
      <w:pPr>
        <w:keepLines/>
        <w:spacing w:after="0"/>
        <w:ind w:firstLine="0"/>
        <w:rPr>
          <w:smallCaps/>
        </w:rPr>
      </w:pPr>
    </w:p>
    <w:p w14:paraId="04E069F2" w14:textId="77777777" w:rsidR="0039238A" w:rsidRPr="003355B9" w:rsidRDefault="0039238A" w:rsidP="0039238A">
      <w:pPr>
        <w:keepLines/>
        <w:spacing w:after="0"/>
        <w:ind w:firstLine="0"/>
        <w:jc w:val="center"/>
        <w:rPr>
          <w:smallCaps/>
        </w:rPr>
      </w:pPr>
    </w:p>
    <w:p w14:paraId="304D1F3D" w14:textId="77777777" w:rsidR="0039238A" w:rsidRPr="003355B9" w:rsidRDefault="0039238A" w:rsidP="0039238A">
      <w:pPr>
        <w:keepLines/>
        <w:spacing w:after="0"/>
        <w:ind w:firstLine="0"/>
        <w:jc w:val="center"/>
        <w:rPr>
          <w:smallCaps/>
        </w:rPr>
      </w:pPr>
      <w:r w:rsidRPr="003355B9">
        <w:rPr>
          <w:smallCaps/>
        </w:rPr>
        <w:t>Konzulens</w:t>
      </w:r>
    </w:p>
    <w:p w14:paraId="573C16EB" w14:textId="19D135D4" w:rsidR="0039238A" w:rsidRPr="003355B9" w:rsidRDefault="0039238A" w:rsidP="0039238A">
      <w:pPr>
        <w:spacing w:after="0"/>
        <w:ind w:firstLine="0"/>
        <w:jc w:val="center"/>
        <w:rPr>
          <w:sz w:val="40"/>
          <w:rPrChange w:id="4" w:author="Gergo" w:date="2017-11-25T13:10:00Z">
            <w:rPr>
              <w:noProof/>
              <w:sz w:val="40"/>
            </w:rPr>
          </w:rPrChange>
        </w:rPr>
      </w:pPr>
      <w:r w:rsidRPr="003355B9">
        <w:rPr>
          <w:sz w:val="40"/>
          <w:rPrChange w:id="5" w:author="Gergo" w:date="2017-11-25T13:10:00Z">
            <w:rPr>
              <w:noProof/>
              <w:sz w:val="40"/>
            </w:rPr>
          </w:rPrChange>
        </w:rPr>
        <w:t>Dr. Forstner Bertala</w:t>
      </w:r>
      <w:r w:rsidR="00B40F34" w:rsidRPr="003355B9">
        <w:rPr>
          <w:sz w:val="40"/>
          <w:rPrChange w:id="6" w:author="Gergo" w:date="2017-11-25T13:10:00Z">
            <w:rPr>
              <w:noProof/>
              <w:sz w:val="40"/>
            </w:rPr>
          </w:rPrChange>
        </w:rPr>
        <w:t>n</w:t>
      </w:r>
    </w:p>
    <w:p w14:paraId="3165633C" w14:textId="02203631" w:rsidR="0039238A" w:rsidRPr="003355B9" w:rsidDel="005B7F02" w:rsidRDefault="0039238A" w:rsidP="0039238A">
      <w:pPr>
        <w:spacing w:after="0"/>
        <w:ind w:firstLine="0"/>
        <w:jc w:val="center"/>
        <w:rPr>
          <w:del w:id="7" w:author="Gergo" w:date="2017-12-02T20:10:00Z"/>
        </w:rPr>
      </w:pPr>
      <w:r w:rsidRPr="003355B9">
        <w:t>BUDAPEST, 201</w:t>
      </w:r>
      <w:ins w:id="8" w:author="Gergo" w:date="2017-12-02T20:10:00Z">
        <w:r w:rsidR="005B7F02">
          <w:t>7</w:t>
        </w:r>
      </w:ins>
      <w:del w:id="9" w:author="Gergo" w:date="2017-12-02T20:10:00Z">
        <w:r w:rsidRPr="003355B9" w:rsidDel="005B7F02">
          <w:delText>7</w:delText>
        </w:r>
      </w:del>
    </w:p>
    <w:p w14:paraId="5C95B9E0" w14:textId="27626DE1" w:rsidR="00E360CD" w:rsidRPr="003355B9" w:rsidDel="005B7F02" w:rsidRDefault="0039238A">
      <w:pPr>
        <w:spacing w:after="0"/>
        <w:ind w:firstLine="0"/>
        <w:jc w:val="center"/>
        <w:rPr>
          <w:del w:id="10" w:author="Gergo" w:date="2017-12-02T20:11:00Z"/>
        </w:rPr>
        <w:pPrChange w:id="11" w:author="Gergo" w:date="2017-12-02T20:10:00Z">
          <w:pPr/>
        </w:pPrChange>
      </w:pPr>
      <w:del w:id="12" w:author="Gergo" w:date="2017-12-02T20:10:00Z">
        <w:r w:rsidRPr="003355B9" w:rsidDel="005B7F02">
          <w:delText>Tartalo</w:delText>
        </w:r>
        <w:r w:rsidR="00E360CD" w:rsidRPr="003355B9" w:rsidDel="005B7F02">
          <w:delText>mjegyzék – Végén Generált.</w:delText>
        </w:r>
      </w:del>
    </w:p>
    <w:p w14:paraId="22E56DF4" w14:textId="77777777" w:rsidR="006A03F6" w:rsidRPr="003355B9" w:rsidDel="005B7F02" w:rsidRDefault="006A03F6" w:rsidP="0089533D">
      <w:pPr>
        <w:rPr>
          <w:del w:id="13" w:author="Gergo" w:date="2017-12-02T20:11:00Z"/>
        </w:rPr>
      </w:pPr>
    </w:p>
    <w:p w14:paraId="671D9465" w14:textId="77777777" w:rsidR="006A03F6" w:rsidRPr="003355B9" w:rsidRDefault="006A03F6">
      <w:pPr>
        <w:spacing w:after="0"/>
        <w:ind w:firstLine="0"/>
        <w:jc w:val="center"/>
        <w:pPrChange w:id="14" w:author="Gergo" w:date="2017-12-02T20:11:00Z">
          <w:pPr>
            <w:spacing w:after="0" w:line="240" w:lineRule="auto"/>
            <w:ind w:firstLine="0"/>
            <w:jc w:val="left"/>
          </w:pPr>
        </w:pPrChange>
      </w:pPr>
      <w:r w:rsidRPr="003355B9">
        <w:br w:type="page"/>
      </w:r>
    </w:p>
    <w:p w14:paraId="6677CE85" w14:textId="0B9DA119" w:rsidR="00E360CD" w:rsidRDefault="006A03F6" w:rsidP="006A03F6">
      <w:pPr>
        <w:pStyle w:val="Fejezetcimszmozsnlkl"/>
        <w:rPr>
          <w:ins w:id="15" w:author="Gergo" w:date="2017-11-28T10:47:00Z"/>
        </w:rPr>
      </w:pPr>
      <w:bookmarkStart w:id="16" w:name="_Toc433184091"/>
      <w:bookmarkStart w:id="17" w:name="_Toc497485118"/>
      <w:bookmarkStart w:id="18" w:name="_Toc499416779"/>
      <w:r w:rsidRPr="003355B9">
        <w:lastRenderedPageBreak/>
        <w:t>Összefoglaló</w:t>
      </w:r>
      <w:bookmarkEnd w:id="16"/>
      <w:bookmarkEnd w:id="17"/>
      <w:bookmarkEnd w:id="18"/>
    </w:p>
    <w:p w14:paraId="393A0357" w14:textId="12D83840" w:rsidR="007A12A0" w:rsidRDefault="007A12A0">
      <w:pPr>
        <w:rPr>
          <w:ins w:id="19" w:author="Gergo" w:date="2017-11-28T10:50:00Z"/>
        </w:rPr>
        <w:pPrChange w:id="20" w:author="Gergo" w:date="2017-11-28T10:47:00Z">
          <w:pPr>
            <w:pStyle w:val="Fejezetcimszmozsnlkl"/>
          </w:pPr>
        </w:pPrChange>
      </w:pPr>
      <w:ins w:id="21" w:author="Gergo" w:date="2017-11-28T10:47:00Z">
        <w:r>
          <w:t xml:space="preserve">A technológia egyre több tudományág előtt nyit meg új kapukat. A dolgozatomban egy pszichológiai kísérlet modern </w:t>
        </w:r>
      </w:ins>
      <w:ins w:id="22" w:author="Gergo" w:date="2017-11-28T10:50:00Z">
        <w:r>
          <w:t>újragondolását valósítom meg a Google DayDream virtuális valóság platformja segítségével. Bemutatom a területben és az eszközökben</w:t>
        </w:r>
        <w:r w:rsidR="005B7F02">
          <w:t xml:space="preserve"> rejlő potenciált és, hogy ezek</w:t>
        </w:r>
        <w:r>
          <w:t xml:space="preserve"> hogy</w:t>
        </w:r>
      </w:ins>
      <w:ins w:id="23" w:author="Gergo" w:date="2017-11-29T22:14:00Z">
        <w:r w:rsidR="00FE0111">
          <w:t>an</w:t>
        </w:r>
      </w:ins>
      <w:ins w:id="24" w:author="Gergo" w:date="2017-11-28T10:50:00Z">
        <w:r>
          <w:t xml:space="preserve"> újítják és újíthat</w:t>
        </w:r>
        <w:r w:rsidR="00D16665">
          <w:t>ják meg a pszichológia területeit</w:t>
        </w:r>
        <w:r>
          <w:t>.</w:t>
        </w:r>
      </w:ins>
    </w:p>
    <w:p w14:paraId="46A5C422" w14:textId="77777777" w:rsidR="00B63DFB" w:rsidRDefault="007A12A0">
      <w:pPr>
        <w:rPr>
          <w:ins w:id="25" w:author="Gergo" w:date="2017-11-28T11:09:00Z"/>
        </w:rPr>
        <w:pPrChange w:id="26" w:author="Gergo" w:date="2017-11-28T11:09:00Z">
          <w:pPr>
            <w:pStyle w:val="Fejezetcimszmozsnlkl"/>
          </w:pPr>
        </w:pPrChange>
      </w:pPr>
      <w:ins w:id="27" w:author="Gergo" w:date="2017-11-28T10:54:00Z">
        <w:r>
          <w:t xml:space="preserve">Részletesen ismertetem a virtuális valóságot mint koncepció és mint </w:t>
        </w:r>
      </w:ins>
      <w:ins w:id="28" w:author="Gergo" w:date="2017-11-28T10:55:00Z">
        <w:r w:rsidR="00563C3F">
          <w:t>technológiai megvalósítást is és</w:t>
        </w:r>
      </w:ins>
      <w:ins w:id="29" w:author="Gergo" w:date="2017-11-28T11:00:00Z">
        <w:r w:rsidR="00563C3F">
          <w:t xml:space="preserve"> bemutatom a mentális állapot monitorozásának technikáját a MindWave neuroheadset segítségével.</w:t>
        </w:r>
      </w:ins>
      <w:ins w:id="30" w:author="Gergo" w:date="2017-11-28T11:09:00Z">
        <w:r w:rsidR="00B63DFB">
          <w:t xml:space="preserve"> </w:t>
        </w:r>
      </w:ins>
      <w:ins w:id="31" w:author="Gergo" w:date="2017-11-28T11:02:00Z">
        <w:r w:rsidR="00B63DFB">
          <w:t>Elmagyarázom, hogy  a fejlesztés során miért döntöttem</w:t>
        </w:r>
      </w:ins>
      <w:ins w:id="32" w:author="Gergo" w:date="2017-11-28T11:09:00Z">
        <w:r w:rsidR="00B63DFB">
          <w:t xml:space="preserve"> </w:t>
        </w:r>
      </w:ins>
      <w:ins w:id="33" w:author="Gergo" w:date="2017-11-28T11:08:00Z">
        <w:r w:rsidR="00B63DFB">
          <w:t xml:space="preserve"> </w:t>
        </w:r>
      </w:ins>
      <w:ins w:id="34" w:author="Gergo" w:date="2017-11-28T11:07:00Z">
        <w:r w:rsidR="00B63DFB">
          <w:t>a két fent megemlített</w:t>
        </w:r>
      </w:ins>
      <w:ins w:id="35" w:author="Gergo" w:date="2017-11-28T11:08:00Z">
        <w:r w:rsidR="00B63DFB">
          <w:t xml:space="preserve"> eszköz és</w:t>
        </w:r>
      </w:ins>
      <w:ins w:id="36" w:author="Gergo" w:date="2017-11-28T11:02:00Z">
        <w:r w:rsidR="00B63DFB">
          <w:t xml:space="preserve"> a Unity játékmotor használata </w:t>
        </w:r>
      </w:ins>
      <w:ins w:id="37" w:author="Gergo" w:date="2017-11-28T11:08:00Z">
        <w:r w:rsidR="00B63DFB">
          <w:t>mellett.</w:t>
        </w:r>
      </w:ins>
    </w:p>
    <w:p w14:paraId="26B280F5" w14:textId="46BA0305" w:rsidR="005565AC" w:rsidRDefault="00B63DFB">
      <w:pPr>
        <w:rPr>
          <w:ins w:id="38" w:author="Gergo" w:date="2017-11-28T11:14:00Z"/>
        </w:rPr>
        <w:pPrChange w:id="39" w:author="Gergo" w:date="2017-11-28T11:09:00Z">
          <w:pPr>
            <w:pStyle w:val="Fejezetcimszmozsnlkl"/>
          </w:pPr>
        </w:pPrChange>
      </w:pPr>
      <w:ins w:id="40" w:author="Gergo" w:date="2017-11-28T11:09:00Z">
        <w:r>
          <w:t>A VR technológia sok újszerű lehetőséget nyújt egy játé</w:t>
        </w:r>
        <w:r w:rsidR="005B7F02">
          <w:t>k készítéséhez. Bemutatom, hogy</w:t>
        </w:r>
        <w:r>
          <w:t xml:space="preserve"> hogyan aknáztam ki ezeket a lehetőségeket, annak érdek</w:t>
        </w:r>
        <w:r w:rsidR="00D16665">
          <w:t>ében, hogy a játék még</w:t>
        </w:r>
      </w:ins>
      <w:ins w:id="41" w:author="Gergo" w:date="2017-11-28T11:16:00Z">
        <w:r w:rsidR="00D16665">
          <w:t xml:space="preserve"> </w:t>
        </w:r>
      </w:ins>
      <w:ins w:id="42" w:author="Gergo" w:date="2017-11-28T11:09:00Z">
        <w:r w:rsidR="00D16665">
          <w:t>jobban a valóság élményét nyújtsa</w:t>
        </w:r>
        <w:r>
          <w:t>.</w:t>
        </w:r>
      </w:ins>
      <w:ins w:id="43" w:author="Gergo" w:date="2017-11-28T11:11:00Z">
        <w:r w:rsidR="005565AC">
          <w:t xml:space="preserve"> A játék</w:t>
        </w:r>
      </w:ins>
      <w:ins w:id="44" w:author="Gergo" w:date="2017-11-28T11:16:00Z">
        <w:r w:rsidR="00D16665">
          <w:t xml:space="preserve"> nyújtotta szórakozás</w:t>
        </w:r>
      </w:ins>
      <w:ins w:id="45" w:author="Gergo" w:date="2017-11-28T11:11:00Z">
        <w:r w:rsidR="005565AC">
          <w:t xml:space="preserve"> mellett a pszichológiai teszt</w:t>
        </w:r>
        <w:r w:rsidR="00D16665">
          <w:t xml:space="preserve"> végzése az alkalmazás</w:t>
        </w:r>
        <w:r w:rsidR="005565AC">
          <w:t xml:space="preserve"> fő feladata, ezért ismer</w:t>
        </w:r>
        <w:r w:rsidR="00FE0111">
          <w:t>tetem, hogy ezt miként tettem a</w:t>
        </w:r>
        <w:r w:rsidR="00D16665">
          <w:t xml:space="preserve"> </w:t>
        </w:r>
      </w:ins>
      <w:ins w:id="46" w:author="Gergo" w:date="2017-11-29T22:15:00Z">
        <w:r w:rsidR="00FE0111">
          <w:t>játék</w:t>
        </w:r>
      </w:ins>
      <w:ins w:id="47" w:author="Gergo" w:date="2017-11-29T22:16:00Z">
        <w:r w:rsidR="00FE0111">
          <w:t xml:space="preserve"> </w:t>
        </w:r>
      </w:ins>
      <w:ins w:id="48" w:author="Gergo" w:date="2017-11-28T11:11:00Z">
        <w:r w:rsidR="005565AC">
          <w:t>szerves részévé és, hogyan kapcsoltam össze a neuroheadset-et az én játékommal.</w:t>
        </w:r>
      </w:ins>
    </w:p>
    <w:p w14:paraId="2D84C91C" w14:textId="3F48A9AA" w:rsidR="007A12A0" w:rsidRPr="0034280E" w:rsidRDefault="005565AC">
      <w:pPr>
        <w:pPrChange w:id="49" w:author="Gergo" w:date="2017-11-28T11:09:00Z">
          <w:pPr>
            <w:pStyle w:val="Fejezetcimszmozsnlkl"/>
          </w:pPr>
        </w:pPrChange>
      </w:pPr>
      <w:ins w:id="50" w:author="Gergo" w:date="2017-11-28T11:14:00Z">
        <w:r>
          <w:t>Végül bemu</w:t>
        </w:r>
        <w:r w:rsidR="00FE0111">
          <w:t xml:space="preserve">tatom a mérések eredményét és </w:t>
        </w:r>
        <w:r>
          <w:t>egy ilyen típusú alkalmazás fej</w:t>
        </w:r>
        <w:r w:rsidR="00FE0111">
          <w:t>lesztése során szerzett saját tapasztalataimat</w:t>
        </w:r>
        <w:r>
          <w:t>.</w:t>
        </w:r>
      </w:ins>
      <w:ins w:id="51" w:author="Gergo" w:date="2017-11-28T11:09:00Z">
        <w:r w:rsidR="00B63DFB">
          <w:t xml:space="preserve"> </w:t>
        </w:r>
      </w:ins>
      <w:ins w:id="52" w:author="Gergo" w:date="2017-11-28T11:08:00Z">
        <w:r w:rsidR="00B63DFB">
          <w:t xml:space="preserve"> </w:t>
        </w:r>
      </w:ins>
    </w:p>
    <w:p w14:paraId="13C80B0E" w14:textId="77777777" w:rsidR="00E360CD" w:rsidRPr="003355B9" w:rsidRDefault="00E360CD">
      <w:pPr>
        <w:spacing w:after="0" w:line="240" w:lineRule="auto"/>
        <w:ind w:firstLine="0"/>
        <w:jc w:val="left"/>
        <w:rPr>
          <w:rFonts w:cs="Arial"/>
          <w:b/>
          <w:bCs/>
          <w:kern w:val="32"/>
          <w:sz w:val="36"/>
          <w:szCs w:val="32"/>
        </w:rPr>
      </w:pPr>
      <w:del w:id="53" w:author="Gergo" w:date="2017-11-28T10:47:00Z">
        <w:r w:rsidRPr="003355B9" w:rsidDel="007A12A0">
          <w:br w:type="page"/>
        </w:r>
      </w:del>
    </w:p>
    <w:p w14:paraId="3EEB1548" w14:textId="1A9E5510" w:rsidR="00E360CD" w:rsidRDefault="00E360CD" w:rsidP="006A03F6">
      <w:pPr>
        <w:pStyle w:val="Fejezetcimszmozsnlkl"/>
        <w:rPr>
          <w:ins w:id="54" w:author="Gergo" w:date="2017-11-25T23:41:00Z"/>
        </w:rPr>
      </w:pPr>
      <w:bookmarkStart w:id="55" w:name="_Toc499416780"/>
      <w:r w:rsidRPr="003355B9">
        <w:lastRenderedPageBreak/>
        <w:t>Abstract</w:t>
      </w:r>
      <w:bookmarkEnd w:id="55"/>
    </w:p>
    <w:p w14:paraId="473216C3" w14:textId="48E375B2" w:rsidR="00736D68" w:rsidRDefault="00736D68">
      <w:pPr>
        <w:pStyle w:val="Fejezetcimszmozsnlkl"/>
        <w:rPr>
          <w:ins w:id="56" w:author="Gergo" w:date="2017-11-25T23:41:00Z"/>
        </w:rPr>
      </w:pPr>
      <w:bookmarkStart w:id="57" w:name="_Toc499416781"/>
      <w:ins w:id="58" w:author="Gergo" w:date="2017-11-25T23:41:00Z">
        <w:r>
          <w:lastRenderedPageBreak/>
          <w:t>Tartalomjegyzék</w:t>
        </w:r>
        <w:bookmarkEnd w:id="57"/>
      </w:ins>
    </w:p>
    <w:customXmlInsRangeStart w:id="59" w:author="Gergo" w:date="2017-11-25T23:44:00Z"/>
    <w:sdt>
      <w:sdtPr>
        <w:rPr>
          <w:rFonts w:ascii="Times New Roman" w:hAnsi="Times New Roman"/>
          <w:b w:val="0"/>
          <w:bCs w:val="0"/>
          <w:color w:val="auto"/>
          <w:sz w:val="24"/>
          <w:szCs w:val="24"/>
          <w:lang w:eastAsia="en-US"/>
        </w:rPr>
        <w:id w:val="-171730798"/>
        <w:docPartObj>
          <w:docPartGallery w:val="Table of Contents"/>
          <w:docPartUnique/>
        </w:docPartObj>
      </w:sdtPr>
      <w:sdtContent>
        <w:customXmlInsRangeEnd w:id="59"/>
        <w:p w14:paraId="76F43EB4" w14:textId="67CA88CF" w:rsidR="00736D68" w:rsidRDefault="00736D68">
          <w:pPr>
            <w:pStyle w:val="Tartalomjegyzkcmsora"/>
            <w:rPr>
              <w:ins w:id="60" w:author="Gergo" w:date="2017-11-25T23:44:00Z"/>
            </w:rPr>
          </w:pPr>
          <w:ins w:id="61" w:author="Gergo" w:date="2017-11-25T23:44:00Z">
            <w:r>
              <w:t>Tartalom</w:t>
            </w:r>
          </w:ins>
        </w:p>
        <w:p w14:paraId="47977521" w14:textId="135C494D" w:rsidR="00736D68" w:rsidRDefault="00736D68">
          <w:pPr>
            <w:pStyle w:val="TJ1"/>
            <w:rPr>
              <w:rFonts w:asciiTheme="minorHAnsi" w:eastAsiaTheme="minorEastAsia" w:hAnsiTheme="minorHAnsi" w:cstheme="minorBidi"/>
              <w:b w:val="0"/>
              <w:noProof/>
              <w:sz w:val="22"/>
              <w:szCs w:val="22"/>
              <w:lang w:val="en-US"/>
            </w:rPr>
          </w:pPr>
          <w:ins w:id="62" w:author="Gergo" w:date="2017-11-25T23:44:00Z">
            <w:r>
              <w:fldChar w:fldCharType="begin"/>
            </w:r>
            <w:r>
              <w:instrText xml:space="preserve"> TOC \o "1-3" \h \z \u </w:instrText>
            </w:r>
            <w:r>
              <w:fldChar w:fldCharType="separate"/>
            </w:r>
          </w:ins>
          <w:hyperlink w:anchor="_Toc499416779" w:history="1">
            <w:r w:rsidRPr="00CF6735">
              <w:rPr>
                <w:rStyle w:val="Hiperhivatkozs"/>
                <w:noProof/>
              </w:rPr>
              <w:t>Összefoglaló</w:t>
            </w:r>
            <w:r>
              <w:rPr>
                <w:noProof/>
                <w:webHidden/>
              </w:rPr>
              <w:tab/>
            </w:r>
            <w:r>
              <w:rPr>
                <w:noProof/>
                <w:webHidden/>
              </w:rPr>
              <w:fldChar w:fldCharType="begin"/>
            </w:r>
            <w:r>
              <w:rPr>
                <w:noProof/>
                <w:webHidden/>
              </w:rPr>
              <w:instrText xml:space="preserve"> PAGEREF _Toc499416779 \h </w:instrText>
            </w:r>
            <w:r>
              <w:rPr>
                <w:noProof/>
                <w:webHidden/>
              </w:rPr>
            </w:r>
            <w:r>
              <w:rPr>
                <w:noProof/>
                <w:webHidden/>
              </w:rPr>
              <w:fldChar w:fldCharType="separate"/>
            </w:r>
            <w:r w:rsidR="0034280E">
              <w:rPr>
                <w:noProof/>
                <w:webHidden/>
              </w:rPr>
              <w:t>4</w:t>
            </w:r>
            <w:r>
              <w:rPr>
                <w:noProof/>
                <w:webHidden/>
              </w:rPr>
              <w:fldChar w:fldCharType="end"/>
            </w:r>
          </w:hyperlink>
        </w:p>
        <w:p w14:paraId="18754E07" w14:textId="063E936F" w:rsidR="00736D68" w:rsidRDefault="007C7DBC">
          <w:pPr>
            <w:pStyle w:val="TJ1"/>
            <w:rPr>
              <w:rFonts w:asciiTheme="minorHAnsi" w:eastAsiaTheme="minorEastAsia" w:hAnsiTheme="minorHAnsi" w:cstheme="minorBidi"/>
              <w:b w:val="0"/>
              <w:noProof/>
              <w:sz w:val="22"/>
              <w:szCs w:val="22"/>
              <w:lang w:val="en-US"/>
            </w:rPr>
          </w:pPr>
          <w:hyperlink w:anchor="_Toc499416780" w:history="1">
            <w:r w:rsidR="00736D68" w:rsidRPr="00CF6735">
              <w:rPr>
                <w:rStyle w:val="Hiperhivatkozs"/>
                <w:noProof/>
              </w:rPr>
              <w:t>Abstract</w:t>
            </w:r>
            <w:r w:rsidR="00736D68">
              <w:rPr>
                <w:noProof/>
                <w:webHidden/>
              </w:rPr>
              <w:tab/>
            </w:r>
            <w:r w:rsidR="00736D68">
              <w:rPr>
                <w:noProof/>
                <w:webHidden/>
              </w:rPr>
              <w:fldChar w:fldCharType="begin"/>
            </w:r>
            <w:r w:rsidR="00736D68">
              <w:rPr>
                <w:noProof/>
                <w:webHidden/>
              </w:rPr>
              <w:instrText xml:space="preserve"> PAGEREF _Toc499416780 \h </w:instrText>
            </w:r>
            <w:r w:rsidR="00736D68">
              <w:rPr>
                <w:noProof/>
                <w:webHidden/>
              </w:rPr>
            </w:r>
            <w:r w:rsidR="00736D68">
              <w:rPr>
                <w:noProof/>
                <w:webHidden/>
              </w:rPr>
              <w:fldChar w:fldCharType="separate"/>
            </w:r>
            <w:r w:rsidR="0034280E">
              <w:rPr>
                <w:noProof/>
                <w:webHidden/>
              </w:rPr>
              <w:t>5</w:t>
            </w:r>
            <w:r w:rsidR="00736D68">
              <w:rPr>
                <w:noProof/>
                <w:webHidden/>
              </w:rPr>
              <w:fldChar w:fldCharType="end"/>
            </w:r>
          </w:hyperlink>
        </w:p>
        <w:p w14:paraId="673F309E" w14:textId="13C6D0EB" w:rsidR="00736D68" w:rsidRDefault="007C7DBC">
          <w:pPr>
            <w:pStyle w:val="TJ1"/>
            <w:rPr>
              <w:rFonts w:asciiTheme="minorHAnsi" w:eastAsiaTheme="minorEastAsia" w:hAnsiTheme="minorHAnsi" w:cstheme="minorBidi"/>
              <w:b w:val="0"/>
              <w:noProof/>
              <w:sz w:val="22"/>
              <w:szCs w:val="22"/>
              <w:lang w:val="en-US"/>
            </w:rPr>
          </w:pPr>
          <w:hyperlink w:anchor="_Toc499416781" w:history="1">
            <w:r w:rsidR="00736D68" w:rsidRPr="00CF6735">
              <w:rPr>
                <w:rStyle w:val="Hiperhivatkozs"/>
                <w:noProof/>
              </w:rPr>
              <w:t>Tartalomjegyzék</w:t>
            </w:r>
            <w:r w:rsidR="00736D68">
              <w:rPr>
                <w:noProof/>
                <w:webHidden/>
              </w:rPr>
              <w:tab/>
            </w:r>
            <w:r w:rsidR="00736D68">
              <w:rPr>
                <w:noProof/>
                <w:webHidden/>
              </w:rPr>
              <w:fldChar w:fldCharType="begin"/>
            </w:r>
            <w:r w:rsidR="00736D68">
              <w:rPr>
                <w:noProof/>
                <w:webHidden/>
              </w:rPr>
              <w:instrText xml:space="preserve"> PAGEREF _Toc499416781 \h </w:instrText>
            </w:r>
            <w:r w:rsidR="00736D68">
              <w:rPr>
                <w:noProof/>
                <w:webHidden/>
              </w:rPr>
            </w:r>
            <w:r w:rsidR="00736D68">
              <w:rPr>
                <w:noProof/>
                <w:webHidden/>
              </w:rPr>
              <w:fldChar w:fldCharType="separate"/>
            </w:r>
            <w:r w:rsidR="0034280E">
              <w:rPr>
                <w:noProof/>
                <w:webHidden/>
              </w:rPr>
              <w:t>6</w:t>
            </w:r>
            <w:r w:rsidR="00736D68">
              <w:rPr>
                <w:noProof/>
                <w:webHidden/>
              </w:rPr>
              <w:fldChar w:fldCharType="end"/>
            </w:r>
          </w:hyperlink>
        </w:p>
        <w:p w14:paraId="7E390193" w14:textId="184539A2"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"_Toc499416782"</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1 Bevezetés</w:t>
          </w:r>
          <w:r>
            <w:rPr>
              <w:noProof/>
              <w:webHidden/>
            </w:rPr>
            <w:tab/>
          </w:r>
          <w:r>
            <w:rPr>
              <w:noProof/>
              <w:webHidden/>
            </w:rPr>
            <w:fldChar w:fldCharType="begin"/>
          </w:r>
          <w:r>
            <w:rPr>
              <w:noProof/>
              <w:webHidden/>
            </w:rPr>
            <w:instrText xml:space="preserve"> PAGEREF _Toc499416782 \h </w:instrText>
          </w:r>
          <w:r>
            <w:rPr>
              <w:noProof/>
              <w:webHidden/>
            </w:rPr>
          </w:r>
          <w:r>
            <w:rPr>
              <w:noProof/>
              <w:webHidden/>
            </w:rPr>
            <w:fldChar w:fldCharType="separate"/>
          </w:r>
          <w:ins w:id="63" w:author="Gergo" w:date="2017-12-01T09:03:00Z">
            <w:r w:rsidR="0034280E">
              <w:rPr>
                <w:noProof/>
                <w:webHidden/>
              </w:rPr>
              <w:t>10</w:t>
            </w:r>
          </w:ins>
          <w:del w:id="64" w:author="Gergo" w:date="2017-11-25T23:45:00Z">
            <w:r w:rsidDel="00736D68">
              <w:rPr>
                <w:noProof/>
                <w:webHidden/>
              </w:rPr>
              <w:delText>8</w:delText>
            </w:r>
          </w:del>
          <w:r>
            <w:rPr>
              <w:noProof/>
              <w:webHidden/>
            </w:rPr>
            <w:fldChar w:fldCharType="end"/>
          </w:r>
          <w:r w:rsidRPr="00CF6735">
            <w:rPr>
              <w:rStyle w:val="Hiperhivatkozs"/>
              <w:noProof/>
            </w:rPr>
            <w:fldChar w:fldCharType="end"/>
          </w:r>
        </w:p>
        <w:p w14:paraId="6BFE5EFC" w14:textId="28B93129"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"_Toc499416783"</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1.1 Motiváció</w:t>
          </w:r>
          <w:r>
            <w:rPr>
              <w:noProof/>
              <w:webHidden/>
            </w:rPr>
            <w:tab/>
          </w:r>
          <w:r>
            <w:rPr>
              <w:noProof/>
              <w:webHidden/>
            </w:rPr>
            <w:fldChar w:fldCharType="begin"/>
          </w:r>
          <w:r>
            <w:rPr>
              <w:noProof/>
              <w:webHidden/>
            </w:rPr>
            <w:instrText xml:space="preserve"> PAGEREF _Toc499416783 \h </w:instrText>
          </w:r>
          <w:r>
            <w:rPr>
              <w:noProof/>
              <w:webHidden/>
            </w:rPr>
          </w:r>
          <w:r>
            <w:rPr>
              <w:noProof/>
              <w:webHidden/>
            </w:rPr>
            <w:fldChar w:fldCharType="separate"/>
          </w:r>
          <w:ins w:id="65" w:author="Gergo" w:date="2017-12-01T09:03:00Z">
            <w:r w:rsidR="0034280E">
              <w:rPr>
                <w:noProof/>
                <w:webHidden/>
              </w:rPr>
              <w:t>10</w:t>
            </w:r>
          </w:ins>
          <w:del w:id="66" w:author="Gergo" w:date="2017-11-25T23:45:00Z">
            <w:r w:rsidDel="00736D68">
              <w:rPr>
                <w:noProof/>
                <w:webHidden/>
              </w:rPr>
              <w:delText>8</w:delText>
            </w:r>
          </w:del>
          <w:r>
            <w:rPr>
              <w:noProof/>
              <w:webHidden/>
            </w:rPr>
            <w:fldChar w:fldCharType="end"/>
          </w:r>
          <w:r w:rsidRPr="00CF6735">
            <w:rPr>
              <w:rStyle w:val="Hiperhivatkozs"/>
              <w:noProof/>
            </w:rPr>
            <w:fldChar w:fldCharType="end"/>
          </w:r>
        </w:p>
        <w:p w14:paraId="188EC9AF" w14:textId="7F081A23"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"_Toc499416784"</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1.2 A Virtuális valóság</w:t>
          </w:r>
          <w:r>
            <w:rPr>
              <w:noProof/>
              <w:webHidden/>
            </w:rPr>
            <w:tab/>
          </w:r>
          <w:r>
            <w:rPr>
              <w:noProof/>
              <w:webHidden/>
            </w:rPr>
            <w:fldChar w:fldCharType="begin"/>
          </w:r>
          <w:r>
            <w:rPr>
              <w:noProof/>
              <w:webHidden/>
            </w:rPr>
            <w:instrText xml:space="preserve"> PAGEREF _Toc499416784 \h </w:instrText>
          </w:r>
          <w:r>
            <w:rPr>
              <w:noProof/>
              <w:webHidden/>
            </w:rPr>
          </w:r>
          <w:r>
            <w:rPr>
              <w:noProof/>
              <w:webHidden/>
            </w:rPr>
            <w:fldChar w:fldCharType="separate"/>
          </w:r>
          <w:ins w:id="67" w:author="Gergo" w:date="2017-12-01T09:03:00Z">
            <w:r w:rsidR="0034280E">
              <w:rPr>
                <w:noProof/>
                <w:webHidden/>
              </w:rPr>
              <w:t>10</w:t>
            </w:r>
          </w:ins>
          <w:del w:id="68" w:author="Gergo" w:date="2017-11-25T23:45:00Z">
            <w:r w:rsidDel="00736D68">
              <w:rPr>
                <w:noProof/>
                <w:webHidden/>
              </w:rPr>
              <w:delText>8</w:delText>
            </w:r>
          </w:del>
          <w:r>
            <w:rPr>
              <w:noProof/>
              <w:webHidden/>
            </w:rPr>
            <w:fldChar w:fldCharType="end"/>
          </w:r>
          <w:r w:rsidRPr="00CF6735">
            <w:rPr>
              <w:rStyle w:val="Hiperhivatkozs"/>
              <w:noProof/>
            </w:rPr>
            <w:fldChar w:fldCharType="end"/>
          </w:r>
        </w:p>
        <w:p w14:paraId="38DBF3D9" w14:textId="436AE65D"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"_Toc499416785"</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1.3 A feladat</w:t>
          </w:r>
          <w:r>
            <w:rPr>
              <w:noProof/>
              <w:webHidden/>
            </w:rPr>
            <w:tab/>
          </w:r>
          <w:r>
            <w:rPr>
              <w:noProof/>
              <w:webHidden/>
            </w:rPr>
            <w:fldChar w:fldCharType="begin"/>
          </w:r>
          <w:r>
            <w:rPr>
              <w:noProof/>
              <w:webHidden/>
            </w:rPr>
            <w:instrText xml:space="preserve"> PAGEREF _Toc499416785 \h </w:instrText>
          </w:r>
          <w:r>
            <w:rPr>
              <w:noProof/>
              <w:webHidden/>
            </w:rPr>
          </w:r>
          <w:r>
            <w:rPr>
              <w:noProof/>
              <w:webHidden/>
            </w:rPr>
            <w:fldChar w:fldCharType="separate"/>
          </w:r>
          <w:ins w:id="69" w:author="Gergo" w:date="2017-12-01T09:03:00Z">
            <w:r w:rsidR="0034280E">
              <w:rPr>
                <w:noProof/>
                <w:webHidden/>
              </w:rPr>
              <w:t>11</w:t>
            </w:r>
          </w:ins>
          <w:del w:id="70" w:author="Gergo" w:date="2017-11-25T23:45:00Z">
            <w:r w:rsidDel="00736D68">
              <w:rPr>
                <w:noProof/>
                <w:webHidden/>
              </w:rPr>
              <w:delText>9</w:delText>
            </w:r>
          </w:del>
          <w:r>
            <w:rPr>
              <w:noProof/>
              <w:webHidden/>
            </w:rPr>
            <w:fldChar w:fldCharType="end"/>
          </w:r>
          <w:r w:rsidRPr="00CF6735">
            <w:rPr>
              <w:rStyle w:val="Hiperhivatkozs"/>
              <w:noProof/>
            </w:rPr>
            <w:fldChar w:fldCharType="end"/>
          </w:r>
        </w:p>
        <w:p w14:paraId="6926AB4A" w14:textId="62C2E32D"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"_Toc499416786"</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1.4 A célom</w:t>
          </w:r>
          <w:r>
            <w:rPr>
              <w:noProof/>
              <w:webHidden/>
            </w:rPr>
            <w:tab/>
          </w:r>
          <w:r>
            <w:rPr>
              <w:noProof/>
              <w:webHidden/>
            </w:rPr>
            <w:fldChar w:fldCharType="begin"/>
          </w:r>
          <w:r>
            <w:rPr>
              <w:noProof/>
              <w:webHidden/>
            </w:rPr>
            <w:instrText xml:space="preserve"> PAGEREF _Toc499416786 \h </w:instrText>
          </w:r>
          <w:r>
            <w:rPr>
              <w:noProof/>
              <w:webHidden/>
            </w:rPr>
          </w:r>
          <w:r>
            <w:rPr>
              <w:noProof/>
              <w:webHidden/>
            </w:rPr>
            <w:fldChar w:fldCharType="separate"/>
          </w:r>
          <w:ins w:id="71" w:author="Gergo" w:date="2017-12-01T09:03:00Z">
            <w:r w:rsidR="0034280E">
              <w:rPr>
                <w:noProof/>
                <w:webHidden/>
              </w:rPr>
              <w:t>12</w:t>
            </w:r>
          </w:ins>
          <w:del w:id="72" w:author="Gergo" w:date="2017-11-25T23:45:00Z">
            <w:r w:rsidDel="00736D68">
              <w:rPr>
                <w:noProof/>
                <w:webHidden/>
              </w:rPr>
              <w:delText>10</w:delText>
            </w:r>
          </w:del>
          <w:r>
            <w:rPr>
              <w:noProof/>
              <w:webHidden/>
            </w:rPr>
            <w:fldChar w:fldCharType="end"/>
          </w:r>
          <w:r w:rsidRPr="00CF6735">
            <w:rPr>
              <w:rStyle w:val="Hiperhivatkozs"/>
              <w:noProof/>
            </w:rPr>
            <w:fldChar w:fldCharType="end"/>
          </w:r>
        </w:p>
        <w:p w14:paraId="0B861F76" w14:textId="23467725"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"_Toc499416787"</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1.5 A dolgozatról</w:t>
          </w:r>
          <w:r>
            <w:rPr>
              <w:noProof/>
              <w:webHidden/>
            </w:rPr>
            <w:tab/>
          </w:r>
          <w:r>
            <w:rPr>
              <w:noProof/>
              <w:webHidden/>
            </w:rPr>
            <w:fldChar w:fldCharType="begin"/>
          </w:r>
          <w:r>
            <w:rPr>
              <w:noProof/>
              <w:webHidden/>
            </w:rPr>
            <w:instrText xml:space="preserve"> PAGEREF _Toc499416787 \h </w:instrText>
          </w:r>
          <w:r>
            <w:rPr>
              <w:noProof/>
              <w:webHidden/>
            </w:rPr>
          </w:r>
          <w:r>
            <w:rPr>
              <w:noProof/>
              <w:webHidden/>
            </w:rPr>
            <w:fldChar w:fldCharType="separate"/>
          </w:r>
          <w:ins w:id="73" w:author="Gergo" w:date="2017-12-01T09:03:00Z">
            <w:r w:rsidR="0034280E">
              <w:rPr>
                <w:noProof/>
                <w:webHidden/>
              </w:rPr>
              <w:t>13</w:t>
            </w:r>
          </w:ins>
          <w:del w:id="74" w:author="Gergo" w:date="2017-11-25T23:45:00Z">
            <w:r w:rsidDel="00736D68">
              <w:rPr>
                <w:noProof/>
                <w:webHidden/>
              </w:rPr>
              <w:delText>11</w:delText>
            </w:r>
          </w:del>
          <w:r>
            <w:rPr>
              <w:noProof/>
              <w:webHidden/>
            </w:rPr>
            <w:fldChar w:fldCharType="end"/>
          </w:r>
          <w:r w:rsidRPr="00CF6735">
            <w:rPr>
              <w:rStyle w:val="Hiperhivatkozs"/>
              <w:noProof/>
            </w:rPr>
            <w:fldChar w:fldCharType="end"/>
          </w:r>
        </w:p>
        <w:p w14:paraId="3371A2B9" w14:textId="2C1285EB"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"_Toc499416788"</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 Irodalomkutatás és technológiák</w:t>
          </w:r>
          <w:r>
            <w:rPr>
              <w:noProof/>
              <w:webHidden/>
            </w:rPr>
            <w:tab/>
          </w:r>
          <w:r>
            <w:rPr>
              <w:noProof/>
              <w:webHidden/>
            </w:rPr>
            <w:fldChar w:fldCharType="begin"/>
          </w:r>
          <w:r>
            <w:rPr>
              <w:noProof/>
              <w:webHidden/>
            </w:rPr>
            <w:instrText xml:space="preserve"> PAGEREF _Toc499416788 \h </w:instrText>
          </w:r>
          <w:r>
            <w:rPr>
              <w:noProof/>
              <w:webHidden/>
            </w:rPr>
          </w:r>
          <w:r>
            <w:rPr>
              <w:noProof/>
              <w:webHidden/>
            </w:rPr>
            <w:fldChar w:fldCharType="separate"/>
          </w:r>
          <w:ins w:id="75" w:author="Gergo" w:date="2017-12-01T09:03:00Z">
            <w:r w:rsidR="0034280E">
              <w:rPr>
                <w:noProof/>
                <w:webHidden/>
              </w:rPr>
              <w:t>14</w:t>
            </w:r>
          </w:ins>
          <w:del w:id="76" w:author="Gergo" w:date="2017-11-25T23:45:00Z">
            <w:r w:rsidDel="00736D68">
              <w:rPr>
                <w:noProof/>
                <w:webHidden/>
              </w:rPr>
              <w:delText>12</w:delText>
            </w:r>
          </w:del>
          <w:r>
            <w:rPr>
              <w:noProof/>
              <w:webHidden/>
            </w:rPr>
            <w:fldChar w:fldCharType="end"/>
          </w:r>
          <w:r w:rsidRPr="00CF6735">
            <w:rPr>
              <w:rStyle w:val="Hiperhivatkozs"/>
              <w:noProof/>
            </w:rPr>
            <w:fldChar w:fldCharType="end"/>
          </w:r>
        </w:p>
        <w:p w14:paraId="297C572B" w14:textId="1C292D31"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"_Toc499416789"</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2.1 A VR technológia</w:t>
          </w:r>
          <w:r>
            <w:rPr>
              <w:noProof/>
              <w:webHidden/>
            </w:rPr>
            <w:tab/>
          </w:r>
          <w:r>
            <w:rPr>
              <w:noProof/>
              <w:webHidden/>
            </w:rPr>
            <w:fldChar w:fldCharType="begin"/>
          </w:r>
          <w:r>
            <w:rPr>
              <w:noProof/>
              <w:webHidden/>
            </w:rPr>
            <w:instrText xml:space="preserve"> PAGEREF _Toc499416789 \h </w:instrText>
          </w:r>
          <w:r>
            <w:rPr>
              <w:noProof/>
              <w:webHidden/>
            </w:rPr>
          </w:r>
          <w:r>
            <w:rPr>
              <w:noProof/>
              <w:webHidden/>
            </w:rPr>
            <w:fldChar w:fldCharType="separate"/>
          </w:r>
          <w:ins w:id="77" w:author="Gergo" w:date="2017-12-01T09:03:00Z">
            <w:r w:rsidR="0034280E">
              <w:rPr>
                <w:noProof/>
                <w:webHidden/>
              </w:rPr>
              <w:t>14</w:t>
            </w:r>
          </w:ins>
          <w:del w:id="78" w:author="Gergo" w:date="2017-11-25T23:45:00Z">
            <w:r w:rsidDel="00736D68">
              <w:rPr>
                <w:noProof/>
                <w:webHidden/>
              </w:rPr>
              <w:delText>12</w:delText>
            </w:r>
          </w:del>
          <w:r>
            <w:rPr>
              <w:noProof/>
              <w:webHidden/>
            </w:rPr>
            <w:fldChar w:fldCharType="end"/>
          </w:r>
          <w:r w:rsidRPr="00CF6735">
            <w:rPr>
              <w:rStyle w:val="Hiperhivatkozs"/>
              <w:noProof/>
            </w:rPr>
            <w:fldChar w:fldCharType="end"/>
          </w:r>
        </w:p>
        <w:p w14:paraId="2228DCCC" w14:textId="051DD4F6"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"_Toc499416790"</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2.1.1 Google DayDream</w:t>
          </w:r>
          <w:r>
            <w:rPr>
              <w:noProof/>
              <w:webHidden/>
            </w:rPr>
            <w:tab/>
          </w:r>
          <w:r>
            <w:rPr>
              <w:noProof/>
              <w:webHidden/>
            </w:rPr>
            <w:fldChar w:fldCharType="begin"/>
          </w:r>
          <w:r>
            <w:rPr>
              <w:noProof/>
              <w:webHidden/>
            </w:rPr>
            <w:instrText xml:space="preserve"> PAGEREF _Toc499416790 \h </w:instrText>
          </w:r>
          <w:r>
            <w:rPr>
              <w:noProof/>
              <w:webHidden/>
            </w:rPr>
          </w:r>
          <w:r>
            <w:rPr>
              <w:noProof/>
              <w:webHidden/>
            </w:rPr>
            <w:fldChar w:fldCharType="separate"/>
          </w:r>
          <w:ins w:id="79" w:author="Gergo" w:date="2017-12-01T09:03:00Z">
            <w:r w:rsidR="0034280E">
              <w:rPr>
                <w:noProof/>
                <w:webHidden/>
              </w:rPr>
              <w:t>17</w:t>
            </w:r>
          </w:ins>
          <w:del w:id="80" w:author="Gergo" w:date="2017-11-25T23:45:00Z">
            <w:r w:rsidDel="00736D68">
              <w:rPr>
                <w:noProof/>
                <w:webHidden/>
              </w:rPr>
              <w:delText>15</w:delText>
            </w:r>
          </w:del>
          <w:r>
            <w:rPr>
              <w:noProof/>
              <w:webHidden/>
            </w:rPr>
            <w:fldChar w:fldCharType="end"/>
          </w:r>
          <w:r w:rsidRPr="00CF6735">
            <w:rPr>
              <w:rStyle w:val="Hiperhivatkozs"/>
              <w:noProof/>
            </w:rPr>
            <w:fldChar w:fldCharType="end"/>
          </w:r>
        </w:p>
        <w:p w14:paraId="14AB3F3A" w14:textId="0FA5DB50"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"_Toc499416791"</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2.2 Játékmotor</w:t>
          </w:r>
          <w:r>
            <w:rPr>
              <w:noProof/>
              <w:webHidden/>
            </w:rPr>
            <w:tab/>
          </w:r>
          <w:r>
            <w:rPr>
              <w:noProof/>
              <w:webHidden/>
            </w:rPr>
            <w:fldChar w:fldCharType="begin"/>
          </w:r>
          <w:r>
            <w:rPr>
              <w:noProof/>
              <w:webHidden/>
            </w:rPr>
            <w:instrText xml:space="preserve"> PAGEREF _Toc499416791 \h </w:instrText>
          </w:r>
          <w:r>
            <w:rPr>
              <w:noProof/>
              <w:webHidden/>
            </w:rPr>
          </w:r>
          <w:r>
            <w:rPr>
              <w:noProof/>
              <w:webHidden/>
            </w:rPr>
            <w:fldChar w:fldCharType="separate"/>
          </w:r>
          <w:ins w:id="81" w:author="Gergo" w:date="2017-12-01T09:03:00Z">
            <w:r w:rsidR="0034280E">
              <w:rPr>
                <w:noProof/>
                <w:webHidden/>
              </w:rPr>
              <w:t>19</w:t>
            </w:r>
          </w:ins>
          <w:del w:id="82" w:author="Gergo" w:date="2017-11-25T23:45:00Z">
            <w:r w:rsidDel="00736D68">
              <w:rPr>
                <w:noProof/>
                <w:webHidden/>
              </w:rPr>
              <w:delText>17</w:delText>
            </w:r>
          </w:del>
          <w:r>
            <w:rPr>
              <w:noProof/>
              <w:webHidden/>
            </w:rPr>
            <w:fldChar w:fldCharType="end"/>
          </w:r>
          <w:r w:rsidRPr="00CF6735">
            <w:rPr>
              <w:rStyle w:val="Hiperhivatkozs"/>
              <w:noProof/>
            </w:rPr>
            <w:fldChar w:fldCharType="end"/>
          </w:r>
        </w:p>
        <w:p w14:paraId="08A541A1" w14:textId="40380AC0"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"_Toc499416792"</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2.2.1 Grafika</w:t>
          </w:r>
          <w:r>
            <w:rPr>
              <w:noProof/>
              <w:webHidden/>
            </w:rPr>
            <w:tab/>
          </w:r>
          <w:r>
            <w:rPr>
              <w:noProof/>
              <w:webHidden/>
            </w:rPr>
            <w:fldChar w:fldCharType="begin"/>
          </w:r>
          <w:r>
            <w:rPr>
              <w:noProof/>
              <w:webHidden/>
            </w:rPr>
            <w:instrText xml:space="preserve"> PAGEREF _Toc499416792 \h </w:instrText>
          </w:r>
          <w:r>
            <w:rPr>
              <w:noProof/>
              <w:webHidden/>
            </w:rPr>
          </w:r>
          <w:r>
            <w:rPr>
              <w:noProof/>
              <w:webHidden/>
            </w:rPr>
            <w:fldChar w:fldCharType="separate"/>
          </w:r>
          <w:ins w:id="83" w:author="Gergo" w:date="2017-12-01T09:03:00Z">
            <w:r w:rsidR="0034280E">
              <w:rPr>
                <w:noProof/>
                <w:webHidden/>
              </w:rPr>
              <w:t>19</w:t>
            </w:r>
          </w:ins>
          <w:del w:id="84" w:author="Gergo" w:date="2017-11-25T23:45:00Z">
            <w:r w:rsidDel="00736D68">
              <w:rPr>
                <w:noProof/>
                <w:webHidden/>
              </w:rPr>
              <w:delText>17</w:delText>
            </w:r>
          </w:del>
          <w:r>
            <w:rPr>
              <w:noProof/>
              <w:webHidden/>
            </w:rPr>
            <w:fldChar w:fldCharType="end"/>
          </w:r>
          <w:r w:rsidRPr="00CF6735">
            <w:rPr>
              <w:rStyle w:val="Hiperhivatkozs"/>
              <w:noProof/>
            </w:rPr>
            <w:fldChar w:fldCharType="end"/>
          </w:r>
        </w:p>
        <w:p w14:paraId="46D381BF" w14:textId="68498F02"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"_Toc499416793"</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2.2.2 Támogatott platformok</w:t>
          </w:r>
          <w:r>
            <w:rPr>
              <w:noProof/>
              <w:webHidden/>
            </w:rPr>
            <w:tab/>
          </w:r>
          <w:r>
            <w:rPr>
              <w:noProof/>
              <w:webHidden/>
            </w:rPr>
            <w:fldChar w:fldCharType="begin"/>
          </w:r>
          <w:r>
            <w:rPr>
              <w:noProof/>
              <w:webHidden/>
            </w:rPr>
            <w:instrText xml:space="preserve"> PAGEREF _Toc499416793 \h </w:instrText>
          </w:r>
          <w:r>
            <w:rPr>
              <w:noProof/>
              <w:webHidden/>
            </w:rPr>
          </w:r>
          <w:r>
            <w:rPr>
              <w:noProof/>
              <w:webHidden/>
            </w:rPr>
            <w:fldChar w:fldCharType="separate"/>
          </w:r>
          <w:ins w:id="85" w:author="Gergo" w:date="2017-12-01T09:03:00Z">
            <w:r w:rsidR="0034280E">
              <w:rPr>
                <w:noProof/>
                <w:webHidden/>
              </w:rPr>
              <w:t>20</w:t>
            </w:r>
          </w:ins>
          <w:del w:id="86" w:author="Gergo" w:date="2017-11-25T23:45:00Z">
            <w:r w:rsidDel="00736D68">
              <w:rPr>
                <w:noProof/>
                <w:webHidden/>
              </w:rPr>
              <w:delText>18</w:delText>
            </w:r>
          </w:del>
          <w:r>
            <w:rPr>
              <w:noProof/>
              <w:webHidden/>
            </w:rPr>
            <w:fldChar w:fldCharType="end"/>
          </w:r>
          <w:r w:rsidRPr="00CF6735">
            <w:rPr>
              <w:rStyle w:val="Hiperhivatkozs"/>
              <w:noProof/>
            </w:rPr>
            <w:fldChar w:fldCharType="end"/>
          </w:r>
        </w:p>
        <w:p w14:paraId="3B25686F" w14:textId="4717BC5C"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"_Toc499416794"</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2.2.3 Támogatott programozási nyelvek</w:t>
          </w:r>
          <w:r>
            <w:rPr>
              <w:noProof/>
              <w:webHidden/>
            </w:rPr>
            <w:tab/>
          </w:r>
          <w:r>
            <w:rPr>
              <w:noProof/>
              <w:webHidden/>
            </w:rPr>
            <w:fldChar w:fldCharType="begin"/>
          </w:r>
          <w:r>
            <w:rPr>
              <w:noProof/>
              <w:webHidden/>
            </w:rPr>
            <w:instrText xml:space="preserve"> PAGEREF _Toc499416794 \h </w:instrText>
          </w:r>
          <w:r>
            <w:rPr>
              <w:noProof/>
              <w:webHidden/>
            </w:rPr>
          </w:r>
          <w:r>
            <w:rPr>
              <w:noProof/>
              <w:webHidden/>
            </w:rPr>
            <w:fldChar w:fldCharType="separate"/>
          </w:r>
          <w:ins w:id="87" w:author="Gergo" w:date="2017-12-01T09:03:00Z">
            <w:r w:rsidR="0034280E">
              <w:rPr>
                <w:noProof/>
                <w:webHidden/>
              </w:rPr>
              <w:t>20</w:t>
            </w:r>
          </w:ins>
          <w:del w:id="88" w:author="Gergo" w:date="2017-11-25T23:45:00Z">
            <w:r w:rsidDel="00736D68">
              <w:rPr>
                <w:noProof/>
                <w:webHidden/>
              </w:rPr>
              <w:delText>18</w:delText>
            </w:r>
          </w:del>
          <w:r>
            <w:rPr>
              <w:noProof/>
              <w:webHidden/>
            </w:rPr>
            <w:fldChar w:fldCharType="end"/>
          </w:r>
          <w:r w:rsidRPr="00CF6735">
            <w:rPr>
              <w:rStyle w:val="Hiperhivatkozs"/>
              <w:noProof/>
            </w:rPr>
            <w:fldChar w:fldCharType="end"/>
          </w:r>
        </w:p>
        <w:p w14:paraId="25244151" w14:textId="04EB9D6D"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"_Toc499416795"</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2.2.4 Dizájn vs. Programozás</w:t>
          </w:r>
          <w:r>
            <w:rPr>
              <w:noProof/>
              <w:webHidden/>
            </w:rPr>
            <w:tab/>
          </w:r>
          <w:r>
            <w:rPr>
              <w:noProof/>
              <w:webHidden/>
            </w:rPr>
            <w:fldChar w:fldCharType="begin"/>
          </w:r>
          <w:r>
            <w:rPr>
              <w:noProof/>
              <w:webHidden/>
            </w:rPr>
            <w:instrText xml:space="preserve"> PAGEREF _Toc499416795 \h </w:instrText>
          </w:r>
          <w:r>
            <w:rPr>
              <w:noProof/>
              <w:webHidden/>
            </w:rPr>
          </w:r>
          <w:r>
            <w:rPr>
              <w:noProof/>
              <w:webHidden/>
            </w:rPr>
            <w:fldChar w:fldCharType="separate"/>
          </w:r>
          <w:ins w:id="89" w:author="Gergo" w:date="2017-12-01T09:03:00Z">
            <w:r w:rsidR="0034280E">
              <w:rPr>
                <w:noProof/>
                <w:webHidden/>
              </w:rPr>
              <w:t>20</w:t>
            </w:r>
          </w:ins>
          <w:del w:id="90" w:author="Gergo" w:date="2017-11-25T23:45:00Z">
            <w:r w:rsidDel="00736D68">
              <w:rPr>
                <w:noProof/>
                <w:webHidden/>
              </w:rPr>
              <w:delText>18</w:delText>
            </w:r>
          </w:del>
          <w:r>
            <w:rPr>
              <w:noProof/>
              <w:webHidden/>
            </w:rPr>
            <w:fldChar w:fldCharType="end"/>
          </w:r>
          <w:r w:rsidRPr="00CF6735">
            <w:rPr>
              <w:rStyle w:val="Hiperhivatkozs"/>
              <w:noProof/>
            </w:rPr>
            <w:fldChar w:fldCharType="end"/>
          </w:r>
        </w:p>
        <w:p w14:paraId="7AEA95D7" w14:textId="390C9B3A"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"_Toc499416796"</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2.2.5 Döntés</w:t>
          </w:r>
          <w:r>
            <w:rPr>
              <w:noProof/>
              <w:webHidden/>
            </w:rPr>
            <w:tab/>
          </w:r>
          <w:r>
            <w:rPr>
              <w:noProof/>
              <w:webHidden/>
            </w:rPr>
            <w:fldChar w:fldCharType="begin"/>
          </w:r>
          <w:r>
            <w:rPr>
              <w:noProof/>
              <w:webHidden/>
            </w:rPr>
            <w:instrText xml:space="preserve"> PAGEREF _Toc499416796 \h </w:instrText>
          </w:r>
          <w:r>
            <w:rPr>
              <w:noProof/>
              <w:webHidden/>
            </w:rPr>
          </w:r>
          <w:r>
            <w:rPr>
              <w:noProof/>
              <w:webHidden/>
            </w:rPr>
            <w:fldChar w:fldCharType="separate"/>
          </w:r>
          <w:ins w:id="91" w:author="Gergo" w:date="2017-12-01T09:03:00Z">
            <w:r w:rsidR="0034280E">
              <w:rPr>
                <w:noProof/>
                <w:webHidden/>
              </w:rPr>
              <w:t>20</w:t>
            </w:r>
          </w:ins>
          <w:del w:id="92" w:author="Gergo" w:date="2017-11-25T23:45:00Z">
            <w:r w:rsidDel="00736D68">
              <w:rPr>
                <w:noProof/>
                <w:webHidden/>
              </w:rPr>
              <w:delText>18</w:delText>
            </w:r>
          </w:del>
          <w:r>
            <w:rPr>
              <w:noProof/>
              <w:webHidden/>
            </w:rPr>
            <w:fldChar w:fldCharType="end"/>
          </w:r>
          <w:r w:rsidRPr="00CF6735">
            <w:rPr>
              <w:rStyle w:val="Hiperhivatkozs"/>
              <w:noProof/>
            </w:rPr>
            <w:fldChar w:fldCharType="end"/>
          </w:r>
        </w:p>
        <w:p w14:paraId="14835C02" w14:textId="6271D5B6"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"_Toc499416797"</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2.3 A Frostig tesztek</w:t>
          </w:r>
          <w:r>
            <w:rPr>
              <w:noProof/>
              <w:webHidden/>
            </w:rPr>
            <w:tab/>
          </w:r>
          <w:r>
            <w:rPr>
              <w:noProof/>
              <w:webHidden/>
            </w:rPr>
            <w:fldChar w:fldCharType="begin"/>
          </w:r>
          <w:r>
            <w:rPr>
              <w:noProof/>
              <w:webHidden/>
            </w:rPr>
            <w:instrText xml:space="preserve"> PAGEREF _Toc499416797 \h </w:instrText>
          </w:r>
          <w:r>
            <w:rPr>
              <w:noProof/>
              <w:webHidden/>
            </w:rPr>
          </w:r>
          <w:r>
            <w:rPr>
              <w:noProof/>
              <w:webHidden/>
            </w:rPr>
            <w:fldChar w:fldCharType="separate"/>
          </w:r>
          <w:ins w:id="93" w:author="Gergo" w:date="2017-12-01T09:03:00Z">
            <w:r w:rsidR="0034280E">
              <w:rPr>
                <w:noProof/>
                <w:webHidden/>
              </w:rPr>
              <w:t>20</w:t>
            </w:r>
          </w:ins>
          <w:del w:id="94" w:author="Gergo" w:date="2017-11-25T23:45:00Z">
            <w:r w:rsidDel="00736D68">
              <w:rPr>
                <w:noProof/>
                <w:webHidden/>
              </w:rPr>
              <w:delText>18</w:delText>
            </w:r>
          </w:del>
          <w:r>
            <w:rPr>
              <w:noProof/>
              <w:webHidden/>
            </w:rPr>
            <w:fldChar w:fldCharType="end"/>
          </w:r>
          <w:r w:rsidRPr="00CF6735">
            <w:rPr>
              <w:rStyle w:val="Hiperhivatkozs"/>
              <w:noProof/>
            </w:rPr>
            <w:fldChar w:fldCharType="end"/>
          </w:r>
        </w:p>
        <w:p w14:paraId="0E6D78CB" w14:textId="31AEDE42"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"_Toc499416799"</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2.4 NeuroSky neuroheadset</w:t>
          </w:r>
          <w:r>
            <w:rPr>
              <w:noProof/>
              <w:webHidden/>
            </w:rPr>
            <w:tab/>
          </w:r>
          <w:r>
            <w:rPr>
              <w:noProof/>
              <w:webHidden/>
            </w:rPr>
            <w:fldChar w:fldCharType="begin"/>
          </w:r>
          <w:r>
            <w:rPr>
              <w:noProof/>
              <w:webHidden/>
            </w:rPr>
            <w:instrText xml:space="preserve"> PAGEREF _Toc499416799 \h </w:instrText>
          </w:r>
          <w:r>
            <w:rPr>
              <w:noProof/>
              <w:webHidden/>
            </w:rPr>
          </w:r>
          <w:r>
            <w:rPr>
              <w:noProof/>
              <w:webHidden/>
            </w:rPr>
            <w:fldChar w:fldCharType="separate"/>
          </w:r>
          <w:ins w:id="95" w:author="Gergo" w:date="2017-12-01T09:03:00Z">
            <w:r w:rsidR="0034280E">
              <w:rPr>
                <w:noProof/>
                <w:webHidden/>
              </w:rPr>
              <w:t>21</w:t>
            </w:r>
          </w:ins>
          <w:del w:id="96" w:author="Gergo" w:date="2017-11-25T23:45:00Z">
            <w:r w:rsidDel="00736D68">
              <w:rPr>
                <w:noProof/>
                <w:webHidden/>
              </w:rPr>
              <w:delText>19</w:delText>
            </w:r>
          </w:del>
          <w:r>
            <w:rPr>
              <w:noProof/>
              <w:webHidden/>
            </w:rPr>
            <w:fldChar w:fldCharType="end"/>
          </w:r>
          <w:r w:rsidRPr="00CF6735">
            <w:rPr>
              <w:rStyle w:val="Hiperhivatkozs"/>
              <w:noProof/>
            </w:rPr>
            <w:fldChar w:fldCharType="end"/>
          </w:r>
        </w:p>
        <w:p w14:paraId="18BFC2D7" w14:textId="0F44EAE5"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"_Toc499416800"</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2.4.1 Elektroenkefalográfia (EEG)</w:t>
          </w:r>
          <w:r>
            <w:rPr>
              <w:noProof/>
              <w:webHidden/>
            </w:rPr>
            <w:tab/>
          </w:r>
          <w:r>
            <w:rPr>
              <w:noProof/>
              <w:webHidden/>
            </w:rPr>
            <w:fldChar w:fldCharType="begin"/>
          </w:r>
          <w:r>
            <w:rPr>
              <w:noProof/>
              <w:webHidden/>
            </w:rPr>
            <w:instrText xml:space="preserve"> PAGEREF _Toc499416800 \h </w:instrText>
          </w:r>
          <w:r>
            <w:rPr>
              <w:noProof/>
              <w:webHidden/>
            </w:rPr>
          </w:r>
          <w:r>
            <w:rPr>
              <w:noProof/>
              <w:webHidden/>
            </w:rPr>
            <w:fldChar w:fldCharType="separate"/>
          </w:r>
          <w:ins w:id="97" w:author="Gergo" w:date="2017-12-01T09:03:00Z">
            <w:r w:rsidR="0034280E">
              <w:rPr>
                <w:noProof/>
                <w:webHidden/>
              </w:rPr>
              <w:t>21</w:t>
            </w:r>
          </w:ins>
          <w:del w:id="98" w:author="Gergo" w:date="2017-11-25T23:45:00Z">
            <w:r w:rsidDel="00736D68">
              <w:rPr>
                <w:noProof/>
                <w:webHidden/>
              </w:rPr>
              <w:delText>19</w:delText>
            </w:r>
          </w:del>
          <w:r>
            <w:rPr>
              <w:noProof/>
              <w:webHidden/>
            </w:rPr>
            <w:fldChar w:fldCharType="end"/>
          </w:r>
          <w:r w:rsidRPr="00CF6735">
            <w:rPr>
              <w:rStyle w:val="Hiperhivatkozs"/>
              <w:noProof/>
            </w:rPr>
            <w:fldChar w:fldCharType="end"/>
          </w:r>
        </w:p>
        <w:p w14:paraId="0FA26356" w14:textId="6CB2FD22"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"_Toc499416801"</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2.4.2 Eszközválaztás</w:t>
          </w:r>
          <w:r>
            <w:rPr>
              <w:noProof/>
              <w:webHidden/>
            </w:rPr>
            <w:tab/>
          </w:r>
          <w:r>
            <w:rPr>
              <w:noProof/>
              <w:webHidden/>
            </w:rPr>
            <w:fldChar w:fldCharType="begin"/>
          </w:r>
          <w:r>
            <w:rPr>
              <w:noProof/>
              <w:webHidden/>
            </w:rPr>
            <w:instrText xml:space="preserve"> PAGEREF _Toc499416801 \h </w:instrText>
          </w:r>
          <w:r>
            <w:rPr>
              <w:noProof/>
              <w:webHidden/>
            </w:rPr>
          </w:r>
          <w:r>
            <w:rPr>
              <w:noProof/>
              <w:webHidden/>
            </w:rPr>
            <w:fldChar w:fldCharType="separate"/>
          </w:r>
          <w:ins w:id="99" w:author="Gergo" w:date="2017-12-01T09:03:00Z">
            <w:r w:rsidR="0034280E">
              <w:rPr>
                <w:noProof/>
                <w:webHidden/>
              </w:rPr>
              <w:t>21</w:t>
            </w:r>
          </w:ins>
          <w:del w:id="100" w:author="Gergo" w:date="2017-11-25T23:45:00Z">
            <w:r w:rsidDel="00736D68">
              <w:rPr>
                <w:noProof/>
                <w:webHidden/>
              </w:rPr>
              <w:delText>19</w:delText>
            </w:r>
          </w:del>
          <w:r>
            <w:rPr>
              <w:noProof/>
              <w:webHidden/>
            </w:rPr>
            <w:fldChar w:fldCharType="end"/>
          </w:r>
          <w:r w:rsidRPr="00CF6735">
            <w:rPr>
              <w:rStyle w:val="Hiperhivatkozs"/>
              <w:noProof/>
            </w:rPr>
            <w:fldChar w:fldCharType="end"/>
          </w:r>
        </w:p>
        <w:p w14:paraId="63C99AAE" w14:textId="5BFBEB5B"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"_Toc499416805"</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2.4.3 ThinkGear</w:t>
          </w:r>
          <w:r>
            <w:rPr>
              <w:noProof/>
              <w:webHidden/>
            </w:rPr>
            <w:tab/>
          </w:r>
          <w:r>
            <w:rPr>
              <w:noProof/>
              <w:webHidden/>
            </w:rPr>
            <w:fldChar w:fldCharType="begin"/>
          </w:r>
          <w:r>
            <w:rPr>
              <w:noProof/>
              <w:webHidden/>
            </w:rPr>
            <w:instrText xml:space="preserve"> PAGEREF _Toc499416805 \h </w:instrText>
          </w:r>
          <w:r>
            <w:rPr>
              <w:noProof/>
              <w:webHidden/>
            </w:rPr>
          </w:r>
          <w:r>
            <w:rPr>
              <w:noProof/>
              <w:webHidden/>
            </w:rPr>
            <w:fldChar w:fldCharType="separate"/>
          </w:r>
          <w:ins w:id="101" w:author="Gergo" w:date="2017-12-01T09:03:00Z">
            <w:r w:rsidR="0034280E">
              <w:rPr>
                <w:noProof/>
                <w:webHidden/>
              </w:rPr>
              <w:t>22</w:t>
            </w:r>
          </w:ins>
          <w:del w:id="102" w:author="Gergo" w:date="2017-11-25T23:45:00Z">
            <w:r w:rsidDel="00736D68">
              <w:rPr>
                <w:noProof/>
                <w:webHidden/>
              </w:rPr>
              <w:delText>20</w:delText>
            </w:r>
          </w:del>
          <w:r>
            <w:rPr>
              <w:noProof/>
              <w:webHidden/>
            </w:rPr>
            <w:fldChar w:fldCharType="end"/>
          </w:r>
          <w:r w:rsidRPr="00CF6735">
            <w:rPr>
              <w:rStyle w:val="Hiperhivatkozs"/>
              <w:noProof/>
            </w:rPr>
            <w:fldChar w:fldCharType="end"/>
          </w:r>
        </w:p>
        <w:p w14:paraId="483FE724" w14:textId="6DBA2A21"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"_Toc499416806"</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 Tervezés</w:t>
          </w:r>
          <w:r>
            <w:rPr>
              <w:noProof/>
              <w:webHidden/>
            </w:rPr>
            <w:tab/>
          </w:r>
          <w:r>
            <w:rPr>
              <w:noProof/>
              <w:webHidden/>
            </w:rPr>
            <w:fldChar w:fldCharType="begin"/>
          </w:r>
          <w:r>
            <w:rPr>
              <w:noProof/>
              <w:webHidden/>
            </w:rPr>
            <w:instrText xml:space="preserve"> PAGEREF _Toc499416806 \h </w:instrText>
          </w:r>
          <w:r>
            <w:rPr>
              <w:noProof/>
              <w:webHidden/>
            </w:rPr>
          </w:r>
          <w:r>
            <w:rPr>
              <w:noProof/>
              <w:webHidden/>
            </w:rPr>
            <w:fldChar w:fldCharType="separate"/>
          </w:r>
          <w:ins w:id="103" w:author="Gergo" w:date="2017-12-01T09:03:00Z">
            <w:r w:rsidR="0034280E">
              <w:rPr>
                <w:noProof/>
                <w:webHidden/>
              </w:rPr>
              <w:t>24</w:t>
            </w:r>
          </w:ins>
          <w:del w:id="104" w:author="Gergo" w:date="2017-11-25T23:45:00Z">
            <w:r w:rsidDel="00736D68">
              <w:rPr>
                <w:noProof/>
                <w:webHidden/>
              </w:rPr>
              <w:delText>22</w:delText>
            </w:r>
          </w:del>
          <w:r>
            <w:rPr>
              <w:noProof/>
              <w:webHidden/>
            </w:rPr>
            <w:fldChar w:fldCharType="end"/>
          </w:r>
          <w:r w:rsidRPr="00CF6735">
            <w:rPr>
              <w:rStyle w:val="Hiperhivatkozs"/>
              <w:noProof/>
            </w:rPr>
            <w:fldChar w:fldCharType="end"/>
          </w:r>
        </w:p>
        <w:p w14:paraId="5693396D" w14:textId="048D5D59"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"_Toc499416807"</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3.1 A játékmenet</w:t>
          </w:r>
          <w:r>
            <w:rPr>
              <w:noProof/>
              <w:webHidden/>
            </w:rPr>
            <w:tab/>
          </w:r>
          <w:r>
            <w:rPr>
              <w:noProof/>
              <w:webHidden/>
            </w:rPr>
            <w:fldChar w:fldCharType="begin"/>
          </w:r>
          <w:r>
            <w:rPr>
              <w:noProof/>
              <w:webHidden/>
            </w:rPr>
            <w:instrText xml:space="preserve"> PAGEREF _Toc499416807 \h </w:instrText>
          </w:r>
          <w:r>
            <w:rPr>
              <w:noProof/>
              <w:webHidden/>
            </w:rPr>
          </w:r>
          <w:r>
            <w:rPr>
              <w:noProof/>
              <w:webHidden/>
            </w:rPr>
            <w:fldChar w:fldCharType="separate"/>
          </w:r>
          <w:ins w:id="105" w:author="Gergo" w:date="2017-12-01T09:03:00Z">
            <w:r w:rsidR="0034280E">
              <w:rPr>
                <w:noProof/>
                <w:webHidden/>
              </w:rPr>
              <w:t>24</w:t>
            </w:r>
          </w:ins>
          <w:del w:id="106" w:author="Gergo" w:date="2017-11-25T23:45:00Z">
            <w:r w:rsidDel="00736D68">
              <w:rPr>
                <w:noProof/>
                <w:webHidden/>
              </w:rPr>
              <w:delText>22</w:delText>
            </w:r>
          </w:del>
          <w:r>
            <w:rPr>
              <w:noProof/>
              <w:webHidden/>
            </w:rPr>
            <w:fldChar w:fldCharType="end"/>
          </w:r>
          <w:r w:rsidRPr="00CF6735">
            <w:rPr>
              <w:rStyle w:val="Hiperhivatkozs"/>
              <w:noProof/>
            </w:rPr>
            <w:fldChar w:fldCharType="end"/>
          </w:r>
        </w:p>
        <w:p w14:paraId="690EF345" w14:textId="248FC185"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"_Toc499416808"</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3.1.1 A történet</w:t>
          </w:r>
          <w:r>
            <w:rPr>
              <w:noProof/>
              <w:webHidden/>
            </w:rPr>
            <w:tab/>
          </w:r>
          <w:r>
            <w:rPr>
              <w:noProof/>
              <w:webHidden/>
            </w:rPr>
            <w:fldChar w:fldCharType="begin"/>
          </w:r>
          <w:r>
            <w:rPr>
              <w:noProof/>
              <w:webHidden/>
            </w:rPr>
            <w:instrText xml:space="preserve"> PAGEREF _Toc499416808 \h </w:instrText>
          </w:r>
          <w:r>
            <w:rPr>
              <w:noProof/>
              <w:webHidden/>
            </w:rPr>
          </w:r>
          <w:r>
            <w:rPr>
              <w:noProof/>
              <w:webHidden/>
            </w:rPr>
            <w:fldChar w:fldCharType="separate"/>
          </w:r>
          <w:ins w:id="107" w:author="Gergo" w:date="2017-12-01T09:03:00Z">
            <w:r w:rsidR="0034280E">
              <w:rPr>
                <w:noProof/>
                <w:webHidden/>
              </w:rPr>
              <w:t>25</w:t>
            </w:r>
          </w:ins>
          <w:del w:id="108" w:author="Gergo" w:date="2017-11-25T23:45:00Z">
            <w:r w:rsidDel="00736D68">
              <w:rPr>
                <w:noProof/>
                <w:webHidden/>
              </w:rPr>
              <w:delText>23</w:delText>
            </w:r>
          </w:del>
          <w:r>
            <w:rPr>
              <w:noProof/>
              <w:webHidden/>
            </w:rPr>
            <w:fldChar w:fldCharType="end"/>
          </w:r>
          <w:r w:rsidRPr="00CF6735">
            <w:rPr>
              <w:rStyle w:val="Hiperhivatkozs"/>
              <w:noProof/>
            </w:rPr>
            <w:fldChar w:fldCharType="end"/>
          </w:r>
        </w:p>
        <w:p w14:paraId="7D9794C0" w14:textId="264C80A2"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"_Toc499416809"</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3.2 Játék állapotának kezelése</w:t>
          </w:r>
          <w:r>
            <w:rPr>
              <w:noProof/>
              <w:webHidden/>
            </w:rPr>
            <w:tab/>
          </w:r>
          <w:r>
            <w:rPr>
              <w:noProof/>
              <w:webHidden/>
            </w:rPr>
            <w:fldChar w:fldCharType="begin"/>
          </w:r>
          <w:r>
            <w:rPr>
              <w:noProof/>
              <w:webHidden/>
            </w:rPr>
            <w:instrText xml:space="preserve"> PAGEREF _Toc499416809 \h </w:instrText>
          </w:r>
          <w:r>
            <w:rPr>
              <w:noProof/>
              <w:webHidden/>
            </w:rPr>
          </w:r>
          <w:r>
            <w:rPr>
              <w:noProof/>
              <w:webHidden/>
            </w:rPr>
            <w:fldChar w:fldCharType="separate"/>
          </w:r>
          <w:ins w:id="109" w:author="Gergo" w:date="2017-12-01T09:03:00Z">
            <w:r w:rsidR="0034280E">
              <w:rPr>
                <w:noProof/>
                <w:webHidden/>
              </w:rPr>
              <w:t>26</w:t>
            </w:r>
          </w:ins>
          <w:del w:id="110" w:author="Gergo" w:date="2017-11-25T23:45:00Z">
            <w:r w:rsidDel="00736D68">
              <w:rPr>
                <w:noProof/>
                <w:webHidden/>
              </w:rPr>
              <w:delText>24</w:delText>
            </w:r>
          </w:del>
          <w:r>
            <w:rPr>
              <w:noProof/>
              <w:webHidden/>
            </w:rPr>
            <w:fldChar w:fldCharType="end"/>
          </w:r>
          <w:r w:rsidRPr="00CF6735">
            <w:rPr>
              <w:rStyle w:val="Hiperhivatkozs"/>
              <w:noProof/>
            </w:rPr>
            <w:fldChar w:fldCharType="end"/>
          </w:r>
        </w:p>
        <w:p w14:paraId="3B327F2A" w14:textId="01BBD41D"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"_Toc499416813"</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3.2.1 Meghalás</w:t>
          </w:r>
          <w:r>
            <w:rPr>
              <w:noProof/>
              <w:webHidden/>
            </w:rPr>
            <w:tab/>
          </w:r>
          <w:r>
            <w:rPr>
              <w:noProof/>
              <w:webHidden/>
            </w:rPr>
            <w:fldChar w:fldCharType="begin"/>
          </w:r>
          <w:r>
            <w:rPr>
              <w:noProof/>
              <w:webHidden/>
            </w:rPr>
            <w:instrText xml:space="preserve"> PAGEREF _Toc499416813 \h </w:instrText>
          </w:r>
          <w:r>
            <w:rPr>
              <w:noProof/>
              <w:webHidden/>
            </w:rPr>
          </w:r>
          <w:r>
            <w:rPr>
              <w:noProof/>
              <w:webHidden/>
            </w:rPr>
            <w:fldChar w:fldCharType="separate"/>
          </w:r>
          <w:ins w:id="111" w:author="Gergo" w:date="2017-12-01T09:03:00Z">
            <w:r w:rsidR="0034280E">
              <w:rPr>
                <w:noProof/>
                <w:webHidden/>
              </w:rPr>
              <w:t>26</w:t>
            </w:r>
          </w:ins>
          <w:del w:id="112" w:author="Gergo" w:date="2017-11-25T23:45:00Z">
            <w:r w:rsidDel="00736D68">
              <w:rPr>
                <w:noProof/>
                <w:webHidden/>
              </w:rPr>
              <w:delText>24</w:delText>
            </w:r>
          </w:del>
          <w:r>
            <w:rPr>
              <w:noProof/>
              <w:webHidden/>
            </w:rPr>
            <w:fldChar w:fldCharType="end"/>
          </w:r>
          <w:r w:rsidRPr="00CF6735">
            <w:rPr>
              <w:rStyle w:val="Hiperhivatkozs"/>
              <w:noProof/>
            </w:rPr>
            <w:fldChar w:fldCharType="end"/>
          </w:r>
        </w:p>
        <w:p w14:paraId="1B453A03" w14:textId="2BAAF8C6"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lastRenderedPageBreak/>
            <w:fldChar w:fldCharType="begin"/>
          </w:r>
          <w:r w:rsidRPr="00CF6735">
            <w:rPr>
              <w:rStyle w:val="Hiperhivatkozs"/>
              <w:noProof/>
            </w:rPr>
            <w:instrText xml:space="preserve"> </w:instrText>
          </w:r>
          <w:r>
            <w:rPr>
              <w:noProof/>
            </w:rPr>
            <w:instrText>HYPERLINK \l "_Toc499416814"</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3.3 Frostig teszt beépítése a játékba</w:t>
          </w:r>
          <w:r>
            <w:rPr>
              <w:noProof/>
              <w:webHidden/>
            </w:rPr>
            <w:tab/>
          </w:r>
          <w:r>
            <w:rPr>
              <w:noProof/>
              <w:webHidden/>
            </w:rPr>
            <w:fldChar w:fldCharType="begin"/>
          </w:r>
          <w:r>
            <w:rPr>
              <w:noProof/>
              <w:webHidden/>
            </w:rPr>
            <w:instrText xml:space="preserve"> PAGEREF _Toc499416814 \h </w:instrText>
          </w:r>
          <w:r>
            <w:rPr>
              <w:noProof/>
              <w:webHidden/>
            </w:rPr>
          </w:r>
          <w:r>
            <w:rPr>
              <w:noProof/>
              <w:webHidden/>
            </w:rPr>
            <w:fldChar w:fldCharType="separate"/>
          </w:r>
          <w:ins w:id="113" w:author="Gergo" w:date="2017-12-01T09:03:00Z">
            <w:r w:rsidR="0034280E">
              <w:rPr>
                <w:noProof/>
                <w:webHidden/>
              </w:rPr>
              <w:t>26</w:t>
            </w:r>
          </w:ins>
          <w:del w:id="114" w:author="Gergo" w:date="2017-11-25T23:45:00Z">
            <w:r w:rsidDel="00736D68">
              <w:rPr>
                <w:noProof/>
                <w:webHidden/>
              </w:rPr>
              <w:delText>24</w:delText>
            </w:r>
          </w:del>
          <w:r>
            <w:rPr>
              <w:noProof/>
              <w:webHidden/>
            </w:rPr>
            <w:fldChar w:fldCharType="end"/>
          </w:r>
          <w:r w:rsidRPr="00CF6735">
            <w:rPr>
              <w:rStyle w:val="Hiperhivatkozs"/>
              <w:noProof/>
            </w:rPr>
            <w:fldChar w:fldCharType="end"/>
          </w:r>
        </w:p>
        <w:p w14:paraId="49CF5111" w14:textId="5336A5AB"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"_Toc499416815"</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3.4 A DayDream nyújtotta lehetőségek</w:t>
          </w:r>
          <w:r>
            <w:rPr>
              <w:noProof/>
              <w:webHidden/>
            </w:rPr>
            <w:tab/>
          </w:r>
          <w:r>
            <w:rPr>
              <w:noProof/>
              <w:webHidden/>
            </w:rPr>
            <w:fldChar w:fldCharType="begin"/>
          </w:r>
          <w:r>
            <w:rPr>
              <w:noProof/>
              <w:webHidden/>
            </w:rPr>
            <w:instrText xml:space="preserve"> PAGEREF _Toc499416815 \h </w:instrText>
          </w:r>
          <w:r>
            <w:rPr>
              <w:noProof/>
              <w:webHidden/>
            </w:rPr>
          </w:r>
          <w:r>
            <w:rPr>
              <w:noProof/>
              <w:webHidden/>
            </w:rPr>
            <w:fldChar w:fldCharType="separate"/>
          </w:r>
          <w:ins w:id="115" w:author="Gergo" w:date="2017-12-01T09:03:00Z">
            <w:r w:rsidR="0034280E">
              <w:rPr>
                <w:noProof/>
                <w:webHidden/>
              </w:rPr>
              <w:t>27</w:t>
            </w:r>
          </w:ins>
          <w:del w:id="116" w:author="Gergo" w:date="2017-11-25T23:45:00Z">
            <w:r w:rsidDel="00736D68">
              <w:rPr>
                <w:noProof/>
                <w:webHidden/>
              </w:rPr>
              <w:delText>25</w:delText>
            </w:r>
          </w:del>
          <w:r>
            <w:rPr>
              <w:noProof/>
              <w:webHidden/>
            </w:rPr>
            <w:fldChar w:fldCharType="end"/>
          </w:r>
          <w:r w:rsidRPr="00CF6735">
            <w:rPr>
              <w:rStyle w:val="Hiperhivatkozs"/>
              <w:noProof/>
            </w:rPr>
            <w:fldChar w:fldCharType="end"/>
          </w:r>
        </w:p>
        <w:p w14:paraId="3165DA0F" w14:textId="79BA0FEE"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"_Toc499416816"</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3.4.1 Mozgás</w:t>
          </w:r>
          <w:r>
            <w:rPr>
              <w:noProof/>
              <w:webHidden/>
            </w:rPr>
            <w:tab/>
          </w:r>
          <w:r>
            <w:rPr>
              <w:noProof/>
              <w:webHidden/>
            </w:rPr>
            <w:fldChar w:fldCharType="begin"/>
          </w:r>
          <w:r>
            <w:rPr>
              <w:noProof/>
              <w:webHidden/>
            </w:rPr>
            <w:instrText xml:space="preserve"> PAGEREF _Toc499416816 \h </w:instrText>
          </w:r>
          <w:r>
            <w:rPr>
              <w:noProof/>
              <w:webHidden/>
            </w:rPr>
          </w:r>
          <w:r>
            <w:rPr>
              <w:noProof/>
              <w:webHidden/>
            </w:rPr>
            <w:fldChar w:fldCharType="separate"/>
          </w:r>
          <w:ins w:id="117" w:author="Gergo" w:date="2017-12-01T09:03:00Z">
            <w:r w:rsidR="0034280E">
              <w:rPr>
                <w:noProof/>
                <w:webHidden/>
              </w:rPr>
              <w:t>27</w:t>
            </w:r>
          </w:ins>
          <w:del w:id="118" w:author="Gergo" w:date="2017-11-25T23:45:00Z">
            <w:r w:rsidDel="00736D68">
              <w:rPr>
                <w:noProof/>
                <w:webHidden/>
              </w:rPr>
              <w:delText>25</w:delText>
            </w:r>
          </w:del>
          <w:r>
            <w:rPr>
              <w:noProof/>
              <w:webHidden/>
            </w:rPr>
            <w:fldChar w:fldCharType="end"/>
          </w:r>
          <w:r w:rsidRPr="00CF6735">
            <w:rPr>
              <w:rStyle w:val="Hiperhivatkozs"/>
              <w:noProof/>
            </w:rPr>
            <w:fldChar w:fldCharType="end"/>
          </w:r>
        </w:p>
        <w:p w14:paraId="2B6B45F8" w14:textId="534D7621"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"_Toc499416817"</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3.4.2 Rajzolás</w:t>
          </w:r>
          <w:r>
            <w:rPr>
              <w:noProof/>
              <w:webHidden/>
            </w:rPr>
            <w:tab/>
          </w:r>
          <w:r>
            <w:rPr>
              <w:noProof/>
              <w:webHidden/>
            </w:rPr>
            <w:fldChar w:fldCharType="begin"/>
          </w:r>
          <w:r>
            <w:rPr>
              <w:noProof/>
              <w:webHidden/>
            </w:rPr>
            <w:instrText xml:space="preserve"> PAGEREF _Toc499416817 \h </w:instrText>
          </w:r>
          <w:r>
            <w:rPr>
              <w:noProof/>
              <w:webHidden/>
            </w:rPr>
          </w:r>
          <w:r>
            <w:rPr>
              <w:noProof/>
              <w:webHidden/>
            </w:rPr>
            <w:fldChar w:fldCharType="separate"/>
          </w:r>
          <w:ins w:id="119" w:author="Gergo" w:date="2017-12-01T09:03:00Z">
            <w:r w:rsidR="0034280E">
              <w:rPr>
                <w:noProof/>
                <w:webHidden/>
              </w:rPr>
              <w:t>28</w:t>
            </w:r>
          </w:ins>
          <w:del w:id="120" w:author="Gergo" w:date="2017-11-25T23:45:00Z">
            <w:r w:rsidDel="00736D68">
              <w:rPr>
                <w:noProof/>
                <w:webHidden/>
              </w:rPr>
              <w:delText>25</w:delText>
            </w:r>
          </w:del>
          <w:r>
            <w:rPr>
              <w:noProof/>
              <w:webHidden/>
            </w:rPr>
            <w:fldChar w:fldCharType="end"/>
          </w:r>
          <w:r w:rsidRPr="00CF6735">
            <w:rPr>
              <w:rStyle w:val="Hiperhivatkozs"/>
              <w:noProof/>
            </w:rPr>
            <w:fldChar w:fldCharType="end"/>
          </w:r>
        </w:p>
        <w:p w14:paraId="4D6810BC" w14:textId="374A74F7"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"_Toc499416818"</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3.4.3 Varázslás</w:t>
          </w:r>
          <w:r>
            <w:rPr>
              <w:noProof/>
              <w:webHidden/>
            </w:rPr>
            <w:tab/>
          </w:r>
          <w:r>
            <w:rPr>
              <w:noProof/>
              <w:webHidden/>
            </w:rPr>
            <w:fldChar w:fldCharType="begin"/>
          </w:r>
          <w:r>
            <w:rPr>
              <w:noProof/>
              <w:webHidden/>
            </w:rPr>
            <w:instrText xml:space="preserve"> PAGEREF _Toc499416818 \h </w:instrText>
          </w:r>
          <w:r>
            <w:rPr>
              <w:noProof/>
              <w:webHidden/>
            </w:rPr>
          </w:r>
          <w:r>
            <w:rPr>
              <w:noProof/>
              <w:webHidden/>
            </w:rPr>
            <w:fldChar w:fldCharType="separate"/>
          </w:r>
          <w:ins w:id="121" w:author="Gergo" w:date="2017-12-01T09:03:00Z">
            <w:r w:rsidR="0034280E">
              <w:rPr>
                <w:noProof/>
                <w:webHidden/>
              </w:rPr>
              <w:t>28</w:t>
            </w:r>
          </w:ins>
          <w:del w:id="122" w:author="Gergo" w:date="2017-11-25T23:45:00Z">
            <w:r w:rsidDel="00736D68">
              <w:rPr>
                <w:noProof/>
                <w:webHidden/>
              </w:rPr>
              <w:delText>26</w:delText>
            </w:r>
          </w:del>
          <w:r>
            <w:rPr>
              <w:noProof/>
              <w:webHidden/>
            </w:rPr>
            <w:fldChar w:fldCharType="end"/>
          </w:r>
          <w:r w:rsidRPr="00CF6735">
            <w:rPr>
              <w:rStyle w:val="Hiperhivatkozs"/>
              <w:noProof/>
            </w:rPr>
            <w:fldChar w:fldCharType="end"/>
          </w:r>
        </w:p>
        <w:p w14:paraId="2C56EDBD" w14:textId="4CB77749"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"_Toc499416819"</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3.4.4 Elugrás</w:t>
          </w:r>
          <w:r>
            <w:rPr>
              <w:noProof/>
              <w:webHidden/>
            </w:rPr>
            <w:tab/>
          </w:r>
          <w:r>
            <w:rPr>
              <w:noProof/>
              <w:webHidden/>
            </w:rPr>
            <w:fldChar w:fldCharType="begin"/>
          </w:r>
          <w:r>
            <w:rPr>
              <w:noProof/>
              <w:webHidden/>
            </w:rPr>
            <w:instrText xml:space="preserve"> PAGEREF _Toc499416819 \h </w:instrText>
          </w:r>
          <w:r>
            <w:rPr>
              <w:noProof/>
              <w:webHidden/>
            </w:rPr>
          </w:r>
          <w:r>
            <w:rPr>
              <w:noProof/>
              <w:webHidden/>
            </w:rPr>
            <w:fldChar w:fldCharType="separate"/>
          </w:r>
          <w:ins w:id="123" w:author="Gergo" w:date="2017-12-01T09:03:00Z">
            <w:r w:rsidR="0034280E">
              <w:rPr>
                <w:noProof/>
                <w:webHidden/>
              </w:rPr>
              <w:t>28</w:t>
            </w:r>
          </w:ins>
          <w:del w:id="124" w:author="Gergo" w:date="2017-11-25T23:45:00Z">
            <w:r w:rsidDel="00736D68">
              <w:rPr>
                <w:noProof/>
                <w:webHidden/>
              </w:rPr>
              <w:delText>26</w:delText>
            </w:r>
          </w:del>
          <w:r>
            <w:rPr>
              <w:noProof/>
              <w:webHidden/>
            </w:rPr>
            <w:fldChar w:fldCharType="end"/>
          </w:r>
          <w:r w:rsidRPr="00CF6735">
            <w:rPr>
              <w:rStyle w:val="Hiperhivatkozs"/>
              <w:noProof/>
            </w:rPr>
            <w:fldChar w:fldCharType="end"/>
          </w:r>
        </w:p>
        <w:p w14:paraId="1DEB45A7" w14:textId="71D37567"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"_Toc499416820"</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3.5 A MindWave headset beépítése a játékba</w:t>
          </w:r>
          <w:r>
            <w:rPr>
              <w:noProof/>
              <w:webHidden/>
            </w:rPr>
            <w:tab/>
          </w:r>
          <w:r>
            <w:rPr>
              <w:noProof/>
              <w:webHidden/>
            </w:rPr>
            <w:fldChar w:fldCharType="begin"/>
          </w:r>
          <w:r>
            <w:rPr>
              <w:noProof/>
              <w:webHidden/>
            </w:rPr>
            <w:instrText xml:space="preserve"> PAGEREF _Toc499416820 \h </w:instrText>
          </w:r>
          <w:r>
            <w:rPr>
              <w:noProof/>
              <w:webHidden/>
            </w:rPr>
          </w:r>
          <w:r>
            <w:rPr>
              <w:noProof/>
              <w:webHidden/>
            </w:rPr>
            <w:fldChar w:fldCharType="separate"/>
          </w:r>
          <w:ins w:id="125" w:author="Gergo" w:date="2017-12-01T09:03:00Z">
            <w:r w:rsidR="0034280E">
              <w:rPr>
                <w:noProof/>
                <w:webHidden/>
              </w:rPr>
              <w:t>29</w:t>
            </w:r>
          </w:ins>
          <w:del w:id="126" w:author="Gergo" w:date="2017-11-25T23:45:00Z">
            <w:r w:rsidDel="00736D68">
              <w:rPr>
                <w:noProof/>
                <w:webHidden/>
              </w:rPr>
              <w:delText>27</w:delText>
            </w:r>
          </w:del>
          <w:r>
            <w:rPr>
              <w:noProof/>
              <w:webHidden/>
            </w:rPr>
            <w:fldChar w:fldCharType="end"/>
          </w:r>
          <w:r w:rsidRPr="00CF6735">
            <w:rPr>
              <w:rStyle w:val="Hiperhivatkozs"/>
              <w:noProof/>
            </w:rPr>
            <w:fldChar w:fldCharType="end"/>
          </w:r>
        </w:p>
        <w:p w14:paraId="65DBD0E9" w14:textId="72C2A7DF"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"_Toc499416821"</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3.5.1 AdaptED keretrendszer</w:t>
          </w:r>
          <w:r>
            <w:rPr>
              <w:noProof/>
              <w:webHidden/>
            </w:rPr>
            <w:tab/>
          </w:r>
          <w:r>
            <w:rPr>
              <w:noProof/>
              <w:webHidden/>
            </w:rPr>
            <w:fldChar w:fldCharType="begin"/>
          </w:r>
          <w:r>
            <w:rPr>
              <w:noProof/>
              <w:webHidden/>
            </w:rPr>
            <w:instrText xml:space="preserve"> PAGEREF _Toc499416821 \h </w:instrText>
          </w:r>
          <w:r>
            <w:rPr>
              <w:noProof/>
              <w:webHidden/>
            </w:rPr>
          </w:r>
          <w:r>
            <w:rPr>
              <w:noProof/>
              <w:webHidden/>
            </w:rPr>
            <w:fldChar w:fldCharType="separate"/>
          </w:r>
          <w:ins w:id="127" w:author="Gergo" w:date="2017-12-01T09:03:00Z">
            <w:r w:rsidR="0034280E">
              <w:rPr>
                <w:noProof/>
                <w:webHidden/>
              </w:rPr>
              <w:t>29</w:t>
            </w:r>
          </w:ins>
          <w:del w:id="128" w:author="Gergo" w:date="2017-11-25T23:45:00Z">
            <w:r w:rsidDel="00736D68">
              <w:rPr>
                <w:noProof/>
                <w:webHidden/>
              </w:rPr>
              <w:delText>27</w:delText>
            </w:r>
          </w:del>
          <w:r>
            <w:rPr>
              <w:noProof/>
              <w:webHidden/>
            </w:rPr>
            <w:fldChar w:fldCharType="end"/>
          </w:r>
          <w:r w:rsidRPr="00CF6735">
            <w:rPr>
              <w:rStyle w:val="Hiperhivatkozs"/>
              <w:noProof/>
            </w:rPr>
            <w:fldChar w:fldCharType="end"/>
          </w:r>
        </w:p>
        <w:p w14:paraId="3CEA7228" w14:textId="44A413CE"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"_Toc499416822"</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3.5.2 Játék módosítása</w:t>
          </w:r>
          <w:r>
            <w:rPr>
              <w:noProof/>
              <w:webHidden/>
            </w:rPr>
            <w:tab/>
          </w:r>
          <w:r>
            <w:rPr>
              <w:noProof/>
              <w:webHidden/>
            </w:rPr>
            <w:fldChar w:fldCharType="begin"/>
          </w:r>
          <w:r>
            <w:rPr>
              <w:noProof/>
              <w:webHidden/>
            </w:rPr>
            <w:instrText xml:space="preserve"> PAGEREF _Toc499416822 \h </w:instrText>
          </w:r>
          <w:r>
            <w:rPr>
              <w:noProof/>
              <w:webHidden/>
            </w:rPr>
          </w:r>
          <w:r>
            <w:rPr>
              <w:noProof/>
              <w:webHidden/>
            </w:rPr>
            <w:fldChar w:fldCharType="separate"/>
          </w:r>
          <w:ins w:id="129" w:author="Gergo" w:date="2017-12-01T09:03:00Z">
            <w:r w:rsidR="0034280E">
              <w:rPr>
                <w:noProof/>
                <w:webHidden/>
              </w:rPr>
              <w:t>30</w:t>
            </w:r>
          </w:ins>
          <w:del w:id="130" w:author="Gergo" w:date="2017-11-25T23:45:00Z">
            <w:r w:rsidDel="00736D68">
              <w:rPr>
                <w:noProof/>
                <w:webHidden/>
              </w:rPr>
              <w:delText>28</w:delText>
            </w:r>
          </w:del>
          <w:r>
            <w:rPr>
              <w:noProof/>
              <w:webHidden/>
            </w:rPr>
            <w:fldChar w:fldCharType="end"/>
          </w:r>
          <w:r w:rsidRPr="00CF6735">
            <w:rPr>
              <w:rStyle w:val="Hiperhivatkozs"/>
              <w:noProof/>
            </w:rPr>
            <w:fldChar w:fldCharType="end"/>
          </w:r>
        </w:p>
        <w:p w14:paraId="092A3782" w14:textId="295836DC"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"_Toc499416823"</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3.5.3 Statisztika készítése</w:t>
          </w:r>
          <w:r>
            <w:rPr>
              <w:noProof/>
              <w:webHidden/>
            </w:rPr>
            <w:tab/>
          </w:r>
          <w:r>
            <w:rPr>
              <w:noProof/>
              <w:webHidden/>
            </w:rPr>
            <w:fldChar w:fldCharType="begin"/>
          </w:r>
          <w:r>
            <w:rPr>
              <w:noProof/>
              <w:webHidden/>
            </w:rPr>
            <w:instrText xml:space="preserve"> PAGEREF _Toc499416823 \h </w:instrText>
          </w:r>
          <w:r>
            <w:rPr>
              <w:noProof/>
              <w:webHidden/>
            </w:rPr>
          </w:r>
          <w:r>
            <w:rPr>
              <w:noProof/>
              <w:webHidden/>
            </w:rPr>
            <w:fldChar w:fldCharType="separate"/>
          </w:r>
          <w:ins w:id="131" w:author="Gergo" w:date="2017-12-01T09:03:00Z">
            <w:r w:rsidR="0034280E">
              <w:rPr>
                <w:noProof/>
                <w:webHidden/>
              </w:rPr>
              <w:t>30</w:t>
            </w:r>
          </w:ins>
          <w:del w:id="132" w:author="Gergo" w:date="2017-11-25T23:45:00Z">
            <w:r w:rsidDel="00736D68">
              <w:rPr>
                <w:noProof/>
                <w:webHidden/>
              </w:rPr>
              <w:delText>28</w:delText>
            </w:r>
          </w:del>
          <w:r>
            <w:rPr>
              <w:noProof/>
              <w:webHidden/>
            </w:rPr>
            <w:fldChar w:fldCharType="end"/>
          </w:r>
          <w:r w:rsidRPr="00CF6735">
            <w:rPr>
              <w:rStyle w:val="Hiperhivatkozs"/>
              <w:noProof/>
            </w:rPr>
            <w:fldChar w:fldCharType="end"/>
          </w:r>
        </w:p>
        <w:p w14:paraId="33A03AF0" w14:textId="264ED086"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"_Toc499416824"</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 Önálló munka bemutatása</w:t>
          </w:r>
          <w:r>
            <w:rPr>
              <w:noProof/>
              <w:webHidden/>
            </w:rPr>
            <w:tab/>
          </w:r>
          <w:r>
            <w:rPr>
              <w:noProof/>
              <w:webHidden/>
            </w:rPr>
            <w:fldChar w:fldCharType="begin"/>
          </w:r>
          <w:r>
            <w:rPr>
              <w:noProof/>
              <w:webHidden/>
            </w:rPr>
            <w:instrText xml:space="preserve"> PAGEREF _Toc499416824 \h </w:instrText>
          </w:r>
          <w:r>
            <w:rPr>
              <w:noProof/>
              <w:webHidden/>
            </w:rPr>
          </w:r>
          <w:r>
            <w:rPr>
              <w:noProof/>
              <w:webHidden/>
            </w:rPr>
            <w:fldChar w:fldCharType="separate"/>
          </w:r>
          <w:ins w:id="133" w:author="Gergo" w:date="2017-12-01T09:03:00Z">
            <w:r w:rsidR="0034280E">
              <w:rPr>
                <w:noProof/>
                <w:webHidden/>
              </w:rPr>
              <w:t>32</w:t>
            </w:r>
          </w:ins>
          <w:del w:id="134" w:author="Gergo" w:date="2017-11-25T23:45:00Z">
            <w:r w:rsidDel="00736D68">
              <w:rPr>
                <w:noProof/>
                <w:webHidden/>
              </w:rPr>
              <w:delText>30</w:delText>
            </w:r>
          </w:del>
          <w:r>
            <w:rPr>
              <w:noProof/>
              <w:webHidden/>
            </w:rPr>
            <w:fldChar w:fldCharType="end"/>
          </w:r>
          <w:r w:rsidRPr="00CF6735">
            <w:rPr>
              <w:rStyle w:val="Hiperhivatkozs"/>
              <w:noProof/>
            </w:rPr>
            <w:fldChar w:fldCharType="end"/>
          </w:r>
        </w:p>
        <w:p w14:paraId="2501D252" w14:textId="4B97B49A"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"_Toc499416825"</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4.1 A virtuális világ megteremtése</w:t>
          </w:r>
          <w:r>
            <w:rPr>
              <w:noProof/>
              <w:webHidden/>
            </w:rPr>
            <w:tab/>
          </w:r>
          <w:r>
            <w:rPr>
              <w:noProof/>
              <w:webHidden/>
            </w:rPr>
            <w:fldChar w:fldCharType="begin"/>
          </w:r>
          <w:r>
            <w:rPr>
              <w:noProof/>
              <w:webHidden/>
            </w:rPr>
            <w:instrText xml:space="preserve"> PAGEREF _Toc499416825 \h </w:instrText>
          </w:r>
          <w:r>
            <w:rPr>
              <w:noProof/>
              <w:webHidden/>
            </w:rPr>
          </w:r>
          <w:r>
            <w:rPr>
              <w:noProof/>
              <w:webHidden/>
            </w:rPr>
            <w:fldChar w:fldCharType="separate"/>
          </w:r>
          <w:ins w:id="135" w:author="Gergo" w:date="2017-12-01T09:03:00Z">
            <w:r w:rsidR="0034280E">
              <w:rPr>
                <w:noProof/>
                <w:webHidden/>
              </w:rPr>
              <w:t>32</w:t>
            </w:r>
          </w:ins>
          <w:del w:id="136" w:author="Gergo" w:date="2017-11-25T23:45:00Z">
            <w:r w:rsidDel="00736D68">
              <w:rPr>
                <w:noProof/>
                <w:webHidden/>
              </w:rPr>
              <w:delText>30</w:delText>
            </w:r>
          </w:del>
          <w:r>
            <w:rPr>
              <w:noProof/>
              <w:webHidden/>
            </w:rPr>
            <w:fldChar w:fldCharType="end"/>
          </w:r>
          <w:r w:rsidRPr="00CF6735">
            <w:rPr>
              <w:rStyle w:val="Hiperhivatkozs"/>
              <w:noProof/>
            </w:rPr>
            <w:fldChar w:fldCharType="end"/>
          </w:r>
        </w:p>
        <w:p w14:paraId="51EE520E" w14:textId="73213548"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"_Toc499416826"</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4.2 A GameManager (NPC-k állapota)</w:t>
          </w:r>
          <w:r>
            <w:rPr>
              <w:noProof/>
              <w:webHidden/>
            </w:rPr>
            <w:tab/>
          </w:r>
          <w:r>
            <w:rPr>
              <w:noProof/>
              <w:webHidden/>
            </w:rPr>
            <w:fldChar w:fldCharType="begin"/>
          </w:r>
          <w:r>
            <w:rPr>
              <w:noProof/>
              <w:webHidden/>
            </w:rPr>
            <w:instrText xml:space="preserve"> PAGEREF _Toc499416826 \h </w:instrText>
          </w:r>
          <w:r>
            <w:rPr>
              <w:noProof/>
              <w:webHidden/>
            </w:rPr>
          </w:r>
          <w:r>
            <w:rPr>
              <w:noProof/>
              <w:webHidden/>
            </w:rPr>
            <w:fldChar w:fldCharType="separate"/>
          </w:r>
          <w:ins w:id="137" w:author="Gergo" w:date="2017-12-01T09:03:00Z">
            <w:r w:rsidR="0034280E">
              <w:rPr>
                <w:noProof/>
                <w:webHidden/>
              </w:rPr>
              <w:t>34</w:t>
            </w:r>
          </w:ins>
          <w:del w:id="138" w:author="Gergo" w:date="2017-11-25T23:45:00Z">
            <w:r w:rsidDel="00736D68">
              <w:rPr>
                <w:noProof/>
                <w:webHidden/>
              </w:rPr>
              <w:delText>32</w:delText>
            </w:r>
          </w:del>
          <w:r>
            <w:rPr>
              <w:noProof/>
              <w:webHidden/>
            </w:rPr>
            <w:fldChar w:fldCharType="end"/>
          </w:r>
          <w:r w:rsidRPr="00CF6735">
            <w:rPr>
              <w:rStyle w:val="Hiperhivatkozs"/>
              <w:noProof/>
            </w:rPr>
            <w:fldChar w:fldCharType="end"/>
          </w:r>
        </w:p>
        <w:p w14:paraId="3ECEBAC1" w14:textId="6EF739DA"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"_Toc499416827"</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4.3 A mozgás</w:t>
          </w:r>
          <w:r>
            <w:rPr>
              <w:noProof/>
              <w:webHidden/>
            </w:rPr>
            <w:tab/>
          </w:r>
          <w:r>
            <w:rPr>
              <w:noProof/>
              <w:webHidden/>
            </w:rPr>
            <w:fldChar w:fldCharType="begin"/>
          </w:r>
          <w:r>
            <w:rPr>
              <w:noProof/>
              <w:webHidden/>
            </w:rPr>
            <w:instrText xml:space="preserve"> PAGEREF _Toc499416827 \h </w:instrText>
          </w:r>
          <w:r>
            <w:rPr>
              <w:noProof/>
              <w:webHidden/>
            </w:rPr>
          </w:r>
          <w:r>
            <w:rPr>
              <w:noProof/>
              <w:webHidden/>
            </w:rPr>
            <w:fldChar w:fldCharType="separate"/>
          </w:r>
          <w:ins w:id="139" w:author="Gergo" w:date="2017-12-01T09:03:00Z">
            <w:r w:rsidR="0034280E">
              <w:rPr>
                <w:noProof/>
                <w:webHidden/>
              </w:rPr>
              <w:t>35</w:t>
            </w:r>
          </w:ins>
          <w:del w:id="140" w:author="Gergo" w:date="2017-11-25T23:45:00Z">
            <w:r w:rsidDel="00736D68">
              <w:rPr>
                <w:noProof/>
                <w:webHidden/>
              </w:rPr>
              <w:delText>33</w:delText>
            </w:r>
          </w:del>
          <w:r>
            <w:rPr>
              <w:noProof/>
              <w:webHidden/>
            </w:rPr>
            <w:fldChar w:fldCharType="end"/>
          </w:r>
          <w:r w:rsidRPr="00CF6735">
            <w:rPr>
              <w:rStyle w:val="Hiperhivatkozs"/>
              <w:noProof/>
            </w:rPr>
            <w:fldChar w:fldCharType="end"/>
          </w:r>
        </w:p>
        <w:p w14:paraId="1BDF4586" w14:textId="6E7118EF"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"_Toc499416828"</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4.4 Dialógusok</w:t>
          </w:r>
          <w:r>
            <w:rPr>
              <w:noProof/>
              <w:webHidden/>
            </w:rPr>
            <w:tab/>
          </w:r>
          <w:r>
            <w:rPr>
              <w:noProof/>
              <w:webHidden/>
            </w:rPr>
            <w:fldChar w:fldCharType="begin"/>
          </w:r>
          <w:r>
            <w:rPr>
              <w:noProof/>
              <w:webHidden/>
            </w:rPr>
            <w:instrText xml:space="preserve"> PAGEREF _Toc499416828 \h </w:instrText>
          </w:r>
          <w:r>
            <w:rPr>
              <w:noProof/>
              <w:webHidden/>
            </w:rPr>
          </w:r>
          <w:r>
            <w:rPr>
              <w:noProof/>
              <w:webHidden/>
            </w:rPr>
            <w:fldChar w:fldCharType="separate"/>
          </w:r>
          <w:ins w:id="141" w:author="Gergo" w:date="2017-12-01T09:03:00Z">
            <w:r w:rsidR="0034280E">
              <w:rPr>
                <w:noProof/>
                <w:webHidden/>
              </w:rPr>
              <w:t>36</w:t>
            </w:r>
          </w:ins>
          <w:del w:id="142" w:author="Gergo" w:date="2017-11-25T23:45:00Z">
            <w:r w:rsidDel="00736D68">
              <w:rPr>
                <w:noProof/>
                <w:webHidden/>
              </w:rPr>
              <w:delText>34</w:delText>
            </w:r>
          </w:del>
          <w:r>
            <w:rPr>
              <w:noProof/>
              <w:webHidden/>
            </w:rPr>
            <w:fldChar w:fldCharType="end"/>
          </w:r>
          <w:r w:rsidRPr="00CF6735">
            <w:rPr>
              <w:rStyle w:val="Hiperhivatkozs"/>
              <w:noProof/>
            </w:rPr>
            <w:fldChar w:fldCharType="end"/>
          </w:r>
        </w:p>
        <w:p w14:paraId="5F7ADD20" w14:textId="56D55490"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"_Toc499416829"</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4.5 Az okos macska</w:t>
          </w:r>
          <w:r>
            <w:rPr>
              <w:noProof/>
              <w:webHidden/>
            </w:rPr>
            <w:tab/>
          </w:r>
          <w:r>
            <w:rPr>
              <w:noProof/>
              <w:webHidden/>
            </w:rPr>
            <w:fldChar w:fldCharType="begin"/>
          </w:r>
          <w:r>
            <w:rPr>
              <w:noProof/>
              <w:webHidden/>
            </w:rPr>
            <w:instrText xml:space="preserve"> PAGEREF _Toc499416829 \h </w:instrText>
          </w:r>
          <w:r>
            <w:rPr>
              <w:noProof/>
              <w:webHidden/>
            </w:rPr>
          </w:r>
          <w:r>
            <w:rPr>
              <w:noProof/>
              <w:webHidden/>
            </w:rPr>
            <w:fldChar w:fldCharType="separate"/>
          </w:r>
          <w:ins w:id="143" w:author="Gergo" w:date="2017-12-01T09:03:00Z">
            <w:r w:rsidR="0034280E">
              <w:rPr>
                <w:noProof/>
                <w:webHidden/>
              </w:rPr>
              <w:t>37</w:t>
            </w:r>
          </w:ins>
          <w:del w:id="144" w:author="Gergo" w:date="2017-11-25T23:45:00Z">
            <w:r w:rsidDel="00736D68">
              <w:rPr>
                <w:noProof/>
                <w:webHidden/>
              </w:rPr>
              <w:delText>35</w:delText>
            </w:r>
          </w:del>
          <w:r>
            <w:rPr>
              <w:noProof/>
              <w:webHidden/>
            </w:rPr>
            <w:fldChar w:fldCharType="end"/>
          </w:r>
          <w:r w:rsidRPr="00CF6735">
            <w:rPr>
              <w:rStyle w:val="Hiperhivatkozs"/>
              <w:noProof/>
            </w:rPr>
            <w:fldChar w:fldCharType="end"/>
          </w:r>
        </w:p>
        <w:p w14:paraId="0781FE5A" w14:textId="6F17898C"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"_Toc499416830"</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4.5.1 A játékos kikerülése</w:t>
          </w:r>
          <w:r>
            <w:rPr>
              <w:noProof/>
              <w:webHidden/>
            </w:rPr>
            <w:tab/>
          </w:r>
          <w:r>
            <w:rPr>
              <w:noProof/>
              <w:webHidden/>
            </w:rPr>
            <w:fldChar w:fldCharType="begin"/>
          </w:r>
          <w:r>
            <w:rPr>
              <w:noProof/>
              <w:webHidden/>
            </w:rPr>
            <w:instrText xml:space="preserve"> PAGEREF _Toc499416830 \h </w:instrText>
          </w:r>
          <w:r>
            <w:rPr>
              <w:noProof/>
              <w:webHidden/>
            </w:rPr>
          </w:r>
          <w:r>
            <w:rPr>
              <w:noProof/>
              <w:webHidden/>
            </w:rPr>
            <w:fldChar w:fldCharType="separate"/>
          </w:r>
          <w:ins w:id="145" w:author="Gergo" w:date="2017-12-01T09:03:00Z">
            <w:r w:rsidR="0034280E">
              <w:rPr>
                <w:noProof/>
                <w:webHidden/>
              </w:rPr>
              <w:t>37</w:t>
            </w:r>
          </w:ins>
          <w:del w:id="146" w:author="Gergo" w:date="2017-11-25T23:45:00Z">
            <w:r w:rsidDel="00736D68">
              <w:rPr>
                <w:noProof/>
                <w:webHidden/>
              </w:rPr>
              <w:delText>35</w:delText>
            </w:r>
          </w:del>
          <w:r>
            <w:rPr>
              <w:noProof/>
              <w:webHidden/>
            </w:rPr>
            <w:fldChar w:fldCharType="end"/>
          </w:r>
          <w:r w:rsidRPr="00CF6735">
            <w:rPr>
              <w:rStyle w:val="Hiperhivatkozs"/>
              <w:noProof/>
            </w:rPr>
            <w:fldChar w:fldCharType="end"/>
          </w:r>
        </w:p>
        <w:p w14:paraId="2107817D" w14:textId="517CE0AA"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"_Toc499416831"</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4.5.2 Akadályok kikerülése</w:t>
          </w:r>
          <w:r>
            <w:rPr>
              <w:noProof/>
              <w:webHidden/>
            </w:rPr>
            <w:tab/>
          </w:r>
          <w:r>
            <w:rPr>
              <w:noProof/>
              <w:webHidden/>
            </w:rPr>
            <w:fldChar w:fldCharType="begin"/>
          </w:r>
          <w:r>
            <w:rPr>
              <w:noProof/>
              <w:webHidden/>
            </w:rPr>
            <w:instrText xml:space="preserve"> PAGEREF _Toc499416831 \h </w:instrText>
          </w:r>
          <w:r>
            <w:rPr>
              <w:noProof/>
              <w:webHidden/>
            </w:rPr>
          </w:r>
          <w:r>
            <w:rPr>
              <w:noProof/>
              <w:webHidden/>
            </w:rPr>
            <w:fldChar w:fldCharType="separate"/>
          </w:r>
          <w:ins w:id="147" w:author="Gergo" w:date="2017-12-01T09:03:00Z">
            <w:r w:rsidR="0034280E">
              <w:rPr>
                <w:noProof/>
                <w:webHidden/>
              </w:rPr>
              <w:t>39</w:t>
            </w:r>
          </w:ins>
          <w:del w:id="148" w:author="Gergo" w:date="2017-11-25T23:45:00Z">
            <w:r w:rsidDel="00736D68">
              <w:rPr>
                <w:noProof/>
                <w:webHidden/>
              </w:rPr>
              <w:delText>37</w:delText>
            </w:r>
          </w:del>
          <w:r>
            <w:rPr>
              <w:noProof/>
              <w:webHidden/>
            </w:rPr>
            <w:fldChar w:fldCharType="end"/>
          </w:r>
          <w:r w:rsidRPr="00CF6735">
            <w:rPr>
              <w:rStyle w:val="Hiperhivatkozs"/>
              <w:noProof/>
            </w:rPr>
            <w:fldChar w:fldCharType="end"/>
          </w:r>
        </w:p>
        <w:p w14:paraId="37FF5421" w14:textId="785A1D62"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"_Toc499416832"</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4.5.3 A sebesség</w:t>
          </w:r>
          <w:r>
            <w:rPr>
              <w:noProof/>
              <w:webHidden/>
            </w:rPr>
            <w:tab/>
          </w:r>
          <w:r>
            <w:rPr>
              <w:noProof/>
              <w:webHidden/>
            </w:rPr>
            <w:fldChar w:fldCharType="begin"/>
          </w:r>
          <w:r>
            <w:rPr>
              <w:noProof/>
              <w:webHidden/>
            </w:rPr>
            <w:instrText xml:space="preserve"> PAGEREF _Toc499416832 \h </w:instrText>
          </w:r>
          <w:r>
            <w:rPr>
              <w:noProof/>
              <w:webHidden/>
            </w:rPr>
          </w:r>
          <w:r>
            <w:rPr>
              <w:noProof/>
              <w:webHidden/>
            </w:rPr>
            <w:fldChar w:fldCharType="separate"/>
          </w:r>
          <w:ins w:id="149" w:author="Gergo" w:date="2017-12-01T09:03:00Z">
            <w:r w:rsidR="0034280E">
              <w:rPr>
                <w:noProof/>
                <w:webHidden/>
              </w:rPr>
              <w:t>40</w:t>
            </w:r>
          </w:ins>
          <w:del w:id="150" w:author="Gergo" w:date="2017-11-25T23:45:00Z">
            <w:r w:rsidDel="00736D68">
              <w:rPr>
                <w:noProof/>
                <w:webHidden/>
              </w:rPr>
              <w:delText>38</w:delText>
            </w:r>
          </w:del>
          <w:r>
            <w:rPr>
              <w:noProof/>
              <w:webHidden/>
            </w:rPr>
            <w:fldChar w:fldCharType="end"/>
          </w:r>
          <w:r w:rsidRPr="00CF6735">
            <w:rPr>
              <w:rStyle w:val="Hiperhivatkozs"/>
              <w:noProof/>
            </w:rPr>
            <w:fldChar w:fldCharType="end"/>
          </w:r>
        </w:p>
        <w:p w14:paraId="594B46E9" w14:textId="399D45BD"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"_Toc499416833"</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4.6 Rúnák és rajzolás</w:t>
          </w:r>
          <w:r>
            <w:rPr>
              <w:noProof/>
              <w:webHidden/>
            </w:rPr>
            <w:tab/>
          </w:r>
          <w:r>
            <w:rPr>
              <w:noProof/>
              <w:webHidden/>
            </w:rPr>
            <w:fldChar w:fldCharType="begin"/>
          </w:r>
          <w:r>
            <w:rPr>
              <w:noProof/>
              <w:webHidden/>
            </w:rPr>
            <w:instrText xml:space="preserve"> PAGEREF _Toc499416833 \h </w:instrText>
          </w:r>
          <w:r>
            <w:rPr>
              <w:noProof/>
              <w:webHidden/>
            </w:rPr>
          </w:r>
          <w:r>
            <w:rPr>
              <w:noProof/>
              <w:webHidden/>
            </w:rPr>
            <w:fldChar w:fldCharType="separate"/>
          </w:r>
          <w:ins w:id="151" w:author="Gergo" w:date="2017-12-01T09:03:00Z">
            <w:r w:rsidR="0034280E">
              <w:rPr>
                <w:noProof/>
                <w:webHidden/>
              </w:rPr>
              <w:t>40</w:t>
            </w:r>
          </w:ins>
          <w:del w:id="152" w:author="Gergo" w:date="2017-11-25T23:45:00Z">
            <w:r w:rsidDel="00736D68">
              <w:rPr>
                <w:noProof/>
                <w:webHidden/>
              </w:rPr>
              <w:delText>38</w:delText>
            </w:r>
          </w:del>
          <w:r>
            <w:rPr>
              <w:noProof/>
              <w:webHidden/>
            </w:rPr>
            <w:fldChar w:fldCharType="end"/>
          </w:r>
          <w:r w:rsidRPr="00CF6735">
            <w:rPr>
              <w:rStyle w:val="Hiperhivatkozs"/>
              <w:noProof/>
            </w:rPr>
            <w:fldChar w:fldCharType="end"/>
          </w:r>
        </w:p>
        <w:p w14:paraId="37EC3914" w14:textId="67EC95F9"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"_Toc499416834"</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4.6.1 Felépítésük</w:t>
          </w:r>
          <w:r>
            <w:rPr>
              <w:noProof/>
              <w:webHidden/>
            </w:rPr>
            <w:tab/>
          </w:r>
          <w:r>
            <w:rPr>
              <w:noProof/>
              <w:webHidden/>
            </w:rPr>
            <w:fldChar w:fldCharType="begin"/>
          </w:r>
          <w:r>
            <w:rPr>
              <w:noProof/>
              <w:webHidden/>
            </w:rPr>
            <w:instrText xml:space="preserve"> PAGEREF _Toc499416834 \h </w:instrText>
          </w:r>
          <w:r>
            <w:rPr>
              <w:noProof/>
              <w:webHidden/>
            </w:rPr>
          </w:r>
          <w:r>
            <w:rPr>
              <w:noProof/>
              <w:webHidden/>
            </w:rPr>
            <w:fldChar w:fldCharType="separate"/>
          </w:r>
          <w:ins w:id="153" w:author="Gergo" w:date="2017-12-01T09:03:00Z">
            <w:r w:rsidR="0034280E">
              <w:rPr>
                <w:noProof/>
                <w:webHidden/>
              </w:rPr>
              <w:t>40</w:t>
            </w:r>
          </w:ins>
          <w:del w:id="154" w:author="Gergo" w:date="2017-11-25T23:45:00Z">
            <w:r w:rsidDel="00736D68">
              <w:rPr>
                <w:noProof/>
                <w:webHidden/>
              </w:rPr>
              <w:delText>38</w:delText>
            </w:r>
          </w:del>
          <w:r>
            <w:rPr>
              <w:noProof/>
              <w:webHidden/>
            </w:rPr>
            <w:fldChar w:fldCharType="end"/>
          </w:r>
          <w:r w:rsidRPr="00CF6735">
            <w:rPr>
              <w:rStyle w:val="Hiperhivatkozs"/>
              <w:noProof/>
            </w:rPr>
            <w:fldChar w:fldCharType="end"/>
          </w:r>
        </w:p>
        <w:p w14:paraId="7C568556" w14:textId="5FE46B06"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"_Toc499416835"</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4.6.2 Működésük</w:t>
          </w:r>
          <w:r>
            <w:rPr>
              <w:noProof/>
              <w:webHidden/>
            </w:rPr>
            <w:tab/>
          </w:r>
          <w:r>
            <w:rPr>
              <w:noProof/>
              <w:webHidden/>
            </w:rPr>
            <w:fldChar w:fldCharType="begin"/>
          </w:r>
          <w:r>
            <w:rPr>
              <w:noProof/>
              <w:webHidden/>
            </w:rPr>
            <w:instrText xml:space="preserve"> PAGEREF _Toc499416835 \h </w:instrText>
          </w:r>
          <w:r>
            <w:rPr>
              <w:noProof/>
              <w:webHidden/>
            </w:rPr>
          </w:r>
          <w:r>
            <w:rPr>
              <w:noProof/>
              <w:webHidden/>
            </w:rPr>
            <w:fldChar w:fldCharType="separate"/>
          </w:r>
          <w:ins w:id="155" w:author="Gergo" w:date="2017-12-01T09:03:00Z">
            <w:r w:rsidR="0034280E">
              <w:rPr>
                <w:noProof/>
                <w:webHidden/>
              </w:rPr>
              <w:t>41</w:t>
            </w:r>
          </w:ins>
          <w:del w:id="156" w:author="Gergo" w:date="2017-11-25T23:45:00Z">
            <w:r w:rsidDel="00736D68">
              <w:rPr>
                <w:noProof/>
                <w:webHidden/>
              </w:rPr>
              <w:delText>39</w:delText>
            </w:r>
          </w:del>
          <w:r>
            <w:rPr>
              <w:noProof/>
              <w:webHidden/>
            </w:rPr>
            <w:fldChar w:fldCharType="end"/>
          </w:r>
          <w:r w:rsidRPr="00CF6735">
            <w:rPr>
              <w:rStyle w:val="Hiperhivatkozs"/>
              <w:noProof/>
            </w:rPr>
            <w:fldChar w:fldCharType="end"/>
          </w:r>
        </w:p>
        <w:p w14:paraId="1E46229D" w14:textId="400AE4A3"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"_Toc499416839"</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4.7 Varázslás</w:t>
          </w:r>
          <w:r>
            <w:rPr>
              <w:noProof/>
              <w:webHidden/>
            </w:rPr>
            <w:tab/>
          </w:r>
          <w:r>
            <w:rPr>
              <w:noProof/>
              <w:webHidden/>
            </w:rPr>
            <w:fldChar w:fldCharType="begin"/>
          </w:r>
          <w:r>
            <w:rPr>
              <w:noProof/>
              <w:webHidden/>
            </w:rPr>
            <w:instrText xml:space="preserve"> PAGEREF _Toc499416839 \h </w:instrText>
          </w:r>
          <w:r>
            <w:rPr>
              <w:noProof/>
              <w:webHidden/>
            </w:rPr>
          </w:r>
          <w:r>
            <w:rPr>
              <w:noProof/>
              <w:webHidden/>
            </w:rPr>
            <w:fldChar w:fldCharType="separate"/>
          </w:r>
          <w:ins w:id="157" w:author="Gergo" w:date="2017-12-01T09:03:00Z">
            <w:r w:rsidR="0034280E">
              <w:rPr>
                <w:noProof/>
                <w:webHidden/>
              </w:rPr>
              <w:t>43</w:t>
            </w:r>
          </w:ins>
          <w:del w:id="158" w:author="Gergo" w:date="2017-11-25T23:45:00Z">
            <w:r w:rsidDel="00736D68">
              <w:rPr>
                <w:noProof/>
                <w:webHidden/>
              </w:rPr>
              <w:delText>41</w:delText>
            </w:r>
          </w:del>
          <w:r>
            <w:rPr>
              <w:noProof/>
              <w:webHidden/>
            </w:rPr>
            <w:fldChar w:fldCharType="end"/>
          </w:r>
          <w:r w:rsidRPr="00CF6735">
            <w:rPr>
              <w:rStyle w:val="Hiperhivatkozs"/>
              <w:noProof/>
            </w:rPr>
            <w:fldChar w:fldCharType="end"/>
          </w:r>
        </w:p>
        <w:p w14:paraId="03AAA9F2" w14:textId="706929B8"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"_Toc499416840"</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4.8 A végső harc</w:t>
          </w:r>
          <w:r>
            <w:rPr>
              <w:noProof/>
              <w:webHidden/>
            </w:rPr>
            <w:tab/>
          </w:r>
          <w:r>
            <w:rPr>
              <w:noProof/>
              <w:webHidden/>
            </w:rPr>
            <w:fldChar w:fldCharType="begin"/>
          </w:r>
          <w:r>
            <w:rPr>
              <w:noProof/>
              <w:webHidden/>
            </w:rPr>
            <w:instrText xml:space="preserve"> PAGEREF _Toc499416840 \h </w:instrText>
          </w:r>
          <w:r>
            <w:rPr>
              <w:noProof/>
              <w:webHidden/>
            </w:rPr>
          </w:r>
          <w:r>
            <w:rPr>
              <w:noProof/>
              <w:webHidden/>
            </w:rPr>
            <w:fldChar w:fldCharType="separate"/>
          </w:r>
          <w:ins w:id="159" w:author="Gergo" w:date="2017-12-01T09:03:00Z">
            <w:r w:rsidR="0034280E">
              <w:rPr>
                <w:noProof/>
                <w:webHidden/>
              </w:rPr>
              <w:t>44</w:t>
            </w:r>
          </w:ins>
          <w:del w:id="160" w:author="Gergo" w:date="2017-11-25T23:45:00Z">
            <w:r w:rsidDel="00736D68">
              <w:rPr>
                <w:noProof/>
                <w:webHidden/>
              </w:rPr>
              <w:delText>42</w:delText>
            </w:r>
          </w:del>
          <w:r>
            <w:rPr>
              <w:noProof/>
              <w:webHidden/>
            </w:rPr>
            <w:fldChar w:fldCharType="end"/>
          </w:r>
          <w:r w:rsidRPr="00CF6735">
            <w:rPr>
              <w:rStyle w:val="Hiperhivatkozs"/>
              <w:noProof/>
            </w:rPr>
            <w:fldChar w:fldCharType="end"/>
          </w:r>
        </w:p>
        <w:p w14:paraId="45465246" w14:textId="79914BD4"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"_Toc499416841"</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4.8.1 A hordódobás</w:t>
          </w:r>
          <w:r>
            <w:rPr>
              <w:noProof/>
              <w:webHidden/>
            </w:rPr>
            <w:tab/>
          </w:r>
          <w:r>
            <w:rPr>
              <w:noProof/>
              <w:webHidden/>
            </w:rPr>
            <w:fldChar w:fldCharType="begin"/>
          </w:r>
          <w:r>
            <w:rPr>
              <w:noProof/>
              <w:webHidden/>
            </w:rPr>
            <w:instrText xml:space="preserve"> PAGEREF _Toc499416841 \h </w:instrText>
          </w:r>
          <w:r>
            <w:rPr>
              <w:noProof/>
              <w:webHidden/>
            </w:rPr>
          </w:r>
          <w:r>
            <w:rPr>
              <w:noProof/>
              <w:webHidden/>
            </w:rPr>
            <w:fldChar w:fldCharType="separate"/>
          </w:r>
          <w:ins w:id="161" w:author="Gergo" w:date="2017-12-01T09:03:00Z">
            <w:r w:rsidR="0034280E">
              <w:rPr>
                <w:noProof/>
                <w:webHidden/>
              </w:rPr>
              <w:t>45</w:t>
            </w:r>
          </w:ins>
          <w:del w:id="162" w:author="Gergo" w:date="2017-11-25T23:45:00Z">
            <w:r w:rsidDel="00736D68">
              <w:rPr>
                <w:noProof/>
                <w:webHidden/>
              </w:rPr>
              <w:delText>43</w:delText>
            </w:r>
          </w:del>
          <w:r>
            <w:rPr>
              <w:noProof/>
              <w:webHidden/>
            </w:rPr>
            <w:fldChar w:fldCharType="end"/>
          </w:r>
          <w:r w:rsidRPr="00CF6735">
            <w:rPr>
              <w:rStyle w:val="Hiperhivatkozs"/>
              <w:noProof/>
            </w:rPr>
            <w:fldChar w:fldCharType="end"/>
          </w:r>
        </w:p>
        <w:p w14:paraId="35CF2B76" w14:textId="4D48BBCF"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"_Toc499416842"</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4.8.2 Az elugrás</w:t>
          </w:r>
          <w:r>
            <w:rPr>
              <w:noProof/>
              <w:webHidden/>
            </w:rPr>
            <w:tab/>
          </w:r>
          <w:r>
            <w:rPr>
              <w:noProof/>
              <w:webHidden/>
            </w:rPr>
            <w:fldChar w:fldCharType="begin"/>
          </w:r>
          <w:r>
            <w:rPr>
              <w:noProof/>
              <w:webHidden/>
            </w:rPr>
            <w:instrText xml:space="preserve"> PAGEREF _Toc499416842 \h </w:instrText>
          </w:r>
          <w:r>
            <w:rPr>
              <w:noProof/>
              <w:webHidden/>
            </w:rPr>
          </w:r>
          <w:r>
            <w:rPr>
              <w:noProof/>
              <w:webHidden/>
            </w:rPr>
            <w:fldChar w:fldCharType="separate"/>
          </w:r>
          <w:ins w:id="163" w:author="Gergo" w:date="2017-12-01T09:03:00Z">
            <w:r w:rsidR="0034280E">
              <w:rPr>
                <w:noProof/>
                <w:webHidden/>
              </w:rPr>
              <w:t>46</w:t>
            </w:r>
          </w:ins>
          <w:del w:id="164" w:author="Gergo" w:date="2017-11-25T23:45:00Z">
            <w:r w:rsidDel="00736D68">
              <w:rPr>
                <w:noProof/>
                <w:webHidden/>
              </w:rPr>
              <w:delText>44</w:delText>
            </w:r>
          </w:del>
          <w:r>
            <w:rPr>
              <w:noProof/>
              <w:webHidden/>
            </w:rPr>
            <w:fldChar w:fldCharType="end"/>
          </w:r>
          <w:r w:rsidRPr="00CF6735">
            <w:rPr>
              <w:rStyle w:val="Hiperhivatkozs"/>
              <w:noProof/>
            </w:rPr>
            <w:fldChar w:fldCharType="end"/>
          </w:r>
        </w:p>
        <w:p w14:paraId="67C31426" w14:textId="64B7AAFB"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"_Toc499416843"</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4.9 Általános funkciók</w:t>
          </w:r>
          <w:r>
            <w:rPr>
              <w:noProof/>
              <w:webHidden/>
            </w:rPr>
            <w:tab/>
          </w:r>
          <w:r>
            <w:rPr>
              <w:noProof/>
              <w:webHidden/>
            </w:rPr>
            <w:fldChar w:fldCharType="begin"/>
          </w:r>
          <w:r>
            <w:rPr>
              <w:noProof/>
              <w:webHidden/>
            </w:rPr>
            <w:instrText xml:space="preserve"> PAGEREF _Toc499416843 \h </w:instrText>
          </w:r>
          <w:r>
            <w:rPr>
              <w:noProof/>
              <w:webHidden/>
            </w:rPr>
          </w:r>
          <w:r>
            <w:rPr>
              <w:noProof/>
              <w:webHidden/>
            </w:rPr>
            <w:fldChar w:fldCharType="separate"/>
          </w:r>
          <w:ins w:id="165" w:author="Gergo" w:date="2017-12-01T09:03:00Z">
            <w:r w:rsidR="0034280E">
              <w:rPr>
                <w:noProof/>
                <w:webHidden/>
              </w:rPr>
              <w:t>47</w:t>
            </w:r>
          </w:ins>
          <w:del w:id="166" w:author="Gergo" w:date="2017-11-25T23:45:00Z">
            <w:r w:rsidDel="00736D68">
              <w:rPr>
                <w:noProof/>
                <w:webHidden/>
              </w:rPr>
              <w:delText>45</w:delText>
            </w:r>
          </w:del>
          <w:r>
            <w:rPr>
              <w:noProof/>
              <w:webHidden/>
            </w:rPr>
            <w:fldChar w:fldCharType="end"/>
          </w:r>
          <w:r w:rsidRPr="00CF6735">
            <w:rPr>
              <w:rStyle w:val="Hiperhivatkozs"/>
              <w:noProof/>
            </w:rPr>
            <w:fldChar w:fldCharType="end"/>
          </w:r>
        </w:p>
        <w:p w14:paraId="41E8DE2E" w14:textId="7F6F8E12"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"_Toc499416844"</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4.9.1 Kapcsolat az AdaptED keretrendszerrel</w:t>
          </w:r>
          <w:r>
            <w:rPr>
              <w:noProof/>
              <w:webHidden/>
            </w:rPr>
            <w:tab/>
          </w:r>
          <w:r>
            <w:rPr>
              <w:noProof/>
              <w:webHidden/>
            </w:rPr>
            <w:fldChar w:fldCharType="begin"/>
          </w:r>
          <w:r>
            <w:rPr>
              <w:noProof/>
              <w:webHidden/>
            </w:rPr>
            <w:instrText xml:space="preserve"> PAGEREF _Toc499416844 \h </w:instrText>
          </w:r>
          <w:r>
            <w:rPr>
              <w:noProof/>
              <w:webHidden/>
            </w:rPr>
          </w:r>
          <w:r>
            <w:rPr>
              <w:noProof/>
              <w:webHidden/>
            </w:rPr>
            <w:fldChar w:fldCharType="separate"/>
          </w:r>
          <w:ins w:id="167" w:author="Gergo" w:date="2017-12-01T09:03:00Z">
            <w:r w:rsidR="0034280E">
              <w:rPr>
                <w:noProof/>
                <w:webHidden/>
              </w:rPr>
              <w:t>47</w:t>
            </w:r>
          </w:ins>
          <w:del w:id="168" w:author="Gergo" w:date="2017-11-25T23:45:00Z">
            <w:r w:rsidDel="00736D68">
              <w:rPr>
                <w:noProof/>
                <w:webHidden/>
              </w:rPr>
              <w:delText>45</w:delText>
            </w:r>
          </w:del>
          <w:r>
            <w:rPr>
              <w:noProof/>
              <w:webHidden/>
            </w:rPr>
            <w:fldChar w:fldCharType="end"/>
          </w:r>
          <w:r w:rsidRPr="00CF6735">
            <w:rPr>
              <w:rStyle w:val="Hiperhivatkozs"/>
              <w:noProof/>
            </w:rPr>
            <w:fldChar w:fldCharType="end"/>
          </w:r>
        </w:p>
        <w:p w14:paraId="1DA06587" w14:textId="1D62990E"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"_Toc499416845"</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4.9.2 Audió</w:t>
          </w:r>
          <w:r>
            <w:rPr>
              <w:noProof/>
              <w:webHidden/>
            </w:rPr>
            <w:tab/>
          </w:r>
          <w:r>
            <w:rPr>
              <w:noProof/>
              <w:webHidden/>
            </w:rPr>
            <w:fldChar w:fldCharType="begin"/>
          </w:r>
          <w:r>
            <w:rPr>
              <w:noProof/>
              <w:webHidden/>
            </w:rPr>
            <w:instrText xml:space="preserve"> PAGEREF _Toc499416845 \h </w:instrText>
          </w:r>
          <w:r>
            <w:rPr>
              <w:noProof/>
              <w:webHidden/>
            </w:rPr>
          </w:r>
          <w:r>
            <w:rPr>
              <w:noProof/>
              <w:webHidden/>
            </w:rPr>
            <w:fldChar w:fldCharType="separate"/>
          </w:r>
          <w:ins w:id="169" w:author="Gergo" w:date="2017-12-01T09:03:00Z">
            <w:r w:rsidR="0034280E">
              <w:rPr>
                <w:noProof/>
                <w:webHidden/>
              </w:rPr>
              <w:t>49</w:t>
            </w:r>
          </w:ins>
          <w:del w:id="170" w:author="Gergo" w:date="2017-11-25T23:45:00Z">
            <w:r w:rsidDel="00736D68">
              <w:rPr>
                <w:noProof/>
                <w:webHidden/>
              </w:rPr>
              <w:delText>47</w:delText>
            </w:r>
          </w:del>
          <w:r>
            <w:rPr>
              <w:noProof/>
              <w:webHidden/>
            </w:rPr>
            <w:fldChar w:fldCharType="end"/>
          </w:r>
          <w:r w:rsidRPr="00CF6735">
            <w:rPr>
              <w:rStyle w:val="Hiperhivatkozs"/>
              <w:noProof/>
            </w:rPr>
            <w:fldChar w:fldCharType="end"/>
          </w:r>
        </w:p>
        <w:p w14:paraId="2D63A537" w14:textId="25FBA50E"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"_Toc499416846"</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4.9.3 Újrakezdés</w:t>
          </w:r>
          <w:r>
            <w:rPr>
              <w:noProof/>
              <w:webHidden/>
            </w:rPr>
            <w:tab/>
          </w:r>
          <w:r>
            <w:rPr>
              <w:noProof/>
              <w:webHidden/>
            </w:rPr>
            <w:fldChar w:fldCharType="begin"/>
          </w:r>
          <w:r>
            <w:rPr>
              <w:noProof/>
              <w:webHidden/>
            </w:rPr>
            <w:instrText xml:space="preserve"> PAGEREF _Toc499416846 \h </w:instrText>
          </w:r>
          <w:r>
            <w:rPr>
              <w:noProof/>
              <w:webHidden/>
            </w:rPr>
          </w:r>
          <w:r>
            <w:rPr>
              <w:noProof/>
              <w:webHidden/>
            </w:rPr>
            <w:fldChar w:fldCharType="separate"/>
          </w:r>
          <w:ins w:id="171" w:author="Gergo" w:date="2017-12-01T09:03:00Z">
            <w:r w:rsidR="0034280E">
              <w:rPr>
                <w:noProof/>
                <w:webHidden/>
              </w:rPr>
              <w:t>50</w:t>
            </w:r>
          </w:ins>
          <w:del w:id="172" w:author="Gergo" w:date="2017-11-25T23:45:00Z">
            <w:r w:rsidDel="00736D68">
              <w:rPr>
                <w:noProof/>
                <w:webHidden/>
              </w:rPr>
              <w:delText>48</w:delText>
            </w:r>
          </w:del>
          <w:r>
            <w:rPr>
              <w:noProof/>
              <w:webHidden/>
            </w:rPr>
            <w:fldChar w:fldCharType="end"/>
          </w:r>
          <w:r w:rsidRPr="00CF6735">
            <w:rPr>
              <w:rStyle w:val="Hiperhivatkozs"/>
              <w:noProof/>
            </w:rPr>
            <w:fldChar w:fldCharType="end"/>
          </w:r>
        </w:p>
        <w:p w14:paraId="0F6C0C1E" w14:textId="77777777" w:rsidR="00736D68" w:rsidRDefault="00736D68">
          <w:pPr>
            <w:pStyle w:val="TJ1"/>
            <w:rPr>
              <w:ins w:id="173" w:author="Gergo" w:date="2017-11-25T23:44:00Z"/>
              <w:rStyle w:val="Hiperhivatkozs"/>
              <w:noProof/>
            </w:rPr>
          </w:pPr>
        </w:p>
        <w:p w14:paraId="31966D82" w14:textId="77777777" w:rsidR="00736D68" w:rsidRDefault="00736D68">
          <w:pPr>
            <w:pStyle w:val="TJ1"/>
            <w:rPr>
              <w:ins w:id="174" w:author="Gergo" w:date="2017-11-25T23:44:00Z"/>
              <w:rStyle w:val="Hiperhivatkozs"/>
              <w:noProof/>
            </w:rPr>
          </w:pPr>
        </w:p>
        <w:p w14:paraId="62C5F928" w14:textId="5C40A02B" w:rsidR="00736D68" w:rsidDel="00736D68" w:rsidRDefault="00736D68">
          <w:pPr>
            <w:pStyle w:val="TJ1"/>
            <w:rPr>
              <w:del w:id="175" w:author="Gergo" w:date="2017-11-25T23:44:00Z"/>
              <w:rFonts w:asciiTheme="minorHAnsi" w:eastAsiaTheme="minorEastAsia" w:hAnsiTheme="minorHAnsi" w:cstheme="minorBidi"/>
              <w:b w:val="0"/>
              <w:noProof/>
              <w:sz w:val="22"/>
              <w:szCs w:val="22"/>
              <w:lang w:val="en-US"/>
            </w:rPr>
          </w:pPr>
          <w:r w:rsidRPr="00CF6735">
            <w:rPr>
              <w:rStyle w:val="Hiperhivatkozs"/>
              <w:noProof/>
            </w:rPr>
            <w:lastRenderedPageBreak/>
            <w:fldChar w:fldCharType="begin"/>
          </w:r>
          <w:r w:rsidRPr="00CF6735">
            <w:rPr>
              <w:rStyle w:val="Hiperhivatkozs"/>
              <w:noProof/>
            </w:rPr>
            <w:instrText xml:space="preserve"> </w:instrText>
          </w:r>
          <w:r>
            <w:rPr>
              <w:noProof/>
            </w:rPr>
            <w:instrText>HYPERLINK \l "_Toc499416847"</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5 Mérések, eredmények bemutatása</w:t>
          </w:r>
          <w:r>
            <w:rPr>
              <w:noProof/>
              <w:webHidden/>
            </w:rPr>
            <w:tab/>
          </w:r>
          <w:r>
            <w:rPr>
              <w:noProof/>
              <w:webHidden/>
            </w:rPr>
            <w:fldChar w:fldCharType="begin"/>
          </w:r>
          <w:r>
            <w:rPr>
              <w:noProof/>
              <w:webHidden/>
            </w:rPr>
            <w:instrText xml:space="preserve"> PAGEREF _Toc499416847 \h </w:instrText>
          </w:r>
          <w:r>
            <w:rPr>
              <w:noProof/>
              <w:webHidden/>
            </w:rPr>
          </w:r>
          <w:r>
            <w:rPr>
              <w:noProof/>
              <w:webHidden/>
            </w:rPr>
            <w:fldChar w:fldCharType="separate"/>
          </w:r>
          <w:ins w:id="176" w:author="Gergo" w:date="2017-12-01T09:03:00Z">
            <w:r w:rsidR="0034280E">
              <w:rPr>
                <w:noProof/>
                <w:webHidden/>
              </w:rPr>
              <w:t>51</w:t>
            </w:r>
          </w:ins>
          <w:del w:id="177" w:author="Gergo" w:date="2017-11-25T23:45:00Z">
            <w:r w:rsidDel="00736D68">
              <w:rPr>
                <w:noProof/>
                <w:webHidden/>
              </w:rPr>
              <w:delText>49</w:delText>
            </w:r>
          </w:del>
          <w:r>
            <w:rPr>
              <w:noProof/>
              <w:webHidden/>
            </w:rPr>
            <w:fldChar w:fldCharType="end"/>
          </w:r>
          <w:r w:rsidRPr="00CF6735">
            <w:rPr>
              <w:rStyle w:val="Hiperhivatkozs"/>
              <w:noProof/>
            </w:rPr>
            <w:fldChar w:fldCharType="end"/>
          </w:r>
        </w:p>
        <w:p w14:paraId="7A660412" w14:textId="77777777" w:rsidR="00736D68" w:rsidRDefault="00736D68">
          <w:pPr>
            <w:pStyle w:val="TJ1"/>
            <w:rPr>
              <w:ins w:id="178" w:author="Gergo" w:date="2017-11-25T23:44:00Z"/>
              <w:rStyle w:val="Hiperhivatkozs"/>
              <w:noProof/>
            </w:rPr>
          </w:pPr>
        </w:p>
        <w:p w14:paraId="5FF46CFD" w14:textId="53B5D8D0"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"_Toc499416848"</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6 Összefoglaló, önálló munka értékelése</w:t>
          </w:r>
          <w:r>
            <w:rPr>
              <w:noProof/>
              <w:webHidden/>
            </w:rPr>
            <w:tab/>
          </w:r>
          <w:r>
            <w:rPr>
              <w:noProof/>
              <w:webHidden/>
            </w:rPr>
            <w:fldChar w:fldCharType="begin"/>
          </w:r>
          <w:r>
            <w:rPr>
              <w:noProof/>
              <w:webHidden/>
            </w:rPr>
            <w:instrText xml:space="preserve"> PAGEREF _Toc499416848 \h </w:instrText>
          </w:r>
          <w:r>
            <w:rPr>
              <w:noProof/>
              <w:webHidden/>
            </w:rPr>
          </w:r>
          <w:r>
            <w:rPr>
              <w:noProof/>
              <w:webHidden/>
            </w:rPr>
            <w:fldChar w:fldCharType="separate"/>
          </w:r>
          <w:ins w:id="179" w:author="Gergo" w:date="2017-12-01T09:03:00Z">
            <w:r w:rsidR="0034280E">
              <w:rPr>
                <w:noProof/>
                <w:webHidden/>
              </w:rPr>
              <w:t>53</w:t>
            </w:r>
          </w:ins>
          <w:del w:id="180" w:author="Gergo" w:date="2017-11-25T23:45:00Z">
            <w:r w:rsidDel="00736D68">
              <w:rPr>
                <w:noProof/>
                <w:webHidden/>
              </w:rPr>
              <w:delText>50</w:delText>
            </w:r>
          </w:del>
          <w:r>
            <w:rPr>
              <w:noProof/>
              <w:webHidden/>
            </w:rPr>
            <w:fldChar w:fldCharType="end"/>
          </w:r>
          <w:r w:rsidRPr="00CF6735">
            <w:rPr>
              <w:rStyle w:val="Hiperhivatkozs"/>
              <w:noProof/>
            </w:rPr>
            <w:fldChar w:fldCharType="end"/>
          </w:r>
        </w:p>
        <w:p w14:paraId="3F06109C" w14:textId="2766CF73"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"_Toc499416849"</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6.1 Továbbfejlesztési lehetőségek</w:t>
          </w:r>
          <w:r>
            <w:rPr>
              <w:noProof/>
              <w:webHidden/>
            </w:rPr>
            <w:tab/>
          </w:r>
          <w:r>
            <w:rPr>
              <w:noProof/>
              <w:webHidden/>
            </w:rPr>
            <w:fldChar w:fldCharType="begin"/>
          </w:r>
          <w:r>
            <w:rPr>
              <w:noProof/>
              <w:webHidden/>
            </w:rPr>
            <w:instrText xml:space="preserve"> PAGEREF _Toc499416849 \h </w:instrText>
          </w:r>
          <w:r>
            <w:rPr>
              <w:noProof/>
              <w:webHidden/>
            </w:rPr>
          </w:r>
          <w:r>
            <w:rPr>
              <w:noProof/>
              <w:webHidden/>
            </w:rPr>
            <w:fldChar w:fldCharType="separate"/>
          </w:r>
          <w:ins w:id="181" w:author="Gergo" w:date="2017-12-01T09:03:00Z">
            <w:r w:rsidR="0034280E">
              <w:rPr>
                <w:noProof/>
                <w:webHidden/>
              </w:rPr>
              <w:t>54</w:t>
            </w:r>
          </w:ins>
          <w:del w:id="182" w:author="Gergo" w:date="2017-11-25T23:45:00Z">
            <w:r w:rsidDel="00736D68">
              <w:rPr>
                <w:noProof/>
                <w:webHidden/>
              </w:rPr>
              <w:delText>51</w:delText>
            </w:r>
          </w:del>
          <w:r>
            <w:rPr>
              <w:noProof/>
              <w:webHidden/>
            </w:rPr>
            <w:fldChar w:fldCharType="end"/>
          </w:r>
          <w:r w:rsidRPr="00CF6735">
            <w:rPr>
              <w:rStyle w:val="Hiperhivatkozs"/>
              <w:noProof/>
            </w:rPr>
            <w:fldChar w:fldCharType="end"/>
          </w:r>
        </w:p>
        <w:p w14:paraId="66B7FD52" w14:textId="32ECC763"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"_Toc499416850"</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6.2 Végszó</w:t>
          </w:r>
          <w:r>
            <w:rPr>
              <w:noProof/>
              <w:webHidden/>
            </w:rPr>
            <w:tab/>
          </w:r>
          <w:r>
            <w:rPr>
              <w:noProof/>
              <w:webHidden/>
            </w:rPr>
            <w:fldChar w:fldCharType="begin"/>
          </w:r>
          <w:r>
            <w:rPr>
              <w:noProof/>
              <w:webHidden/>
            </w:rPr>
            <w:instrText xml:space="preserve"> PAGEREF _Toc499416850 \h </w:instrText>
          </w:r>
          <w:r>
            <w:rPr>
              <w:noProof/>
              <w:webHidden/>
            </w:rPr>
          </w:r>
          <w:r>
            <w:rPr>
              <w:noProof/>
              <w:webHidden/>
            </w:rPr>
            <w:fldChar w:fldCharType="separate"/>
          </w:r>
          <w:ins w:id="183" w:author="Gergo" w:date="2017-12-01T09:03:00Z">
            <w:r w:rsidR="0034280E">
              <w:rPr>
                <w:noProof/>
                <w:webHidden/>
              </w:rPr>
              <w:t>54</w:t>
            </w:r>
          </w:ins>
          <w:del w:id="184" w:author="Gergo" w:date="2017-11-25T23:45:00Z">
            <w:r w:rsidDel="00736D68">
              <w:rPr>
                <w:noProof/>
                <w:webHidden/>
              </w:rPr>
              <w:delText>51</w:delText>
            </w:r>
          </w:del>
          <w:r>
            <w:rPr>
              <w:noProof/>
              <w:webHidden/>
            </w:rPr>
            <w:fldChar w:fldCharType="end"/>
          </w:r>
          <w:r w:rsidRPr="00CF6735">
            <w:rPr>
              <w:rStyle w:val="Hiperhivatkozs"/>
              <w:noProof/>
            </w:rPr>
            <w:fldChar w:fldCharType="end"/>
          </w:r>
        </w:p>
        <w:p w14:paraId="3B7E2C06" w14:textId="51138485"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"_Toc499416851"</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7 Irodalomjegyzék</w:t>
          </w:r>
          <w:r>
            <w:rPr>
              <w:noProof/>
              <w:webHidden/>
            </w:rPr>
            <w:tab/>
          </w:r>
          <w:r>
            <w:rPr>
              <w:noProof/>
              <w:webHidden/>
            </w:rPr>
            <w:fldChar w:fldCharType="begin"/>
          </w:r>
          <w:r>
            <w:rPr>
              <w:noProof/>
              <w:webHidden/>
            </w:rPr>
            <w:instrText xml:space="preserve"> PAGEREF _Toc499416851 \h </w:instrText>
          </w:r>
          <w:r>
            <w:rPr>
              <w:noProof/>
              <w:webHidden/>
            </w:rPr>
          </w:r>
          <w:r>
            <w:rPr>
              <w:noProof/>
              <w:webHidden/>
            </w:rPr>
            <w:fldChar w:fldCharType="separate"/>
          </w:r>
          <w:ins w:id="185" w:author="Gergo" w:date="2017-12-01T09:03:00Z">
            <w:r w:rsidR="0034280E">
              <w:rPr>
                <w:noProof/>
                <w:webHidden/>
              </w:rPr>
              <w:t>55</w:t>
            </w:r>
          </w:ins>
          <w:del w:id="186" w:author="Gergo" w:date="2017-11-25T23:45:00Z">
            <w:r w:rsidDel="00736D68">
              <w:rPr>
                <w:noProof/>
                <w:webHidden/>
              </w:rPr>
              <w:delText>52</w:delText>
            </w:r>
          </w:del>
          <w:r>
            <w:rPr>
              <w:noProof/>
              <w:webHidden/>
            </w:rPr>
            <w:fldChar w:fldCharType="end"/>
          </w:r>
          <w:r w:rsidRPr="00CF6735">
            <w:rPr>
              <w:rStyle w:val="Hiperhivatkozs"/>
              <w:noProof/>
            </w:rPr>
            <w:fldChar w:fldCharType="end"/>
          </w:r>
        </w:p>
        <w:p w14:paraId="13167182" w14:textId="27B1B71D" w:rsidR="00736D68" w:rsidRDefault="00736D68">
          <w:pPr>
            <w:rPr>
              <w:ins w:id="187" w:author="Gergo" w:date="2017-11-25T23:44:00Z"/>
            </w:rPr>
          </w:pPr>
          <w:ins w:id="188" w:author="Gergo" w:date="2017-11-25T23:44:00Z">
            <w:r>
              <w:rPr>
                <w:b/>
                <w:bCs/>
              </w:rPr>
              <w:fldChar w:fldCharType="end"/>
            </w:r>
          </w:ins>
        </w:p>
        <w:customXmlInsRangeStart w:id="189" w:author="Gergo" w:date="2017-11-25T23:44:00Z"/>
      </w:sdtContent>
    </w:sdt>
    <w:customXmlInsRangeEnd w:id="189"/>
    <w:p w14:paraId="592703D5" w14:textId="77777777" w:rsidR="00736D68" w:rsidRPr="0034280E" w:rsidRDefault="00736D68">
      <w:pPr>
        <w:rPr>
          <w:ins w:id="190" w:author="Gergo" w:date="2017-11-25T23:40:00Z"/>
        </w:rPr>
        <w:pPrChange w:id="191" w:author="Gergo" w:date="2017-11-25T23:41:00Z">
          <w:pPr>
            <w:pStyle w:val="Fejezetcimszmozsnlkl"/>
          </w:pPr>
        </w:pPrChange>
      </w:pPr>
    </w:p>
    <w:p w14:paraId="006E4CB8" w14:textId="77777777" w:rsidR="00736D68" w:rsidRPr="00736D68" w:rsidRDefault="00736D68">
      <w:pPr>
        <w:pStyle w:val="Cm"/>
        <w:rPr>
          <w:sz w:val="44"/>
          <w:rPrChange w:id="192" w:author="Gergo" w:date="2017-11-25T23:41:00Z">
            <w:rPr/>
          </w:rPrChange>
        </w:rPr>
        <w:pPrChange w:id="193" w:author="Gergo" w:date="2017-11-25T23:41:00Z">
          <w:pPr>
            <w:pStyle w:val="Fejezetcimszmozsnlkl"/>
          </w:pPr>
        </w:pPrChange>
      </w:pPr>
    </w:p>
    <w:p w14:paraId="5F2384B7" w14:textId="77777777" w:rsidR="00E360CD" w:rsidRPr="003355B9" w:rsidRDefault="00E360CD">
      <w:pPr>
        <w:spacing w:after="0" w:line="240" w:lineRule="auto"/>
        <w:ind w:firstLine="0"/>
        <w:jc w:val="left"/>
        <w:rPr>
          <w:rFonts w:cs="Arial"/>
          <w:b/>
          <w:bCs/>
          <w:kern w:val="32"/>
          <w:sz w:val="36"/>
          <w:szCs w:val="32"/>
        </w:rPr>
      </w:pPr>
      <w:r w:rsidRPr="003355B9">
        <w:br w:type="page"/>
      </w:r>
    </w:p>
    <w:p w14:paraId="215D87A3" w14:textId="77777777" w:rsidR="00E360CD" w:rsidRPr="003355B9" w:rsidRDefault="00E360CD" w:rsidP="00E360CD">
      <w:pPr>
        <w:pStyle w:val="Nyilatkozatcm"/>
      </w:pPr>
      <w:r w:rsidRPr="003355B9">
        <w:lastRenderedPageBreak/>
        <w:t>Hallgatói nyilatkozat</w:t>
      </w:r>
    </w:p>
    <w:p w14:paraId="1C2940E6" w14:textId="22D36DB1" w:rsidR="00E360CD" w:rsidRPr="003355B9" w:rsidRDefault="00E360CD" w:rsidP="00E360CD">
      <w:pPr>
        <w:pStyle w:val="Nyilatkozatszveg"/>
      </w:pPr>
      <w:r w:rsidRPr="003355B9">
        <w:t xml:space="preserve">Alulírott </w:t>
      </w:r>
      <w:r w:rsidRPr="003355B9">
        <w:rPr>
          <w:b/>
          <w:bCs/>
        </w:rPr>
        <w:t>Müller Gergő</w:t>
      </w:r>
      <w:r w:rsidRPr="003355B9">
        <w:t>, szigorló hallgató kijelentem, hogy ezt a szakdolgozatot</w:t>
      </w:r>
      <w:r w:rsidR="00B00AC6" w:rsidRPr="003355B9">
        <w:t xml:space="preserve"> m</w:t>
      </w:r>
      <w:r w:rsidRPr="003355B9">
        <w:t>eg nem engedett segítség nélkül, saját magam készítettem, csak a megadott forrásokat (szakirodalom, eszközök stb.) használtam fel. Minden olyan részt, melyet szó szerint, vagy azonos értelemben, de átfogalmazva más forrásból átvettem, egyértelműen, a forrás megadásával megjelöltem.</w:t>
      </w:r>
    </w:p>
    <w:p w14:paraId="75AB725F" w14:textId="77777777" w:rsidR="00E360CD" w:rsidRPr="003355B9" w:rsidRDefault="00E360CD" w:rsidP="00E360CD">
      <w:pPr>
        <w:pStyle w:val="Nyilatkozatszveg"/>
      </w:pPr>
      <w:r w:rsidRPr="003355B9">
        <w:t>Hozzájárulok, hogy a jelen munkám alapadatait (szerző, cím, angol és magyar nyelvű tartalmi kivonat, készítés éve, konzulens(ek) neve) a BME VIK nyilvánosan hozzáférhető elektronikus formában, a munka teljes szövegét pedig az egyetem belső hálózatán keresztül (vagy hitelesített felhasználók számára) közzétegye. Kijelentem, hogy a benyújtott munka és annak elektronikus verziója megegyezik. Dékáni engedéllyel titkosított diplomatervek esetén a dolgozat szövege csak 3 év eltelte után válik hozzáférhetővé.</w:t>
      </w:r>
    </w:p>
    <w:p w14:paraId="4D4F96E7" w14:textId="60B59F18" w:rsidR="00E360CD" w:rsidRPr="003355B9" w:rsidRDefault="00E360CD" w:rsidP="00E360CD">
      <w:pPr>
        <w:pStyle w:val="Nyilatkozatkeltezs"/>
      </w:pPr>
      <w:r w:rsidRPr="003355B9">
        <w:t xml:space="preserve">Kelt: Budapest, </w:t>
      </w:r>
      <w:commentRangeStart w:id="194"/>
      <w:r w:rsidRPr="003355B9">
        <w:t xml:space="preserve">2017. 11. </w:t>
      </w:r>
      <w:commentRangeEnd w:id="194"/>
      <w:r w:rsidRPr="003355B9">
        <w:t>20</w:t>
      </w:r>
      <w:r w:rsidRPr="003355B9">
        <w:rPr>
          <w:rStyle w:val="Jegyzethivatkozs"/>
        </w:rPr>
        <w:commentReference w:id="194"/>
      </w:r>
    </w:p>
    <w:p w14:paraId="015D0772" w14:textId="77777777" w:rsidR="00E360CD" w:rsidRPr="003355B9" w:rsidRDefault="00E360CD" w:rsidP="00E360CD">
      <w:pPr>
        <w:pStyle w:val="Nyilatkozatalrs"/>
        <w:rPr>
          <w:noProof w:val="0"/>
          <w:rPrChange w:id="195" w:author="Gergo" w:date="2017-11-25T13:10:00Z">
            <w:rPr/>
          </w:rPrChange>
        </w:rPr>
      </w:pPr>
      <w:r w:rsidRPr="003355B9">
        <w:rPr>
          <w:noProof w:val="0"/>
          <w:rPrChange w:id="196" w:author="Gergo" w:date="2017-11-25T13:10:00Z">
            <w:rPr/>
          </w:rPrChange>
        </w:rPr>
        <w:tab/>
        <w:t>...…………………………………………….</w:t>
      </w:r>
    </w:p>
    <w:p w14:paraId="68F346A0" w14:textId="7C7D66F6" w:rsidR="00E360CD" w:rsidRPr="003355B9" w:rsidRDefault="00E360CD" w:rsidP="00E360CD">
      <w:pPr>
        <w:pStyle w:val="Nyilatkozatalrs"/>
        <w:ind w:firstLine="634"/>
        <w:rPr>
          <w:noProof w:val="0"/>
          <w:rPrChange w:id="197" w:author="Gergo" w:date="2017-11-25T13:10:00Z">
            <w:rPr/>
          </w:rPrChange>
        </w:rPr>
      </w:pPr>
      <w:r w:rsidRPr="003355B9">
        <w:rPr>
          <w:noProof w:val="0"/>
          <w:rPrChange w:id="198" w:author="Gergo" w:date="2017-11-25T13:10:00Z">
            <w:rPr/>
          </w:rPrChange>
        </w:rPr>
        <w:t xml:space="preserve">                         Müller Gergő</w:t>
      </w:r>
    </w:p>
    <w:p w14:paraId="57E95A64" w14:textId="77777777" w:rsidR="00E360CD" w:rsidRPr="003355B9" w:rsidRDefault="00E360CD" w:rsidP="00E360CD">
      <w:pPr>
        <w:pStyle w:val="Nyilatkozatszveg"/>
      </w:pPr>
    </w:p>
    <w:p w14:paraId="3A4C9650" w14:textId="5D1796E6" w:rsidR="006A03F6" w:rsidRPr="003355B9" w:rsidRDefault="000A6B4A" w:rsidP="000A6B4A">
      <w:pPr>
        <w:pStyle w:val="Cmsor1"/>
      </w:pPr>
      <w:bookmarkStart w:id="199" w:name="_Toc499416782"/>
      <w:r w:rsidRPr="003355B9">
        <w:lastRenderedPageBreak/>
        <w:t>Bevezetés</w:t>
      </w:r>
      <w:bookmarkEnd w:id="199"/>
    </w:p>
    <w:p w14:paraId="6D04EC2A" w14:textId="55F2F9A4" w:rsidR="00D9525C" w:rsidRPr="003355B9" w:rsidRDefault="00D9525C" w:rsidP="00D9525C">
      <w:pPr>
        <w:pStyle w:val="Cmsor2"/>
      </w:pPr>
      <w:bookmarkStart w:id="200" w:name="_Toc499416783"/>
      <w:r w:rsidRPr="003355B9">
        <w:t>Motiváció</w:t>
      </w:r>
      <w:bookmarkEnd w:id="200"/>
    </w:p>
    <w:p w14:paraId="04E16465" w14:textId="03469F24" w:rsidR="00EC6B52" w:rsidRPr="003355B9" w:rsidRDefault="00D9525C" w:rsidP="00D9525C">
      <w:r w:rsidRPr="003355B9">
        <w:t>Az okostelefonok, szerves részévé váltak az életünknek az elmúlt években</w:t>
      </w:r>
      <w:r w:rsidR="002A7339" w:rsidRPr="003355B9">
        <w:t>. Majdnem mindenki kényelmesen, otthonosan tudja kezelni őket, akár már egész fiatal kortól is</w:t>
      </w:r>
      <w:ins w:id="201" w:author="Gergo" w:date="2017-12-02T20:15:00Z">
        <w:r w:rsidR="005B7F02">
          <w:t>.</w:t>
        </w:r>
      </w:ins>
      <w:del w:id="202" w:author="Gergo" w:date="2017-12-02T20:15:00Z">
        <w:r w:rsidR="002A7339" w:rsidRPr="003355B9" w:rsidDel="005B7F02">
          <w:delText>,</w:delText>
        </w:r>
      </w:del>
      <w:r w:rsidR="002A7339" w:rsidRPr="003355B9">
        <w:t xml:space="preserve"> </w:t>
      </w:r>
      <w:ins w:id="203" w:author="Gergo" w:date="2017-12-02T20:16:00Z">
        <w:r w:rsidR="005B7F02">
          <w:t>Í</w:t>
        </w:r>
      </w:ins>
      <w:del w:id="204" w:author="Gergo" w:date="2017-12-02T20:16:00Z">
        <w:r w:rsidR="002A7339" w:rsidRPr="003355B9" w:rsidDel="005B7F02">
          <w:delText>í</w:delText>
        </w:r>
      </w:del>
      <w:r w:rsidR="002A7339" w:rsidRPr="003355B9">
        <w:t xml:space="preserve">gy kézenfekvővé vált, hogy a mindennapi felhasználáson kívül egyéb, akár tudományos területeken is </w:t>
      </w:r>
      <w:r w:rsidR="00EC6B52" w:rsidRPr="003355B9">
        <w:t xml:space="preserve">hasznát vegyük sokrétű funkcionalitásuknak. </w:t>
      </w:r>
    </w:p>
    <w:p w14:paraId="15B1D5C5" w14:textId="59C54C2E" w:rsidR="00354AA1" w:rsidRPr="003355B9" w:rsidRDefault="005B7F02" w:rsidP="00D9525C">
      <w:ins w:id="205" w:author="Gergo" w:date="2017-12-02T20:16:00Z">
        <w:r>
          <w:t>A m</w:t>
        </w:r>
      </w:ins>
      <w:del w:id="206" w:author="Gergo" w:date="2017-12-02T20:16:00Z">
        <w:r w:rsidR="00354AA1" w:rsidRPr="003355B9" w:rsidDel="005B7F02">
          <w:delText>M</w:delText>
        </w:r>
      </w:del>
      <w:r w:rsidR="00354AA1" w:rsidRPr="003355B9">
        <w:t>odern okostelefonok olyan érzékenységű szenzorokkal vannak ellátva</w:t>
      </w:r>
      <w:r w:rsidR="00181866" w:rsidRPr="003355B9">
        <w:t>,</w:t>
      </w:r>
      <w:r w:rsidR="00354AA1" w:rsidRPr="003355B9">
        <w:t xml:space="preserve"> amik tovább növelhetik felhasználh</w:t>
      </w:r>
      <w:r w:rsidR="00181866" w:rsidRPr="003355B9">
        <w:t xml:space="preserve">atóságukat különféle mérésekhez, nem is beszélve a sokrétű külső eszközről és szenzorról, amikhez különféle technológiákkal </w:t>
      </w:r>
      <w:r w:rsidR="008C01D9" w:rsidRPr="003355B9">
        <w:t xml:space="preserve">(Wifi, Bluetooth </w:t>
      </w:r>
      <w:ins w:id="207" w:author="Gergo" w:date="2017-12-02T20:16:00Z">
        <w:r>
          <w:t>s</w:t>
        </w:r>
      </w:ins>
      <w:del w:id="208" w:author="Gergo" w:date="2017-12-02T20:16:00Z">
        <w:r w:rsidR="008C01D9" w:rsidRPr="003355B9" w:rsidDel="005B7F02">
          <w:delText>S</w:delText>
        </w:r>
      </w:del>
      <w:r w:rsidR="008C01D9" w:rsidRPr="003355B9">
        <w:t xml:space="preserve">tb…) </w:t>
      </w:r>
      <w:r w:rsidR="00181866" w:rsidRPr="003355B9">
        <w:t>kapcsolódni tudnak és így tovább szélesíteni a lehetőségek tárházát.</w:t>
      </w:r>
    </w:p>
    <w:p w14:paraId="655FF718" w14:textId="214228FE" w:rsidR="00D9525C" w:rsidRPr="003355B9" w:rsidRDefault="00354AA1" w:rsidP="00D9525C">
      <w:r w:rsidRPr="003355B9">
        <w:t xml:space="preserve">A pedagógia és pszichológia területén is </w:t>
      </w:r>
      <w:r w:rsidR="00181866" w:rsidRPr="003355B9">
        <w:t>megjelentek a különböző okos ké</w:t>
      </w:r>
      <w:r w:rsidR="003C4AB8" w:rsidRPr="003355B9">
        <w:t>szülékeket használó megoldások, mind egyszerű mérések, mind összetettebb kezelések és készségfejlesztő feladatok esetén.</w:t>
      </w:r>
    </w:p>
    <w:p w14:paraId="3E189929" w14:textId="559FB079" w:rsidR="00C37ADF" w:rsidRPr="003355B9" w:rsidRDefault="003C4AB8" w:rsidP="00C37ADF">
      <w:r w:rsidRPr="003355B9">
        <w:t xml:space="preserve">A virtuális valóság (Virtual Reality – VR) szemüvegek elterjedése </w:t>
      </w:r>
      <w:r w:rsidR="00641885" w:rsidRPr="003355B9">
        <w:t>az elmúlt pár évben új kapukat nyi</w:t>
      </w:r>
      <w:ins w:id="209" w:author="Gergo" w:date="2017-12-02T20:17:00Z">
        <w:r w:rsidR="00A83CA8">
          <w:t>tott</w:t>
        </w:r>
      </w:ins>
      <w:del w:id="210" w:author="Gergo" w:date="2017-12-02T20:17:00Z">
        <w:r w:rsidR="00641885" w:rsidRPr="003355B9" w:rsidDel="00A83CA8">
          <w:delText>that</w:delText>
        </w:r>
      </w:del>
      <w:r w:rsidR="00641885" w:rsidRPr="003355B9">
        <w:t xml:space="preserve"> érdekes és az eddigieknél hatékonyabb megoldások felé.</w:t>
      </w:r>
      <w:r w:rsidR="00224E0E" w:rsidRPr="003355B9">
        <w:t xml:space="preserve"> Ezen technológia</w:t>
      </w:r>
      <w:r w:rsidR="000A1B97" w:rsidRPr="003355B9">
        <w:t xml:space="preserve"> segítségével az alany egy általunk kitalált térbe és helyzetbe helyezhető, így a méréshez, vizsgálathoz vagy feladathoz ideálisabb, hatékonyabb környezetet teremthetünk</w:t>
      </w:r>
      <w:ins w:id="211" w:author="Gergo" w:date="2017-12-02T10:56:00Z">
        <w:r w:rsidR="00D53C1F">
          <w:t xml:space="preserve"> </w:t>
        </w:r>
      </w:ins>
      <w:ins w:id="212" w:author="Gergo" w:date="2017-12-02T10:58:00Z">
        <w:r w:rsidR="00D53C1F">
          <w:fldChar w:fldCharType="begin"/>
        </w:r>
        <w:r w:rsidR="00D53C1F">
          <w:instrText xml:space="preserve"> ADDIN ZOTERO_ITEM CSL_CITATION {"citationID":"a8pva6i1oj","properties":{"formattedCitation":"[1]","plainCitation":"[1]"},"citationItems":[{"id":21,"uris":["http://zotero.org/users/local/Bycxhox9/items/MWA3SSNX"],"uri":["http://zotero.org/users/local/Bycxhox9/items/MWA3SSNX"],"itemData":{"id":21,"type":"article-newspaper","title":"Why virtual reality could be a mental health gamechanger","container-title":"The Guardian","section":"Science","source":"www.theguardian.com","abstract":"We’re still a long way from from being able to provide timely treatment to everyone who needs it, but we could be on the brink of change thanks to VR","URL":"http://www.theguardian.com/science/blog/2017/mar/22/why-virtual-reality-could-be-a-mental-health-gamechanger","ISSN":"0261-3077","language":"en-GB","author":[{"family":"Freeman","given":"Daniel"},{"family":"Freeman","given":"Jason"}],"issued":{"date-parts":[["2017",3,22]]},"accessed":{"date-parts":[["2017",12,2]]}}}],"schema":"https://github.com/citation-style-language/schema/raw/master/csl-citation.json"} </w:instrText>
        </w:r>
      </w:ins>
      <w:r w:rsidR="00D53C1F">
        <w:fldChar w:fldCharType="separate"/>
      </w:r>
      <w:ins w:id="213" w:author="Gergo" w:date="2017-12-02T10:58:00Z">
        <w:r w:rsidR="00D53C1F" w:rsidRPr="00D53C1F">
          <w:t>[1]</w:t>
        </w:r>
        <w:r w:rsidR="00D53C1F">
          <w:fldChar w:fldCharType="end"/>
        </w:r>
      </w:ins>
      <w:r w:rsidR="000A1B97" w:rsidRPr="003355B9">
        <w:t>.</w:t>
      </w:r>
    </w:p>
    <w:p w14:paraId="09397F57" w14:textId="02704977" w:rsidR="00EC716D" w:rsidRPr="003355B9" w:rsidRDefault="00EC716D" w:rsidP="00EC716D">
      <w:pPr>
        <w:pStyle w:val="Cmsor2"/>
      </w:pPr>
      <w:bookmarkStart w:id="214" w:name="_Toc499416784"/>
      <w:r w:rsidRPr="003355B9">
        <w:t>A Virtuális valóság</w:t>
      </w:r>
      <w:bookmarkEnd w:id="214"/>
    </w:p>
    <w:p w14:paraId="71239292" w14:textId="77777777" w:rsidR="00A172E8" w:rsidRDefault="00224E0E" w:rsidP="000A1B97">
      <w:pPr>
        <w:rPr>
          <w:ins w:id="215" w:author="Gergo" w:date="2017-12-02T20:21:00Z"/>
        </w:rPr>
      </w:pPr>
      <w:r w:rsidRPr="003355B9">
        <w:t>A VR-szemüvegek</w:t>
      </w:r>
      <w:del w:id="216" w:author="Gergo" w:date="2017-12-02T20:17:00Z">
        <w:r w:rsidRPr="003355B9" w:rsidDel="00A83CA8">
          <w:delText>nek</w:delText>
        </w:r>
      </w:del>
      <w:r w:rsidRPr="003355B9">
        <w:t xml:space="preserve"> </w:t>
      </w:r>
      <w:r w:rsidR="002F66E9" w:rsidRPr="003355B9">
        <w:t>egy teljesen új, az eddigieknél sokkal magával ragadóbb élményt mutatott be a szórakoztatóelektronika világának. A technológia lényege röviden, hogy úgy jeleníti meg a tartalmat</w:t>
      </w:r>
      <w:r w:rsidR="00831B04" w:rsidRPr="003355B9">
        <w:t>, hogy</w:t>
      </w:r>
      <w:r w:rsidR="002F66E9" w:rsidRPr="003355B9">
        <w:t xml:space="preserve"> azt </w:t>
      </w:r>
      <w:commentRangeStart w:id="217"/>
      <w:r w:rsidR="002F66E9" w:rsidRPr="003355B9">
        <w:t xml:space="preserve">egy </w:t>
      </w:r>
      <w:ins w:id="218" w:author="Gergo" w:date="2017-11-17T13:29:00Z">
        <w:r w:rsidR="005A013E" w:rsidRPr="003355B9">
          <w:t>sztereó</w:t>
        </w:r>
      </w:ins>
      <w:ins w:id="219" w:author="Gergo" w:date="2017-11-17T13:28:00Z">
        <w:r w:rsidR="005A013E" w:rsidRPr="003355B9">
          <w:t xml:space="preserve"> látásrendszeren</w:t>
        </w:r>
      </w:ins>
      <w:del w:id="220" w:author="Gergo" w:date="2017-11-17T13:28:00Z">
        <w:r w:rsidR="002F66E9" w:rsidRPr="003355B9" w:rsidDel="005A013E">
          <w:delText>megfelelő lencsén</w:delText>
        </w:r>
      </w:del>
      <w:r w:rsidR="002F66E9" w:rsidRPr="003355B9">
        <w:t xml:space="preserve"> át nézve a v</w:t>
      </w:r>
      <w:commentRangeEnd w:id="217"/>
      <w:r w:rsidR="004F71B6" w:rsidRPr="003355B9">
        <w:rPr>
          <w:rStyle w:val="Jegyzethivatkozs"/>
        </w:rPr>
        <w:commentReference w:id="217"/>
      </w:r>
      <w:r w:rsidR="002F66E9" w:rsidRPr="003355B9">
        <w:t>alóság élményét kelti. A tény, hogy így részévé válhatunk a háromdimenziós</w:t>
      </w:r>
      <w:del w:id="221" w:author="Gergo" w:date="2017-12-02T20:20:00Z">
        <w:r w:rsidR="00831B04" w:rsidRPr="003355B9" w:rsidDel="00896440">
          <w:delText>,</w:delText>
        </w:r>
      </w:del>
      <w:r w:rsidR="00831B04" w:rsidRPr="003355B9">
        <w:t xml:space="preserve"> világnak jobban</w:t>
      </w:r>
      <w:r w:rsidR="00C37ADF" w:rsidRPr="003355B9">
        <w:t>,</w:t>
      </w:r>
      <w:r w:rsidR="00831B04" w:rsidRPr="003355B9">
        <w:t xml:space="preserve"> mint eddig valaha</w:t>
      </w:r>
      <w:r w:rsidR="00C37ADF" w:rsidRPr="003355B9">
        <w:t xml:space="preserve"> lehetővé teszi, hogy a felhasználóból olyan érzelmeket, reakciókat váltsunk ki</w:t>
      </w:r>
      <w:del w:id="222" w:author="Gergo" w:date="2017-12-02T20:21:00Z">
        <w:r w:rsidR="00C37ADF" w:rsidRPr="003355B9" w:rsidDel="00896440">
          <w:delText>s</w:delText>
        </w:r>
      </w:del>
      <w:r w:rsidR="00C37ADF" w:rsidRPr="003355B9">
        <w:t>, amik nagyon hasonlítanak azokra, amiket egy valós szituációban produkálna.</w:t>
      </w:r>
      <w:r w:rsidR="002F66E9" w:rsidRPr="003355B9">
        <w:t xml:space="preserve"> </w:t>
      </w:r>
    </w:p>
    <w:p w14:paraId="1AE52982" w14:textId="1BDC6536" w:rsidR="00C37ADF" w:rsidRPr="003355B9" w:rsidRDefault="00C37ADF" w:rsidP="000A1B97">
      <w:r w:rsidRPr="003355B9">
        <w:br/>
      </w:r>
    </w:p>
    <w:p w14:paraId="428EC906" w14:textId="4C8B666C" w:rsidR="00EC716D" w:rsidRPr="003355B9" w:rsidRDefault="002F66E9" w:rsidP="000A1B97">
      <w:r w:rsidRPr="003355B9">
        <w:lastRenderedPageBreak/>
        <w:t xml:space="preserve"> </w:t>
      </w:r>
      <w:r w:rsidR="00C37ADF" w:rsidRPr="003355B9">
        <w:t xml:space="preserve">Ennek a technológiának </w:t>
      </w:r>
      <w:r w:rsidR="00224E0E" w:rsidRPr="003355B9">
        <w:t xml:space="preserve">két különböző típusa van használatban. </w:t>
      </w:r>
    </w:p>
    <w:p w14:paraId="56234E48" w14:textId="4CFFB7C9" w:rsidR="00224E0E" w:rsidRPr="003355B9" w:rsidRDefault="00224E0E" w:rsidP="00EC716D">
      <w:pPr>
        <w:pStyle w:val="Listaszerbekezds"/>
        <w:numPr>
          <w:ilvl w:val="0"/>
          <w:numId w:val="28"/>
        </w:numPr>
      </w:pPr>
      <w:r w:rsidRPr="003355B9">
        <w:t>Az egyik</w:t>
      </w:r>
      <w:ins w:id="223" w:author="Bertalan Forstner" w:date="2017-11-17T09:23:00Z">
        <w:r w:rsidR="006654A7" w:rsidRPr="003355B9">
          <w:t>be</w:t>
        </w:r>
      </w:ins>
      <w:r w:rsidRPr="003355B9">
        <w:t xml:space="preserve"> az olyan </w:t>
      </w:r>
      <w:r w:rsidR="00EC716D" w:rsidRPr="003355B9">
        <w:t>eszközök</w:t>
      </w:r>
      <w:ins w:id="224" w:author="Bertalan Forstner" w:date="2017-11-17T09:23:00Z">
        <w:r w:rsidR="006654A7" w:rsidRPr="003355B9">
          <w:t xml:space="preserve"> tartoznak</w:t>
        </w:r>
      </w:ins>
      <w:r w:rsidR="00EC716D" w:rsidRPr="003355B9">
        <w:t>, melyek saját beépített kijelzővel rendelkeznek, de ezek csak a megjelenítésért felelősek</w:t>
      </w:r>
      <w:ins w:id="225" w:author="Gergo" w:date="2017-12-02T20:18:00Z">
        <w:r w:rsidR="00A83CA8">
          <w:t>.</w:t>
        </w:r>
      </w:ins>
      <w:del w:id="226" w:author="Gergo" w:date="2017-12-02T20:18:00Z">
        <w:r w:rsidR="00EC716D" w:rsidRPr="003355B9" w:rsidDel="00A83CA8">
          <w:delText>,</w:delText>
        </w:r>
      </w:del>
      <w:r w:rsidR="00EC716D" w:rsidRPr="003355B9">
        <w:t xml:space="preserve"> </w:t>
      </w:r>
      <w:ins w:id="227" w:author="Gergo" w:date="2017-12-02T20:18:00Z">
        <w:r w:rsidR="00A83CA8">
          <w:t>A</w:t>
        </w:r>
      </w:ins>
      <w:del w:id="228" w:author="Gergo" w:date="2017-12-02T20:18:00Z">
        <w:r w:rsidR="00EC716D" w:rsidRPr="003355B9" w:rsidDel="00A83CA8">
          <w:delText>a</w:delText>
        </w:r>
      </w:del>
      <w:r w:rsidR="00EC716D" w:rsidRPr="003355B9">
        <w:t xml:space="preserve"> számítások, a logika egy külső eszközön fut (pl.: a</w:t>
      </w:r>
      <w:r w:rsidR="008C01D9" w:rsidRPr="003355B9">
        <w:t xml:space="preserve">sztali számítógép vagy laptop) </w:t>
      </w:r>
      <w:r w:rsidR="00EC716D" w:rsidRPr="003355B9">
        <w:t>és ehhez van – általában</w:t>
      </w:r>
      <w:ins w:id="229" w:author="Gergo" w:date="2017-12-02T20:19:00Z">
        <w:r w:rsidR="00A83CA8">
          <w:t xml:space="preserve"> valamilyen vezetéknélküli technológiával</w:t>
        </w:r>
      </w:ins>
      <w:del w:id="230" w:author="Gergo" w:date="2017-12-02T20:19:00Z">
        <w:r w:rsidR="00EC716D" w:rsidRPr="003355B9" w:rsidDel="00A83CA8">
          <w:delText xml:space="preserve"> vezetékesen</w:delText>
        </w:r>
      </w:del>
      <w:r w:rsidR="00EC716D" w:rsidRPr="003355B9">
        <w:t xml:space="preserve"> – csatlakoztatva a szemüveg. </w:t>
      </w:r>
    </w:p>
    <w:p w14:paraId="1C4BDE86" w14:textId="47760762" w:rsidR="00EC716D" w:rsidRPr="003355B9" w:rsidRDefault="00EC716D" w:rsidP="00EC716D">
      <w:pPr>
        <w:pStyle w:val="Listaszerbekezds"/>
        <w:numPr>
          <w:ilvl w:val="0"/>
          <w:numId w:val="28"/>
        </w:numPr>
      </w:pPr>
      <w:r w:rsidRPr="003355B9">
        <w:t xml:space="preserve">A másik csoportba </w:t>
      </w:r>
      <w:ins w:id="231" w:author="Gergo" w:date="2017-12-02T20:22:00Z">
        <w:r w:rsidR="00A172E8">
          <w:t xml:space="preserve">az </w:t>
        </w:r>
      </w:ins>
      <w:r w:rsidRPr="003355B9">
        <w:t>olyan szemüvegek tartoznak</w:t>
      </w:r>
      <w:r w:rsidR="00F42F9B" w:rsidRPr="003355B9">
        <w:t>,</w:t>
      </w:r>
      <w:r w:rsidRPr="003355B9">
        <w:t xml:space="preserve"> melyek saját kijelzővel nem rendelkeznek, hanem egy</w:t>
      </w:r>
      <w:r w:rsidR="00F42F9B" w:rsidRPr="003355B9">
        <w:t xml:space="preserve"> okostelefont kell helyezni beléjük</w:t>
      </w:r>
      <w:r w:rsidRPr="003355B9">
        <w:t>, ami biztosítja mind a megjelenítést mind a számítási teljesít</w:t>
      </w:r>
      <w:r w:rsidR="00C37ADF" w:rsidRPr="003355B9">
        <w:t>ményt</w:t>
      </w:r>
      <w:r w:rsidR="008C01D9" w:rsidRPr="003355B9">
        <w:t>,</w:t>
      </w:r>
      <w:r w:rsidR="00C37ADF" w:rsidRPr="003355B9">
        <w:t xml:space="preserve"> amit az adott szoftver igényel.</w:t>
      </w:r>
    </w:p>
    <w:p w14:paraId="327F22DA" w14:textId="669C42F8" w:rsidR="00F42F9B" w:rsidRPr="003355B9" w:rsidRDefault="00F42F9B">
      <w:r w:rsidRPr="003355B9">
        <w:t>Az utóbbi megoldás előnye, hogy azáltal, hogy a telefon biztosítja a számítási teljesítményt</w:t>
      </w:r>
      <w:del w:id="232" w:author="Gergo" w:date="2017-12-02T20:28:00Z">
        <w:r w:rsidRPr="003355B9" w:rsidDel="00A172E8">
          <w:delText>,</w:delText>
        </w:r>
      </w:del>
      <w:ins w:id="233" w:author="Gergo" w:date="2017-12-02T20:25:00Z">
        <w:r w:rsidR="00A172E8">
          <w:t xml:space="preserve"> </w:t>
        </w:r>
      </w:ins>
      <w:ins w:id="234" w:author="Gergo" w:date="2017-12-02T20:27:00Z">
        <w:r w:rsidR="00A172E8">
          <w:t>–</w:t>
        </w:r>
      </w:ins>
      <w:ins w:id="235" w:author="Gergo" w:date="2017-12-02T20:30:00Z">
        <w:r w:rsidR="00D872E6">
          <w:t xml:space="preserve"> </w:t>
        </w:r>
      </w:ins>
      <w:del w:id="236" w:author="Gergo" w:date="2017-12-02T20:27:00Z">
        <w:r w:rsidRPr="003355B9" w:rsidDel="00A172E8">
          <w:delText xml:space="preserve"> </w:delText>
        </w:r>
      </w:del>
      <w:ins w:id="237" w:author="Gergo" w:date="2017-12-02T20:30:00Z">
        <w:r w:rsidR="00D872E6">
          <w:t>így</w:t>
        </w:r>
      </w:ins>
      <w:del w:id="238" w:author="Gergo" w:date="2017-12-02T20:30:00Z">
        <w:r w:rsidRPr="003355B9" w:rsidDel="00D872E6">
          <w:delText>így</w:delText>
        </w:r>
      </w:del>
      <w:r w:rsidRPr="003355B9">
        <w:t xml:space="preserve"> teljesen vezeték és késleltetés nélküli a megjelenítés</w:t>
      </w:r>
      <w:ins w:id="239" w:author="Gergo" w:date="2017-12-02T20:25:00Z">
        <w:r w:rsidR="00A172E8">
          <w:t xml:space="preserve"> </w:t>
        </w:r>
      </w:ins>
      <w:ins w:id="240" w:author="Gergo" w:date="2017-12-02T20:27:00Z">
        <w:r w:rsidR="00A172E8">
          <w:t>–</w:t>
        </w:r>
      </w:ins>
      <w:ins w:id="241" w:author="Gergo" w:date="2017-12-02T20:28:00Z">
        <w:r w:rsidR="00A172E8">
          <w:t>,</w:t>
        </w:r>
      </w:ins>
      <w:del w:id="242" w:author="Gergo" w:date="2017-12-02T20:27:00Z">
        <w:r w:rsidRPr="003355B9" w:rsidDel="00A172E8">
          <w:delText>,</w:delText>
        </w:r>
      </w:del>
      <w:r w:rsidRPr="003355B9">
        <w:t xml:space="preserve"> nagyobb mozgásszabadságot ad</w:t>
      </w:r>
      <w:del w:id="243" w:author="Gergo" w:date="2017-12-02T20:25:00Z">
        <w:r w:rsidRPr="003355B9" w:rsidDel="00A172E8">
          <w:delText>va</w:delText>
        </w:r>
      </w:del>
      <w:r w:rsidRPr="003355B9">
        <w:t xml:space="preserve"> a viselőnek. Egy másik kedvező mellékhatása az okostelefont használó megoldásnak, hogy mivel a szemüveg nem rendelkezik saját kijelzővel</w:t>
      </w:r>
      <w:ins w:id="244" w:author="Bertalan Forstner" w:date="2017-11-17T09:24:00Z">
        <w:r w:rsidR="006654A7" w:rsidRPr="003355B9">
          <w:t>,</w:t>
        </w:r>
      </w:ins>
      <w:r w:rsidRPr="003355B9">
        <w:t xml:space="preserve"> csak két lencsével</w:t>
      </w:r>
      <w:ins w:id="245" w:author="Bertalan Forstner" w:date="2017-11-17T09:24:00Z">
        <w:r w:rsidR="006654A7" w:rsidRPr="003355B9">
          <w:t>,</w:t>
        </w:r>
      </w:ins>
      <w:r w:rsidRPr="003355B9">
        <w:t xml:space="preserve"> ezért árban is jóval megengedhetőbb</w:t>
      </w:r>
      <w:r w:rsidR="00D80C4A" w:rsidRPr="003355B9">
        <w:t>. Ami az előnye</w:t>
      </w:r>
      <w:ins w:id="246" w:author="Bertalan Forstner" w:date="2017-11-17T09:24:00Z">
        <w:r w:rsidR="006654A7" w:rsidRPr="003355B9">
          <w:t>,</w:t>
        </w:r>
      </w:ins>
      <w:r w:rsidR="00D80C4A" w:rsidRPr="003355B9">
        <w:t xml:space="preserve"> az részben a hátránya is ennek a megoldásnak</w:t>
      </w:r>
      <w:del w:id="247" w:author="Bertalan Forstner" w:date="2017-11-17T09:24:00Z">
        <w:r w:rsidR="00D80C4A" w:rsidRPr="003355B9" w:rsidDel="006654A7">
          <w:delText xml:space="preserve">. </w:delText>
        </w:r>
      </w:del>
      <w:ins w:id="248" w:author="Bertalan Forstner" w:date="2017-11-17T09:24:00Z">
        <w:r w:rsidR="006654A7" w:rsidRPr="003355B9">
          <w:t xml:space="preserve">: </w:t>
        </w:r>
      </w:ins>
      <w:r w:rsidR="00D80C4A" w:rsidRPr="003355B9">
        <w:t>A telefon. Míg az első esetben a számítógépek teljesítményét használhatjuk, addig a másodikban az okostelefonok korlátozott erősforrásaira vagyunk utalva.</w:t>
      </w:r>
    </w:p>
    <w:p w14:paraId="6F1C8465" w14:textId="1E995EC2" w:rsidR="000A1B97" w:rsidRPr="003355B9" w:rsidRDefault="00D80C4A" w:rsidP="00D80C4A">
      <w:pPr>
        <w:pStyle w:val="Cmsor2"/>
      </w:pPr>
      <w:bookmarkStart w:id="249" w:name="_Toc499416785"/>
      <w:r w:rsidRPr="003355B9">
        <w:t>A feladat</w:t>
      </w:r>
      <w:bookmarkEnd w:id="249"/>
    </w:p>
    <w:p w14:paraId="60B26E33" w14:textId="2EBBF507" w:rsidR="004963E5" w:rsidRPr="003355B9" w:rsidRDefault="004963E5" w:rsidP="004963E5">
      <w:r w:rsidRPr="003355B9">
        <w:t>A feladat egy olyan játék alkalmazás készítése, mely a virtuális valóság nyújtotta lehetőségek használata mellett a játékos mentális állapotát is folyamatosan moni</w:t>
      </w:r>
      <w:r w:rsidR="00751428" w:rsidRPr="003355B9">
        <w:t>torozza és adatokat rögzít róla, a rögzített adatokat pedig különféle</w:t>
      </w:r>
      <w:del w:id="250" w:author="Gergo" w:date="2017-11-17T13:31:00Z">
        <w:r w:rsidR="00751428" w:rsidRPr="003355B9" w:rsidDel="005A013E">
          <w:delText xml:space="preserve"> </w:delText>
        </w:r>
      </w:del>
      <w:r w:rsidR="00751428" w:rsidRPr="003355B9">
        <w:t>képpen felhasználja.</w:t>
      </w:r>
    </w:p>
    <w:p w14:paraId="79767EA1" w14:textId="2E93ADA2" w:rsidR="006822F3" w:rsidRPr="003355B9" w:rsidRDefault="00751428" w:rsidP="004963E5">
      <w:r w:rsidRPr="003355B9">
        <w:t xml:space="preserve">A virtuális valóságot a feladatban a Google DayDream néven futó VR szemüvege </w:t>
      </w:r>
      <w:commentRangeStart w:id="251"/>
      <w:r w:rsidRPr="003355B9">
        <w:t>biztosítja</w:t>
      </w:r>
      <w:commentRangeEnd w:id="251"/>
      <w:r w:rsidR="006654A7" w:rsidRPr="003355B9">
        <w:rPr>
          <w:rStyle w:val="Jegyzethivatkozs"/>
        </w:rPr>
        <w:commentReference w:id="251"/>
      </w:r>
      <w:r w:rsidRPr="003355B9">
        <w:t xml:space="preserve">, mely egy </w:t>
      </w:r>
      <w:del w:id="252" w:author="Bertalan Forstner" w:date="2017-11-17T09:24:00Z">
        <w:r w:rsidRPr="003355B9" w:rsidDel="006654A7">
          <w:delText xml:space="preserve">android </w:delText>
        </w:r>
      </w:del>
      <w:ins w:id="253" w:author="Bertalan Forstner" w:date="2017-11-17T09:24:00Z">
        <w:r w:rsidR="006654A7" w:rsidRPr="003355B9">
          <w:t xml:space="preserve">Android </w:t>
        </w:r>
      </w:ins>
      <w:r w:rsidRPr="003355B9">
        <w:t>operációs rendszert futtató „DayDream-ready” telefont vár el. Ez egy a piacon található más szemüvegeknél könnyebb,</w:t>
      </w:r>
      <w:r w:rsidR="002C3031" w:rsidRPr="003355B9">
        <w:t xml:space="preserve"> </w:t>
      </w:r>
      <w:r w:rsidRPr="003355B9">
        <w:t xml:space="preserve">jóval kisebb és kényelmesebb </w:t>
      </w:r>
      <w:r w:rsidR="002C3031" w:rsidRPr="003355B9">
        <w:t>konstrukció, ami egyszerűbb felhasználást tesz lehetővé. A Google szemüvegéhez - a saját kategóriáján belül elsőként -  egy vezetéknélküli kontroller is tartozik, ami lehetővé teszi, hogy nem csak, hogy részesei lehetünk a játék világának,  de egyszerűen, már ismert gesztusokkal kapcsolatba is léphetünk vele, irányíthatjuk.</w:t>
      </w:r>
    </w:p>
    <w:p w14:paraId="7BB3DB3E" w14:textId="692F4C0F" w:rsidR="00751428" w:rsidRPr="003355B9" w:rsidRDefault="006822F3" w:rsidP="004963E5">
      <w:r w:rsidRPr="003355B9">
        <w:lastRenderedPageBreak/>
        <w:t>Ami a mentális állapot megfigyel</w:t>
      </w:r>
      <w:r w:rsidR="008C01D9" w:rsidRPr="003355B9">
        <w:t>ését illeti, egy úgynevezett neu</w:t>
      </w:r>
      <w:r w:rsidR="00410FA8" w:rsidRPr="003355B9">
        <w:t>roheadset segítségével bi</w:t>
      </w:r>
      <w:r w:rsidR="008C01D9" w:rsidRPr="003355B9">
        <w:t>z</w:t>
      </w:r>
      <w:r w:rsidR="00410FA8" w:rsidRPr="003355B9">
        <w:t>tosítjuk</w:t>
      </w:r>
      <w:r w:rsidRPr="003355B9">
        <w:t xml:space="preserve">. Ezt az eszközt úgy kell elképzelni, mint egy kicsit szokatlan </w:t>
      </w:r>
      <w:del w:id="254" w:author="Bertalan Forstner" w:date="2017-11-17T09:25:00Z">
        <w:r w:rsidRPr="003355B9" w:rsidDel="006654A7">
          <w:delText>fejhallgatót</w:delText>
        </w:r>
      </w:del>
      <w:ins w:id="255" w:author="Bertalan Forstner" w:date="2017-11-17T09:25:00Z">
        <w:r w:rsidR="006654A7" w:rsidRPr="003355B9">
          <w:t>fejpántot</w:t>
        </w:r>
      </w:ins>
      <w:r w:rsidRPr="003355B9">
        <w:t xml:space="preserve">.  A </w:t>
      </w:r>
      <w:r w:rsidR="00410FA8" w:rsidRPr="003355B9">
        <w:t xml:space="preserve">benne található </w:t>
      </w:r>
      <w:r w:rsidRPr="003355B9">
        <w:t>szenzor</w:t>
      </w:r>
      <w:r w:rsidR="00410FA8" w:rsidRPr="003355B9">
        <w:t>ok folyamatosan monitorozzák</w:t>
      </w:r>
      <w:r w:rsidRPr="003355B9">
        <w:t xml:space="preserve"> a viselője </w:t>
      </w:r>
      <w:r w:rsidR="00410FA8" w:rsidRPr="003355B9">
        <w:t xml:space="preserve">agyi aktivitását, melyből kinyert származtatott adatokat utána </w:t>
      </w:r>
      <w:del w:id="256" w:author="Gergo" w:date="2017-11-17T13:31:00Z">
        <w:r w:rsidR="00410FA8" w:rsidRPr="003355B9" w:rsidDel="005A013E">
          <w:delText>tovább küld</w:delText>
        </w:r>
        <w:r w:rsidR="007A5167" w:rsidRPr="003355B9" w:rsidDel="005A013E">
          <w:delText>i</w:delText>
        </w:r>
      </w:del>
      <w:ins w:id="257" w:author="Gergo" w:date="2017-11-17T13:31:00Z">
        <w:r w:rsidR="005A013E" w:rsidRPr="003355B9">
          <w:t>továbbküldi</w:t>
        </w:r>
      </w:ins>
      <w:r w:rsidR="00410FA8" w:rsidRPr="003355B9">
        <w:t xml:space="preserve"> a hozzá vezeték nélkül csatlakoztatott okostelefonnak, így azok mi alkalmazásunk számára is elérhetővé válnak.</w:t>
      </w:r>
    </w:p>
    <w:p w14:paraId="1FAA1DA7" w14:textId="283FB3C3" w:rsidR="007A5167" w:rsidRPr="003355B9" w:rsidRDefault="007A5167" w:rsidP="007A5167">
      <w:pPr>
        <w:pStyle w:val="Cmsor2"/>
      </w:pPr>
      <w:bookmarkStart w:id="258" w:name="_Toc499416786"/>
      <w:r w:rsidRPr="003355B9">
        <w:t>A célom</w:t>
      </w:r>
      <w:bookmarkEnd w:id="258"/>
    </w:p>
    <w:p w14:paraId="168736BD" w14:textId="0C4EC701" w:rsidR="00D80C4A" w:rsidRPr="003355B9" w:rsidRDefault="00847000" w:rsidP="00D80C4A">
      <w:r w:rsidRPr="003355B9">
        <w:t>A projekt célja egy olyan alkalmazás megvalósítása mely egy pszichológiai teszt</w:t>
      </w:r>
      <w:r w:rsidR="007A5167" w:rsidRPr="003355B9">
        <w:t>et</w:t>
      </w:r>
      <w:r w:rsidR="0077513B" w:rsidRPr="003355B9">
        <w:t xml:space="preserve"> – a feladat esetében az úgynevezett Frostig teszt </w:t>
      </w:r>
      <w:r w:rsidR="004963E5" w:rsidRPr="003355B9">
        <w:t>–</w:t>
      </w:r>
      <w:r w:rsidR="0077513B" w:rsidRPr="003355B9">
        <w:t xml:space="preserve"> </w:t>
      </w:r>
      <w:r w:rsidR="004963E5" w:rsidRPr="003355B9">
        <w:t xml:space="preserve">új, </w:t>
      </w:r>
      <w:r w:rsidR="007A5167" w:rsidRPr="003355B9">
        <w:t>innovatív kontextusba foglal a VR és a neuroheadset se</w:t>
      </w:r>
      <w:r w:rsidR="008C01D9" w:rsidRPr="003355B9">
        <w:t>g</w:t>
      </w:r>
      <w:r w:rsidR="007A5167" w:rsidRPr="003355B9">
        <w:t>ítségével.</w:t>
      </w:r>
    </w:p>
    <w:p w14:paraId="0D996012" w14:textId="194DB9D8" w:rsidR="00D205B0" w:rsidRPr="003355B9" w:rsidRDefault="007A5167" w:rsidP="00D80C4A">
      <w:r w:rsidRPr="003355B9">
        <w:t>A kül</w:t>
      </w:r>
      <w:r w:rsidR="00F04973" w:rsidRPr="003355B9">
        <w:t>önféle pszichológiai kísérlete</w:t>
      </w:r>
      <w:r w:rsidR="001D17D9" w:rsidRPr="003355B9">
        <w:t>k</w:t>
      </w:r>
      <w:r w:rsidR="00F04973" w:rsidRPr="003355B9">
        <w:t>, mérések, de főleg a készség</w:t>
      </w:r>
      <w:r w:rsidR="001D17D9" w:rsidRPr="003355B9">
        <w:t>fejlesztő gyakorlatok, ahol nagyon hasonló feladatokat kell megoldani repetatív módon rövid idő után unalmassá vá</w:t>
      </w:r>
      <w:r w:rsidR="00D65EDA" w:rsidRPr="003355B9">
        <w:t>lhatnak. Az ilyen feladatok során, ha az alany figyelmét veszti és már nem koncentrál a feladatra a mért eredmények sem lesznek relevánsak, mert nem azt fogják mutatni, ami az alany legjobb tudása. A cél az lenne, hogy mérést, feladatot végző személy figyelmét és érdeklődését a feladat teljes hossza alatt fent</w:t>
      </w:r>
      <w:del w:id="259" w:author="Gergo" w:date="2017-11-17T13:32:00Z">
        <w:r w:rsidR="00D65EDA" w:rsidRPr="003355B9" w:rsidDel="005A013E">
          <w:delText xml:space="preserve"> </w:delText>
        </w:r>
      </w:del>
      <w:r w:rsidR="00D65EDA" w:rsidRPr="003355B9">
        <w:t>tartsuk.</w:t>
      </w:r>
      <w:r w:rsidR="00C804C2" w:rsidRPr="003355B9">
        <w:t xml:space="preserve"> Ennek jó eszköze lehet, ha a megoldandó feladatokat egy játék menetébe foglaljuk bele. Ha ez a játék elég izgalmas é</w:t>
      </w:r>
      <w:r w:rsidR="008C01D9" w:rsidRPr="003355B9">
        <w:t>s interaktív, akkor a játékos (alany</w:t>
      </w:r>
      <w:r w:rsidR="00C804C2" w:rsidRPr="003355B9">
        <w:t>) nem veszti figyelmét és könnyedén h</w:t>
      </w:r>
      <w:r w:rsidR="008C01D9" w:rsidRPr="003355B9">
        <w:t xml:space="preserve">asználható adatokhoz juthatunk </w:t>
      </w:r>
      <w:r w:rsidR="00C804C2" w:rsidRPr="003355B9">
        <w:t>róla.</w:t>
      </w:r>
    </w:p>
    <w:p w14:paraId="4E41550B" w14:textId="14BDD6F6" w:rsidR="00C804C2" w:rsidRPr="003355B9" w:rsidRDefault="00D205B0" w:rsidP="00D80C4A">
      <w:r w:rsidRPr="003355B9">
        <w:t xml:space="preserve">A Frostig </w:t>
      </w:r>
      <w:commentRangeStart w:id="260"/>
      <w:r w:rsidRPr="003355B9">
        <w:t>teszt</w:t>
      </w:r>
      <w:r w:rsidR="00F01BE8" w:rsidRPr="003355B9">
        <w:t>ek</w:t>
      </w:r>
      <w:commentRangeEnd w:id="260"/>
      <w:r w:rsidR="006654A7" w:rsidRPr="003355B9">
        <w:rPr>
          <w:rStyle w:val="Jegyzethivatkozs"/>
        </w:rPr>
        <w:commentReference w:id="260"/>
      </w:r>
      <w:r w:rsidRPr="003355B9">
        <w:t xml:space="preserve"> egy a vizuális percepciós teszt</w:t>
      </w:r>
      <w:r w:rsidR="00F01BE8" w:rsidRPr="003355B9">
        <w:t>halmaz</w:t>
      </w:r>
      <w:r w:rsidRPr="003355B9">
        <w:t xml:space="preserve"> mely szem kéz koordináció javítására és mérésére alkalmas.</w:t>
      </w:r>
      <w:r w:rsidR="00C804C2" w:rsidRPr="003355B9">
        <w:t xml:space="preserve"> </w:t>
      </w:r>
      <w:r w:rsidR="008079AA" w:rsidRPr="003355B9">
        <w:t>Azért esett erre a tesztre a választásom, mert ez olyan készségek használatát és javítását vonja maga után</w:t>
      </w:r>
      <w:ins w:id="261" w:author="Gergo" w:date="2017-12-02T20:31:00Z">
        <w:r w:rsidR="00D872E6">
          <w:t>,</w:t>
        </w:r>
      </w:ins>
      <w:r w:rsidR="008079AA" w:rsidRPr="003355B9">
        <w:t xml:space="preserve"> melyek szorosan kapcsolódnak a háromdimenziós érzékeléshez, így erre a területre nagy hatással lehet a megoldásom.</w:t>
      </w:r>
    </w:p>
    <w:p w14:paraId="08C53A9C" w14:textId="5E947012" w:rsidR="007A5167" w:rsidRPr="003355B9" w:rsidRDefault="00D205B0" w:rsidP="00D80C4A">
      <w:r w:rsidRPr="003355B9">
        <w:t>Ezeket a</w:t>
      </w:r>
      <w:r w:rsidR="008C01D9" w:rsidRPr="003355B9">
        <w:t xml:space="preserve"> teszteket gyerekeken végzik (</w:t>
      </w:r>
      <w:r w:rsidR="00C804C2" w:rsidRPr="003355B9">
        <w:t>általában 4-7 éves kor között)</w:t>
      </w:r>
      <w:ins w:id="262" w:author="Gergo" w:date="2017-12-02T20:32:00Z">
        <w:r w:rsidR="00D872E6">
          <w:t>.</w:t>
        </w:r>
      </w:ins>
      <w:del w:id="263" w:author="Gergo" w:date="2017-12-02T20:32:00Z">
        <w:r w:rsidR="00C804C2" w:rsidRPr="003355B9" w:rsidDel="00D872E6">
          <w:delText>,</w:delText>
        </w:r>
      </w:del>
      <w:r w:rsidR="00C804C2" w:rsidRPr="003355B9">
        <w:t xml:space="preserve"> </w:t>
      </w:r>
      <w:ins w:id="264" w:author="Gergo" w:date="2017-12-02T20:32:00Z">
        <w:r w:rsidR="00D872E6">
          <w:t>Í</w:t>
        </w:r>
      </w:ins>
      <w:del w:id="265" w:author="Gergo" w:date="2017-12-02T20:32:00Z">
        <w:r w:rsidR="00C804C2" w:rsidRPr="003355B9" w:rsidDel="00D872E6">
          <w:delText>í</w:delText>
        </w:r>
      </w:del>
      <w:r w:rsidR="00C804C2" w:rsidRPr="003355B9">
        <w:t xml:space="preserve">gy, ha ezt egy játék keretein belül </w:t>
      </w:r>
      <w:r w:rsidRPr="003355B9">
        <w:t>lehetne megtenni, akkor mind</w:t>
      </w:r>
      <w:del w:id="266" w:author="Gergo" w:date="2017-11-17T13:32:00Z">
        <w:r w:rsidRPr="003355B9" w:rsidDel="005A013E">
          <w:delText xml:space="preserve"> </w:delText>
        </w:r>
      </w:del>
      <w:r w:rsidRPr="003355B9">
        <w:t>két fél számára kedvezőbb kimenethez juthatunk. Nem is igazán egy egyszeri mérés esetén látom ennek nagy jelentőségét, hanem a készségfejlesztő gyakorlatok végzésénél, ahol egy feladat többszöri végrehajtása könnyedén unalmassá válhat és ezáltal a pozitív hatása pedig gyengül.</w:t>
      </w:r>
    </w:p>
    <w:p w14:paraId="16BCF227" w14:textId="021F3BA1" w:rsidR="008079AA" w:rsidRPr="003355B9" w:rsidRDefault="008079AA" w:rsidP="008079AA">
      <w:pPr>
        <w:pStyle w:val="Cmsor2"/>
      </w:pPr>
      <w:bookmarkStart w:id="267" w:name="_Toc499416787"/>
      <w:r w:rsidRPr="003355B9">
        <w:lastRenderedPageBreak/>
        <w:t>A dolgozatról</w:t>
      </w:r>
      <w:bookmarkEnd w:id="267"/>
    </w:p>
    <w:p w14:paraId="033F4088" w14:textId="558D9025" w:rsidR="008079AA" w:rsidRPr="003355B9" w:rsidRDefault="008079AA" w:rsidP="008079AA">
      <w:r w:rsidRPr="003355B9">
        <w:t>A továbbiakban a dolgozat során részletesebben ismertetni fogom az ebben a fejez</w:t>
      </w:r>
      <w:r w:rsidR="00F01BE8" w:rsidRPr="003355B9">
        <w:t>etben megemlített technológiák működését és pontos felhasználását a fe</w:t>
      </w:r>
      <w:r w:rsidR="000533CC" w:rsidRPr="003355B9">
        <w:t>ladatban. T</w:t>
      </w:r>
      <w:r w:rsidR="00F01BE8" w:rsidRPr="003355B9">
        <w:t xml:space="preserve">ovábbá egyéb a fejlesztés során használt technológiákat is bemutatok. A Frostig teszt </w:t>
      </w:r>
      <w:r w:rsidR="00041FE0" w:rsidRPr="003355B9">
        <w:t>is</w:t>
      </w:r>
      <w:r w:rsidR="00F01BE8" w:rsidRPr="003355B9">
        <w:t xml:space="preserve"> részletesebb bemutatásra kerül majd és</w:t>
      </w:r>
      <w:r w:rsidR="00041FE0" w:rsidRPr="003355B9">
        <w:t xml:space="preserve"> tovább pon</w:t>
      </w:r>
      <w:r w:rsidR="00C6712B" w:rsidRPr="003355B9">
        <w:t>tosítom, hogy annak melyik részhalmaza k</w:t>
      </w:r>
      <w:r w:rsidR="00414AC5" w:rsidRPr="003355B9">
        <w:t>erült megvalósításra a játékban,</w:t>
      </w:r>
    </w:p>
    <w:p w14:paraId="60C55A9B" w14:textId="1FFC9A2E" w:rsidR="00C6712B" w:rsidRPr="003355B9" w:rsidRDefault="00AA413E" w:rsidP="008079AA">
      <w:r w:rsidRPr="003355B9">
        <w:t>Ezután</w:t>
      </w:r>
      <w:r w:rsidR="00C6712B" w:rsidRPr="003355B9">
        <w:t xml:space="preserve"> </w:t>
      </w:r>
      <w:r w:rsidR="00414AC5" w:rsidRPr="003355B9">
        <w:t>a vé</w:t>
      </w:r>
      <w:r w:rsidRPr="003355B9">
        <w:t>gzett munkára, menetére, egyes állomásaira</w:t>
      </w:r>
      <w:r w:rsidR="00040F2A" w:rsidRPr="003355B9">
        <w:t>, a munka közben felmerült nehéz</w:t>
      </w:r>
      <w:r w:rsidRPr="003355B9">
        <w:t>ségekre kerül a hangsúly majd</w:t>
      </w:r>
      <w:r w:rsidR="00040F2A" w:rsidRPr="003355B9">
        <w:t xml:space="preserve"> részletesen ismertetem a kész szoftver</w:t>
      </w:r>
      <w:r w:rsidRPr="003355B9">
        <w:t xml:space="preserve"> részeit és megoldásait, </w:t>
      </w:r>
      <w:r w:rsidR="00040F2A" w:rsidRPr="003355B9">
        <w:t xml:space="preserve">végül a mért eredményekről lesz </w:t>
      </w:r>
      <w:commentRangeStart w:id="268"/>
      <w:r w:rsidR="00040F2A" w:rsidRPr="003355B9">
        <w:t>szó</w:t>
      </w:r>
      <w:commentRangeEnd w:id="268"/>
      <w:r w:rsidR="006654A7" w:rsidRPr="003355B9">
        <w:rPr>
          <w:rStyle w:val="Jegyzethivatkozs"/>
        </w:rPr>
        <w:commentReference w:id="268"/>
      </w:r>
      <w:r w:rsidR="00040F2A" w:rsidRPr="003355B9">
        <w:t xml:space="preserve">. </w:t>
      </w:r>
    </w:p>
    <w:p w14:paraId="7B6A8ACF" w14:textId="0B161F02" w:rsidR="00C6712B" w:rsidRPr="003355B9" w:rsidRDefault="00C6712B" w:rsidP="008079AA"/>
    <w:p w14:paraId="16B810FB" w14:textId="77777777" w:rsidR="00F01BE8" w:rsidRPr="003355B9" w:rsidRDefault="00F01BE8" w:rsidP="008079AA"/>
    <w:p w14:paraId="6A735273" w14:textId="77777777" w:rsidR="006A03F6" w:rsidRPr="003355B9" w:rsidRDefault="006A03F6" w:rsidP="0089533D"/>
    <w:p w14:paraId="3DF85F79" w14:textId="18CFF6FF" w:rsidR="006D716A" w:rsidRPr="003355B9" w:rsidRDefault="006D716A" w:rsidP="006D716A">
      <w:pPr>
        <w:pStyle w:val="Cmsor1"/>
      </w:pPr>
      <w:bookmarkStart w:id="269" w:name="_Toc499416788"/>
      <w:r w:rsidRPr="003355B9">
        <w:lastRenderedPageBreak/>
        <w:t>Irodalomkutatás és technológiák</w:t>
      </w:r>
      <w:bookmarkEnd w:id="269"/>
    </w:p>
    <w:p w14:paraId="7D435AFE" w14:textId="58F64FFA" w:rsidR="006D716A" w:rsidRPr="003355B9" w:rsidRDefault="006D716A" w:rsidP="006D716A">
      <w:r w:rsidRPr="003355B9">
        <w:t xml:space="preserve">Ebben a fejezetben ismertetni fogom a munka során felhasznált technológiákat, </w:t>
      </w:r>
      <w:commentRangeStart w:id="270"/>
      <w:r w:rsidR="007E2EB8" w:rsidRPr="003355B9">
        <w:t xml:space="preserve">illetve, </w:t>
      </w:r>
      <w:del w:id="271" w:author="Gergo" w:date="2017-11-17T13:33:00Z">
        <w:r w:rsidRPr="003355B9" w:rsidDel="005A013E">
          <w:delText>hogy</w:delText>
        </w:r>
        <w:r w:rsidR="007E2EB8" w:rsidRPr="003355B9" w:rsidDel="005A013E">
          <w:delText xml:space="preserve"> miért ezekre esett a választás</w:delText>
        </w:r>
      </w:del>
      <w:ins w:id="272" w:author="Gergo" w:date="2017-11-17T13:33:00Z">
        <w:r w:rsidR="005A013E" w:rsidRPr="003355B9">
          <w:t>illetve indoklom kiválasztásukat</w:t>
        </w:r>
      </w:ins>
      <w:r w:rsidR="007E2EB8" w:rsidRPr="003355B9">
        <w:t>,</w:t>
      </w:r>
      <w:commentRangeEnd w:id="270"/>
      <w:r w:rsidR="006654A7" w:rsidRPr="003355B9">
        <w:rPr>
          <w:rStyle w:val="Jegyzethivatkozs"/>
        </w:rPr>
        <w:commentReference w:id="270"/>
      </w:r>
      <w:r w:rsidR="007E2EB8" w:rsidRPr="003355B9">
        <w:t xml:space="preserve"> továbbá pontosításra kerül a Frostig tesztek felhasználása is.</w:t>
      </w:r>
    </w:p>
    <w:p w14:paraId="46E64209" w14:textId="128DDC78" w:rsidR="007E2EB8" w:rsidRPr="003355B9" w:rsidRDefault="007E2EB8" w:rsidP="007E2EB8">
      <w:pPr>
        <w:pStyle w:val="Cmsor2"/>
      </w:pPr>
      <w:bookmarkStart w:id="273" w:name="_Toc499416789"/>
      <w:r w:rsidRPr="003355B9">
        <w:t>A VR technológia</w:t>
      </w:r>
      <w:bookmarkEnd w:id="273"/>
    </w:p>
    <w:p w14:paraId="674F90F4" w14:textId="7F4B3447" w:rsidR="00B85F3F" w:rsidRPr="003355B9" w:rsidRDefault="00B85F3F" w:rsidP="00B85F3F">
      <w:r w:rsidRPr="003355B9">
        <w:t>A technológia fő feladat</w:t>
      </w:r>
      <w:r w:rsidR="00E821B2" w:rsidRPr="003355B9">
        <w:t>a,</w:t>
      </w:r>
      <w:r w:rsidRPr="003355B9">
        <w:t xml:space="preserve"> hogy valamilyen eszköz segítségével háromdimenziós virtuális világot vetítsen a felhasználó köré, melyben nézelődhet, mozoghat vagy akár </w:t>
      </w:r>
      <w:r w:rsidR="00E821B2" w:rsidRPr="003355B9">
        <w:t>különféle interakciókat is végezhet vele</w:t>
      </w:r>
      <w:ins w:id="274" w:author="Gergo" w:date="2017-12-02T11:10:00Z">
        <w:r w:rsidR="00026F10">
          <w:t xml:space="preserve"> </w:t>
        </w:r>
        <w:r w:rsidR="00026F10">
          <w:fldChar w:fldCharType="begin"/>
        </w:r>
      </w:ins>
      <w:ins w:id="275" w:author="Gergo" w:date="2017-12-02T12:24:00Z">
        <w:r w:rsidR="00C96DDF">
          <w:instrText xml:space="preserve"> ADDIN ZOTERO_ITEM CSL_CITATION {"citationID":"8FMH0FxS","properties":{"formattedCitation":"[2], [3]","plainCitation":"[2], [3]"},"citationItems":[{"id":43,"uris":["http://zotero.org/users/local/Bycxhox9/items/9KEQ2GNL"],"uri":["http://zotero.org/users/local/Bycxhox9/items/9KEQ2GNL"],"itemData":{"id":43,"type":"post-weblog","title":"What is Virtual Reality?","container-title":"Virtual Reality Society","abstract":"The definition of virtual reality comes, naturally, from the definitions for both ‘virtual’ and ‘reality’. The definition of ‘virtual’ is near and reality is what we experience as human beings. So the term ‘virtual reality’ basically means ‘near-reality’. This could, of course, mean anything but it usually refers to a specific type of reality emulation. … Continue reading What is Virtual Reality? →","URL":"https://www.vrs.org.uk/virtual-reality/what-is-virtual-reality.html","accessed":{"date-parts":[["2017",12,2]]}}},{"id":60,"uris":["http://zotero.org/users/local/Bycxhox9/items/EXA3IFYE"],"uri":["http://zotero.org/users/local/Bycxhox9/items/EXA3IFYE"],"itemData":{"id":60,"type":"book","title":"Grafikus és játékalkalmazások programozása","collection-number":"9786155477515","publisher":"BBS-Info Kft.","number-of-pages":"636","edition":"2017","ISBN":"978-615-5477-51-5","language":"Magyar","author":[{"family":"","given":"Fehér Krisztián"}],"issued":{"date-parts":[["2017"]]}}}],"schema":"https://github.com/citation-style-language/schema/raw/master/csl-citation.json"} </w:instrText>
        </w:r>
      </w:ins>
      <w:r w:rsidR="00026F10">
        <w:fldChar w:fldCharType="separate"/>
      </w:r>
      <w:ins w:id="276" w:author="Gergo" w:date="2017-12-02T12:24:00Z">
        <w:r w:rsidR="00C96DDF">
          <w:t>[2]</w:t>
        </w:r>
        <w:r w:rsidR="00C96DDF" w:rsidRPr="00C96DDF">
          <w:t>[3]</w:t>
        </w:r>
      </w:ins>
      <w:ins w:id="277" w:author="Gergo" w:date="2017-12-02T11:10:00Z">
        <w:r w:rsidR="00026F10">
          <w:fldChar w:fldCharType="end"/>
        </w:r>
      </w:ins>
      <w:r w:rsidR="00E821B2" w:rsidRPr="003355B9">
        <w:t>.</w:t>
      </w:r>
      <w:r w:rsidR="00E821B2" w:rsidRPr="003355B9">
        <w:tab/>
      </w:r>
    </w:p>
    <w:p w14:paraId="324A87B2" w14:textId="6630F22C" w:rsidR="00A14B8F" w:rsidRPr="003355B9" w:rsidRDefault="00A14B8F" w:rsidP="00BF74EC">
      <w:r w:rsidRPr="003355B9">
        <w:t xml:space="preserve">A virtuális valóság szemüvegek és különféle kontrollerek ( akár bionikus kéz </w:t>
      </w:r>
      <w:commentRangeStart w:id="278"/>
      <w:r w:rsidRPr="003355B9">
        <w:t>is</w:t>
      </w:r>
      <w:commentRangeEnd w:id="278"/>
      <w:r w:rsidR="006654A7" w:rsidRPr="003355B9">
        <w:rPr>
          <w:rStyle w:val="Jegyzethivatkozs"/>
        </w:rPr>
        <w:commentReference w:id="278"/>
      </w:r>
      <w:r w:rsidRPr="003355B9">
        <w:t xml:space="preserve">) már a 90-es évek közepén </w:t>
      </w:r>
      <w:commentRangeStart w:id="279"/>
      <w:r w:rsidRPr="003355B9">
        <w:t>megjelentek</w:t>
      </w:r>
      <w:commentRangeEnd w:id="279"/>
      <w:r w:rsidR="006654A7" w:rsidRPr="003355B9">
        <w:rPr>
          <w:rStyle w:val="Jegyzethivatkozs"/>
        </w:rPr>
        <w:commentReference w:id="279"/>
      </w:r>
      <w:r w:rsidRPr="003355B9">
        <w:t>. Nem a szórakoztató elektronika területe volt az egyetlen ahol felütötte a fejét a VR használata. A hadsereg pilóták képzésére, mérnökök a háromdimenziós tervezést igénylő feladatok megkönnyítésére, de még művészek is nyitottak a technol</w:t>
      </w:r>
      <w:r w:rsidR="003A1CA4" w:rsidRPr="003355B9">
        <w:t xml:space="preserve">ógia </w:t>
      </w:r>
      <w:commentRangeStart w:id="280"/>
      <w:r w:rsidR="003A1CA4" w:rsidRPr="003355B9">
        <w:t>felé</w:t>
      </w:r>
      <w:commentRangeEnd w:id="280"/>
      <w:r w:rsidR="006654A7" w:rsidRPr="003355B9">
        <w:rPr>
          <w:rStyle w:val="Jegyzethivatkozs"/>
        </w:rPr>
        <w:commentReference w:id="280"/>
      </w:r>
      <w:r w:rsidR="003A1CA4" w:rsidRPr="003355B9">
        <w:t>. A legnagyobb problémát</w:t>
      </w:r>
      <w:r w:rsidRPr="003355B9">
        <w:t xml:space="preserve"> ekkor még az okozta, hogy </w:t>
      </w:r>
      <w:r w:rsidR="003A1CA4" w:rsidRPr="003355B9">
        <w:t xml:space="preserve">a </w:t>
      </w:r>
      <w:r w:rsidRPr="003355B9">
        <w:t>mindennapi felhasználó számára történő tömeggyártáshoz túlságosan is drága volt a technológia</w:t>
      </w:r>
      <w:ins w:id="281" w:author="Gergo" w:date="2017-12-02T11:08:00Z">
        <w:r w:rsidR="00026F10">
          <w:t xml:space="preserve"> </w:t>
        </w:r>
      </w:ins>
      <w:ins w:id="282" w:author="Gergo" w:date="2017-12-02T11:09:00Z">
        <w:r w:rsidR="00026F10">
          <w:fldChar w:fldCharType="begin"/>
        </w:r>
      </w:ins>
      <w:ins w:id="283" w:author="Gergo" w:date="2017-12-02T12:24:00Z">
        <w:r w:rsidR="00C96DDF">
          <w:instrText xml:space="preserve"> ADDIN ZOTERO_ITEM CSL_CITATION {"citationID":"a6cna5emkr","properties":{"formattedCitation":"[4]","plainCitation":"[4]"},"citationItems":[{"id":41,"uris":["http://zotero.org/users/local/Bycxhox9/items/924SHPEV"],"uri":["http://zotero.org/users/local/Bycxhox9/items/924SHPEV"],"itemData":{"id":41,"type":"entry-encyclopedia","title":"Virtual reality","container-title":"Wikipedia","source":"Wikipedia","abstract":"Virtual reality (VR) is a computer technology that uses virtual reality headsets or multi-projected environments, sometimes in combination with physical environments or props, to generate realistic images, sounds and other sensations that simulate a user's physical presence in a virtual or imaginary environment. A person using virtual reality equipment is able to \"look around\" the artificial world, and with high quality VR move around in it and interact with virtual features or items. The effect is commonly created by VR headsets consisting of a head-mounted display with a small screen in front of the eyes, but can also be created through specially designed rooms with multiple large screens.\nVR systems that include transmission of vibrations and other sensations to the user through a game controller or other devices are known as haptic systems. This tactile information is generally known as force feedback in medical, video gaming and military training applications. Virtual reality also refers to remote communication environments which provide a virtual presence of users with through telepresence and telexistence or the use of a virtual artifact (VA). The immersive environment can be similar to the real world in order to create a lifelike experience grounded in reality or sci-fi. Augmented reality systems may also be considered a form of VR that layers virtual information over a live camera feed into a headset, or through a smartphone or tablet device.","URL":"https://en.wikipedia.org/w/index.php?title=Virtual_reality&amp;oldid=812989770","note":"Page Version ID: 812989770","language":"en","issued":{"date-parts":[["2017",12,1]]},"accessed":{"date-parts":[["2017",12,2]]}}}],"schema":"https://github.com/citation-style-language/schema/raw/master/csl-citation.json"} </w:instrText>
        </w:r>
      </w:ins>
      <w:r w:rsidR="00026F10">
        <w:fldChar w:fldCharType="separate"/>
      </w:r>
      <w:ins w:id="284" w:author="Gergo" w:date="2017-12-02T12:24:00Z">
        <w:r w:rsidR="00C96DDF" w:rsidRPr="00C96DDF">
          <w:t>[4]</w:t>
        </w:r>
      </w:ins>
      <w:ins w:id="285" w:author="Gergo" w:date="2017-12-02T11:09:00Z">
        <w:r w:rsidR="00026F10">
          <w:fldChar w:fldCharType="end"/>
        </w:r>
      </w:ins>
      <w:r w:rsidRPr="003355B9">
        <w:t>.</w:t>
      </w:r>
      <w:r w:rsidR="00BF74EC" w:rsidRPr="003355B9">
        <w:t xml:space="preserve"> </w:t>
      </w:r>
    </w:p>
    <w:p w14:paraId="317DDD63" w14:textId="4EF2D32A" w:rsidR="000A763C" w:rsidRPr="003355B9" w:rsidRDefault="003A1CA4" w:rsidP="000A763C">
      <w:r w:rsidRPr="003355B9">
        <w:t>Az ember számára a háromdimenziós érzékelést a binokuláris látás biztosítja. Ez annyit tesz, hogy a két szem vízszintesen különböző pozícióban helyezkedik el</w:t>
      </w:r>
      <w:ins w:id="286" w:author="Gergo" w:date="2017-11-29T19:08:00Z">
        <w:r w:rsidR="00D268C5">
          <w:t>,</w:t>
        </w:r>
      </w:ins>
      <w:r w:rsidRPr="003355B9">
        <w:t xml:space="preserve"> így két enyhén különböző kép vetül a két retinára. Ennek a két képnek az összekombinálásával alkotja meg az agy az általunk észlelt térbeli képet.</w:t>
      </w:r>
      <w:r w:rsidR="00B54F1F" w:rsidRPr="003355B9">
        <w:t xml:space="preserve"> E</w:t>
      </w:r>
      <w:r w:rsidR="00F801EF" w:rsidRPr="003355B9">
        <w:t>zt a jelenséget</w:t>
      </w:r>
      <w:r w:rsidR="00B54F1F" w:rsidRPr="003355B9">
        <w:t xml:space="preserve"> </w:t>
      </w:r>
      <w:r w:rsidR="00F801EF" w:rsidRPr="003355B9">
        <w:t>sztereopszisnak</w:t>
      </w:r>
      <w:r w:rsidR="00B54F1F" w:rsidRPr="003355B9">
        <w:t xml:space="preserve"> nevezik. </w:t>
      </w:r>
      <w:r w:rsidR="000A763C" w:rsidRPr="003355B9">
        <w:t>Az agy több különböző információ alapján következtet az objektumok térbeli helyzetére. Ilyen például a tárgyak fedése, színe, homályossága, ismert tárgyak mérete és a két enyhén eltérő kép</w:t>
      </w:r>
      <w:ins w:id="287" w:author="Gergo" w:date="2017-12-02T11:14:00Z">
        <w:r w:rsidR="00E57506">
          <w:t xml:space="preserve"> </w:t>
        </w:r>
        <w:r w:rsidR="00E57506">
          <w:fldChar w:fldCharType="begin"/>
        </w:r>
      </w:ins>
      <w:ins w:id="288" w:author="Gergo" w:date="2017-12-02T12:24:00Z">
        <w:r w:rsidR="00C96DDF">
          <w:instrText xml:space="preserve"> ADDIN ZOTERO_ITEM CSL_CITATION {"citationID":"a2c0dmcrovd","properties":{"formattedCitation":"[5]","plainCitation":"[5]"},"citationItems":[{"id":25,"uris":["http://zotero.org/users/local/Bycxhox9/items/6EC39LAF"],"uri":["http://zotero.org/users/local/Bycxhox9/items/6EC39LAF"],"itemData":{"id":25,"type":"entry-encyclopedia","title":"Stereopsis","container-title":"Wikipedia","source":"Wikipedia","abstract":"Stereopsis (from the Greek στερεο- stereo- meaning \"solid\", and ὄψις opsis, \"appearance, sight\") is a term that is most often used to refer to the perception of depth and 3-dimensional structure obtained on the basis of visual information deriving from two eyes by individuals with normally developed binocular vision. Because the eyes of humans, and many animals, are located at different lateral positions on the head, binocular vision results in two slightly different images projected to the retinas of the eyes. The differences are mainly in the relative horizontal position of objects in the two images. These positional differences are referred to as horizontal disparities or, more generally, binocular disparities. Disparities are processed in the visual cortex of the brain to yield depth perception. While binocular disparities are naturally present when viewing a real 3-dimensional scene with two eyes, they can also be simulated by artificially presenting two different images separately to each eye using a method called stereoscopy. The perception of depth in such cases is also referred to as \"stereoscopic depth\".\nThe perception of depth and 3-dimensional structure is, however, possible with information visible from one eye alone, such as differences in object size and motion parallax (differences in the image of an object over time with observer movement), though the impression of depth in these cases is often not as vivid as that obtained from binocular disparities. Therefore, the term stereopsis (or stereoscopic depth) can also refer specifically to the unique impression of depth associated with binocular vision; what is colloquially referred to as seeing \"in 3D\".\nIt has been suggested that the impression of \"real\" separation in depth is linked to the precision with which depth is derived, and that a conscious awareness of this precision – perceived as an impression of interactability and realness – may help guide the planning of motor action.","URL":"https://en.wikipedia.org/w/index.php?title=Stereopsis&amp;oldid=813114405","note":"Page Version ID: 813114405","language":"en","issued":{"date-parts":[["2017",12,1]]},"accessed":{"date-parts":[["2017",12,2]]}}}],"schema":"https://github.com/citation-style-language/schema/raw/master/csl-citation.json"} </w:instrText>
        </w:r>
      </w:ins>
      <w:r w:rsidR="00E57506">
        <w:fldChar w:fldCharType="separate"/>
      </w:r>
      <w:ins w:id="289" w:author="Gergo" w:date="2017-12-02T12:24:00Z">
        <w:r w:rsidR="00C96DDF" w:rsidRPr="00C96DDF">
          <w:t>[5]</w:t>
        </w:r>
      </w:ins>
      <w:ins w:id="290" w:author="Gergo" w:date="2017-12-02T11:14:00Z">
        <w:r w:rsidR="00E57506">
          <w:fldChar w:fldCharType="end"/>
        </w:r>
      </w:ins>
      <w:r w:rsidR="000A763C" w:rsidRPr="003355B9">
        <w:t>. Az utolsót leszámítva ezeket kétdimenziós képekből is ki tudjuk nyerni, de</w:t>
      </w:r>
      <w:r w:rsidR="00F801EF" w:rsidRPr="003355B9">
        <w:t xml:space="preserve"> azok mégsem tűnnek térbelinek.</w:t>
      </w:r>
      <w:ins w:id="291" w:author="Gergo" w:date="2017-11-29T19:09:00Z">
        <w:r w:rsidR="00D268C5">
          <w:t xml:space="preserve"> Ezeket a különbségeket és hatásukat az alábbi képek szemléltetik. (</w:t>
        </w:r>
      </w:ins>
      <w:ins w:id="292" w:author="Gergo" w:date="2017-11-29T19:11:00Z">
        <w:r w:rsidR="00D268C5">
          <w:fldChar w:fldCharType="begin"/>
        </w:r>
        <w:r w:rsidR="00D268C5">
          <w:instrText xml:space="preserve"> REF _Ref499745988 \h </w:instrText>
        </w:r>
      </w:ins>
      <w:r w:rsidR="00D268C5">
        <w:fldChar w:fldCharType="separate"/>
      </w:r>
      <w:ins w:id="293" w:author="Gergo" w:date="2017-12-01T09:03:00Z">
        <w:r w:rsidR="0034280E">
          <w:t xml:space="preserve">Ábra </w:t>
        </w:r>
        <w:r w:rsidR="0034280E">
          <w:rPr>
            <w:noProof/>
          </w:rPr>
          <w:t>2</w:t>
        </w:r>
        <w:r w:rsidR="0034280E">
          <w:t>.</w:t>
        </w:r>
        <w:r w:rsidR="0034280E">
          <w:rPr>
            <w:noProof/>
          </w:rPr>
          <w:t>1</w:t>
        </w:r>
      </w:ins>
      <w:ins w:id="294" w:author="Gergo" w:date="2017-11-29T19:11:00Z">
        <w:r w:rsidR="00D268C5">
          <w:fldChar w:fldCharType="end"/>
        </w:r>
        <w:r w:rsidR="00D268C5">
          <w:t xml:space="preserve"> és </w:t>
        </w:r>
        <w:r w:rsidR="00D268C5">
          <w:fldChar w:fldCharType="begin"/>
        </w:r>
        <w:r w:rsidR="00D268C5">
          <w:instrText xml:space="preserve"> REF _Ref499745996 \h </w:instrText>
        </w:r>
      </w:ins>
      <w:r w:rsidR="00D268C5">
        <w:fldChar w:fldCharType="separate"/>
      </w:r>
      <w:ins w:id="295" w:author="Gergo" w:date="2017-12-01T09:03:00Z">
        <w:r w:rsidR="0034280E">
          <w:t xml:space="preserve">Ábra </w:t>
        </w:r>
        <w:r w:rsidR="0034280E">
          <w:rPr>
            <w:noProof/>
          </w:rPr>
          <w:t>2</w:t>
        </w:r>
        <w:r w:rsidR="0034280E">
          <w:t>.</w:t>
        </w:r>
        <w:r w:rsidR="0034280E">
          <w:rPr>
            <w:noProof/>
          </w:rPr>
          <w:t>2</w:t>
        </w:r>
      </w:ins>
      <w:ins w:id="296" w:author="Gergo" w:date="2017-11-29T19:11:00Z">
        <w:r w:rsidR="00D268C5">
          <w:fldChar w:fldCharType="end"/>
        </w:r>
        <w:r w:rsidR="00D268C5">
          <w:t>)</w:t>
        </w:r>
      </w:ins>
    </w:p>
    <w:p w14:paraId="134488DC" w14:textId="77777777" w:rsidR="005E2355" w:rsidRDefault="00D405E8">
      <w:pPr>
        <w:keepNext/>
        <w:rPr>
          <w:ins w:id="297" w:author="Gergo" w:date="2017-11-25T18:32:00Z"/>
        </w:rPr>
      </w:pPr>
      <w:r w:rsidRPr="0034280E">
        <w:rPr>
          <w:noProof/>
          <w:sz w:val="19"/>
          <w:lang w:val="en-US"/>
        </w:rPr>
        <w:lastRenderedPageBreak/>
        <w:drawing>
          <wp:inline distT="0" distB="0" distL="0" distR="0" wp14:anchorId="62AF40D0" wp14:editId="785652BC">
            <wp:extent cx="3770142" cy="2272991"/>
            <wp:effectExtent l="0" t="0" r="1905"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70142" cy="2272991"/>
                    </a:xfrm>
                    <a:prstGeom prst="rect">
                      <a:avLst/>
                    </a:prstGeom>
                  </pic:spPr>
                </pic:pic>
              </a:graphicData>
            </a:graphic>
          </wp:inline>
        </w:drawing>
      </w:r>
    </w:p>
    <w:p w14:paraId="47925E9D" w14:textId="49DF1C28" w:rsidR="00D405E8" w:rsidRPr="005E2355" w:rsidRDefault="005E2355">
      <w:pPr>
        <w:pStyle w:val="Kpalrs"/>
        <w:ind w:firstLine="720"/>
        <w:jc w:val="both"/>
        <w:rPr>
          <w:rPrChange w:id="298" w:author="Gergo" w:date="2017-11-25T18:33:00Z">
            <w:rPr>
              <w:sz w:val="19"/>
            </w:rPr>
          </w:rPrChange>
        </w:rPr>
        <w:pPrChange w:id="299" w:author="Gergo" w:date="2017-11-25T18:33:00Z">
          <w:pPr>
            <w:keepNext/>
          </w:pPr>
        </w:pPrChange>
      </w:pPr>
      <w:bookmarkStart w:id="300" w:name="_Ref499745988"/>
      <w:ins w:id="301" w:author="Gergo" w:date="2017-11-25T18:32:00Z">
        <w:r>
          <w:t xml:space="preserve">Ábra </w:t>
        </w:r>
      </w:ins>
      <w:ins w:id="302" w:author="Gergo" w:date="2017-11-29T13:18:00Z">
        <w:r w:rsidR="00B33261">
          <w:fldChar w:fldCharType="begin"/>
        </w:r>
        <w:r w:rsidR="00B33261">
          <w:instrText xml:space="preserve"> STYLEREF 1 \s </w:instrText>
        </w:r>
      </w:ins>
      <w:r w:rsidR="00B33261">
        <w:fldChar w:fldCharType="separate"/>
      </w:r>
      <w:r w:rsidR="0034280E">
        <w:rPr>
          <w:noProof/>
        </w:rPr>
        <w:t>2</w:t>
      </w:r>
      <w:ins w:id="303" w:author="Gergo" w:date="2017-11-29T13:18:00Z">
        <w:r w:rsidR="00B33261">
          <w:fldChar w:fldCharType="end"/>
        </w:r>
        <w:r w:rsidR="00B33261">
          <w:t>.</w:t>
        </w:r>
        <w:r w:rsidR="00B33261">
          <w:fldChar w:fldCharType="begin"/>
        </w:r>
        <w:r w:rsidR="00B33261">
          <w:instrText xml:space="preserve"> SEQ Figure \* ARABIC \s 1 </w:instrText>
        </w:r>
      </w:ins>
      <w:r w:rsidR="00B33261">
        <w:fldChar w:fldCharType="separate"/>
      </w:r>
      <w:ins w:id="304" w:author="Gergo" w:date="2017-12-01T09:03:00Z">
        <w:r w:rsidR="0034280E">
          <w:rPr>
            <w:noProof/>
          </w:rPr>
          <w:t>1</w:t>
        </w:r>
      </w:ins>
      <w:ins w:id="305" w:author="Gergo" w:date="2017-11-29T13:18:00Z">
        <w:r w:rsidR="00B33261">
          <w:fldChar w:fldCharType="end"/>
        </w:r>
      </w:ins>
      <w:bookmarkEnd w:id="300"/>
      <w:ins w:id="306" w:author="Gergo" w:date="2017-11-25T18:33:00Z">
        <w:r w:rsidRPr="005E2355">
          <w:t xml:space="preserve"> </w:t>
        </w:r>
        <w:r w:rsidRPr="00C573BC">
          <w:t>Sztereoszkópikus képpár</w:t>
        </w:r>
      </w:ins>
    </w:p>
    <w:p w14:paraId="554487EC" w14:textId="62E79077" w:rsidR="00D405E8" w:rsidRPr="003355B9" w:rsidDel="005A013E" w:rsidRDefault="000819E9" w:rsidP="00D405E8">
      <w:pPr>
        <w:pStyle w:val="Kpalrs"/>
        <w:ind w:firstLine="720"/>
        <w:jc w:val="both"/>
        <w:rPr>
          <w:del w:id="307" w:author="Gergo" w:date="2017-11-17T13:35:00Z"/>
          <w:sz w:val="19"/>
        </w:rPr>
      </w:pPr>
      <w:ins w:id="308" w:author="Gergo" w:date="2017-11-17T13:56:00Z">
        <w:r w:rsidRPr="003355B9">
          <w:rPr>
            <w:b w:val="0"/>
            <w:bCs w:val="0"/>
            <w:sz w:val="19"/>
          </w:rPr>
          <w:tab/>
        </w:r>
        <w:r w:rsidRPr="003355B9">
          <w:rPr>
            <w:b w:val="0"/>
            <w:bCs w:val="0"/>
            <w:sz w:val="19"/>
          </w:rPr>
          <w:tab/>
        </w:r>
      </w:ins>
      <w:commentRangeStart w:id="309"/>
      <w:del w:id="310" w:author="Gergo" w:date="2017-11-17T13:35:00Z">
        <w:r w:rsidR="00D405E8" w:rsidRPr="003355B9" w:rsidDel="005A013E">
          <w:rPr>
            <w:b w:val="0"/>
            <w:bCs w:val="0"/>
            <w:sz w:val="19"/>
          </w:rPr>
          <w:delText>1 - Sztereoszkópikus képpár</w:delText>
        </w:r>
        <w:commentRangeEnd w:id="309"/>
        <w:r w:rsidR="006654A7" w:rsidRPr="003355B9" w:rsidDel="005A013E">
          <w:rPr>
            <w:rStyle w:val="Jegyzethivatkozs"/>
          </w:rPr>
          <w:commentReference w:id="309"/>
        </w:r>
      </w:del>
    </w:p>
    <w:p w14:paraId="2108D65C" w14:textId="18AEFF50" w:rsidR="005A013E" w:rsidRPr="003355B9" w:rsidRDefault="000819E9" w:rsidP="00FD475A">
      <w:pPr>
        <w:keepNext/>
        <w:rPr>
          <w:ins w:id="311" w:author="Gergo" w:date="2017-11-17T13:36:00Z"/>
        </w:rPr>
      </w:pPr>
      <w:r w:rsidRPr="0034280E">
        <w:rPr>
          <w:noProof/>
          <w:lang w:val="en-US"/>
        </w:rPr>
        <w:drawing>
          <wp:inline distT="0" distB="0" distL="0" distR="0" wp14:anchorId="22B0FB12" wp14:editId="13B064D1">
            <wp:extent cx="2380195" cy="3123028"/>
            <wp:effectExtent l="0" t="0" r="1270" b="127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80195" cy="3123028"/>
                    </a:xfrm>
                    <a:prstGeom prst="rect">
                      <a:avLst/>
                    </a:prstGeom>
                  </pic:spPr>
                </pic:pic>
              </a:graphicData>
            </a:graphic>
          </wp:inline>
        </w:drawing>
      </w:r>
    </w:p>
    <w:p w14:paraId="411F4F3D" w14:textId="3D51BB44" w:rsidR="00D405E8" w:rsidRPr="0034280E" w:rsidDel="005A013E" w:rsidRDefault="005E2355">
      <w:pPr>
        <w:pStyle w:val="Kpalrs"/>
        <w:ind w:firstLine="720"/>
        <w:jc w:val="both"/>
        <w:rPr>
          <w:del w:id="312" w:author="Gergo" w:date="2017-11-17T13:36:00Z"/>
        </w:rPr>
        <w:pPrChange w:id="313" w:author="Gergo" w:date="2017-11-17T13:36:00Z">
          <w:pPr>
            <w:keepNext/>
          </w:pPr>
        </w:pPrChange>
      </w:pPr>
      <w:bookmarkStart w:id="314" w:name="_Ref499745996"/>
      <w:ins w:id="315" w:author="Gergo" w:date="2017-11-25T18:33:00Z">
        <w:r>
          <w:t xml:space="preserve">Ábra </w:t>
        </w:r>
      </w:ins>
      <w:ins w:id="316" w:author="Gergo" w:date="2017-11-29T13:18:00Z">
        <w:r w:rsidR="00B33261">
          <w:fldChar w:fldCharType="begin"/>
        </w:r>
        <w:r w:rsidR="00B33261">
          <w:instrText xml:space="preserve"> STYLEREF 1 \s </w:instrText>
        </w:r>
      </w:ins>
      <w:r w:rsidR="00B33261">
        <w:fldChar w:fldCharType="separate"/>
      </w:r>
      <w:r w:rsidR="0034280E">
        <w:rPr>
          <w:noProof/>
        </w:rPr>
        <w:t>2</w:t>
      </w:r>
      <w:ins w:id="317" w:author="Gergo" w:date="2017-11-29T13:18:00Z">
        <w:r w:rsidR="00B33261">
          <w:fldChar w:fldCharType="end"/>
        </w:r>
        <w:r w:rsidR="00B33261">
          <w:t>.</w:t>
        </w:r>
        <w:r w:rsidR="00B33261">
          <w:fldChar w:fldCharType="begin"/>
        </w:r>
        <w:r w:rsidR="00B33261">
          <w:instrText xml:space="preserve"> SEQ Figure \* ARABIC \s 1 </w:instrText>
        </w:r>
      </w:ins>
      <w:r w:rsidR="00B33261">
        <w:fldChar w:fldCharType="separate"/>
      </w:r>
      <w:ins w:id="318" w:author="Gergo" w:date="2017-12-01T09:03:00Z">
        <w:r w:rsidR="0034280E">
          <w:rPr>
            <w:noProof/>
          </w:rPr>
          <w:t>2</w:t>
        </w:r>
      </w:ins>
      <w:ins w:id="319" w:author="Gergo" w:date="2017-11-29T13:18:00Z">
        <w:r w:rsidR="00B33261">
          <w:fldChar w:fldCharType="end"/>
        </w:r>
      </w:ins>
      <w:bookmarkEnd w:id="314"/>
      <w:ins w:id="320" w:author="Gergo" w:date="2017-11-25T18:33:00Z">
        <w:r>
          <w:t xml:space="preserve"> </w:t>
        </w:r>
        <w:r w:rsidRPr="00C573BC">
          <w:t>A két kép összekombinálása, az egyik pirosra, a másik kékre színezve</w:t>
        </w:r>
      </w:ins>
    </w:p>
    <w:p w14:paraId="22059A4D" w14:textId="36BC6703" w:rsidR="00D405E8" w:rsidRPr="003355B9" w:rsidRDefault="00D405E8" w:rsidP="00FD475A">
      <w:pPr>
        <w:pStyle w:val="Kpalrs"/>
        <w:ind w:firstLine="720"/>
        <w:jc w:val="both"/>
      </w:pPr>
      <w:del w:id="321" w:author="Gergo" w:date="2017-11-17T13:36:00Z">
        <w:r w:rsidRPr="003355B9" w:rsidDel="005A013E">
          <w:delText>2 – A két kép összekombinálása, az egyik pirosra, a másik kékre színezve</w:delText>
        </w:r>
      </w:del>
    </w:p>
    <w:p w14:paraId="01984F5C" w14:textId="33AA4DCC" w:rsidR="00F801EF" w:rsidRDefault="00F801EF" w:rsidP="000A763C">
      <w:pPr>
        <w:rPr>
          <w:ins w:id="322" w:author="Gergo" w:date="2017-11-29T13:17:00Z"/>
        </w:rPr>
      </w:pPr>
      <w:r w:rsidRPr="003355B9">
        <w:t>A két eltérő kétdimenziós kép érzékelésével történő térbeli észlelés mesterségesen is előidézhető, ha</w:t>
      </w:r>
      <w:ins w:id="323" w:author="Gergo" w:date="2017-12-02T20:34:00Z">
        <w:r w:rsidR="00D872E6">
          <w:t xml:space="preserve"> a</w:t>
        </w:r>
      </w:ins>
      <w:r w:rsidRPr="003355B9">
        <w:t xml:space="preserve"> két szemnek két enyhén eltérő képet mutatunk, oly módon, ahogy az a binokuláris látás segítségév</w:t>
      </w:r>
      <w:r w:rsidR="004441E0" w:rsidRPr="003355B9">
        <w:t>el történne. Ezt a technikát sz</w:t>
      </w:r>
      <w:r w:rsidRPr="003355B9">
        <w:t>ter</w:t>
      </w:r>
      <w:r w:rsidR="004441E0" w:rsidRPr="003355B9">
        <w:t>e</w:t>
      </w:r>
      <w:r w:rsidRPr="003355B9">
        <w:t>oszkópiának nevezik, és pontosan ezt h</w:t>
      </w:r>
      <w:r w:rsidR="002734EE" w:rsidRPr="003355B9">
        <w:t>asználja ki a VR is</w:t>
      </w:r>
      <w:ins w:id="324" w:author="Gergo" w:date="2017-12-02T11:25:00Z">
        <w:r w:rsidR="00F76C3E">
          <w:t xml:space="preserve"> </w:t>
        </w:r>
      </w:ins>
      <w:ins w:id="325" w:author="Gergo" w:date="2017-12-02T11:26:00Z">
        <w:r w:rsidR="00F76C3E">
          <w:fldChar w:fldCharType="begin"/>
        </w:r>
      </w:ins>
      <w:ins w:id="326" w:author="Gergo" w:date="2017-12-02T12:24:00Z">
        <w:r w:rsidR="00C96DDF">
          <w:instrText xml:space="preserve"> ADDIN ZOTERO_ITEM CSL_CITATION {"citationID":"a1rpl3baj1u","properties":{"formattedCitation":"[6], [7]","plainCitation":"[6], [7]"},"citationItems":[{"id":45,"uris":["http://zotero.org/users/local/Bycxhox9/items/HY9VAFJY"],"uri":["http://zotero.org/users/local/Bycxhox9/items/HY9VAFJY"],"itemData":{"id":45,"type":"article-journal","title":"Stereoscopy basics for the STEREO mission","container-title":"arXiv:astro-ph/0612649","source":"arXiv.org","abstract":"We discuss some basic principles of stereoscopy and their relevance to the reconstruction of coronal loops. The aim of the paper is to make the solar physicist familiar with basic stereoscopy principles and to give hints how they may apply to the analysis of data from the forthcoming STEREO mission. We disucss the geometry of the solar coronal stereo problem, give the basic principles of a tie-point reconstruction algorithm and consider ambiguities and resolution errors. Finally we mention extensions to plain stereoscopy such as a third view, a tomography-like approach and how magnetic field information can be used to improve the reconstruction.","URL":"http://arxiv.org/abs/astro-ph/0612649","note":"arXiv: astro-ph/0612649","author":[{"family":"Inhester","given":"Bernd"}],"issued":{"date-parts":[["2006",12,21]]},"accessed":{"date-parts":[["2017",12,2]]}}},{"id":51,"uris":["http://zotero.org/users/local/Bycxhox9/items/S8PT8BUB"],"uri":["http://zotero.org/users/local/Bycxhox9/items/S8PT8BUB"],"itemData":{"id":51,"type":"entry-encyclopedia","title":"Stereoscopy","container-title":"Wikipedia","source":"Wikipedia","abstract":"Stereoscopy (also called stereoscopics, or stereo imaging) is a technique for creating or enhancing the illusion of depth in an image by means of stereopsis for binocular vision. The word stereoscopy derives from Greek στερεός (stereos), meaning \"firm, solid\", and σκοπέω (skopeō), meaning \"to look, to see\". Any stereoscopic image is called a stereogram. Originally, stereogram referred to a pair of stereo images which could be viewed using a stereoscope.\nMost stereoscopic methods present two offset images separately to the left and right eye of the viewer. These two-dimensional images are then combined in the brain to give the perception of 3D depth. This technique is distinguished from 3D displays that display an image in three full dimensions, allowing the observer to increase information about the 3-dimensional objects being displayed by head and eye movements.","URL":"https://en.wikipedia.org/w/index.php?title=Stereoscopy&amp;oldid=811688643","note":"Page Version ID: 811688643","language":"en","issued":{"date-parts":[["2017",11,23]]},"accessed":{"date-parts":[["2017",12,2]]}}}],"schema":"https://github.com/citation-style-language/schema/raw/master/csl-citation.json"} </w:instrText>
        </w:r>
      </w:ins>
      <w:r w:rsidR="00F76C3E">
        <w:fldChar w:fldCharType="separate"/>
      </w:r>
      <w:ins w:id="327" w:author="Gergo" w:date="2017-12-02T12:24:00Z">
        <w:r w:rsidR="00C96DDF" w:rsidRPr="00C96DDF">
          <w:t>[6], [7]</w:t>
        </w:r>
      </w:ins>
      <w:ins w:id="328" w:author="Gergo" w:date="2017-12-02T11:26:00Z">
        <w:r w:rsidR="00F76C3E">
          <w:fldChar w:fldCharType="end"/>
        </w:r>
      </w:ins>
      <w:r w:rsidR="002734EE" w:rsidRPr="003355B9">
        <w:t>. A szemüvegek kijelzője, vagy</w:t>
      </w:r>
      <w:del w:id="329" w:author="Gergo" w:date="2017-12-02T20:34:00Z">
        <w:r w:rsidR="002734EE" w:rsidRPr="003355B9" w:rsidDel="00D872E6">
          <w:delText xml:space="preserve"> esetekben</w:delText>
        </w:r>
      </w:del>
      <w:r w:rsidR="002734EE" w:rsidRPr="003355B9">
        <w:t xml:space="preserve"> a belehelyezett okostelefoné viszonylag közel pár centire helyezkedik el a szemtől, így segítve azt, hogy az előállított két kép közül az egyiket csak az egyik</w:t>
      </w:r>
      <w:r w:rsidR="00F96D8A" w:rsidRPr="003355B9">
        <w:t>,</w:t>
      </w:r>
      <w:r w:rsidR="002734EE" w:rsidRPr="003355B9">
        <w:t xml:space="preserve"> a mási</w:t>
      </w:r>
      <w:r w:rsidR="00F96D8A" w:rsidRPr="003355B9">
        <w:t>kat csak a másik szem láthassa. Í</w:t>
      </w:r>
      <w:r w:rsidR="002734EE" w:rsidRPr="003355B9">
        <w:t xml:space="preserve">gy mesterségesen reprodukálva a binokuláris érzékelést és előidézve a háromdimenziós </w:t>
      </w:r>
      <w:r w:rsidR="00F96D8A" w:rsidRPr="003355B9">
        <w:lastRenderedPageBreak/>
        <w:t>kép kialakulását, észlelést</w:t>
      </w:r>
      <w:r w:rsidR="002734EE" w:rsidRPr="003355B9">
        <w:t>.</w:t>
      </w:r>
      <w:ins w:id="330" w:author="Gergo" w:date="2017-11-29T13:16:00Z">
        <w:r w:rsidR="00046829">
          <w:t xml:space="preserve"> Az alábbi</w:t>
        </w:r>
        <w:r w:rsidR="00B33261">
          <w:t xml:space="preserve"> képen </w:t>
        </w:r>
      </w:ins>
      <w:ins w:id="331" w:author="Gergo" w:date="2017-11-29T19:12:00Z">
        <w:r w:rsidR="00046829">
          <w:t>(</w:t>
        </w:r>
        <w:r w:rsidR="00046829">
          <w:fldChar w:fldCharType="begin"/>
        </w:r>
        <w:r w:rsidR="00046829">
          <w:instrText xml:space="preserve"> REF _Ref499746070 \h </w:instrText>
        </w:r>
      </w:ins>
      <w:r w:rsidR="00046829">
        <w:fldChar w:fldCharType="separate"/>
      </w:r>
      <w:ins w:id="332" w:author="Gergo" w:date="2017-12-01T09:03:00Z">
        <w:r w:rsidR="0034280E">
          <w:t xml:space="preserve">Ábra </w:t>
        </w:r>
        <w:r w:rsidR="0034280E">
          <w:rPr>
            <w:noProof/>
          </w:rPr>
          <w:t>2</w:t>
        </w:r>
        <w:r w:rsidR="0034280E">
          <w:t>.</w:t>
        </w:r>
        <w:r w:rsidR="0034280E">
          <w:rPr>
            <w:noProof/>
          </w:rPr>
          <w:t>3</w:t>
        </w:r>
      </w:ins>
      <w:ins w:id="333" w:author="Gergo" w:date="2017-11-29T19:12:00Z">
        <w:r w:rsidR="00046829">
          <w:fldChar w:fldCharType="end"/>
        </w:r>
        <w:r w:rsidR="00046829">
          <w:t xml:space="preserve">) </w:t>
        </w:r>
      </w:ins>
      <w:ins w:id="334" w:author="Gergo" w:date="2017-11-29T13:16:00Z">
        <w:r w:rsidR="00B33261">
          <w:t>az okostelefon képernyője látható</w:t>
        </w:r>
      </w:ins>
      <w:ins w:id="335" w:author="Gergo" w:date="2017-11-29T19:11:00Z">
        <w:r w:rsidR="00046829">
          <w:t>,</w:t>
        </w:r>
      </w:ins>
      <w:ins w:id="336" w:author="Gergo" w:date="2017-11-29T13:16:00Z">
        <w:r w:rsidR="00B33261">
          <w:t xml:space="preserve"> amin a már kész játék fut.</w:t>
        </w:r>
      </w:ins>
    </w:p>
    <w:p w14:paraId="144A75B7" w14:textId="77777777" w:rsidR="00B33261" w:rsidRDefault="00B33261">
      <w:pPr>
        <w:pStyle w:val="Kp"/>
        <w:rPr>
          <w:ins w:id="337" w:author="Gergo" w:date="2017-11-29T13:18:00Z"/>
        </w:rPr>
      </w:pPr>
      <w:ins w:id="338" w:author="Gergo" w:date="2017-11-29T13:17:00Z">
        <w:r w:rsidRPr="00B33261">
          <w:rPr>
            <w:noProof/>
            <w:lang w:val="en-US"/>
          </w:rPr>
          <w:drawing>
            <wp:inline distT="0" distB="0" distL="0" distR="0" wp14:anchorId="11169CFE" wp14:editId="0273975C">
              <wp:extent cx="4564864" cy="2568271"/>
              <wp:effectExtent l="0" t="0" r="7620" b="3810"/>
              <wp:docPr id="15" name="Kép 15" descr="C:\Gergo\Fontos\Szakdoga\Kepek\Screenshot_20171129-131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ergo\Fontos\Szakdoga\Kepek\Screenshot_20171129-131338.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69964" cy="2571140"/>
                      </a:xfrm>
                      <a:prstGeom prst="rect">
                        <a:avLst/>
                      </a:prstGeom>
                      <a:noFill/>
                      <a:ln>
                        <a:noFill/>
                      </a:ln>
                    </pic:spPr>
                  </pic:pic>
                </a:graphicData>
              </a:graphic>
            </wp:inline>
          </w:drawing>
        </w:r>
      </w:ins>
    </w:p>
    <w:p w14:paraId="06F2B6C2" w14:textId="062D0AC0" w:rsidR="00B33261" w:rsidRPr="003355B9" w:rsidRDefault="00B33261">
      <w:pPr>
        <w:pStyle w:val="Kpalrs"/>
        <w:pPrChange w:id="339" w:author="Gergo" w:date="2017-11-29T13:18:00Z">
          <w:pPr/>
        </w:pPrChange>
      </w:pPr>
      <w:bookmarkStart w:id="340" w:name="_Ref499746070"/>
      <w:ins w:id="341" w:author="Gergo" w:date="2017-11-29T13:18:00Z">
        <w:r>
          <w:t xml:space="preserve">Ábra </w:t>
        </w:r>
        <w:r>
          <w:fldChar w:fldCharType="begin"/>
        </w:r>
        <w:r>
          <w:instrText xml:space="preserve"> STYLEREF 1 \s </w:instrText>
        </w:r>
      </w:ins>
      <w:r>
        <w:fldChar w:fldCharType="separate"/>
      </w:r>
      <w:r w:rsidR="0034280E">
        <w:rPr>
          <w:noProof/>
        </w:rPr>
        <w:t>2</w:t>
      </w:r>
      <w:ins w:id="342" w:author="Gergo" w:date="2017-11-29T13:18:00Z">
        <w:r>
          <w:fldChar w:fldCharType="end"/>
        </w:r>
        <w:r>
          <w:t>.</w:t>
        </w:r>
        <w:r>
          <w:fldChar w:fldCharType="begin"/>
        </w:r>
        <w:r>
          <w:instrText xml:space="preserve"> SEQ Figure \* ARABIC \s 1 </w:instrText>
        </w:r>
      </w:ins>
      <w:r>
        <w:fldChar w:fldCharType="separate"/>
      </w:r>
      <w:ins w:id="343" w:author="Gergo" w:date="2017-12-01T09:03:00Z">
        <w:r w:rsidR="0034280E">
          <w:rPr>
            <w:noProof/>
          </w:rPr>
          <w:t>3</w:t>
        </w:r>
      </w:ins>
      <w:ins w:id="344" w:author="Gergo" w:date="2017-11-29T13:18:00Z">
        <w:r>
          <w:fldChar w:fldCharType="end"/>
        </w:r>
        <w:bookmarkEnd w:id="340"/>
        <w:r>
          <w:t xml:space="preserve"> A sztereoszkópikus megjelenítés</w:t>
        </w:r>
      </w:ins>
      <w:ins w:id="345" w:author="Gergo" w:date="2017-11-29T13:19:00Z">
        <w:r>
          <w:t xml:space="preserve"> DayDreammel</w:t>
        </w:r>
      </w:ins>
    </w:p>
    <w:p w14:paraId="128283E6" w14:textId="0AE37132" w:rsidR="00F15277" w:rsidRPr="003355B9" w:rsidDel="00B33261" w:rsidRDefault="00D405E8" w:rsidP="00904729">
      <w:pPr>
        <w:rPr>
          <w:del w:id="346" w:author="Gergo" w:date="2017-11-29T13:17:00Z"/>
          <w:color w:val="FF0000"/>
          <w:sz w:val="36"/>
        </w:rPr>
      </w:pPr>
      <w:del w:id="347" w:author="Gergo" w:date="2017-11-29T13:17:00Z">
        <w:r w:rsidRPr="003355B9" w:rsidDel="00B33261">
          <w:rPr>
            <w:color w:val="FF0000"/>
            <w:sz w:val="36"/>
          </w:rPr>
          <w:delText>VR android kepernyo screenshot a jatekrol</w:delText>
        </w:r>
      </w:del>
    </w:p>
    <w:p w14:paraId="48E5C85A" w14:textId="50F5413F" w:rsidR="002734EE" w:rsidRPr="003355B9" w:rsidRDefault="008A7F86" w:rsidP="00B7457E">
      <w:r w:rsidRPr="003355B9">
        <w:t>Az térbeli látás egyik legfontosabb eszköze, hogy az emberi szem tud mind a távoli mind a közeli dolgokra fókuszálni, így mindkét esetben éles képet tud alkotni. Ezt a szemlencse és a lencsefeszítő izmok teszik lehetővé. Az éles látás feltétele, hogy</w:t>
      </w:r>
      <w:r w:rsidR="003A31EB" w:rsidRPr="003355B9">
        <w:t xml:space="preserve"> a szembe beérkező fénysugarak a szemlencsén megtörve a szem hátsó részén található retinán metszék egymást. </w:t>
      </w:r>
      <w:r w:rsidR="00DC1B56" w:rsidRPr="003355B9">
        <w:t>A különböző távolságból érkező fénysugarak más szögben esnek a lencsére, így azon megtörve máshol metszik egymást. Amikor távolra fókuszálunk a lencsefeszítő izmok megfeszülnek, és a lencse domborulata csökken, ha közelre, akkor pedig elernyednek és a lencse görbülete nő. A szemlencs</w:t>
      </w:r>
      <w:r w:rsidR="008C01D9" w:rsidRPr="003355B9">
        <w:t>e</w:t>
      </w:r>
      <w:r w:rsidR="00DC1B56" w:rsidRPr="003355B9">
        <w:t xml:space="preserve"> ezen változása teszi lehetővé, hogy különböző távolságokra is élesen lássunk, ám</w:t>
      </w:r>
      <w:ins w:id="348" w:author="Gergo" w:date="2017-12-02T11:30:00Z">
        <w:r w:rsidR="00F76C3E">
          <w:t>,</w:t>
        </w:r>
      </w:ins>
      <w:r w:rsidR="00DC1B56" w:rsidRPr="003355B9">
        <w:t xml:space="preserve"> ha  egy tárgy túl közel van, akkor a lencse nem tudja korrigálni a beérkező sugarakat, hogy azok a retinán mets</w:t>
      </w:r>
      <w:del w:id="349" w:author="Gergo" w:date="2017-12-02T20:38:00Z">
        <w:r w:rsidR="008C01D9" w:rsidRPr="003355B9" w:rsidDel="00D872E6">
          <w:delText>s</w:delText>
        </w:r>
      </w:del>
      <w:r w:rsidR="00DC1B56" w:rsidRPr="003355B9">
        <w:t>zék egymást</w:t>
      </w:r>
      <w:r w:rsidR="00B7457E" w:rsidRPr="003355B9">
        <w:t>, így mögötte fogják</w:t>
      </w:r>
      <w:ins w:id="350" w:author="Gergo" w:date="2017-11-17T13:37:00Z">
        <w:r w:rsidR="00FD475A" w:rsidRPr="003355B9">
          <w:t>,</w:t>
        </w:r>
      </w:ins>
      <w:r w:rsidR="00B7457E" w:rsidRPr="003355B9">
        <w:t xml:space="preserve"> és a kép homályos lesz</w:t>
      </w:r>
      <w:ins w:id="351" w:author="Gergo" w:date="2017-12-02T11:30:00Z">
        <w:r w:rsidR="00F76C3E">
          <w:t xml:space="preserve"> </w:t>
        </w:r>
        <w:r w:rsidR="00F76C3E">
          <w:fldChar w:fldCharType="begin"/>
        </w:r>
      </w:ins>
      <w:ins w:id="352" w:author="Gergo" w:date="2017-12-02T12:24:00Z">
        <w:r w:rsidR="00C96DDF">
          <w:instrText xml:space="preserve"> ADDIN ZOTERO_ITEM CSL_CITATION {"citationID":"a1f04tukjog","properties":{"formattedCitation":"[8]","plainCitation":"[8]"},"citationItems":[{"id":53,"uris":["http://zotero.org/users/local/Bycxhox9/items/J66ZPAAW"],"uri":["http://zotero.org/users/local/Bycxhox9/items/J66ZPAAW"],"itemData":{"id":53,"type":"webpage","title":"How the Human Eye Works","container-title":"Live Science","abstract":"The eye is one of nature's complex wonders. Find out what's inside it.","URL":"https://www.livescience.com/3919-human-eye-works.html","author":[{"family":"Than","given":"Ker"},{"family":"May 5","given":"Contributing Writer |"},{"family":"ET","given":"2016 12:48pm"}],"accessed":{"date-parts":[["2017",12,2]]}}}],"schema":"https://github.com/citation-style-language/schema/raw/master/csl-citation.json"} </w:instrText>
        </w:r>
      </w:ins>
      <w:r w:rsidR="00F76C3E">
        <w:fldChar w:fldCharType="separate"/>
      </w:r>
      <w:ins w:id="353" w:author="Gergo" w:date="2017-12-02T12:24:00Z">
        <w:r w:rsidR="00C96DDF" w:rsidRPr="00C96DDF">
          <w:t>[8]</w:t>
        </w:r>
      </w:ins>
      <w:ins w:id="354" w:author="Gergo" w:date="2017-12-02T11:30:00Z">
        <w:r w:rsidR="00F76C3E">
          <w:fldChar w:fldCharType="end"/>
        </w:r>
      </w:ins>
      <w:r w:rsidR="00B7457E" w:rsidRPr="003355B9">
        <w:t xml:space="preserve">. Ez történne a szemtől pár centire elhelyezett kijelzővel is, ha nem lenne a </w:t>
      </w:r>
      <w:r w:rsidR="008822B2" w:rsidRPr="003355B9">
        <w:t>VR szemüvegek egy másik közös jellemzője</w:t>
      </w:r>
      <w:r w:rsidR="00B7457E" w:rsidRPr="003355B9">
        <w:t>,</w:t>
      </w:r>
      <w:r w:rsidR="008822B2" w:rsidRPr="003355B9">
        <w:t xml:space="preserve"> a két lencse, melyeken keresztül a szeteroszkóp képet nézzük.</w:t>
      </w:r>
      <w:r w:rsidR="00B7457E" w:rsidRPr="003355B9">
        <w:t xml:space="preserve"> Ezen lencsék feladat</w:t>
      </w:r>
      <w:ins w:id="355" w:author="Gergo" w:date="2017-12-02T20:37:00Z">
        <w:r w:rsidR="00D872E6">
          <w:t>a</w:t>
        </w:r>
      </w:ins>
      <w:r w:rsidR="00B7457E" w:rsidRPr="003355B9">
        <w:t>, hogy</w:t>
      </w:r>
      <w:ins w:id="356" w:author="Gergo" w:date="2017-12-02T20:37:00Z">
        <w:r w:rsidR="00D872E6">
          <w:t xml:space="preserve"> a</w:t>
        </w:r>
      </w:ins>
      <w:r w:rsidR="00B7457E" w:rsidRPr="003355B9">
        <w:t xml:space="preserve"> beérkező fénysugarakat úgy törjék meg, hogy azok kisebb szöget zárjanak be a szemlencse síkjával, és így lehetővé t</w:t>
      </w:r>
      <w:ins w:id="357" w:author="Gergo" w:date="2017-12-02T20:37:00Z">
        <w:r w:rsidR="00D872E6">
          <w:t>egyék</w:t>
        </w:r>
      </w:ins>
      <w:del w:id="358" w:author="Gergo" w:date="2017-12-02T20:37:00Z">
        <w:r w:rsidR="00B7457E" w:rsidRPr="003355B9" w:rsidDel="00D872E6">
          <w:delText>éve</w:delText>
        </w:r>
      </w:del>
      <w:r w:rsidR="00B7457E" w:rsidRPr="003355B9">
        <w:t xml:space="preserve"> az éles látást</w:t>
      </w:r>
      <w:ins w:id="359" w:author="Gergo" w:date="2017-12-02T11:31:00Z">
        <w:r w:rsidR="00F76C3E">
          <w:t xml:space="preserve"> </w:t>
        </w:r>
        <w:r w:rsidR="00F76C3E">
          <w:fldChar w:fldCharType="begin"/>
        </w:r>
      </w:ins>
      <w:ins w:id="360" w:author="Gergo" w:date="2017-12-02T12:24:00Z">
        <w:r w:rsidR="00C96DDF">
          <w:instrText xml:space="preserve"> ADDIN ZOTERO_ITEM CSL_CITATION {"citationID":"arl93blg7h","properties":{"formattedCitation":"[9]","plainCitation":"[9]"},"citationItems":[{"id":39,"uris":["http://zotero.org/users/local/Bycxhox9/items/WQD5Y428"],"uri":["http://zotero.org/users/local/Bycxhox9/items/WQD5Y428"],"itemData":{"id":39,"type":"post-weblog","title":"How Lenses for Virtual Reality Headsets Work","container-title":"VR Lens Lab","abstract":"This is the first in a series of articles about the role of vision and optics in VR.\n\nToday you learn how lenses for virtual reality headsets work but you first have to understand how our eyes work.\n\nOur eyes have built-in lenses that sit behind the pupils, the black part of our eyes. On the bac","URL":"https://vr-lens-lab.com/lenses-for-virtual-reality-headsets/","issued":{"date-parts":[["2016",3,8]]},"accessed":{"date-parts":[["2017",12,2]]}}}],"schema":"https://github.com/citation-style-language/schema/raw/master/csl-citation.json"} </w:instrText>
        </w:r>
      </w:ins>
      <w:r w:rsidR="00F76C3E">
        <w:fldChar w:fldCharType="separate"/>
      </w:r>
      <w:ins w:id="361" w:author="Gergo" w:date="2017-12-02T12:24:00Z">
        <w:r w:rsidR="00C96DDF" w:rsidRPr="00C96DDF">
          <w:t>[9]</w:t>
        </w:r>
      </w:ins>
      <w:ins w:id="362" w:author="Gergo" w:date="2017-12-02T11:31:00Z">
        <w:r w:rsidR="00F76C3E">
          <w:fldChar w:fldCharType="end"/>
        </w:r>
      </w:ins>
      <w:r w:rsidR="00B7457E" w:rsidRPr="003355B9">
        <w:t xml:space="preserve">. </w:t>
      </w:r>
      <w:r w:rsidR="0005293E" w:rsidRPr="003355B9">
        <w:t>Ennek egy másik hatása, hogy a szem távolabbinak érzékeli, látja az adott al</w:t>
      </w:r>
      <w:ins w:id="363" w:author="Gergo" w:date="2017-11-17T13:38:00Z">
        <w:r w:rsidR="00FD475A" w:rsidRPr="003355B9">
          <w:t>a</w:t>
        </w:r>
      </w:ins>
      <w:r w:rsidR="0005293E" w:rsidRPr="003355B9">
        <w:t>kzatot.</w:t>
      </w:r>
      <w:ins w:id="364" w:author="Gergo" w:date="2017-11-29T19:14:00Z">
        <w:r w:rsidR="005F6EF4">
          <w:t xml:space="preserve"> A lencsék funkcionalitását a 2.4-es (</w:t>
        </w:r>
        <w:r w:rsidR="005F6EF4">
          <w:fldChar w:fldCharType="begin"/>
        </w:r>
        <w:r w:rsidR="005F6EF4">
          <w:instrText xml:space="preserve"> REF _Ref499746226 \h </w:instrText>
        </w:r>
      </w:ins>
      <w:r w:rsidR="005F6EF4">
        <w:fldChar w:fldCharType="separate"/>
      </w:r>
      <w:ins w:id="365" w:author="Gergo" w:date="2017-12-01T09:03:00Z">
        <w:r w:rsidR="0034280E">
          <w:t xml:space="preserve">Ábra </w:t>
        </w:r>
        <w:r w:rsidR="0034280E">
          <w:rPr>
            <w:noProof/>
          </w:rPr>
          <w:t>2</w:t>
        </w:r>
        <w:r w:rsidR="0034280E">
          <w:t>.</w:t>
        </w:r>
        <w:r w:rsidR="0034280E">
          <w:rPr>
            <w:noProof/>
          </w:rPr>
          <w:t>4</w:t>
        </w:r>
      </w:ins>
      <w:ins w:id="366" w:author="Gergo" w:date="2017-11-29T19:14:00Z">
        <w:r w:rsidR="005F6EF4">
          <w:fldChar w:fldCharType="end"/>
        </w:r>
      </w:ins>
      <w:ins w:id="367" w:author="Gergo" w:date="2017-12-02T11:50:00Z">
        <w:r w:rsidR="00FB3074">
          <w:t xml:space="preserve"> </w:t>
        </w:r>
        <w:r w:rsidR="00FB3074">
          <w:fldChar w:fldCharType="begin"/>
        </w:r>
      </w:ins>
      <w:ins w:id="368" w:author="Gergo" w:date="2017-12-02T12:24:00Z">
        <w:r w:rsidR="00C96DDF">
          <w:instrText xml:space="preserve"> ADDIN ZOTERO_ITEM CSL_CITATION {"citationID":"a1ss0lc72e6","properties":{"formattedCitation":"[9]","plainCitation":"[9]"},"citationItems":[{"id":39,"uris":["http://zotero.org/users/local/Bycxhox9/items/WQD5Y428"],"uri":["http://zotero.org/users/local/Bycxhox9/items/WQD5Y428"],"itemData":{"id":39,"type":"post-weblog","title":"How Lenses for Virtual Reality Headsets Work","container-title":"VR Lens Lab","abstract":"This is the first in a series of articles about the role of vision and optics in VR.\n\nToday you learn how lenses for virtual reality headsets work but you first have to understand how our eyes work.\n\nOur eyes have built-in lenses that sit behind the pupils, the black part of our eyes. On the bac","URL":"https://vr-lens-lab.com/lenses-for-virtual-reality-headsets/","issued":{"date-parts":[["2016",3,8]]},"accessed":{"date-parts":[["2017",12,2]]}}}],"schema":"https://github.com/citation-style-language/schema/raw/master/csl-citation.json"} </w:instrText>
        </w:r>
      </w:ins>
      <w:r w:rsidR="00FB3074">
        <w:fldChar w:fldCharType="separate"/>
      </w:r>
      <w:ins w:id="369" w:author="Gergo" w:date="2017-12-02T12:24:00Z">
        <w:r w:rsidR="00C96DDF" w:rsidRPr="00C96DDF">
          <w:t>[9]</w:t>
        </w:r>
      </w:ins>
      <w:ins w:id="370" w:author="Gergo" w:date="2017-12-02T11:50:00Z">
        <w:r w:rsidR="00FB3074">
          <w:fldChar w:fldCharType="end"/>
        </w:r>
      </w:ins>
      <w:ins w:id="371" w:author="Gergo" w:date="2017-11-29T19:14:00Z">
        <w:r w:rsidR="005F6EF4">
          <w:t>) ábra szemlélteti</w:t>
        </w:r>
      </w:ins>
      <w:ins w:id="372" w:author="Gergo" w:date="2017-11-29T19:15:00Z">
        <w:r w:rsidR="005F6EF4">
          <w:t>.</w:t>
        </w:r>
      </w:ins>
    </w:p>
    <w:p w14:paraId="000B3468" w14:textId="77777777" w:rsidR="005E2355" w:rsidRDefault="004441E0">
      <w:pPr>
        <w:pStyle w:val="Kp"/>
        <w:rPr>
          <w:ins w:id="373" w:author="Gergo" w:date="2017-11-25T18:34:00Z"/>
        </w:rPr>
      </w:pPr>
      <w:r w:rsidRPr="0034280E">
        <w:rPr>
          <w:noProof/>
          <w:lang w:val="en-US"/>
        </w:rPr>
        <w:lastRenderedPageBreak/>
        <w:drawing>
          <wp:inline distT="0" distB="0" distL="0" distR="0" wp14:anchorId="54A82021" wp14:editId="0E7B152A">
            <wp:extent cx="3462535" cy="3425483"/>
            <wp:effectExtent l="0" t="0" r="0" b="381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r_lencse.png"/>
                    <pic:cNvPicPr/>
                  </pic:nvPicPr>
                  <pic:blipFill>
                    <a:blip r:embed="rId14">
                      <a:extLst>
                        <a:ext uri="{28A0092B-C50C-407E-A947-70E740481C1C}">
                          <a14:useLocalDpi xmlns:a14="http://schemas.microsoft.com/office/drawing/2010/main" val="0"/>
                        </a:ext>
                      </a:extLst>
                    </a:blip>
                    <a:stretch>
                      <a:fillRect/>
                    </a:stretch>
                  </pic:blipFill>
                  <pic:spPr>
                    <a:xfrm>
                      <a:off x="0" y="0"/>
                      <a:ext cx="3471647" cy="3434498"/>
                    </a:xfrm>
                    <a:prstGeom prst="rect">
                      <a:avLst/>
                    </a:prstGeom>
                  </pic:spPr>
                </pic:pic>
              </a:graphicData>
            </a:graphic>
          </wp:inline>
        </w:drawing>
      </w:r>
    </w:p>
    <w:p w14:paraId="53BE3B38" w14:textId="6216F4D3" w:rsidR="004441E0" w:rsidRPr="0034280E" w:rsidDel="005E2355" w:rsidRDefault="005E2355">
      <w:pPr>
        <w:pStyle w:val="Kpalrs"/>
        <w:rPr>
          <w:del w:id="374" w:author="Gergo" w:date="2017-11-25T18:35:00Z"/>
        </w:rPr>
        <w:pPrChange w:id="375" w:author="Gergo" w:date="2017-11-25T18:34:00Z">
          <w:pPr>
            <w:pStyle w:val="Kp"/>
          </w:pPr>
        </w:pPrChange>
      </w:pPr>
      <w:bookmarkStart w:id="376" w:name="_Ref499746226"/>
      <w:ins w:id="377" w:author="Gergo" w:date="2017-11-25T18:34:00Z">
        <w:r>
          <w:t xml:space="preserve">Ábra </w:t>
        </w:r>
      </w:ins>
      <w:ins w:id="378" w:author="Gergo" w:date="2017-11-29T13:18:00Z">
        <w:r w:rsidR="00B33261">
          <w:fldChar w:fldCharType="begin"/>
        </w:r>
        <w:r w:rsidR="00B33261">
          <w:instrText xml:space="preserve"> STYLEREF 1 \s </w:instrText>
        </w:r>
      </w:ins>
      <w:r w:rsidR="00B33261">
        <w:fldChar w:fldCharType="separate"/>
      </w:r>
      <w:r w:rsidR="0034280E">
        <w:rPr>
          <w:noProof/>
        </w:rPr>
        <w:t>2</w:t>
      </w:r>
      <w:ins w:id="379" w:author="Gergo" w:date="2017-11-29T13:18:00Z">
        <w:r w:rsidR="00B33261">
          <w:fldChar w:fldCharType="end"/>
        </w:r>
        <w:r w:rsidR="00B33261">
          <w:t>.</w:t>
        </w:r>
        <w:r w:rsidR="00B33261">
          <w:fldChar w:fldCharType="begin"/>
        </w:r>
        <w:r w:rsidR="00B33261">
          <w:instrText xml:space="preserve"> SEQ Figure \* ARABIC \s 1 </w:instrText>
        </w:r>
      </w:ins>
      <w:r w:rsidR="00B33261">
        <w:fldChar w:fldCharType="separate"/>
      </w:r>
      <w:ins w:id="380" w:author="Gergo" w:date="2017-12-01T09:03:00Z">
        <w:r w:rsidR="0034280E">
          <w:rPr>
            <w:noProof/>
          </w:rPr>
          <w:t>4</w:t>
        </w:r>
      </w:ins>
      <w:ins w:id="381" w:author="Gergo" w:date="2017-11-29T13:18:00Z">
        <w:r w:rsidR="00B33261">
          <w:fldChar w:fldCharType="end"/>
        </w:r>
      </w:ins>
      <w:bookmarkEnd w:id="376"/>
      <w:ins w:id="382" w:author="Gergo" w:date="2017-11-25T18:34:00Z">
        <w:r>
          <w:t xml:space="preserve"> </w:t>
        </w:r>
        <w:r w:rsidRPr="00C573BC">
          <w:t>A VR szemüvegek lencséinek szerepe a képképzésben</w:t>
        </w:r>
      </w:ins>
    </w:p>
    <w:p w14:paraId="720F1D14" w14:textId="588E9BD2" w:rsidR="00B7457E" w:rsidRPr="003355B9" w:rsidRDefault="004441E0">
      <w:pPr>
        <w:pStyle w:val="Kpalrs"/>
      </w:pPr>
      <w:del w:id="383" w:author="Gergo" w:date="2017-11-25T18:33:00Z">
        <w:r w:rsidRPr="003355B9" w:rsidDel="005E2355">
          <w:delText>3 –</w:delText>
        </w:r>
      </w:del>
      <w:r w:rsidRPr="003355B9">
        <w:t xml:space="preserve"> </w:t>
      </w:r>
      <w:del w:id="384" w:author="Gergo" w:date="2017-11-25T18:33:00Z">
        <w:r w:rsidRPr="003355B9" w:rsidDel="005E2355">
          <w:delText>A VR szemüvegek lencséinek szerepe a képképzésben</w:delText>
        </w:r>
      </w:del>
    </w:p>
    <w:p w14:paraId="27F0685F" w14:textId="7A207CFB" w:rsidR="00BF74EC" w:rsidRPr="003355B9" w:rsidRDefault="00BF74EC" w:rsidP="00BF74EC">
      <w:r w:rsidRPr="003355B9">
        <w:t>A VR szemüvegek és kontrollerek mind olyan technológiákat használnak, melyeket a mobil illetve okostelefonokra fejlesztettek ki. A kicsi</w:t>
      </w:r>
      <w:r w:rsidR="009E3C4A" w:rsidRPr="003355B9">
        <w:t>,</w:t>
      </w:r>
      <w:r w:rsidRPr="003355B9">
        <w:t xml:space="preserve"> de nagyfelbontású képernyő</w:t>
      </w:r>
      <w:r w:rsidR="009E3C4A" w:rsidRPr="003355B9">
        <w:t>,</w:t>
      </w:r>
      <w:r w:rsidRPr="003355B9">
        <w:t xml:space="preserve"> ami az éles valósághoz közelítő kép megjelenítését biztosítja, a </w:t>
      </w:r>
      <w:r w:rsidR="008C01D9" w:rsidRPr="003355B9">
        <w:t>giroszkóp</w:t>
      </w:r>
      <w:r w:rsidRPr="003355B9">
        <w:t xml:space="preserve">, ami a fej és a kontroller helyzetének változását </w:t>
      </w:r>
      <w:r w:rsidR="009E3C4A" w:rsidRPr="003355B9">
        <w:t>detektálja a fejmozgás követése érdekében, illetve kicsi, energiatakarékos</w:t>
      </w:r>
      <w:r w:rsidR="008C01D9" w:rsidRPr="003355B9">
        <w:t>,</w:t>
      </w:r>
      <w:r w:rsidR="009E3C4A" w:rsidRPr="003355B9">
        <w:t xml:space="preserve"> de mégis hatékony processzorok, amik a számítási teljesítményt biztosítják. Ezen technológiák hatékony gyártásának elterjedése vezetett a VR elterjedéséhez.</w:t>
      </w:r>
    </w:p>
    <w:p w14:paraId="0CCFF1A9" w14:textId="2AD5EE86" w:rsidR="007E2EB8" w:rsidRPr="003355B9" w:rsidRDefault="007E2EB8" w:rsidP="007E2EB8">
      <w:pPr>
        <w:pStyle w:val="Cmsor3"/>
      </w:pPr>
      <w:bookmarkStart w:id="385" w:name="_Toc499416790"/>
      <w:r w:rsidRPr="003355B9">
        <w:t>Google DayDream</w:t>
      </w:r>
      <w:bookmarkEnd w:id="385"/>
    </w:p>
    <w:p w14:paraId="0AA65B55" w14:textId="705F4325" w:rsidR="00F75CD5" w:rsidRPr="003355B9" w:rsidRDefault="00A83A71" w:rsidP="00700312">
      <w:pPr>
        <w:rPr>
          <w:color w:val="FF0000"/>
          <w:sz w:val="36"/>
        </w:rPr>
      </w:pPr>
      <w:r w:rsidRPr="003355B9">
        <w:t xml:space="preserve">A Google második VR platformja és </w:t>
      </w:r>
      <w:ins w:id="386" w:author="Gergo" w:date="2017-11-17T13:38:00Z">
        <w:r w:rsidR="00FD475A" w:rsidRPr="003355B9">
          <w:rPr>
            <w:rPrChange w:id="387" w:author="Gergo" w:date="2017-11-25T13:10:00Z">
              <w:rPr>
                <w:highlight w:val="yellow"/>
              </w:rPr>
            </w:rPrChange>
          </w:rPr>
          <w:t>eszköze</w:t>
        </w:r>
      </w:ins>
      <w:del w:id="388" w:author="Gergo" w:date="2017-11-17T13:38:00Z">
        <w:r w:rsidRPr="003355B9" w:rsidDel="00FD475A">
          <w:delText>hardverje</w:delText>
        </w:r>
      </w:del>
      <w:r w:rsidRPr="003355B9">
        <w:t xml:space="preserve"> a DayDream 2016 novemberében jelent meg. Elődje a Cardboard egy könnyű olcsó eszköz, ami a VR népszerűsítésére volt rendeltetett. Míg a Cardboardnál a</w:t>
      </w:r>
      <w:r w:rsidR="003A022B" w:rsidRPr="003355B9">
        <w:t xml:space="preserve">z alkalmazások tartalmazták a szükséges szoftvert, addig a DayDream esetén az </w:t>
      </w:r>
      <w:del w:id="389" w:author="Bertalan Forstner" w:date="2017-11-17T09:36:00Z">
        <w:r w:rsidR="003A022B" w:rsidRPr="003355B9" w:rsidDel="00BA5C56">
          <w:delText xml:space="preserve">android </w:delText>
        </w:r>
      </w:del>
      <w:ins w:id="390" w:author="Bertalan Forstner" w:date="2017-11-17T09:36:00Z">
        <w:r w:rsidR="00BA5C56" w:rsidRPr="003355B9">
          <w:t xml:space="preserve">Android </w:t>
        </w:r>
      </w:ins>
      <w:r w:rsidR="003A022B" w:rsidRPr="003355B9">
        <w:t xml:space="preserve">operációsrendszer. Ebből kifolyólag csak az Android 7.1-et (Nougat) vagy annál újabb operációs rendszert futtató okostelefonok lehetnek képesek a használatára. De ez nem minden. Ahhoz, hogy egy telefon alkalmas legyen a DayDream használatára a „DayDream-ready” besorolást kell kapnia, ami mind hardver, mind szoftver oldalról vizsgálja a telefon képességeit. Ilyen kritériumok például </w:t>
      </w:r>
      <w:r w:rsidR="003A022B" w:rsidRPr="003355B9">
        <w:lastRenderedPageBreak/>
        <w:t xml:space="preserve">a </w:t>
      </w:r>
      <w:r w:rsidR="008477AF" w:rsidRPr="003355B9">
        <w:t>képernyő mérete</w:t>
      </w:r>
      <w:r w:rsidR="00171D48" w:rsidRPr="003355B9">
        <w:t xml:space="preserve"> (4.6” és 6.0” között)</w:t>
      </w:r>
      <w:ins w:id="391" w:author="Gergo" w:date="2017-12-02T20:41:00Z">
        <w:r w:rsidR="00A22673">
          <w:t>,</w:t>
        </w:r>
      </w:ins>
      <w:r w:rsidR="008477AF" w:rsidRPr="003355B9">
        <w:t xml:space="preserve"> </w:t>
      </w:r>
      <w:del w:id="392" w:author="Gergo" w:date="2017-12-02T20:41:00Z">
        <w:r w:rsidR="008477AF" w:rsidRPr="003355B9" w:rsidDel="00A22673">
          <w:delText>és</w:delText>
        </w:r>
      </w:del>
      <w:r w:rsidR="008477AF" w:rsidRPr="003355B9">
        <w:t xml:space="preserve"> felbontása</w:t>
      </w:r>
      <w:r w:rsidR="00171D48" w:rsidRPr="003355B9">
        <w:t xml:space="preserve"> </w:t>
      </w:r>
      <w:r w:rsidR="008477AF" w:rsidRPr="003355B9">
        <w:t>(</w:t>
      </w:r>
      <w:r w:rsidR="00171D48" w:rsidRPr="003355B9">
        <w:t>minimum Full HD, 1080p, de a</w:t>
      </w:r>
      <w:ins w:id="393" w:author="Gergo" w:date="2017-12-02T20:42:00Z">
        <w:r w:rsidR="00A22673">
          <w:t>z</w:t>
        </w:r>
      </w:ins>
      <w:r w:rsidR="00171D48" w:rsidRPr="003355B9">
        <w:t xml:space="preserve"> 1440p a javasolt), </w:t>
      </w:r>
      <w:del w:id="394" w:author="Gergo" w:date="2017-12-02T20:41:00Z">
        <w:r w:rsidR="00171D48" w:rsidRPr="003355B9" w:rsidDel="00A22673">
          <w:delText>vagy</w:delText>
        </w:r>
      </w:del>
      <w:r w:rsidR="00171D48" w:rsidRPr="003355B9">
        <w:t xml:space="preserve"> a minimum képernyő frissítési ráta (60Hz) és</w:t>
      </w:r>
      <w:del w:id="395" w:author="Gergo" w:date="2017-12-02T20:42:00Z">
        <w:r w:rsidR="00171D48" w:rsidRPr="003355B9" w:rsidDel="00A22673">
          <w:delText xml:space="preserve"> </w:delText>
        </w:r>
      </w:del>
      <w:del w:id="396" w:author="Gergo" w:date="2017-12-02T20:41:00Z">
        <w:r w:rsidR="00171D48" w:rsidRPr="003355B9" w:rsidDel="00A22673">
          <w:delText>a</w:delText>
        </w:r>
      </w:del>
      <w:r w:rsidR="00171D48" w:rsidRPr="003355B9">
        <w:t xml:space="preserve"> legalább két processzor mag. Ezeken kívül még megköti a különböző megjelenítési késleltetések felső határát és</w:t>
      </w:r>
      <w:ins w:id="397" w:author="Gergo" w:date="2017-12-02T20:43:00Z">
        <w:r w:rsidR="00A22673">
          <w:t xml:space="preserve"> a</w:t>
        </w:r>
      </w:ins>
      <w:r w:rsidR="00171D48" w:rsidRPr="003355B9">
        <w:t xml:space="preserve"> különböző API-k támogatását ( pl.: Vulkan)</w:t>
      </w:r>
      <w:ins w:id="398" w:author="Gergo" w:date="2017-12-02T12:26:00Z">
        <w:r w:rsidR="00C96DDF">
          <w:t xml:space="preserve"> </w:t>
        </w:r>
        <w:r w:rsidR="00C96DDF">
          <w:fldChar w:fldCharType="begin"/>
        </w:r>
        <w:r w:rsidR="00C96DDF">
          <w:instrText xml:space="preserve"> ADDIN ZOTERO_ITEM CSL_CITATION {"citationID":"LQQSHsfT","properties":{"formattedCitation":"[10], [11]","plainCitation":"[10], [11]"},"citationItems":[{"id":37,"uris":["http://zotero.org/users/local/Bycxhox9/items/XUL3PVH7"],"uri":["http://zotero.org/users/local/Bycxhox9/items/XUL3PVH7"],"itemData":{"id":37,"type":"webpage","title":"Android 8.0 Compatibility Definition","container-title":"Android Open Source Project","URL":"https://source.android.com/compatibility/android-cdd","accessed":{"date-parts":[["2017",12,2]]}}},{"id":35,"uris":["http://zotero.org/users/local/Bycxhox9/items/3YGEUDEZ"],"uri":["http://zotero.org/users/local/Bycxhox9/items/3YGEUDEZ"],"itemData":{"id":35,"type":"webpage","title":"Google clarifies requirements for Daydream VR-ready phones - Android Authority","URL":"https://www.androidauthority.com/daydream-vr-ready-phones-specs-727780/","accessed":{"date-parts":[["2017",12,2]]}}}],"schema":"https://github.com/citation-style-language/schema/raw/master/csl-citation.json"} </w:instrText>
        </w:r>
      </w:ins>
      <w:r w:rsidR="00C96DDF">
        <w:fldChar w:fldCharType="separate"/>
      </w:r>
      <w:ins w:id="399" w:author="Gergo" w:date="2017-12-02T12:26:00Z">
        <w:r w:rsidR="00C96DDF" w:rsidRPr="00C96DDF">
          <w:t>[10], [11]</w:t>
        </w:r>
        <w:r w:rsidR="00C96DDF">
          <w:fldChar w:fldCharType="end"/>
        </w:r>
      </w:ins>
      <w:r w:rsidR="00171D48" w:rsidRPr="003355B9">
        <w:t>.</w:t>
      </w:r>
    </w:p>
    <w:p w14:paraId="42CCF42B" w14:textId="564B80E8" w:rsidR="003A022B" w:rsidRPr="003355B9" w:rsidRDefault="003A022B" w:rsidP="003A022B">
      <w:r w:rsidRPr="003355B9">
        <w:t xml:space="preserve">A Google szemüvege az eddig megjelent eszközökhöz képest kisebb és kompaktabb. </w:t>
      </w:r>
      <w:ins w:id="400" w:author="Gergo" w:date="2017-11-29T19:19:00Z">
        <w:r w:rsidR="008B61A5">
          <w:t xml:space="preserve">(Lásd </w:t>
        </w:r>
        <w:r w:rsidR="008B61A5">
          <w:fldChar w:fldCharType="begin"/>
        </w:r>
        <w:r w:rsidR="008B61A5">
          <w:instrText xml:space="preserve"> REF _Ref499746511 \h </w:instrText>
        </w:r>
      </w:ins>
      <w:r w:rsidR="008B61A5">
        <w:fldChar w:fldCharType="separate"/>
      </w:r>
      <w:ins w:id="401" w:author="Gergo" w:date="2017-12-01T09:03:00Z">
        <w:r w:rsidR="0034280E">
          <w:t xml:space="preserve">Ábra </w:t>
        </w:r>
        <w:r w:rsidR="0034280E">
          <w:rPr>
            <w:noProof/>
          </w:rPr>
          <w:t>2</w:t>
        </w:r>
        <w:r w:rsidR="0034280E">
          <w:t>.</w:t>
        </w:r>
        <w:r w:rsidR="0034280E">
          <w:rPr>
            <w:noProof/>
          </w:rPr>
          <w:t>5</w:t>
        </w:r>
      </w:ins>
      <w:ins w:id="402" w:author="Gergo" w:date="2017-11-29T19:19:00Z">
        <w:r w:rsidR="008B61A5">
          <w:fldChar w:fldCharType="end"/>
        </w:r>
      </w:ins>
      <w:ins w:id="403" w:author="Gergo" w:date="2017-12-02T11:49:00Z">
        <w:r w:rsidR="00FB3074">
          <w:t xml:space="preserve"> </w:t>
        </w:r>
        <w:r w:rsidR="00FB3074">
          <w:fldChar w:fldCharType="begin"/>
        </w:r>
      </w:ins>
      <w:ins w:id="404" w:author="Gergo" w:date="2017-12-02T12:26:00Z">
        <w:r w:rsidR="00C96DDF">
          <w:instrText xml:space="preserve"> ADDIN ZOTERO_ITEM CSL_CITATION {"citationID":"al43cmdlse","properties":{"formattedCitation":"[12]","plainCitation":"[12]"},"citationItems":[{"id":55,"uris":["http://zotero.org/users/local/Bycxhox9/items/ISBAEBJ9"],"uri":["http://zotero.org/users/local/Bycxhox9/items/ISBAEBJ9"],"itemData":{"id":55,"type":"webpage","title":"Google: Daydream Has ‘More Than 150 Apps’","container-title":"UploadVR","abstract":"Developers have built “more than 150 apps” for Daydream so far.","URL":"https://uploadvr.com/google-daydream-150-apps/","shortTitle":"Google","issued":{"date-parts":[["2017",5,21]]},"accessed":{"date-parts":[["2017",12,2]]}}}],"schema":"https://github.com/citation-style-language/schema/raw/master/csl-citation.json"} </w:instrText>
        </w:r>
      </w:ins>
      <w:r w:rsidR="00FB3074">
        <w:fldChar w:fldCharType="separate"/>
      </w:r>
      <w:ins w:id="405" w:author="Gergo" w:date="2017-12-02T12:26:00Z">
        <w:r w:rsidR="00C96DDF" w:rsidRPr="00C96DDF">
          <w:t>[12]</w:t>
        </w:r>
      </w:ins>
      <w:ins w:id="406" w:author="Gergo" w:date="2017-12-02T11:49:00Z">
        <w:r w:rsidR="00FB3074">
          <w:fldChar w:fldCharType="end"/>
        </w:r>
      </w:ins>
      <w:ins w:id="407" w:author="Gergo" w:date="2017-11-29T19:19:00Z">
        <w:r w:rsidR="008B61A5">
          <w:t xml:space="preserve">.) </w:t>
        </w:r>
      </w:ins>
      <w:r w:rsidRPr="003355B9">
        <w:t xml:space="preserve">Az eddig megszokott öntött műanyag házat egy teljesen új puha, könnyű szövet borításra cserélte, ami kényelmesebbé tette a viselését. </w:t>
      </w:r>
      <w:r w:rsidR="00545AF0" w:rsidRPr="003355B9">
        <w:t>Egy másik előnye a piacon lévő vetélytársaival szemben, hogy nem csak a Google saját telefonjait támogatja, hanem az összes cégét, aki csatlakozott a DayDream programhoz (pl.: Huawei, Motorola, LG, Sasmung)</w:t>
      </w:r>
      <w:ins w:id="408" w:author="Gergo" w:date="2017-12-02T12:26:00Z">
        <w:r w:rsidR="00C96DDF">
          <w:fldChar w:fldCharType="begin"/>
        </w:r>
      </w:ins>
      <w:ins w:id="409" w:author="Gergo" w:date="2017-12-02T12:27:00Z">
        <w:r w:rsidR="00C96DDF">
          <w:instrText xml:space="preserve"> ADDIN ZOTERO_ITEM CSL_CITATION {"citationID":"asmff14qd8","properties":{"formattedCitation":"[13], [14]","plainCitation":"[13], [14]"},"citationItems":[{"id":27,"uris":["http://zotero.org/users/local/Bycxhox9/items/X7QKMU8H"],"uri":["http://zotero.org/users/local/Bycxhox9/items/X7QKMU8H"],"itemData":{"id":27,"type":"webpage","title":"Daydream is Google’s Android-powered VR platform","container-title":"The Verge","abstract":"Following months of speculation, Google is diving deeper into virtual reality. Today at its I/O keynote, the company announced Daydream, a VR platform built on top of Android N. Google says that...","URL":"https://www.theverge.com/2016/5/18/11683536/google-daydream-virtual-reality-announced-android-n-io-2016","author":[{"family":"Robertson","given":"Adi"}],"issued":{"date-parts":[["2016",5,18]]},"accessed":{"date-parts":[["2017",12,2]]}}},{"id":29,"uris":["http://zotero.org/users/local/Bycxhox9/items/MMJHEGZ2"],"uri":["http://zotero.org/users/local/Bycxhox9/items/MMJHEGZ2"],"itemData":{"id":29,"type":"webpage","title":"Daydream: Bringing high-quality VR to everyone","container-title":"Google","abstract":"Meet Daydream View, the first Daydream-ready headset and controller for experiencing high quality, mobile virtual reality.","URL":"https://blog.google/products/google-vr/daydream-bringing-high-quality-vr-everyone/","shortTitle":"Daydream","issued":{"date-parts":[["2016",10,4]]},"accessed":{"date-parts":[["2017",12,2]]}}}],"schema":"https://github.com/citation-style-language/schema/raw/master/csl-citation.json"} </w:instrText>
        </w:r>
      </w:ins>
      <w:r w:rsidR="00C96DDF">
        <w:fldChar w:fldCharType="separate"/>
      </w:r>
      <w:ins w:id="410" w:author="Gergo" w:date="2017-12-02T12:27:00Z">
        <w:r w:rsidR="00C96DDF" w:rsidRPr="00C96DDF">
          <w:t>[13], [14]</w:t>
        </w:r>
      </w:ins>
      <w:ins w:id="411" w:author="Gergo" w:date="2017-12-02T12:26:00Z">
        <w:r w:rsidR="00C96DDF">
          <w:fldChar w:fldCharType="end"/>
        </w:r>
      </w:ins>
      <w:r w:rsidR="00545AF0" w:rsidRPr="003355B9">
        <w:t>.</w:t>
      </w:r>
    </w:p>
    <w:p w14:paraId="4D679C9D" w14:textId="77777777" w:rsidR="005E2355" w:rsidRDefault="00700312">
      <w:pPr>
        <w:pStyle w:val="Kp"/>
        <w:rPr>
          <w:ins w:id="412" w:author="Gergo" w:date="2017-11-25T18:35:00Z"/>
        </w:rPr>
      </w:pPr>
      <w:r w:rsidRPr="0034280E">
        <w:rPr>
          <w:noProof/>
          <w:lang w:val="en-US"/>
        </w:rPr>
        <w:drawing>
          <wp:inline distT="0" distB="0" distL="0" distR="0" wp14:anchorId="6292B5C6" wp14:editId="53DFC655">
            <wp:extent cx="5400040" cy="3732530"/>
            <wp:effectExtent l="0" t="0" r="0" b="127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732530"/>
                    </a:xfrm>
                    <a:prstGeom prst="rect">
                      <a:avLst/>
                    </a:prstGeom>
                  </pic:spPr>
                </pic:pic>
              </a:graphicData>
            </a:graphic>
          </wp:inline>
        </w:drawing>
      </w:r>
    </w:p>
    <w:p w14:paraId="4BE534A2" w14:textId="5E1CAB46" w:rsidR="00700312" w:rsidRPr="0034280E" w:rsidDel="005E2355" w:rsidRDefault="005E2355">
      <w:pPr>
        <w:pStyle w:val="Kpalrs"/>
        <w:rPr>
          <w:del w:id="413" w:author="Gergo" w:date="2017-11-25T18:35:00Z"/>
        </w:rPr>
        <w:pPrChange w:id="414" w:author="Gergo" w:date="2017-11-25T18:35:00Z">
          <w:pPr>
            <w:pStyle w:val="Kp"/>
          </w:pPr>
        </w:pPrChange>
      </w:pPr>
      <w:bookmarkStart w:id="415" w:name="_Ref499746511"/>
      <w:ins w:id="416" w:author="Gergo" w:date="2017-11-25T18:35:00Z">
        <w:r>
          <w:t xml:space="preserve">Ábra </w:t>
        </w:r>
      </w:ins>
      <w:ins w:id="417" w:author="Gergo" w:date="2017-11-29T13:18:00Z">
        <w:r w:rsidR="00B33261">
          <w:fldChar w:fldCharType="begin"/>
        </w:r>
        <w:r w:rsidR="00B33261">
          <w:instrText xml:space="preserve"> STYLEREF 1 \s </w:instrText>
        </w:r>
      </w:ins>
      <w:r w:rsidR="00B33261">
        <w:fldChar w:fldCharType="separate"/>
      </w:r>
      <w:r w:rsidR="0034280E">
        <w:rPr>
          <w:noProof/>
        </w:rPr>
        <w:t>2</w:t>
      </w:r>
      <w:ins w:id="418" w:author="Gergo" w:date="2017-11-29T13:18:00Z">
        <w:r w:rsidR="00B33261">
          <w:fldChar w:fldCharType="end"/>
        </w:r>
        <w:r w:rsidR="00B33261">
          <w:t>.</w:t>
        </w:r>
        <w:r w:rsidR="00B33261">
          <w:fldChar w:fldCharType="begin"/>
        </w:r>
        <w:r w:rsidR="00B33261">
          <w:instrText xml:space="preserve"> SEQ Figure \* ARABIC \s 1 </w:instrText>
        </w:r>
      </w:ins>
      <w:r w:rsidR="00B33261">
        <w:fldChar w:fldCharType="separate"/>
      </w:r>
      <w:ins w:id="419" w:author="Gergo" w:date="2017-12-01T09:03:00Z">
        <w:r w:rsidR="0034280E">
          <w:rPr>
            <w:noProof/>
          </w:rPr>
          <w:t>5</w:t>
        </w:r>
      </w:ins>
      <w:ins w:id="420" w:author="Gergo" w:date="2017-11-29T13:18:00Z">
        <w:r w:rsidR="00B33261">
          <w:fldChar w:fldCharType="end"/>
        </w:r>
      </w:ins>
      <w:bookmarkEnd w:id="415"/>
      <w:ins w:id="421" w:author="Gergo" w:date="2017-11-25T18:35:00Z">
        <w:r>
          <w:t xml:space="preserve"> </w:t>
        </w:r>
        <w:r w:rsidRPr="00C573BC">
          <w:t>A Google VR szemüvege a DayDream</w:t>
        </w:r>
      </w:ins>
    </w:p>
    <w:p w14:paraId="09BE3AA5" w14:textId="3A686EEB" w:rsidR="00700312" w:rsidRPr="003355B9" w:rsidRDefault="00700312">
      <w:pPr>
        <w:pStyle w:val="Kpalrs"/>
      </w:pPr>
      <w:del w:id="422" w:author="Gergo" w:date="2017-11-25T18:34:00Z">
        <w:r w:rsidRPr="003355B9" w:rsidDel="005E2355">
          <w:delText>4</w:delText>
        </w:r>
      </w:del>
      <w:r w:rsidRPr="003355B9">
        <w:t xml:space="preserve"> </w:t>
      </w:r>
      <w:del w:id="423" w:author="Gergo" w:date="2017-11-25T18:35:00Z">
        <w:r w:rsidRPr="003355B9" w:rsidDel="005E2355">
          <w:delText>–</w:delText>
        </w:r>
      </w:del>
      <w:r w:rsidRPr="003355B9">
        <w:t xml:space="preserve"> </w:t>
      </w:r>
      <w:del w:id="424" w:author="Gergo" w:date="2017-11-25T18:34:00Z">
        <w:r w:rsidRPr="003355B9" w:rsidDel="005E2355">
          <w:delText>A Google VR szemüvege a DayDream</w:delText>
        </w:r>
      </w:del>
    </w:p>
    <w:p w14:paraId="7EC8014F" w14:textId="3EC1616D" w:rsidR="00545AF0" w:rsidRPr="003355B9" w:rsidRDefault="00545AF0" w:rsidP="003A022B">
      <w:r w:rsidRPr="003355B9">
        <w:t xml:space="preserve">Egy vezetéknélküli kontroller is tartozik a szemüveghez, a telefonos VR eszközök között először. Ez új </w:t>
      </w:r>
      <w:del w:id="425" w:author="Gergo" w:date="2017-12-02T20:43:00Z">
        <w:r w:rsidRPr="003355B9" w:rsidDel="00A22673">
          <w:delText xml:space="preserve">kapukat és </w:delText>
        </w:r>
      </w:del>
      <w:r w:rsidRPr="003355B9">
        <w:t xml:space="preserve">lehetőségeket nyit a </w:t>
      </w:r>
      <w:r w:rsidR="001E67E1" w:rsidRPr="003355B9">
        <w:t>virtuális v</w:t>
      </w:r>
      <w:r w:rsidR="008C01D9" w:rsidRPr="003355B9">
        <w:t xml:space="preserve">ilággal való kommunikációhoz. Az </w:t>
      </w:r>
      <w:r w:rsidR="001E67E1" w:rsidRPr="003355B9">
        <w:t xml:space="preserve">irányítást és </w:t>
      </w:r>
      <w:ins w:id="426" w:author="Gergo" w:date="2017-12-02T20:44:00Z">
        <w:r w:rsidR="00A22673">
          <w:t xml:space="preserve">a </w:t>
        </w:r>
      </w:ins>
      <w:r w:rsidR="001E67E1" w:rsidRPr="003355B9">
        <w:t xml:space="preserve">különböző gesztusok felismerését a beépített </w:t>
      </w:r>
      <w:r w:rsidR="008C01D9" w:rsidRPr="003355B9">
        <w:t>giroszkóp</w:t>
      </w:r>
      <w:r w:rsidR="001E67E1" w:rsidRPr="003355B9">
        <w:t>, az elején található érintő felület és az alatta található két gomb teszi lehetővé.</w:t>
      </w:r>
    </w:p>
    <w:p w14:paraId="6C2C4E43" w14:textId="5655C500" w:rsidR="00DE3D5E" w:rsidRPr="003355B9" w:rsidRDefault="003A022B" w:rsidP="003A022B">
      <w:pPr>
        <w:rPr>
          <w:color w:val="FF0000"/>
          <w:sz w:val="36"/>
        </w:rPr>
      </w:pPr>
      <w:r w:rsidRPr="003355B9">
        <w:rPr>
          <w:color w:val="FF0000"/>
          <w:sz w:val="36"/>
        </w:rPr>
        <w:lastRenderedPageBreak/>
        <w:t xml:space="preserve">  </w:t>
      </w:r>
    </w:p>
    <w:p w14:paraId="4EE73574" w14:textId="3DE457CF" w:rsidR="003A022B" w:rsidRPr="003355B9" w:rsidRDefault="003A022B" w:rsidP="003A022B"/>
    <w:p w14:paraId="057E11AD" w14:textId="10B209D1" w:rsidR="007E2EB8" w:rsidRPr="003355B9" w:rsidRDefault="00F50151" w:rsidP="007E2EB8">
      <w:pPr>
        <w:pStyle w:val="Cmsor2"/>
      </w:pPr>
      <w:bookmarkStart w:id="427" w:name="_Toc499416791"/>
      <w:r w:rsidRPr="003355B9">
        <w:t>Játékmotor</w:t>
      </w:r>
      <w:bookmarkEnd w:id="427"/>
    </w:p>
    <w:p w14:paraId="39103FAE" w14:textId="1E419ACF" w:rsidR="006C1187" w:rsidRPr="003355B9" w:rsidRDefault="00C0507E" w:rsidP="000D40A5">
      <w:r w:rsidRPr="003355B9">
        <w:t>A modern játékok rengeteg funkciót vesznek igénybe, mint például a háromdimenziós kép kirenderelése, megjelenítése, hangok lejátszása vagy a fizika megvalósítása. Ezek min</w:t>
      </w:r>
      <w:r w:rsidR="000D40A5" w:rsidRPr="003355B9">
        <w:t>d</w:t>
      </w:r>
      <w:r w:rsidRPr="003355B9">
        <w:t xml:space="preserve"> olyan funkciók, amiket majdnem minden játék használ</w:t>
      </w:r>
      <w:ins w:id="428" w:author="Gergo" w:date="2017-12-02T20:45:00Z">
        <w:r w:rsidR="00A22673">
          <w:t>.</w:t>
        </w:r>
      </w:ins>
      <w:del w:id="429" w:author="Gergo" w:date="2017-12-02T20:45:00Z">
        <w:r w:rsidRPr="003355B9" w:rsidDel="00A22673">
          <w:delText>,</w:delText>
        </w:r>
      </w:del>
      <w:r w:rsidRPr="003355B9">
        <w:t xml:space="preserve"> </w:t>
      </w:r>
      <w:ins w:id="430" w:author="Gergo" w:date="2017-12-02T20:45:00Z">
        <w:r w:rsidR="00A22673">
          <w:t>Í</w:t>
        </w:r>
      </w:ins>
      <w:del w:id="431" w:author="Gergo" w:date="2017-12-02T20:45:00Z">
        <w:r w:rsidRPr="003355B9" w:rsidDel="00A22673">
          <w:delText>í</w:delText>
        </w:r>
      </w:del>
      <w:r w:rsidRPr="003355B9">
        <w:t>gy kézenfekvővé vált, hogy egy egységbe szervezve</w:t>
      </w:r>
      <w:r w:rsidR="000D40A5" w:rsidRPr="003355B9">
        <w:t>,</w:t>
      </w:r>
      <w:r w:rsidRPr="003355B9">
        <w:t xml:space="preserve"> újrafelhasználhatóan elérhetővé tegyék ezeket a komponenseket ( és még egyebeket is).</w:t>
      </w:r>
      <w:r w:rsidR="00F24B2D" w:rsidRPr="003355B9">
        <w:t xml:space="preserve"> Ezek a keretrendszerek a játék</w:t>
      </w:r>
      <w:r w:rsidRPr="003355B9">
        <w:t>motorok</w:t>
      </w:r>
      <w:r w:rsidR="000D40A5" w:rsidRPr="003355B9">
        <w:t xml:space="preserve">. Ezek több külön motort foglalnak magukba, amik alacsonyabb szintű </w:t>
      </w:r>
      <w:ins w:id="432" w:author="Gergo" w:date="2017-11-17T13:40:00Z">
        <w:r w:rsidR="00A22673">
          <w:t>a</w:t>
        </w:r>
        <w:r w:rsidR="00FD475A" w:rsidRPr="003355B9">
          <w:t xml:space="preserve">lkalmazás programozói interfészekre (Application Programming Interface, API) </w:t>
        </w:r>
      </w:ins>
      <w:commentRangeStart w:id="433"/>
      <w:del w:id="434" w:author="Gergo" w:date="2017-11-17T13:39:00Z">
        <w:r w:rsidR="000D40A5" w:rsidRPr="003355B9" w:rsidDel="00FD475A">
          <w:delText xml:space="preserve">application programming interfaces-ekre (API) </w:delText>
        </w:r>
        <w:commentRangeEnd w:id="433"/>
        <w:r w:rsidR="00D853FC" w:rsidRPr="003355B9" w:rsidDel="00FD475A">
          <w:rPr>
            <w:rStyle w:val="Jegyzethivatkozs"/>
          </w:rPr>
          <w:commentReference w:id="433"/>
        </w:r>
      </w:del>
      <w:r w:rsidR="000D40A5" w:rsidRPr="003355B9">
        <w:t>építenek (pl.: Direct3D, OpenGl, WebGl stb…)</w:t>
      </w:r>
      <w:ins w:id="435" w:author="Gergo" w:date="2017-12-02T12:22:00Z">
        <w:r w:rsidR="00C96DDF">
          <w:t xml:space="preserve"> </w:t>
        </w:r>
        <w:r w:rsidR="00C96DDF">
          <w:fldChar w:fldCharType="begin"/>
        </w:r>
      </w:ins>
      <w:ins w:id="436" w:author="Gergo" w:date="2017-12-02T12:24:00Z">
        <w:r w:rsidR="00C96DDF">
          <w:instrText xml:space="preserve"> ADDIN ZOTERO_ITEM CSL_CITATION {"citationID":"a2pabnm0pcr","properties":{"formattedCitation":"[3]","plainCitation":"[3]"},"citationItems":[{"id":60,"uris":["http://zotero.org/users/local/Bycxhox9/items/EXA3IFYE"],"uri":["http://zotero.org/users/local/Bycxhox9/items/EXA3IFYE"],"itemData":{"id":60,"type":"book","title":"Grafikus és játékalkalmazások programozása","collection-number":"9786155477515","publisher":"BBS-Info Kft.","number-of-pages":"636","edition":"2017","ISBN":"978-615-5477-51-5","language":"Magyar","author":[{"family":"","given":"Fehér Krisztián"}],"issued":{"date-parts":[["2017"]]}}}],"schema":"https://github.com/citation-style-language/schema/raw/master/csl-citation.json"} </w:instrText>
        </w:r>
      </w:ins>
      <w:r w:rsidR="00C96DDF">
        <w:fldChar w:fldCharType="separate"/>
      </w:r>
      <w:ins w:id="437" w:author="Gergo" w:date="2017-12-02T12:24:00Z">
        <w:r w:rsidR="00C96DDF" w:rsidRPr="00C96DDF">
          <w:t>[3]</w:t>
        </w:r>
      </w:ins>
      <w:ins w:id="438" w:author="Gergo" w:date="2017-12-02T12:22:00Z">
        <w:r w:rsidR="00C96DDF">
          <w:fldChar w:fldCharType="end"/>
        </w:r>
      </w:ins>
      <w:r w:rsidR="000D40A5" w:rsidRPr="003355B9">
        <w:t>, ilyen motorok például a megjelenítő motor, fizikai motor vagy az audió motor. A játékmotorok</w:t>
      </w:r>
      <w:r w:rsidR="00F24B2D" w:rsidRPr="003355B9">
        <w:t xml:space="preserve"> így egyszerűbbé és egységesebbé teszik a játékfejlesztés folyamatát.</w:t>
      </w:r>
    </w:p>
    <w:p w14:paraId="43C778ED" w14:textId="5DDCF141" w:rsidR="005B4746" w:rsidRPr="003355B9" w:rsidRDefault="005B4746" w:rsidP="000D40A5">
      <w:r w:rsidRPr="003355B9">
        <w:t>A fejlesztés elkezdéséhez játékmotort kellett választan</w:t>
      </w:r>
      <w:ins w:id="439" w:author="Gergo" w:date="2017-12-02T20:46:00Z">
        <w:r w:rsidR="00A22673">
          <w:t>i</w:t>
        </w:r>
      </w:ins>
      <w:del w:id="440" w:author="Gergo" w:date="2017-12-02T20:46:00Z">
        <w:r w:rsidRPr="003355B9" w:rsidDel="00A22673">
          <w:delText>om</w:delText>
        </w:r>
      </w:del>
      <w:r w:rsidRPr="003355B9">
        <w:t>. Napjainkban a két legelterjedteb eszköz a Unity Engine és az Unreal Engine 4. Ez a k</w:t>
      </w:r>
      <w:r w:rsidR="00F50151" w:rsidRPr="003355B9">
        <w:t>ét motor között kellett meghoznom a döntést</w:t>
      </w:r>
      <w:r w:rsidRPr="003355B9">
        <w:t>.</w:t>
      </w:r>
      <w:r w:rsidR="00F50151" w:rsidRPr="003355B9">
        <w:t xml:space="preserve"> Mindkét játékmotornak megvannak a saját erősségei és gyengeségei, de mindkét termék kiemelkedő erejű és minőségű szoftver</w:t>
      </w:r>
      <w:ins w:id="441" w:author="Gergo" w:date="2017-12-02T20:47:00Z">
        <w:r w:rsidR="00227E33">
          <w:t>.</w:t>
        </w:r>
      </w:ins>
      <w:del w:id="442" w:author="Gergo" w:date="2017-12-02T20:47:00Z">
        <w:r w:rsidR="00F50151" w:rsidRPr="003355B9" w:rsidDel="00227E33">
          <w:delText>,</w:delText>
        </w:r>
      </w:del>
      <w:r w:rsidR="00F50151" w:rsidRPr="003355B9">
        <w:t xml:space="preserve"> </w:t>
      </w:r>
      <w:ins w:id="443" w:author="Gergo" w:date="2017-12-02T20:47:00Z">
        <w:r w:rsidR="00227E33">
          <w:t>Í</w:t>
        </w:r>
      </w:ins>
      <w:del w:id="444" w:author="Gergo" w:date="2017-12-02T20:47:00Z">
        <w:r w:rsidR="00F50151" w:rsidRPr="003355B9" w:rsidDel="00227E33">
          <w:delText>í</w:delText>
        </w:r>
      </w:del>
      <w:r w:rsidR="00F50151" w:rsidRPr="003355B9">
        <w:t>gy a fő szempont az volt, hogy melyik termék illik legjobban az én projektemhez</w:t>
      </w:r>
      <w:ins w:id="445" w:author="Gergo" w:date="2017-12-02T12:23:00Z">
        <w:r w:rsidR="00C96DDF">
          <w:t xml:space="preserve"> </w:t>
        </w:r>
        <w:r w:rsidR="00C96DDF">
          <w:fldChar w:fldCharType="begin"/>
        </w:r>
      </w:ins>
      <w:ins w:id="446" w:author="Gergo" w:date="2017-12-02T12:26:00Z">
        <w:r w:rsidR="00C96DDF">
          <w:instrText xml:space="preserve"> ADDIN ZOTERO_ITEM CSL_CITATION {"citationID":"LlTVc6fF","properties":{"formattedCitation":"[15], [16]","plainCitation":"[15], [16]","dontUpdate":true},"citationItems":[{"id":30,"uris":["http://zotero.org/users/local/Bycxhox9/items/5BXLI8S6"],"uri":["http://zotero.org/users/local/Bycxhox9/items/5BXLI8S6"],"itemData":{"id":30,"type":"webpage","title":"Slant - Unity vs Unreal Engine 4 detailed comparison as of 2017","container-title":"Slant","abstract":"When comparing Unity vs Unreal Engine 4, the Slant community recommends Unity for most people. In the question \"What are the best 3D game engines for iOS?\" Unity is ranked 1st while Unreal Engine 4 is ranked 3rd","URL":"https://www.slant.co/versus/1047/5128/~unity_vs_unreal-engine-4","accessed":{"date-parts":[["2017",12,2]]}}},{"id":13,"uris":["http://zotero.org/users/local/Bycxhox9/items/Q6Z2IZAT"],"uri":["http://zotero.org/users/local/Bycxhox9/items/Q6Z2IZAT"],"itemData":{"id":13,"type":"webpage","title":"Unreal Engine 4 vs. Unity: Which Game Engine Is Best for You?","URL":"https://www.pluralsight.com/blog/film-games/unreal-engine-4-vs-unity-game-engine-best","shortTitle":"Unreal Engine 4 vs. Unity","accessed":{"date-parts":[["2017",12,2]]}}}],"schema":"https://github.com/citation-style-language/schema/raw/master/csl-citation.json"} </w:instrText>
        </w:r>
      </w:ins>
      <w:r w:rsidR="00C96DDF">
        <w:fldChar w:fldCharType="separate"/>
      </w:r>
      <w:ins w:id="447" w:author="Gergo" w:date="2017-12-02T12:23:00Z">
        <w:r w:rsidR="00C96DDF">
          <w:t>[15]</w:t>
        </w:r>
        <w:r w:rsidR="00C96DDF" w:rsidRPr="00C96DDF">
          <w:t>[16]</w:t>
        </w:r>
        <w:r w:rsidR="00C96DDF">
          <w:fldChar w:fldCharType="end"/>
        </w:r>
      </w:ins>
      <w:r w:rsidR="00F50151" w:rsidRPr="003355B9">
        <w:t xml:space="preserve">. </w:t>
      </w:r>
    </w:p>
    <w:p w14:paraId="3117D111" w14:textId="5F6E28E5" w:rsidR="000D40A5" w:rsidRPr="003355B9" w:rsidRDefault="00F50151" w:rsidP="00F50151">
      <w:pPr>
        <w:pStyle w:val="Cmsor3"/>
      </w:pPr>
      <w:bookmarkStart w:id="448" w:name="_Toc499416792"/>
      <w:r w:rsidRPr="003355B9">
        <w:t>Grafi</w:t>
      </w:r>
      <w:r w:rsidR="00936FBB" w:rsidRPr="003355B9">
        <w:t>ka</w:t>
      </w:r>
      <w:bookmarkEnd w:id="448"/>
    </w:p>
    <w:p w14:paraId="2023C042" w14:textId="6C3D449D" w:rsidR="00936FBB" w:rsidRPr="003355B9" w:rsidRDefault="00936FBB" w:rsidP="00936FBB">
      <w:r w:rsidRPr="003355B9">
        <w:t>Az Unreal Egine grafikus t</w:t>
      </w:r>
      <w:r w:rsidR="00726D3F" w:rsidRPr="003355B9">
        <w:t>eljesítménye mindig is a Unity-</w:t>
      </w:r>
      <w:r w:rsidRPr="003355B9">
        <w:t>é előtt járt, így élethűbb világot lehet vele teremteni. Ez az én eset</w:t>
      </w:r>
      <w:ins w:id="449" w:author="Gergo" w:date="2017-12-02T20:48:00Z">
        <w:r w:rsidR="00037235">
          <w:t>e</w:t>
        </w:r>
      </w:ins>
      <w:r w:rsidRPr="003355B9">
        <w:t>mben nem nyom sokat a latba</w:t>
      </w:r>
      <w:ins w:id="450" w:author="Gergo" w:date="2017-12-02T20:48:00Z">
        <w:r w:rsidR="00037235">
          <w:t>n</w:t>
        </w:r>
      </w:ins>
      <w:r w:rsidRPr="003355B9">
        <w:t>, mert a DayDream esetén a bele helyezett okostelefon biztosítja a számítási kapacitást, és így korlátozottak az erőforrások, ami lekorlátozza a megjelenített kép részletességét. Ezért van, hogy a legtöbb telefonos VR alkalmazás úgynevezett „Low Poly” objektumokat használ, ami annyit tesz, hogy</w:t>
      </w:r>
      <w:r w:rsidR="003A533A" w:rsidRPr="003355B9">
        <w:t xml:space="preserve"> az alakzatokat határoló háló polygonokból épül fel, így felgyorsítv</w:t>
      </w:r>
      <w:r w:rsidR="005B43C8" w:rsidRPr="003355B9">
        <w:t>a</w:t>
      </w:r>
      <w:r w:rsidR="003A533A" w:rsidRPr="003355B9">
        <w:t xml:space="preserve"> a raszterizáció folyamatát.</w:t>
      </w:r>
    </w:p>
    <w:p w14:paraId="32CB680A" w14:textId="08FA5704" w:rsidR="005B43C8" w:rsidRPr="003355B9" w:rsidRDefault="005B43C8" w:rsidP="005B43C8">
      <w:pPr>
        <w:pStyle w:val="Cmsor3"/>
      </w:pPr>
      <w:bookmarkStart w:id="451" w:name="_Toc499416793"/>
      <w:r w:rsidRPr="003355B9">
        <w:lastRenderedPageBreak/>
        <w:t>Támogatott platformok</w:t>
      </w:r>
      <w:bookmarkEnd w:id="451"/>
    </w:p>
    <w:p w14:paraId="06E8F8A4" w14:textId="6E751FD8" w:rsidR="005B43C8" w:rsidRPr="003355B9" w:rsidRDefault="005B43C8" w:rsidP="005B43C8">
      <w:r w:rsidRPr="003355B9">
        <w:t xml:space="preserve">Habár mindkét eszköz támogatja az Android platformot és azon belül a DayDream-et is, mégis a Unity a standard, legszéleskörűbben használt és legtámogatottabb játékmotor mobil platformokra. A Google már a megjelenés előtt együtt dolgozott mindkét céggel annak érdekében, hogy a szemüveg debütálásakor mindkét </w:t>
      </w:r>
      <w:r w:rsidR="00A7215F" w:rsidRPr="003355B9">
        <w:t>játékmotor biztosítson API-t a fejlesztéshez.</w:t>
      </w:r>
    </w:p>
    <w:p w14:paraId="0227FC48" w14:textId="3E715582" w:rsidR="00A7215F" w:rsidRPr="003355B9" w:rsidRDefault="00A7215F" w:rsidP="00A7215F">
      <w:pPr>
        <w:pStyle w:val="Cmsor3"/>
      </w:pPr>
      <w:bookmarkStart w:id="452" w:name="_Toc499416794"/>
      <w:r w:rsidRPr="003355B9">
        <w:t>Támogatott programozási nyelvek</w:t>
      </w:r>
      <w:bookmarkEnd w:id="452"/>
    </w:p>
    <w:p w14:paraId="1CEA3193" w14:textId="4A257B08" w:rsidR="00A7215F" w:rsidRPr="003355B9" w:rsidRDefault="00A7215F" w:rsidP="00A7215F">
      <w:r w:rsidRPr="003355B9">
        <w:t xml:space="preserve">Az Unreal Engine kizárólag a C++ nyelvet támogatja, míg a Unity a C# illetve egészen az tavaly kiadott 5-ös verzióig a Boo nyelvet és az idén augusztusban megjelent 2017.1-es verzióig a UnityScript-et is, amik már </w:t>
      </w:r>
      <w:ins w:id="453" w:author="Gergo" w:date="2017-11-17T13:40:00Z">
        <w:r w:rsidR="00FD475A" w:rsidRPr="003355B9">
          <w:t>elavultnak</w:t>
        </w:r>
      </w:ins>
      <w:commentRangeStart w:id="454"/>
      <w:del w:id="455" w:author="Gergo" w:date="2017-11-17T13:40:00Z">
        <w:r w:rsidRPr="003355B9" w:rsidDel="00FD475A">
          <w:delText xml:space="preserve">deprecated-nek </w:delText>
        </w:r>
      </w:del>
      <w:r w:rsidRPr="003355B9">
        <w:t xml:space="preserve"> (</w:t>
      </w:r>
      <w:del w:id="456" w:author="Gergo" w:date="2017-11-17T13:40:00Z">
        <w:r w:rsidRPr="003355B9" w:rsidDel="00FD475A">
          <w:delText>elavultnak</w:delText>
        </w:r>
      </w:del>
      <w:ins w:id="457" w:author="Gergo" w:date="2017-11-17T13:40:00Z">
        <w:r w:rsidR="00FD475A" w:rsidRPr="003355B9">
          <w:t>deprecated-nek</w:t>
        </w:r>
      </w:ins>
      <w:r w:rsidRPr="003355B9">
        <w:t>)</w:t>
      </w:r>
      <w:commentRangeEnd w:id="454"/>
      <w:r w:rsidR="00D853FC" w:rsidRPr="003355B9">
        <w:rPr>
          <w:rStyle w:val="Jegyzethivatkozs"/>
        </w:rPr>
        <w:commentReference w:id="454"/>
      </w:r>
      <w:r w:rsidRPr="003355B9">
        <w:t xml:space="preserve"> lettek nyilvánítva. </w:t>
      </w:r>
    </w:p>
    <w:p w14:paraId="1E5395FC" w14:textId="5008AFCC" w:rsidR="00A7215F" w:rsidRPr="003355B9" w:rsidRDefault="00A7215F" w:rsidP="00A7215F">
      <w:pPr>
        <w:pStyle w:val="Cmsor3"/>
      </w:pPr>
      <w:bookmarkStart w:id="458" w:name="_Toc499416795"/>
      <w:r w:rsidRPr="003355B9">
        <w:t>Dizájn vs. Programozás</w:t>
      </w:r>
      <w:bookmarkEnd w:id="458"/>
    </w:p>
    <w:p w14:paraId="784D0637" w14:textId="08150155" w:rsidR="00A7215F" w:rsidRPr="003355B9" w:rsidRDefault="00A7215F" w:rsidP="00A7215F">
      <w:r w:rsidRPr="003355B9">
        <w:t>Az egyik legnagyobb faktor a döntésben az volt, hogy az Unreal Engine sokkal inkább dizájner</w:t>
      </w:r>
      <w:ins w:id="459" w:author="Gergo" w:date="2017-12-02T20:51:00Z">
        <w:r w:rsidR="00694054">
          <w:t>-</w:t>
        </w:r>
      </w:ins>
      <w:del w:id="460" w:author="Gergo" w:date="2017-12-02T20:51:00Z">
        <w:r w:rsidRPr="003355B9" w:rsidDel="00694054">
          <w:delText xml:space="preserve"> barát</w:delText>
        </w:r>
      </w:del>
      <w:r w:rsidRPr="003355B9">
        <w:t xml:space="preserve"> mintsem programozó</w:t>
      </w:r>
      <w:ins w:id="461" w:author="Gergo" w:date="2017-12-02T20:51:00Z">
        <w:r w:rsidR="00694054" w:rsidRPr="003355B9">
          <w:t>barát</w:t>
        </w:r>
      </w:ins>
      <w:r w:rsidRPr="003355B9">
        <w:t>. Egy úgynevezett „blueprint” technológiát használ</w:t>
      </w:r>
      <w:r w:rsidR="00726D3F" w:rsidRPr="003355B9">
        <w:t>,</w:t>
      </w:r>
      <w:r w:rsidRPr="003355B9">
        <w:t xml:space="preserve"> ami lehetővé teszi</w:t>
      </w:r>
      <w:ins w:id="462" w:author="Gergo" w:date="2017-12-02T20:52:00Z">
        <w:r w:rsidR="00694054">
          <w:t xml:space="preserve"> a</w:t>
        </w:r>
      </w:ins>
      <w:del w:id="463" w:author="Gergo" w:date="2017-12-02T20:52:00Z">
        <w:r w:rsidRPr="003355B9" w:rsidDel="00694054">
          <w:delText>,</w:delText>
        </w:r>
      </w:del>
      <w:r w:rsidRPr="003355B9">
        <w:t xml:space="preserve"> csomópontok és köztük lévő kapcsolatok grafikus</w:t>
      </w:r>
      <w:r w:rsidR="00D33B7B" w:rsidRPr="003355B9">
        <w:t xml:space="preserve"> tervezésével generálható a kód, így lehetővé téve, hogy, ha helyenként korlátozottan is, de tényleges kód írása nélkül is készíthető legyen</w:t>
      </w:r>
      <w:ins w:id="464" w:author="Gergo" w:date="2017-12-02T20:52:00Z">
        <w:r w:rsidR="00694054">
          <w:t xml:space="preserve"> a</w:t>
        </w:r>
      </w:ins>
      <w:r w:rsidR="00D33B7B" w:rsidRPr="003355B9">
        <w:t xml:space="preserve"> játék. Továbbá a Unity programozási API-ja jobban dokumentált és széleskörűbb szupport érhető el hozzá a Unity saját, illetve egyéb külső fórum</w:t>
      </w:r>
      <w:ins w:id="465" w:author="Gergo" w:date="2017-12-02T20:53:00Z">
        <w:r w:rsidR="00694054">
          <w:t>ain</w:t>
        </w:r>
      </w:ins>
      <w:del w:id="466" w:author="Gergo" w:date="2017-12-02T20:53:00Z">
        <w:r w:rsidR="00D33B7B" w:rsidRPr="003355B9" w:rsidDel="00694054">
          <w:delText>okon</w:delText>
        </w:r>
      </w:del>
      <w:r w:rsidR="00D33B7B" w:rsidRPr="003355B9">
        <w:t>.</w:t>
      </w:r>
    </w:p>
    <w:p w14:paraId="51DA0C18" w14:textId="22F4576C" w:rsidR="002B6E5B" w:rsidRPr="003355B9" w:rsidRDefault="002B6E5B" w:rsidP="002B6E5B">
      <w:pPr>
        <w:pStyle w:val="Cmsor3"/>
      </w:pPr>
      <w:bookmarkStart w:id="467" w:name="_Toc499416796"/>
      <w:r w:rsidRPr="003355B9">
        <w:t>Döntés</w:t>
      </w:r>
      <w:bookmarkEnd w:id="467"/>
    </w:p>
    <w:p w14:paraId="57D840E9" w14:textId="7CBE349E" w:rsidR="002B6E5B" w:rsidRPr="003355B9" w:rsidRDefault="002B6E5B" w:rsidP="00A7215F">
      <w:r w:rsidRPr="003355B9">
        <w:t>Ezen szempontok figyelembevételével főleg a C# nyelv használata, a programozói hozzáállás nyomatékosabb támogatása és a Google VR-t támogató átlátható, jól dokumentált  API  miatt a Unity Engin-re esett a választásom.</w:t>
      </w:r>
    </w:p>
    <w:p w14:paraId="449281BF" w14:textId="2508C7DD" w:rsidR="007E2EB8" w:rsidRDefault="007E2EB8" w:rsidP="007E2EB8">
      <w:pPr>
        <w:pStyle w:val="Cmsor2"/>
        <w:rPr>
          <w:ins w:id="468" w:author="Gergo" w:date="2017-11-25T22:47:00Z"/>
        </w:rPr>
      </w:pPr>
      <w:bookmarkStart w:id="469" w:name="_Toc499416797"/>
      <w:commentRangeStart w:id="470"/>
      <w:r w:rsidRPr="003355B9">
        <w:t>A Frostig tesztek</w:t>
      </w:r>
      <w:bookmarkEnd w:id="469"/>
    </w:p>
    <w:p w14:paraId="5CE82A65" w14:textId="6D582EF2" w:rsidR="004D0C18" w:rsidRDefault="00142DB8">
      <w:pPr>
        <w:rPr>
          <w:ins w:id="471" w:author="Gergo" w:date="2017-11-25T23:18:00Z"/>
          <w:shd w:val="clear" w:color="auto" w:fill="FFFFFF"/>
        </w:rPr>
        <w:pPrChange w:id="472" w:author="Gergo" w:date="2017-12-02T12:32:00Z">
          <w:pPr>
            <w:pStyle w:val="Cmsor2"/>
          </w:pPr>
        </w:pPrChange>
      </w:pPr>
      <w:ins w:id="473" w:author="Gergo" w:date="2017-11-25T23:06:00Z">
        <w:r>
          <w:t>A teszt Marianne Frostig</w:t>
        </w:r>
      </w:ins>
      <w:ins w:id="474" w:author="Gergo" w:date="2017-11-25T23:10:00Z">
        <w:r w:rsidR="00AD1BEA">
          <w:t xml:space="preserve"> után kapta a nevé</w:t>
        </w:r>
        <w:r>
          <w:t xml:space="preserve">t, de </w:t>
        </w:r>
      </w:ins>
      <w:ins w:id="475" w:author="Gergo" w:date="2017-11-25T23:11:00Z">
        <w:r>
          <w:rPr>
            <w:shd w:val="clear" w:color="auto" w:fill="FFFFFF"/>
          </w:rPr>
          <w:t>DTVP, azaz Developmental Test of Visual Perception néven is ismert.</w:t>
        </w:r>
      </w:ins>
      <w:ins w:id="476" w:author="Gergo" w:date="2017-11-25T23:18:00Z">
        <w:r w:rsidR="006D684C">
          <w:rPr>
            <w:shd w:val="clear" w:color="auto" w:fill="FFFFFF"/>
          </w:rPr>
          <w:t xml:space="preserve"> A teszt kialakításának koncepciója az, hogy a percepció fejlődésének zavarai és a tanulási nehézségek között szoros kapcsolat van, így </w:t>
        </w:r>
        <w:r w:rsidR="006D684C">
          <w:rPr>
            <w:shd w:val="clear" w:color="auto" w:fill="FFFFFF"/>
          </w:rPr>
          <w:lastRenderedPageBreak/>
          <w:t>egy olyan diagnosztikai és terápiás eljárás kidolgozása volt a cél, aminek a segítségével a percepciós nehézségek diagnosztizálhatók és így a velük kapcsolatban álló tanulási nehézségek is.</w:t>
        </w:r>
      </w:ins>
    </w:p>
    <w:p w14:paraId="35A8931D" w14:textId="64C0A8D9" w:rsidR="006D684C" w:rsidRPr="0034280E" w:rsidRDefault="006D684C">
      <w:pPr>
        <w:pPrChange w:id="477" w:author="Gergo" w:date="2017-12-02T12:32:00Z">
          <w:pPr>
            <w:pStyle w:val="Cmsor2"/>
          </w:pPr>
        </w:pPrChange>
      </w:pPr>
      <w:ins w:id="478" w:author="Gergo" w:date="2017-11-25T23:26:00Z">
        <w:r>
          <w:rPr>
            <w:shd w:val="clear" w:color="auto" w:fill="FFFFFF"/>
          </w:rPr>
          <w:t>A teszt egyre szűkülő</w:t>
        </w:r>
      </w:ins>
      <w:ins w:id="479" w:author="Gergo" w:date="2017-11-25T23:29:00Z">
        <w:r w:rsidR="003A2E5E">
          <w:rPr>
            <w:shd w:val="clear" w:color="auto" w:fill="FFFFFF"/>
          </w:rPr>
          <w:t xml:space="preserve"> vonalak közti alakkövető, vonalhúzásos feladatokból épül fel.</w:t>
        </w:r>
      </w:ins>
      <w:ins w:id="480" w:author="Gergo" w:date="2017-11-25T23:31:00Z">
        <w:r w:rsidR="003A2E5E">
          <w:rPr>
            <w:shd w:val="clear" w:color="auto" w:fill="FFFFFF"/>
          </w:rPr>
          <w:t xml:space="preserve"> Ez</w:t>
        </w:r>
      </w:ins>
      <w:ins w:id="481" w:author="Gergo" w:date="2017-11-25T23:35:00Z">
        <w:r w:rsidR="003A2E5E">
          <w:rPr>
            <w:shd w:val="clear" w:color="auto" w:fill="FFFFFF"/>
          </w:rPr>
          <w:t>ek</w:t>
        </w:r>
      </w:ins>
      <w:ins w:id="482" w:author="Gergo" w:date="2017-11-25T23:31:00Z">
        <w:r w:rsidR="003A2E5E">
          <w:rPr>
            <w:shd w:val="clear" w:color="auto" w:fill="FFFFFF"/>
          </w:rPr>
          <w:t xml:space="preserve"> a percepciós készség, a látási és a mozgási ingerek összerendelését</w:t>
        </w:r>
      </w:ins>
      <w:ins w:id="483" w:author="Gergo" w:date="2017-11-25T23:35:00Z">
        <w:r w:rsidR="003A2E5E">
          <w:rPr>
            <w:shd w:val="clear" w:color="auto" w:fill="FFFFFF"/>
          </w:rPr>
          <w:t xml:space="preserve"> mérik és javítják</w:t>
        </w:r>
      </w:ins>
      <w:ins w:id="484" w:author="Gergo" w:date="2017-11-25T23:31:00Z">
        <w:r w:rsidR="003A2E5E">
          <w:rPr>
            <w:shd w:val="clear" w:color="auto" w:fill="FFFFFF"/>
          </w:rPr>
          <w:t xml:space="preserve"> (pl. rajzolás, írás, labdadobás).</w:t>
        </w:r>
      </w:ins>
      <w:ins w:id="485" w:author="Gergo" w:date="2017-11-25T23:36:00Z">
        <w:r w:rsidR="009D6695">
          <w:rPr>
            <w:shd w:val="clear" w:color="auto" w:fill="FFFFFF"/>
          </w:rPr>
          <w:t xml:space="preserve"> A tesztet klasszikusan papíron </w:t>
        </w:r>
      </w:ins>
      <w:ins w:id="486" w:author="Gergo" w:date="2017-11-25T23:37:00Z">
        <w:r w:rsidR="006007F2">
          <w:rPr>
            <w:shd w:val="clear" w:color="auto" w:fill="FFFFFF"/>
          </w:rPr>
          <w:t>rajzolva végzik, de ez nem a leghatásosabb módja a térbeli vizuá</w:t>
        </w:r>
      </w:ins>
      <w:ins w:id="487" w:author="Gergo" w:date="2017-11-25T23:38:00Z">
        <w:r w:rsidR="006007F2">
          <w:rPr>
            <w:shd w:val="clear" w:color="auto" w:fill="FFFFFF"/>
          </w:rPr>
          <w:t>l</w:t>
        </w:r>
      </w:ins>
      <w:ins w:id="488" w:author="Gergo" w:date="2017-11-25T23:37:00Z">
        <w:r w:rsidR="006007F2">
          <w:rPr>
            <w:shd w:val="clear" w:color="auto" w:fill="FFFFFF"/>
          </w:rPr>
          <w:t>is percepció mérésének, ezért</w:t>
        </w:r>
      </w:ins>
      <w:ins w:id="489" w:author="Gergo" w:date="2017-11-25T23:38:00Z">
        <w:r w:rsidR="006007F2">
          <w:rPr>
            <w:shd w:val="clear" w:color="auto" w:fill="FFFFFF"/>
          </w:rPr>
          <w:t xml:space="preserve"> erre szeretnék egy hatékonyabb módszert kifejleszteni</w:t>
        </w:r>
      </w:ins>
      <w:ins w:id="490" w:author="Gergo" w:date="2017-12-02T12:33:00Z">
        <w:r w:rsidR="00D87AD7">
          <w:rPr>
            <w:shd w:val="clear" w:color="auto" w:fill="FFFFFF"/>
          </w:rPr>
          <w:t xml:space="preserve"> </w:t>
        </w:r>
        <w:r w:rsidR="00D87AD7">
          <w:rPr>
            <w:shd w:val="clear" w:color="auto" w:fill="FFFFFF"/>
          </w:rPr>
          <w:fldChar w:fldCharType="begin"/>
        </w:r>
        <w:r w:rsidR="00D87AD7">
          <w:rPr>
            <w:shd w:val="clear" w:color="auto" w:fill="FFFFFF"/>
          </w:rPr>
          <w:instrText xml:space="preserve"> ADDIN ZOTERO_ITEM CSL_CITATION {"citationID":"a2k7pj90rfd","properties":{"formattedCitation":"[17], [18]","plainCitation":"[17], [18]"},"citationItems":[{"id":15,"uris":["http://zotero.org/users/local/Bycxhox9/items/7YI79LYC"],"uri":["http://zotero.org/users/local/Bycxhox9/items/7YI79LYC"],"itemData":{"id":15,"type":"webpage","title":"Frostig Developmental Test of Visual Perception","URL":"http://cps.nova.edu/~cpphelp/FDTVP.html","accessed":{"date-parts":[["2017",12,2]]}}},{"id":17,"uris":["http://zotero.org/users/local/Bycxhox9/items/EEJ68ZNX"],"uri":["http://zotero.org/users/local/Bycxhox9/items/EEJ68ZNX"],"itemData":{"id":17,"type":"webpage","title":"9.1. Frostig-teszt | Gyógypedagógiai pszichodiagnosztika","URL":"http://www.jgypk.hu/mentorhalo/tananyag/Gyogypedagogiai%20pszichodiagnosztika/91_frostigteszt.html","accessed":{"date-parts":[["2017",12,2]]}}}],"schema":"https://github.com/citation-style-language/schema/raw/master/csl-citation.json"} </w:instrText>
        </w:r>
      </w:ins>
      <w:r w:rsidR="00D87AD7">
        <w:rPr>
          <w:shd w:val="clear" w:color="auto" w:fill="FFFFFF"/>
        </w:rPr>
        <w:fldChar w:fldCharType="separate"/>
      </w:r>
      <w:ins w:id="491" w:author="Gergo" w:date="2017-12-02T12:33:00Z">
        <w:r w:rsidR="00D87AD7" w:rsidRPr="00D87AD7">
          <w:rPr>
            <w:rPrChange w:id="492" w:author="Gergo" w:date="2017-12-02T12:33:00Z">
              <w:rPr/>
            </w:rPrChange>
          </w:rPr>
          <w:t>[17], [18]</w:t>
        </w:r>
        <w:r w:rsidR="00D87AD7">
          <w:rPr>
            <w:shd w:val="clear" w:color="auto" w:fill="FFFFFF"/>
          </w:rPr>
          <w:fldChar w:fldCharType="end"/>
        </w:r>
      </w:ins>
      <w:ins w:id="493" w:author="Gergo" w:date="2017-11-25T23:38:00Z">
        <w:r w:rsidR="006007F2">
          <w:rPr>
            <w:shd w:val="clear" w:color="auto" w:fill="FFFFFF"/>
          </w:rPr>
          <w:t>.</w:t>
        </w:r>
      </w:ins>
    </w:p>
    <w:p w14:paraId="4428B366" w14:textId="3AEE218A" w:rsidR="00CF4E29" w:rsidRPr="003355B9" w:rsidDel="004D0C18" w:rsidRDefault="00CF4E29" w:rsidP="00CF4E29">
      <w:pPr>
        <w:pStyle w:val="Cmsor3"/>
        <w:rPr>
          <w:del w:id="494" w:author="Gergo" w:date="2017-11-25T22:46:00Z"/>
        </w:rPr>
      </w:pPr>
      <w:del w:id="495" w:author="Gergo" w:date="2017-11-25T22:46:00Z">
        <w:r w:rsidRPr="003355B9" w:rsidDel="004D0C18">
          <w:delText>Használt szubszet</w:delText>
        </w:r>
        <w:commentRangeEnd w:id="470"/>
        <w:r w:rsidR="00D853FC" w:rsidRPr="003355B9" w:rsidDel="004D0C18">
          <w:rPr>
            <w:rStyle w:val="Jegyzethivatkozs"/>
            <w:rFonts w:cs="Times New Roman"/>
            <w:b w:val="0"/>
            <w:bCs w:val="0"/>
          </w:rPr>
          <w:commentReference w:id="470"/>
        </w:r>
        <w:bookmarkStart w:id="496" w:name="_Toc499416798"/>
        <w:bookmarkEnd w:id="496"/>
      </w:del>
    </w:p>
    <w:p w14:paraId="2D0BB014" w14:textId="314DCFC9" w:rsidR="007E2EB8" w:rsidRPr="003355B9" w:rsidRDefault="007E2EB8" w:rsidP="007E2EB8">
      <w:pPr>
        <w:pStyle w:val="Cmsor2"/>
        <w:rPr>
          <w:ins w:id="497" w:author="Gergo" w:date="2017-11-17T14:15:00Z"/>
        </w:rPr>
      </w:pPr>
      <w:bookmarkStart w:id="498" w:name="_Toc499416799"/>
      <w:r w:rsidRPr="003355B9">
        <w:t>NeuroSky neuroheadset</w:t>
      </w:r>
      <w:bookmarkEnd w:id="498"/>
    </w:p>
    <w:p w14:paraId="22F46E9B" w14:textId="77777777" w:rsidR="00786F47" w:rsidRPr="003355B9" w:rsidRDefault="00786F47" w:rsidP="00786F47">
      <w:pPr>
        <w:pStyle w:val="Cmsor3"/>
        <w:rPr>
          <w:moveTo w:id="499" w:author="Gergo" w:date="2017-11-17T14:15:00Z"/>
        </w:rPr>
      </w:pPr>
      <w:bookmarkStart w:id="500" w:name="_Toc499416800"/>
      <w:moveToRangeStart w:id="501" w:author="Gergo" w:date="2017-11-17T14:15:00Z" w:name="move498691456"/>
      <w:commentRangeStart w:id="502"/>
      <w:moveTo w:id="503" w:author="Gergo" w:date="2017-11-17T14:15:00Z">
        <w:r w:rsidRPr="003355B9">
          <w:t xml:space="preserve">Elektroenkefalográfia </w:t>
        </w:r>
        <w:commentRangeEnd w:id="502"/>
        <w:r w:rsidRPr="003355B9">
          <w:rPr>
            <w:rStyle w:val="Jegyzethivatkozs"/>
            <w:rFonts w:cs="Times New Roman"/>
            <w:b w:val="0"/>
            <w:bCs w:val="0"/>
          </w:rPr>
          <w:commentReference w:id="502"/>
        </w:r>
        <w:r w:rsidRPr="003355B9">
          <w:t>(EEG)</w:t>
        </w:r>
        <w:bookmarkEnd w:id="500"/>
      </w:moveTo>
    </w:p>
    <w:p w14:paraId="1643EE94" w14:textId="150D5D83" w:rsidR="00786F47" w:rsidRPr="003355B9" w:rsidRDefault="00786F47" w:rsidP="00786F47">
      <w:pPr>
        <w:rPr>
          <w:moveTo w:id="504" w:author="Gergo" w:date="2017-11-17T14:15:00Z"/>
        </w:rPr>
      </w:pPr>
      <w:moveTo w:id="505" w:author="Gergo" w:date="2017-11-17T14:15:00Z">
        <w:r w:rsidRPr="003355B9">
          <w:t>Az EEG egy elektrofiziológiai eljárás melynek során az emberi agy neuronjainak elektromos aktivitását mérjük, ebből kapva adatokat az alany pszichés állapotáról. Az agyban két elektron közti kommunikáció elektromos jelként jelenik meg. Egy neurontól származó jel mérése lehetetlen a koponyám kívülről, ám többszázezer egymás utáni kis elektromos jel már jól mérhető. Ezek a jelek hullámokat formálnak</w:t>
        </w:r>
      </w:moveTo>
      <w:ins w:id="506" w:author="Gergo" w:date="2017-12-02T20:56:00Z">
        <w:r w:rsidR="00AD1BEA">
          <w:t>,</w:t>
        </w:r>
      </w:ins>
      <w:moveTo w:id="507" w:author="Gergo" w:date="2017-11-17T14:15:00Z">
        <w:r w:rsidRPr="003355B9">
          <w:t xml:space="preserve"> melyek tulajdonságaik (frekvencia és amplitúdó) alapján különböző mentális állapotokhoz rendelhetők hozzá.</w:t>
        </w:r>
      </w:moveTo>
    </w:p>
    <w:p w14:paraId="47245511" w14:textId="2EF8A79E" w:rsidR="00786F47" w:rsidRPr="003355B9" w:rsidRDefault="00786F47" w:rsidP="00786F47">
      <w:pPr>
        <w:rPr>
          <w:moveTo w:id="508" w:author="Gergo" w:date="2017-11-17T14:15:00Z"/>
        </w:rPr>
      </w:pPr>
      <w:moveTo w:id="509" w:author="Gergo" w:date="2017-11-17T14:15:00Z">
        <w:r w:rsidRPr="003355B9">
          <w:t>Az elektroenkefalográfiának két változata ismert. Az egyik egy invazív eljárás melynek során a koponyába fúrt lyukakba helyeznek el elektródákat. Értelemszerűen ez a projekt során készített játék szempontjából egy kissé drasztikus megoldás lenne. A másik</w:t>
        </w:r>
      </w:moveTo>
      <w:ins w:id="510" w:author="Gergo" w:date="2017-12-02T20:56:00Z">
        <w:r w:rsidR="00AD1BEA">
          <w:t>,</w:t>
        </w:r>
      </w:ins>
      <w:moveTo w:id="511" w:author="Gergo" w:date="2017-11-17T14:15:00Z">
        <w:r w:rsidRPr="003355B9">
          <w:t xml:space="preserve"> amikor</w:t>
        </w:r>
      </w:moveTo>
      <w:ins w:id="512" w:author="Gergo" w:date="2017-12-02T20:56:00Z">
        <w:r w:rsidR="00AD1BEA">
          <w:t xml:space="preserve"> a</w:t>
        </w:r>
      </w:ins>
      <w:moveTo w:id="513" w:author="Gergo" w:date="2017-11-17T14:15:00Z">
        <w:r w:rsidRPr="003355B9">
          <w:t xml:space="preserve"> fejre megfelelően felhelyezett elektródák (akár 100-200 is) segítségével fogják az agyhullámokat. Orvosi és pszichológiai vizsgálatoknál a fejbőrre helyezett tappancsok</w:t>
        </w:r>
      </w:moveTo>
      <w:ins w:id="514" w:author="Gergo" w:date="2017-12-02T20:59:00Z">
        <w:r w:rsidR="00AD1BEA">
          <w:t xml:space="preserve"> felületét</w:t>
        </w:r>
      </w:ins>
      <w:moveTo w:id="515" w:author="Gergo" w:date="2017-11-17T14:15:00Z">
        <w:del w:id="516" w:author="Gergo" w:date="2017-12-02T20:59:00Z">
          <w:r w:rsidRPr="003355B9" w:rsidDel="00AD1BEA">
            <w:delText>at</w:delText>
          </w:r>
        </w:del>
      </w:moveTo>
      <w:ins w:id="517" w:author="Gergo" w:date="2017-12-02T20:58:00Z">
        <w:r w:rsidR="00AD1BEA">
          <w:t xml:space="preserve"> </w:t>
        </w:r>
      </w:ins>
      <w:moveTo w:id="518" w:author="Gergo" w:date="2017-11-17T14:15:00Z">
        <w:del w:id="519" w:author="Gergo" w:date="2017-12-02T20:58:00Z">
          <w:r w:rsidRPr="003355B9" w:rsidDel="00AD1BEA">
            <w:delText xml:space="preserve"> pluszban bekeni</w:delText>
          </w:r>
        </w:del>
        <w:del w:id="520" w:author="Gergo" w:date="2017-12-02T21:00:00Z">
          <w:r w:rsidRPr="003355B9" w:rsidDel="00AD1BEA">
            <w:delText xml:space="preserve"> </w:delText>
          </w:r>
        </w:del>
        <w:r w:rsidRPr="003355B9">
          <w:t>egy vezető géllel</w:t>
        </w:r>
      </w:moveTo>
      <w:ins w:id="521" w:author="Gergo" w:date="2017-12-02T21:00:00Z">
        <w:r w:rsidR="00AD1BEA">
          <w:t xml:space="preserve"> is be kell vonni</w:t>
        </w:r>
      </w:ins>
      <w:moveTo w:id="522" w:author="Gergo" w:date="2017-11-17T14:15:00Z">
        <w:r w:rsidRPr="003355B9">
          <w:t xml:space="preserve"> megfelelő működés érdekében. Ennek az eszköznek a felhelyezése időigényes, nem is beszélve a gélrő</w:t>
        </w:r>
      </w:moveTo>
      <w:ins w:id="523" w:author="Gergo" w:date="2017-12-02T12:11:00Z">
        <w:r w:rsidR="00B2590C">
          <w:t>l</w:t>
        </w:r>
        <w:r w:rsidR="00F86E2F">
          <w:t xml:space="preserve"> </w:t>
        </w:r>
        <w:r w:rsidR="00F86E2F">
          <w:fldChar w:fldCharType="begin"/>
        </w:r>
      </w:ins>
      <w:ins w:id="524" w:author="Gergo" w:date="2017-12-02T12:22:00Z">
        <w:r w:rsidR="00C96DDF">
          <w:instrText xml:space="preserve"> ADDIN ZOTERO_ITEM CSL_CITATION {"citationID":"am4bof5cqr","properties":{"formattedCitation":"[16], [17]","plainCitation":"[16], [17]","dontUpdate":true},"citationItems":[{"id":57,"uris":["http://zotero.org/users/local/Bycxhox9/items/4TXSSZHV"],"uri":["http://zotero.org/users/local/Bycxhox9/items/4TXSSZHV"],"itemData":{"id":57,"type":"book","title":"Electroencephalography: Basic Principles, Clinical Applications, and Related Fields.","collection-number":"0-7817-5126-8","ISBN":"0-7817-5126-8","author":[{"family":"Niedermeyer E.; da Silva F.L","given":""}]}},{"id":58,"uris":["http://zotero.org/users/local/Bycxhox9/items/2LQIFYBL"],"uri":["http://zotero.org/users/local/Bycxhox9/items/2LQIFYBL"],"itemData":{"id":58,"type":"entry-encyclopedia","title":"Electroencephalography","container-title":"Wikipedia","source":"Wikipedia","abstract":"Electroencephalography (EEG) is an electrophysiological monitoring method to record electrical activity of the brain. It is typically noninvasive, with the electrodes placed along the scalp, although invasive electrodes are sometimes used such as in electrocorticography. EEG measures voltage fluctuations resulting from ionic current within the neurons of the brain. In clinical contexts, EEG refers to the recording of the brain's spontaneous electrical activity over a period of time, as recorded from multiple electrodes placed on the scalp. Diagnostic applications generally focus either on event-related potentials or on the spectral content of EEG. The former investigates potential fluctuations time locked to an event like stimulus onset or button press. The latter analyses the type of neural oscillations (popularly called \"brain waves\") that can be observed in EEG signals in the frequency domain.\nEEG is most often used to diagnose epilepsy, which causes abnormalities in EEG readings. It is also used to diagnose sleep disorders, depth of anesthesia, coma, encephalopathies, and brain death. EEG used to be a first-line method of diagnosis for tumors, stroke and other focal brain disorders, but this use has decreased with the advent of high-resolution anatomical imaging techniques such as magnetic resonance imaging (MRI) and computed tomography (CT). Despite limited spatial resolution, EEG continues to be a valuable tool for research and diagnosis. It is one of the few mobile techniques available (e.g. ) and offers millisecond-range temporal resolution which is not possible with CT, PET or MRI.\nDerivatives of the EEG technique include evoked potentials (EP), which involves averaging the EEG activity time-locked to the presentation of a stimulus of some sort (visual, somatosensory, or auditory). Event-related potentials (ERPs) refer to averaged EEG responses that are time-locked to more complex processing of stimuli; this technique is used in cognitive science, cognitive psychology, and psychophysiological research.","URL":"https://en.wikipedia.org/w/index.php?title=Electroencephalography&amp;oldid=812068922","note":"Page Version ID: 812068922","language":"en","issued":{"date-parts":[["2017",11,25]]},"accessed":{"date-parts":[["2017",12,2]]}}}],"schema":"https://github.com/citation-style-language/schema/raw/master/csl-citation.json"} </w:instrText>
        </w:r>
      </w:ins>
      <w:r w:rsidR="00F86E2F">
        <w:fldChar w:fldCharType="separate"/>
      </w:r>
      <w:ins w:id="525" w:author="Gergo" w:date="2017-12-02T12:11:00Z">
        <w:r w:rsidR="00F86E2F">
          <w:t>[16]</w:t>
        </w:r>
        <w:r w:rsidR="00F86E2F" w:rsidRPr="00F86E2F">
          <w:t>[17]</w:t>
        </w:r>
        <w:r w:rsidR="00F86E2F">
          <w:fldChar w:fldCharType="end"/>
        </w:r>
      </w:ins>
      <w:moveTo w:id="526" w:author="Gergo" w:date="2017-11-17T14:15:00Z">
        <w:r w:rsidRPr="003355B9">
          <w:t>.</w:t>
        </w:r>
      </w:moveTo>
    </w:p>
    <w:p w14:paraId="1129117D" w14:textId="285EF88E" w:rsidR="00786F47" w:rsidRPr="0034280E" w:rsidRDefault="00786F47">
      <w:pPr>
        <w:pStyle w:val="Cmsor3"/>
        <w:pPrChange w:id="527" w:author="Gergo" w:date="2017-11-17T14:15:00Z">
          <w:pPr>
            <w:pStyle w:val="Cmsor2"/>
          </w:pPr>
        </w:pPrChange>
      </w:pPr>
      <w:bookmarkStart w:id="528" w:name="_Toc499416801"/>
      <w:moveToRangeEnd w:id="501"/>
      <w:ins w:id="529" w:author="Gergo" w:date="2017-11-17T14:15:00Z">
        <w:r w:rsidRPr="0034280E">
          <w:t>Eszközválaztás</w:t>
        </w:r>
      </w:ins>
      <w:bookmarkEnd w:id="528"/>
    </w:p>
    <w:p w14:paraId="57E2FF2E" w14:textId="4E06108F" w:rsidR="00D237EE" w:rsidRPr="003355B9" w:rsidRDefault="00A37929" w:rsidP="00840A8E">
      <w:r w:rsidRPr="003355B9">
        <w:t>Az alkalmazás egyik fő komponense a felhasználó pszichés állapotának megfigyelés</w:t>
      </w:r>
      <w:r w:rsidR="00D237EE" w:rsidRPr="003355B9">
        <w:t xml:space="preserve">e, rögzítése és felhasználása. Erre a </w:t>
      </w:r>
      <w:commentRangeStart w:id="530"/>
      <w:r w:rsidR="00D237EE" w:rsidRPr="003355B9">
        <w:t>feladatra</w:t>
      </w:r>
      <w:ins w:id="531" w:author="Gergo" w:date="2017-11-17T13:41:00Z">
        <w:r w:rsidR="00702450" w:rsidRPr="003355B9">
          <w:t xml:space="preserve"> </w:t>
        </w:r>
      </w:ins>
      <w:del w:id="532" w:author="Gergo" w:date="2017-11-17T13:41:00Z">
        <w:r w:rsidR="00D237EE" w:rsidRPr="003355B9" w:rsidDel="00702450">
          <w:delText xml:space="preserve"> a</w:delText>
        </w:r>
        <w:r w:rsidRPr="003355B9" w:rsidDel="00702450">
          <w:delText xml:space="preserve"> konzulensem tanácsára </w:delText>
        </w:r>
        <w:commentRangeEnd w:id="530"/>
        <w:r w:rsidR="00D853FC" w:rsidRPr="003355B9" w:rsidDel="00702450">
          <w:rPr>
            <w:rStyle w:val="Jegyzethivatkozs"/>
          </w:rPr>
          <w:commentReference w:id="530"/>
        </w:r>
      </w:del>
      <w:r w:rsidRPr="003355B9">
        <w:t xml:space="preserve">a NeuroSky MindWave  eszközét választottam, mert ez </w:t>
      </w:r>
      <w:ins w:id="533" w:author="Gergo" w:date="2017-11-17T13:42:00Z">
        <w:r w:rsidR="00702450" w:rsidRPr="003355B9">
          <w:t xml:space="preserve"> egy kicsi, könnyen és gyorsan használható</w:t>
        </w:r>
      </w:ins>
      <w:ins w:id="534" w:author="Gergo" w:date="2017-11-17T13:44:00Z">
        <w:r w:rsidR="00702450" w:rsidRPr="003355B9">
          <w:t xml:space="preserve"> </w:t>
        </w:r>
        <w:r w:rsidR="00702450" w:rsidRPr="003355B9">
          <w:lastRenderedPageBreak/>
          <w:t>szárazelektródás</w:t>
        </w:r>
      </w:ins>
      <w:ins w:id="535" w:author="Gergo" w:date="2017-11-17T13:42:00Z">
        <w:r w:rsidR="00702450" w:rsidRPr="003355B9">
          <w:t xml:space="preserve"> eszköz, ami más bonyolultabb headset-ekkel ellentétben</w:t>
        </w:r>
      </w:ins>
      <w:ins w:id="536" w:author="Gergo" w:date="2017-11-17T13:45:00Z">
        <w:r w:rsidR="00702450" w:rsidRPr="003355B9">
          <w:t xml:space="preserve"> nem za</w:t>
        </w:r>
        <w:r w:rsidR="0088772B">
          <w:t>varja a VR szemüveg használatát. K</w:t>
        </w:r>
        <w:r w:rsidR="00702450" w:rsidRPr="003355B9">
          <w:t>ényelmes</w:t>
        </w:r>
        <w:r w:rsidR="003B76C6">
          <w:t>en elfér egymás mellett a kettő</w:t>
        </w:r>
      </w:ins>
      <w:ins w:id="537" w:author="Gergo" w:date="2017-11-29T19:20:00Z">
        <w:r w:rsidR="003B76C6">
          <w:t xml:space="preserve"> (</w:t>
        </w:r>
        <w:r w:rsidR="003B76C6">
          <w:fldChar w:fldCharType="begin"/>
        </w:r>
        <w:r w:rsidR="003B76C6">
          <w:instrText xml:space="preserve"> REF _Ref499746570 \h </w:instrText>
        </w:r>
      </w:ins>
      <w:r w:rsidR="003B76C6">
        <w:fldChar w:fldCharType="separate"/>
      </w:r>
      <w:ins w:id="538" w:author="Gergo" w:date="2017-12-01T09:03:00Z">
        <w:r w:rsidR="0034280E">
          <w:t xml:space="preserve">Ábra </w:t>
        </w:r>
        <w:r w:rsidR="0034280E">
          <w:rPr>
            <w:noProof/>
          </w:rPr>
          <w:t>2</w:t>
        </w:r>
        <w:r w:rsidR="0034280E">
          <w:t>.</w:t>
        </w:r>
        <w:r w:rsidR="0034280E">
          <w:rPr>
            <w:noProof/>
          </w:rPr>
          <w:t>6</w:t>
        </w:r>
      </w:ins>
      <w:ins w:id="539" w:author="Gergo" w:date="2017-11-29T19:20:00Z">
        <w:r w:rsidR="003B76C6">
          <w:fldChar w:fldCharType="end"/>
        </w:r>
      </w:ins>
      <w:ins w:id="540" w:author="Gergo" w:date="2017-12-02T12:28:00Z">
        <w:r w:rsidR="00C96DDF">
          <w:t xml:space="preserve"> </w:t>
        </w:r>
        <w:r w:rsidR="00C96DDF">
          <w:fldChar w:fldCharType="begin"/>
        </w:r>
      </w:ins>
      <w:ins w:id="541" w:author="Gergo" w:date="2017-12-02T12:33:00Z">
        <w:r w:rsidR="00D87AD7">
          <w:instrText xml:space="preserve"> ADDIN ZOTERO_ITEM CSL_CITATION {"citationID":"a11ai5ajim0","properties":{"formattedCitation":"[21]","plainCitation":"[21]"},"citationItems":[{"id":61,"uris":["http://zotero.org/users/local/Bycxhox9/items/QQKVDUG4"],"uri":["http://zotero.org/users/local/Bycxhox9/items/QQKVDUG4"],"itemData":{"id":61,"type":"webpage","title":"Buy Mindwave Mobile bwsk on-ear Headphones (Black) Online at Low Prices in India - Amazon.in","URL":"https://www.amazon.in/Mindwave-Mobile-bwsk-Headphones-Black/dp/B007P339TE","accessed":{"date-parts":[["2017",12,2]]}}}],"schema":"https://github.com/citation-style-language/schema/raw/master/csl-citation.json"} </w:instrText>
        </w:r>
      </w:ins>
      <w:r w:rsidR="00C96DDF">
        <w:fldChar w:fldCharType="separate"/>
      </w:r>
      <w:ins w:id="542" w:author="Gergo" w:date="2017-12-02T12:33:00Z">
        <w:r w:rsidR="00D87AD7" w:rsidRPr="00D87AD7">
          <w:t>[21]</w:t>
        </w:r>
      </w:ins>
      <w:ins w:id="543" w:author="Gergo" w:date="2017-12-02T12:28:00Z">
        <w:r w:rsidR="00C96DDF">
          <w:fldChar w:fldCharType="end"/>
        </w:r>
      </w:ins>
      <w:ins w:id="544" w:author="Gergo" w:date="2017-11-29T19:20:00Z">
        <w:r w:rsidR="003B76C6">
          <w:t>).</w:t>
        </w:r>
      </w:ins>
      <w:ins w:id="545" w:author="Gergo" w:date="2017-11-17T13:45:00Z">
        <w:r w:rsidR="00702450" w:rsidRPr="003355B9">
          <w:t xml:space="preserve"> Továbbá ez az eszköz</w:t>
        </w:r>
      </w:ins>
      <w:ins w:id="546" w:author="Gergo" w:date="2017-11-17T13:42:00Z">
        <w:r w:rsidR="00702450" w:rsidRPr="003355B9">
          <w:t xml:space="preserve"> a tanszéken is rendelkezésre áll</w:t>
        </w:r>
      </w:ins>
      <w:del w:id="547" w:author="Gergo" w:date="2017-11-17T13:45:00Z">
        <w:r w:rsidRPr="003355B9" w:rsidDel="00702450">
          <w:delText>megtalálható az egyetemen</w:delText>
        </w:r>
      </w:del>
      <w:ins w:id="548" w:author="Gergo" w:date="2017-11-17T13:46:00Z">
        <w:r w:rsidR="00702450" w:rsidRPr="003355B9">
          <w:t>,</w:t>
        </w:r>
      </w:ins>
      <w:del w:id="549" w:author="Gergo" w:date="2017-11-17T13:46:00Z">
        <w:r w:rsidRPr="003355B9" w:rsidDel="00702450">
          <w:delText xml:space="preserve"> és</w:delText>
        </w:r>
      </w:del>
      <w:r w:rsidRPr="003355B9">
        <w:t xml:space="preserve"> így tényleges alanyokon is végezhető mérés. Ez az eszköz nem csak a pszichológiai mérésekhez lett tervezve, hanem</w:t>
      </w:r>
      <w:r w:rsidR="00D237EE" w:rsidRPr="003355B9">
        <w:t xml:space="preserve"> például a szórakoztató elektronika egyes területeire is, így ez egy egyszerűen használható könnyű kis eszköz.</w:t>
      </w:r>
    </w:p>
    <w:p w14:paraId="37529014" w14:textId="77777777" w:rsidR="005E2355" w:rsidRDefault="00840A8E">
      <w:pPr>
        <w:pStyle w:val="Kp"/>
        <w:rPr>
          <w:ins w:id="550" w:author="Gergo" w:date="2017-11-25T18:35:00Z"/>
        </w:rPr>
      </w:pPr>
      <w:r w:rsidRPr="0034280E">
        <w:rPr>
          <w:noProof/>
          <w:lang w:val="en-US"/>
        </w:rPr>
        <w:drawing>
          <wp:inline distT="0" distB="0" distL="0" distR="0" wp14:anchorId="4E17A8B3" wp14:editId="6EEECAA3">
            <wp:extent cx="3805310" cy="3805310"/>
            <wp:effectExtent l="0" t="0" r="5080" b="508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indwav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20690" cy="3820690"/>
                    </a:xfrm>
                    <a:prstGeom prst="rect">
                      <a:avLst/>
                    </a:prstGeom>
                  </pic:spPr>
                </pic:pic>
              </a:graphicData>
            </a:graphic>
          </wp:inline>
        </w:drawing>
      </w:r>
    </w:p>
    <w:p w14:paraId="45617EAC" w14:textId="07186209" w:rsidR="00D237EE" w:rsidRPr="0034280E" w:rsidRDefault="0051535D">
      <w:pPr>
        <w:pStyle w:val="Kpalrs"/>
        <w:pPrChange w:id="551" w:author="Gergo" w:date="2017-11-25T18:35:00Z">
          <w:pPr>
            <w:pStyle w:val="Kp"/>
          </w:pPr>
        </w:pPrChange>
      </w:pPr>
      <w:bookmarkStart w:id="552" w:name="_Ref499746570"/>
      <w:ins w:id="553" w:author="Gergo" w:date="2017-11-25T18:35:00Z">
        <w:r>
          <w:t>Ábra</w:t>
        </w:r>
        <w:r w:rsidR="005E2355">
          <w:t xml:space="preserve"> </w:t>
        </w:r>
      </w:ins>
      <w:ins w:id="554" w:author="Gergo" w:date="2017-11-29T13:18:00Z">
        <w:r w:rsidR="00B33261">
          <w:fldChar w:fldCharType="begin"/>
        </w:r>
        <w:r w:rsidR="00B33261">
          <w:instrText xml:space="preserve"> STYLEREF 1 \s </w:instrText>
        </w:r>
      </w:ins>
      <w:r w:rsidR="00B33261">
        <w:fldChar w:fldCharType="separate"/>
      </w:r>
      <w:r w:rsidR="0034280E">
        <w:rPr>
          <w:noProof/>
        </w:rPr>
        <w:t>2</w:t>
      </w:r>
      <w:ins w:id="555" w:author="Gergo" w:date="2017-11-29T13:18:00Z">
        <w:r w:rsidR="00B33261">
          <w:fldChar w:fldCharType="end"/>
        </w:r>
        <w:r w:rsidR="00B33261">
          <w:t>.</w:t>
        </w:r>
        <w:r w:rsidR="00B33261">
          <w:fldChar w:fldCharType="begin"/>
        </w:r>
        <w:r w:rsidR="00B33261">
          <w:instrText xml:space="preserve"> SEQ Figure \* ARABIC \s 1 </w:instrText>
        </w:r>
      </w:ins>
      <w:r w:rsidR="00B33261">
        <w:fldChar w:fldCharType="separate"/>
      </w:r>
      <w:ins w:id="556" w:author="Gergo" w:date="2017-12-01T09:03:00Z">
        <w:r w:rsidR="0034280E">
          <w:rPr>
            <w:noProof/>
          </w:rPr>
          <w:t>6</w:t>
        </w:r>
      </w:ins>
      <w:ins w:id="557" w:author="Gergo" w:date="2017-11-29T13:18:00Z">
        <w:r w:rsidR="00B33261">
          <w:fldChar w:fldCharType="end"/>
        </w:r>
      </w:ins>
      <w:bookmarkEnd w:id="552"/>
      <w:ins w:id="558" w:author="Gergo" w:date="2017-11-25T18:36:00Z">
        <w:r>
          <w:t xml:space="preserve"> A NeuroSky  MindWave Mobile headset-je</w:t>
        </w:r>
      </w:ins>
    </w:p>
    <w:p w14:paraId="093D2A26" w14:textId="77777777" w:rsidR="00840A8E" w:rsidRPr="003355B9" w:rsidRDefault="00840A8E" w:rsidP="00840A8E">
      <w:pPr>
        <w:pStyle w:val="Kpalrs"/>
      </w:pPr>
    </w:p>
    <w:p w14:paraId="0F9E80AB" w14:textId="4666701B" w:rsidR="00EC5766" w:rsidRPr="003355B9" w:rsidDel="00786F47" w:rsidRDefault="00EC5766" w:rsidP="00EC5766">
      <w:pPr>
        <w:pStyle w:val="Cmsor3"/>
        <w:rPr>
          <w:moveFrom w:id="559" w:author="Gergo" w:date="2017-11-17T14:15:00Z"/>
        </w:rPr>
      </w:pPr>
      <w:moveFromRangeStart w:id="560" w:author="Gergo" w:date="2017-11-17T14:15:00Z" w:name="move498691456"/>
      <w:commentRangeStart w:id="561"/>
      <w:moveFrom w:id="562" w:author="Gergo" w:date="2017-11-17T14:15:00Z">
        <w:r w:rsidRPr="003355B9" w:rsidDel="00786F47">
          <w:rPr>
            <w:b w:val="0"/>
            <w:bCs w:val="0"/>
          </w:rPr>
          <w:t xml:space="preserve">Elektroenkefalográfia </w:t>
        </w:r>
        <w:commentRangeEnd w:id="561"/>
        <w:r w:rsidR="00D853FC" w:rsidRPr="003355B9" w:rsidDel="00786F47">
          <w:rPr>
            <w:rStyle w:val="Jegyzethivatkozs"/>
          </w:rPr>
          <w:commentReference w:id="561"/>
        </w:r>
        <w:r w:rsidRPr="003355B9" w:rsidDel="00786F47">
          <w:rPr>
            <w:b w:val="0"/>
            <w:bCs w:val="0"/>
          </w:rPr>
          <w:t>(EEG)</w:t>
        </w:r>
        <w:bookmarkStart w:id="563" w:name="_Toc499416802"/>
        <w:bookmarkEnd w:id="563"/>
      </w:moveFrom>
    </w:p>
    <w:p w14:paraId="7C737653" w14:textId="396A96E3" w:rsidR="006D716A" w:rsidRPr="003355B9" w:rsidDel="00786F47" w:rsidRDefault="002C015F" w:rsidP="006D716A">
      <w:pPr>
        <w:rPr>
          <w:moveFrom w:id="564" w:author="Gergo" w:date="2017-11-17T14:15:00Z"/>
        </w:rPr>
      </w:pPr>
      <w:moveFrom w:id="565" w:author="Gergo" w:date="2017-11-17T14:15:00Z">
        <w:r w:rsidRPr="003355B9" w:rsidDel="00786F47">
          <w:t>Az EEG egy elektrofiziológiai eljárás melynek során az emberi agy neuronjainak elektromos aktivitását mérjük, ebből kapva adatokat az alany pszichés állapotáról.</w:t>
        </w:r>
        <w:r w:rsidR="00D66B0B" w:rsidRPr="003355B9" w:rsidDel="00786F47">
          <w:t xml:space="preserve"> Az agyban két elektron közti kommunikáció elektromos jelként jelenik meg. Egy neurontól származó jel mérése lehetetlen a koponyám kívülről, ám többszázezer egymás utáni kis elektromos jel már jól mérhető.</w:t>
        </w:r>
        <w:r w:rsidR="00E90C81" w:rsidRPr="003355B9" w:rsidDel="00786F47">
          <w:t xml:space="preserve"> Ezek a jelek hullámokat formálnak melyek tulajdonságaik (frekvencia és amplitúdó) alapján különböző mentális állapotokhoz rendelhetők hozzá.</w:t>
        </w:r>
        <w:bookmarkStart w:id="566" w:name="_Toc499416803"/>
        <w:bookmarkEnd w:id="566"/>
      </w:moveFrom>
    </w:p>
    <w:p w14:paraId="0C564C25" w14:textId="6E8FEFEE" w:rsidR="00E90C81" w:rsidRPr="003355B9" w:rsidDel="00786F47" w:rsidRDefault="00E90C81" w:rsidP="00E90C81">
      <w:pPr>
        <w:rPr>
          <w:moveFrom w:id="567" w:author="Gergo" w:date="2017-11-17T14:15:00Z"/>
        </w:rPr>
      </w:pPr>
      <w:moveFrom w:id="568" w:author="Gergo" w:date="2017-11-17T14:15:00Z">
        <w:r w:rsidRPr="003355B9" w:rsidDel="00786F47">
          <w:t>Az e</w:t>
        </w:r>
        <w:r w:rsidR="00664AE8" w:rsidRPr="003355B9" w:rsidDel="00786F47">
          <w:t>lektroenkefalográfiá</w:t>
        </w:r>
        <w:r w:rsidRPr="003355B9" w:rsidDel="00786F47">
          <w:t>nak két változata ismert. Az egyik egy invazív eljárás melynek során a koponyába fúrt lyukakba hel</w:t>
        </w:r>
        <w:r w:rsidR="00C14492" w:rsidRPr="003355B9" w:rsidDel="00786F47">
          <w:t>yeznek el elektródákat. Értelem</w:t>
        </w:r>
        <w:r w:rsidRPr="003355B9" w:rsidDel="00786F47">
          <w:t xml:space="preserve">szerűen ez a projekt során készített játék szempontjából egy kissé drasztikus megoldás lenne. </w:t>
        </w:r>
        <w:r w:rsidR="00664AE8" w:rsidRPr="003355B9" w:rsidDel="00786F47">
          <w:t xml:space="preserve">A másik amikor </w:t>
        </w:r>
        <w:r w:rsidR="006D151E" w:rsidRPr="003355B9" w:rsidDel="00786F47">
          <w:t>fejre megfelelően felhelyezett elektródák (akár 100-200 is) segítségével fogják az agyhullámokat. Orvosi és pszichológiai vizsgálatoknál a fejbőrre helyezett tappancsokat pluszban bekeni e</w:t>
        </w:r>
        <w:r w:rsidR="00C14492" w:rsidRPr="003355B9" w:rsidDel="00786F47">
          <w:t>gy vezető géllel</w:t>
        </w:r>
        <w:r w:rsidR="006D151E" w:rsidRPr="003355B9" w:rsidDel="00786F47">
          <w:t xml:space="preserve"> megfelelő működés érdekében.</w:t>
        </w:r>
        <w:r w:rsidR="00C14492" w:rsidRPr="003355B9" w:rsidDel="00786F47">
          <w:t xml:space="preserve"> Ennek az eszköznek a felhelyezése időigényes, nem is beszélve a gélrő.</w:t>
        </w:r>
        <w:bookmarkStart w:id="569" w:name="_Toc499416804"/>
        <w:bookmarkEnd w:id="569"/>
      </w:moveFrom>
    </w:p>
    <w:p w14:paraId="19084E29" w14:textId="1B6A0F8E" w:rsidR="00C14492" w:rsidRPr="003355B9" w:rsidRDefault="00C14492" w:rsidP="00C14492">
      <w:pPr>
        <w:pStyle w:val="Cmsor3"/>
      </w:pPr>
      <w:bookmarkStart w:id="570" w:name="_Toc499416805"/>
      <w:moveFromRangeEnd w:id="560"/>
      <w:r w:rsidRPr="003355B9">
        <w:t>ThinkGear</w:t>
      </w:r>
      <w:bookmarkEnd w:id="570"/>
    </w:p>
    <w:p w14:paraId="4EE386CA" w14:textId="00454BB9" w:rsidR="00C14492" w:rsidRPr="003355B9" w:rsidRDefault="00C14492" w:rsidP="00C14492">
      <w:r w:rsidRPr="003355B9">
        <w:t>Itt jön képbe a Neurosky technológiája és fő terméke a ThinkGear.  Ez magába</w:t>
      </w:r>
      <w:ins w:id="571" w:author="Gergo" w:date="2017-12-02T21:06:00Z">
        <w:r w:rsidR="00A05512">
          <w:t>n</w:t>
        </w:r>
      </w:ins>
      <w:r w:rsidRPr="003355B9">
        <w:t xml:space="preserve"> foglal egy könnyen és gyorsan használható szárazelektródás</w:t>
      </w:r>
      <w:r w:rsidR="00BD49E0" w:rsidRPr="003355B9">
        <w:t xml:space="preserve"> </w:t>
      </w:r>
      <w:r w:rsidR="0030386C" w:rsidRPr="003355B9">
        <w:t>szenzort és egy beé</w:t>
      </w:r>
      <w:r w:rsidR="00BD49E0" w:rsidRPr="003355B9">
        <w:t>pített ch</w:t>
      </w:r>
      <w:r w:rsidRPr="003355B9">
        <w:t xml:space="preserve">ippet. A ThinkGear a cég </w:t>
      </w:r>
      <w:r w:rsidR="00BD49E0" w:rsidRPr="003355B9">
        <w:t xml:space="preserve">minden eszközében megtalálható és sok külső cégnek is szállítják. A homlokra helyezett szárazelektróda a homloklebeny aktivitását méri. A mért hullámokat </w:t>
      </w:r>
      <w:r w:rsidR="0030386C" w:rsidRPr="003355B9">
        <w:t>a chip dolgozza fel és biztosít belőlük származtatott adatokat, mint például a koncentrációnak</w:t>
      </w:r>
      <w:ins w:id="572" w:author="Gergo" w:date="2017-12-02T21:07:00Z">
        <w:r w:rsidR="00A05512">
          <w:t>,</w:t>
        </w:r>
      </w:ins>
      <w:r w:rsidR="0030386C" w:rsidRPr="003355B9">
        <w:t xml:space="preserve"> vagy a nyugodtságnak a mértéke. Ezek az adatokat </w:t>
      </w:r>
      <w:r w:rsidR="00206EF9" w:rsidRPr="003355B9">
        <w:t>”</w:t>
      </w:r>
      <w:r w:rsidR="0030386C" w:rsidRPr="003355B9">
        <w:t>eSense</w:t>
      </w:r>
      <w:r w:rsidR="00206EF9" w:rsidRPr="003355B9">
        <w:t>”</w:t>
      </w:r>
      <w:r w:rsidR="0030386C" w:rsidRPr="003355B9">
        <w:t xml:space="preserve"> adatoknak</w:t>
      </w:r>
      <w:r w:rsidR="00206EF9" w:rsidRPr="003355B9">
        <w:t xml:space="preserve"> </w:t>
      </w:r>
      <w:r w:rsidR="0030386C" w:rsidRPr="003355B9">
        <w:lastRenderedPageBreak/>
        <w:t>nevezi és egy egytől százig terjedő számmal reprezentálja</w:t>
      </w:r>
      <w:ins w:id="573" w:author="Gergo" w:date="2017-12-02T12:31:00Z">
        <w:r w:rsidR="00C96DDF">
          <w:t xml:space="preserve"> </w:t>
        </w:r>
        <w:r w:rsidR="00C96DDF">
          <w:fldChar w:fldCharType="begin"/>
        </w:r>
      </w:ins>
      <w:ins w:id="574" w:author="Gergo" w:date="2017-12-02T12:33:00Z">
        <w:r w:rsidR="00D87AD7">
          <w:instrText xml:space="preserve"> ADDIN ZOTERO_ITEM CSL_CITATION {"citationID":"a13vjik8e2u","properties":{"formattedCitation":"[22]","plainCitation":"[22]"},"citationItems":[{"id":11,"uris":["http://zotero.org/users/local/Bycxhox9/items/YMILFHIZ"],"uri":["http://zotero.org/users/local/Bycxhox9/items/YMILFHIZ"],"itemData":{"id":11,"type":"webpage","title":"neurosky_101 [NeuroSky Developer - Docs]","URL":"http://developer.neurosky.com/docs/doku.php?id=neurosky_101","accessed":{"date-parts":[["2017",12,2]]}}}],"schema":"https://github.com/citation-style-language/schema/raw/master/csl-citation.json"} </w:instrText>
        </w:r>
      </w:ins>
      <w:r w:rsidR="00C96DDF">
        <w:fldChar w:fldCharType="separate"/>
      </w:r>
      <w:ins w:id="575" w:author="Gergo" w:date="2017-12-02T12:33:00Z">
        <w:r w:rsidR="00D87AD7" w:rsidRPr="00D87AD7">
          <w:t>[22]</w:t>
        </w:r>
      </w:ins>
      <w:ins w:id="576" w:author="Gergo" w:date="2017-12-02T12:31:00Z">
        <w:r w:rsidR="00C96DDF">
          <w:fldChar w:fldCharType="end"/>
        </w:r>
      </w:ins>
      <w:r w:rsidR="0030386C" w:rsidRPr="003355B9">
        <w:t>. ( A nyers adatok is elkérhetőek az eszköztől, ha másfajta, vagy részletesebb feldolgozást szeretnénk rajtuk végezni.)</w:t>
      </w:r>
    </w:p>
    <w:p w14:paraId="3A3EF97A" w14:textId="63A03AE4" w:rsidR="006D716A" w:rsidRPr="003355B9" w:rsidRDefault="009B2E41" w:rsidP="00362F2C">
      <w:r w:rsidRPr="003355B9">
        <w:t>A ThinkGear chipjének nem csak pusztán a bejövő agyhullámok feldolgozása a feladata, hanem tartalmaz egy bonyolult algoritmust a bejövő adatok zajmentesítésére is.</w:t>
      </w:r>
      <w:r w:rsidR="00F96985" w:rsidRPr="003355B9">
        <w:t xml:space="preserve"> Ahogy az agyi neuronok elektromos tevékenysége, úgy más a környezetben található elektromos eszköz is kibocsát hullámokat. Ezek a hullámok torzítják a mért adatokat így azok hitelességüket vesztik. A zajmentesítő algoritmus ezt a hatást rendeltetett ellensúlyozni</w:t>
      </w:r>
      <w:ins w:id="577" w:author="Gergo" w:date="2017-12-02T12:30:00Z">
        <w:r w:rsidR="00C96DDF">
          <w:t xml:space="preserve"> </w:t>
        </w:r>
        <w:r w:rsidR="00C96DDF">
          <w:fldChar w:fldCharType="begin"/>
        </w:r>
      </w:ins>
      <w:ins w:id="578" w:author="Gergo" w:date="2017-12-02T12:33:00Z">
        <w:r w:rsidR="00D87AD7">
          <w:instrText xml:space="preserve"> ADDIN ZOTERO_ITEM CSL_CITATION {"citationID":"ad109fcsvs","properties":{"formattedCitation":"[23]","plainCitation":"[23]"},"citationItems":[{"id":33,"uris":["http://zotero.org/users/local/Bycxhox9/items/UQJ6WUIV"],"uri":["http://zotero.org/users/local/Bycxhox9/items/UQJ6WUIV"],"itemData":{"id":33,"type":"entry-encyclopedia","title":"NeuroSky","container-title":"Wikipedia","source":"Wikipedia","abstract":"NeuroSky, Inc. is a manufacturer of Brain-Computer Interface (BCI) technologies for consumer product applications, which was founded in 2004 in Silicon Valley, California. The company adapts electroencephalography (EEG) and electromyography (EMG) technology to fit a consumer market within a number of fields such as entertainment (toys and games), education, automotive, and health.\nNeuroSky technology allows for low-cost EEG-linked research and products by using inexpensive dry sensors; older EEGs require the application of a conductive gel between the sensors and the head. The systems also include built-in electrical “noise” reduction software/hardware, and utilize embedded (chip level) solutions for signal processing and output.\nNeurosky primarily works as an original equipment manufacturer, or OEM, collaborating with industry partners, developers, and research institutions to deploy the technology into their own products and systems. When NeuroSky has released direct-to-consumer products, such as the MindSet and the MindWave, they are typically designed for maximum flexibility of use through third party and open source content.","URL":"https://en.wikipedia.org/w/index.php?title=NeuroSky&amp;oldid=799828150","note":"Page Version ID: 799828150","language":"en","issued":{"date-parts":[["2017",9,10]]},"accessed":{"date-parts":[["2017",12,2]]}}}],"schema":"https://github.com/citation-style-language/schema/raw/master/csl-citation.json"} </w:instrText>
        </w:r>
      </w:ins>
      <w:r w:rsidR="00C96DDF">
        <w:fldChar w:fldCharType="separate"/>
      </w:r>
      <w:ins w:id="579" w:author="Gergo" w:date="2017-12-02T12:33:00Z">
        <w:r w:rsidR="00D87AD7" w:rsidRPr="00D87AD7">
          <w:t>[23]</w:t>
        </w:r>
      </w:ins>
      <w:ins w:id="580" w:author="Gergo" w:date="2017-12-02T12:30:00Z">
        <w:r w:rsidR="00C96DDF">
          <w:fldChar w:fldCharType="end"/>
        </w:r>
      </w:ins>
      <w:r w:rsidR="00F96985" w:rsidRPr="003355B9">
        <w:t>.</w:t>
      </w:r>
    </w:p>
    <w:p w14:paraId="0E3C3251" w14:textId="310D9106" w:rsidR="00961EAD" w:rsidRPr="003355B9" w:rsidRDefault="00961EAD" w:rsidP="00BB7297">
      <w:pPr>
        <w:pStyle w:val="Cmsor1"/>
      </w:pPr>
      <w:bookmarkStart w:id="581" w:name="_Toc499416806"/>
      <w:r w:rsidRPr="003355B9">
        <w:lastRenderedPageBreak/>
        <w:t>Tervezés</w:t>
      </w:r>
      <w:bookmarkEnd w:id="581"/>
    </w:p>
    <w:p w14:paraId="70815B7C" w14:textId="27178262" w:rsidR="0088656F" w:rsidRPr="003355B9" w:rsidRDefault="00EA3F8B" w:rsidP="0088656F">
      <w:r w:rsidRPr="003355B9">
        <w:t>E</w:t>
      </w:r>
      <w:r w:rsidR="00D602DA" w:rsidRPr="003355B9">
        <w:t>gy klasszikus full-stackes</w:t>
      </w:r>
      <w:ins w:id="582" w:author="Gergo" w:date="2017-12-02T21:07:00Z">
        <w:r w:rsidR="00A05512">
          <w:t>,</w:t>
        </w:r>
      </w:ins>
      <w:r w:rsidR="00523F8A" w:rsidRPr="003355B9">
        <w:t xml:space="preserve"> háromrétegű</w:t>
      </w:r>
      <w:r w:rsidR="00D602DA" w:rsidRPr="003355B9">
        <w:t xml:space="preserve"> alkalm</w:t>
      </w:r>
      <w:r w:rsidR="00523F8A" w:rsidRPr="003355B9">
        <w:t>a</w:t>
      </w:r>
      <w:r w:rsidR="00D602DA" w:rsidRPr="003355B9">
        <w:t>zás</w:t>
      </w:r>
      <w:r w:rsidR="00523F8A" w:rsidRPr="003355B9">
        <w:t xml:space="preserve"> fejlesztése esetén a tervezés folyamata során olyan</w:t>
      </w:r>
      <w:del w:id="583" w:author="Gergo" w:date="2017-11-17T13:46:00Z">
        <w:r w:rsidR="00523F8A" w:rsidRPr="003355B9" w:rsidDel="0069672B">
          <w:delText xml:space="preserve"> </w:delText>
        </w:r>
        <w:commentRangeStart w:id="584"/>
        <w:r w:rsidR="00523F8A" w:rsidRPr="003355B9" w:rsidDel="0069672B">
          <w:delText>tervezési</w:delText>
        </w:r>
      </w:del>
      <w:r w:rsidR="00523F8A" w:rsidRPr="003355B9">
        <w:t xml:space="preserve"> </w:t>
      </w:r>
      <w:commentRangeEnd w:id="584"/>
      <w:r w:rsidR="002F1C15" w:rsidRPr="003355B9">
        <w:rPr>
          <w:rStyle w:val="Jegyzethivatkozs"/>
        </w:rPr>
        <w:commentReference w:id="584"/>
      </w:r>
      <w:r w:rsidR="00523F8A" w:rsidRPr="003355B9">
        <w:t>feladatok</w:t>
      </w:r>
      <w:ins w:id="585" w:author="Gergo" w:date="2017-11-17T13:46:00Z">
        <w:r w:rsidR="0069672B" w:rsidRPr="003355B9">
          <w:t>kal</w:t>
        </w:r>
      </w:ins>
      <w:r w:rsidR="00523F8A" w:rsidRPr="003355B9">
        <w:t xml:space="preserve"> </w:t>
      </w:r>
      <w:ins w:id="586" w:author="Gergo" w:date="2017-11-17T13:46:00Z">
        <w:r w:rsidR="0069672B" w:rsidRPr="003355B9">
          <w:t>találkozunk</w:t>
        </w:r>
      </w:ins>
      <w:del w:id="587" w:author="Gergo" w:date="2017-11-17T13:46:00Z">
        <w:r w:rsidR="00523F8A" w:rsidRPr="003355B9" w:rsidDel="0069672B">
          <w:delText>vannak</w:delText>
        </w:r>
      </w:del>
      <w:r w:rsidR="00523F8A" w:rsidRPr="003355B9">
        <w:t>, mint az adatbázis séma megtervezése, a rétegek elválasztása</w:t>
      </w:r>
      <w:ins w:id="588" w:author="Gergo" w:date="2017-12-02T21:08:00Z">
        <w:r w:rsidR="00A05512">
          <w:t>,</w:t>
        </w:r>
      </w:ins>
      <w:del w:id="589" w:author="Gergo" w:date="2017-12-02T21:08:00Z">
        <w:r w:rsidR="00523F8A" w:rsidRPr="003355B9" w:rsidDel="00A05512">
          <w:delText xml:space="preserve"> és</w:delText>
        </w:r>
      </w:del>
      <w:r w:rsidR="00523F8A" w:rsidRPr="003355B9">
        <w:t xml:space="preserve"> a köztük történő kommunikáció </w:t>
      </w:r>
      <w:ins w:id="590" w:author="Gergo" w:date="2017-12-02T21:11:00Z">
        <w:r w:rsidR="0031356E">
          <w:t>kiépítése</w:t>
        </w:r>
      </w:ins>
      <w:del w:id="591" w:author="Gergo" w:date="2017-12-02T21:11:00Z">
        <w:r w:rsidR="00523F8A" w:rsidRPr="003355B9" w:rsidDel="0031356E">
          <w:delText>megtervezése</w:delText>
        </w:r>
      </w:del>
      <w:r w:rsidR="00523F8A" w:rsidRPr="003355B9">
        <w:t xml:space="preserve">, vagy a szolgáltatást végző osztályok </w:t>
      </w:r>
      <w:ins w:id="592" w:author="Gergo" w:date="2017-12-02T21:10:00Z">
        <w:r w:rsidR="0031356E">
          <w:t>megtervezése</w:t>
        </w:r>
      </w:ins>
      <w:del w:id="593" w:author="Gergo" w:date="2017-12-02T21:08:00Z">
        <w:r w:rsidRPr="003355B9" w:rsidDel="00A05512">
          <w:delText>megtervezése</w:delText>
        </w:r>
      </w:del>
      <w:r w:rsidRPr="003355B9">
        <w:t>. Ez a projekt során</w:t>
      </w:r>
      <w:r w:rsidR="006E1712" w:rsidRPr="003355B9">
        <w:t xml:space="preserve"> nem csak a játékfejlesztés, a virtuális valóság és a neuroheadset volt újdonság, hanem egy ilyen alkalmazás tervezésének </w:t>
      </w:r>
      <w:r w:rsidR="00110EE3" w:rsidRPr="003355B9">
        <w:t>metodikája is.</w:t>
      </w:r>
    </w:p>
    <w:p w14:paraId="49CA72D8" w14:textId="48C847F2" w:rsidR="00110EE3" w:rsidRPr="003355B9" w:rsidRDefault="00110EE3" w:rsidP="00110EE3">
      <w:pPr>
        <w:pStyle w:val="Cmsor2"/>
      </w:pPr>
      <w:bookmarkStart w:id="594" w:name="_Toc499416807"/>
      <w:r w:rsidRPr="003355B9">
        <w:t xml:space="preserve">A </w:t>
      </w:r>
      <w:commentRangeStart w:id="595"/>
      <w:r w:rsidRPr="003355B9">
        <w:t>játékmenet</w:t>
      </w:r>
      <w:commentRangeEnd w:id="595"/>
      <w:r w:rsidR="002F1C15" w:rsidRPr="003355B9">
        <w:rPr>
          <w:rStyle w:val="Jegyzethivatkozs"/>
          <w:rFonts w:cs="Times New Roman"/>
          <w:b w:val="0"/>
          <w:bCs w:val="0"/>
          <w:iCs w:val="0"/>
        </w:rPr>
        <w:commentReference w:id="595"/>
      </w:r>
      <w:bookmarkEnd w:id="594"/>
    </w:p>
    <w:p w14:paraId="117A8F7A" w14:textId="7C0DD430" w:rsidR="000106F7" w:rsidRPr="003355B9" w:rsidRDefault="00110EE3" w:rsidP="000106F7">
      <w:r w:rsidRPr="003355B9">
        <w:t>Az első feladat</w:t>
      </w:r>
      <w:r w:rsidR="00A4536D" w:rsidRPr="003355B9">
        <w:t xml:space="preserve"> a játék stílusának és témájának meghatározása volt. Miután kicsit körülnéztem az elérhető </w:t>
      </w:r>
      <w:ins w:id="596" w:author="Gergo" w:date="2017-11-29T14:26:00Z">
        <w:r w:rsidR="005261E5" w:rsidRPr="005261E5">
          <w:rPr>
            <w:rPrChange w:id="597" w:author="Gergo" w:date="2017-11-29T14:26:00Z">
              <w:rPr>
                <w:highlight w:val="yellow"/>
              </w:rPr>
            </w:rPrChange>
          </w:rPr>
          <w:t>D</w:t>
        </w:r>
      </w:ins>
      <w:del w:id="598" w:author="Gergo" w:date="2017-11-29T14:26:00Z">
        <w:r w:rsidR="00A4536D" w:rsidRPr="005261E5" w:rsidDel="005261E5">
          <w:delText>d</w:delText>
        </w:r>
      </w:del>
      <w:r w:rsidR="00A4536D" w:rsidRPr="005261E5">
        <w:t>ay</w:t>
      </w:r>
      <w:ins w:id="599" w:author="Gergo" w:date="2017-11-29T14:26:00Z">
        <w:r w:rsidR="005261E5" w:rsidRPr="005261E5">
          <w:rPr>
            <w:rPrChange w:id="600" w:author="Gergo" w:date="2017-11-29T14:26:00Z">
              <w:rPr>
                <w:highlight w:val="yellow"/>
              </w:rPr>
            </w:rPrChange>
          </w:rPr>
          <w:t>D</w:t>
        </w:r>
      </w:ins>
      <w:del w:id="601" w:author="Gergo" w:date="2017-11-29T14:26:00Z">
        <w:r w:rsidR="00A4536D" w:rsidRPr="005261E5" w:rsidDel="005261E5">
          <w:delText>d</w:delText>
        </w:r>
      </w:del>
      <w:r w:rsidR="00A4536D" w:rsidRPr="005261E5">
        <w:t>ream</w:t>
      </w:r>
      <w:r w:rsidR="00A4536D" w:rsidRPr="003355B9">
        <w:t xml:space="preserve">-es alkalmazások között, és azt tapasztaltam, hogy a legtöbb </w:t>
      </w:r>
      <w:r w:rsidR="00887B2E" w:rsidRPr="003355B9">
        <w:t>alkalmazásban nem adják meg a játékosnak azt a lehetőséget, hogy szabadon mozogjanak</w:t>
      </w:r>
      <w:ins w:id="602" w:author="Gergo" w:date="2017-12-02T21:12:00Z">
        <w:r w:rsidR="0031356E">
          <w:t xml:space="preserve"> a</w:t>
        </w:r>
      </w:ins>
      <w:r w:rsidR="00887B2E" w:rsidRPr="003355B9">
        <w:t xml:space="preserve"> világban</w:t>
      </w:r>
      <w:ins w:id="603" w:author="Gergo" w:date="2017-12-02T21:13:00Z">
        <w:r w:rsidR="0031356E">
          <w:t>:</w:t>
        </w:r>
      </w:ins>
      <w:del w:id="604" w:author="Gergo" w:date="2017-12-02T21:13:00Z">
        <w:r w:rsidR="00887B2E" w:rsidRPr="003355B9" w:rsidDel="0031356E">
          <w:delText>,</w:delText>
        </w:r>
      </w:del>
      <w:r w:rsidR="00887B2E" w:rsidRPr="003355B9">
        <w:t xml:space="preserve"> vagy kötött pályá</w:t>
      </w:r>
      <w:ins w:id="605" w:author="Gergo" w:date="2017-12-02T21:15:00Z">
        <w:r w:rsidR="0031356E">
          <w:t>n</w:t>
        </w:r>
      </w:ins>
      <w:del w:id="606" w:author="Gergo" w:date="2017-12-02T21:15:00Z">
        <w:r w:rsidR="00887B2E" w:rsidRPr="003355B9" w:rsidDel="0031356E">
          <w:delText>n mozog</w:delText>
        </w:r>
      </w:del>
      <w:r w:rsidR="00887B2E" w:rsidRPr="003355B9">
        <w:t xml:space="preserve"> vagy egyáltalán nem is mozog</w:t>
      </w:r>
      <w:ins w:id="607" w:author="Gergo" w:date="2017-12-02T21:15:00Z">
        <w:r w:rsidR="0031356E">
          <w:t>hat</w:t>
        </w:r>
      </w:ins>
      <w:r w:rsidR="00887B2E" w:rsidRPr="003355B9">
        <w:t xml:space="preserve">. Habár </w:t>
      </w:r>
      <w:ins w:id="608" w:author="Gergo" w:date="2017-12-02T21:16:00Z">
        <w:r w:rsidR="00875E3A">
          <w:t xml:space="preserve">a </w:t>
        </w:r>
      </w:ins>
      <w:r w:rsidR="00887B2E" w:rsidRPr="003355B9">
        <w:t>körültekintés lehetőségét megadják,</w:t>
      </w:r>
      <w:ins w:id="609" w:author="Gergo" w:date="2017-12-02T21:17:00Z">
        <w:r w:rsidR="00875E3A">
          <w:t xml:space="preserve"> </w:t>
        </w:r>
      </w:ins>
      <w:del w:id="610" w:author="Gergo" w:date="2017-12-02T21:17:00Z">
        <w:r w:rsidR="00887B2E" w:rsidRPr="003355B9" w:rsidDel="00875E3A">
          <w:delText xml:space="preserve"> de </w:delText>
        </w:r>
      </w:del>
      <w:r w:rsidR="00887B2E" w:rsidRPr="003355B9">
        <w:t>sokszor mégis úgy éreztem, hogy egy olyan lehetőséget veszítenek el ezek az alkal</w:t>
      </w:r>
      <w:r w:rsidR="000106F7" w:rsidRPr="003355B9">
        <w:t>mazások, ami sokkal jobban be tudja vonni a játékost a virtuális világba. Mind az ilyen jellegű alkalmazások hiánya</w:t>
      </w:r>
      <w:r w:rsidR="00CB6C7B" w:rsidRPr="003355B9">
        <w:t>, mind a plusz hozzáadott élmény, ami abból származik, hogy a játékos saját maga szabadon fedezheti fel az általunk kreált világot, miatt úgy döntöttem, hogy egy kis Open World RPG játékot fogok készíteni, melyben habár szabadon mozoghat a játékos</w:t>
      </w:r>
      <w:ins w:id="611" w:author="Gergo" w:date="2017-12-02T21:20:00Z">
        <w:r w:rsidR="0098449D">
          <w:t>,</w:t>
        </w:r>
      </w:ins>
      <w:r w:rsidR="00CB6C7B" w:rsidRPr="003355B9">
        <w:t xml:space="preserve"> mégis egy lineáris küldetéssorozatot követ végig.</w:t>
      </w:r>
    </w:p>
    <w:p w14:paraId="4A1ACADD" w14:textId="08AEFEF7" w:rsidR="008768DD" w:rsidRPr="003355B9" w:rsidRDefault="00DA1AF0" w:rsidP="008768DD">
      <w:r w:rsidRPr="003355B9">
        <w:t>Egy másik</w:t>
      </w:r>
      <w:r w:rsidR="00DF5905" w:rsidRPr="003355B9">
        <w:t xml:space="preserve"> lényeges aspektusa a témának, amit mindenképp figyelembe kellett vennem, az hogy a játék gyerekeknek készül</w:t>
      </w:r>
      <w:ins w:id="612" w:author="Gergo" w:date="2017-12-02T21:20:00Z">
        <w:r w:rsidR="0098449D">
          <w:t>,</w:t>
        </w:r>
      </w:ins>
      <w:r w:rsidR="00DF5905" w:rsidRPr="003355B9">
        <w:t xml:space="preserve"> így mind</w:t>
      </w:r>
      <w:ins w:id="613" w:author="Gergo" w:date="2017-12-02T21:20:00Z">
        <w:r w:rsidR="0098449D">
          <w:t>,</w:t>
        </w:r>
      </w:ins>
      <w:r w:rsidR="00DF5905" w:rsidRPr="003355B9">
        <w:t xml:space="preserve"> témában mind megjelenésben meg kellett ennek felelni. Ezért döntöttem úgy, hogy egy fantázia világban</w:t>
      </w:r>
      <w:r w:rsidR="008768DD" w:rsidRPr="003355B9">
        <w:t xml:space="preserve"> fog helyet kapni a történet egy klasszikus mesebeli történet menettel, ahol egy az elején megismert fő</w:t>
      </w:r>
      <w:r w:rsidR="006725AD" w:rsidRPr="003355B9">
        <w:t xml:space="preserve"> </w:t>
      </w:r>
      <w:r w:rsidR="008768DD" w:rsidRPr="003355B9">
        <w:t>gonoszon kell fölülkerekedni,</w:t>
      </w:r>
      <w:ins w:id="614" w:author="Gergo" w:date="2017-11-17T13:47:00Z">
        <w:r w:rsidR="00577464" w:rsidRPr="003355B9">
          <w:t xml:space="preserve"> </w:t>
        </w:r>
      </w:ins>
      <w:del w:id="615" w:author="Gergo" w:date="2017-11-17T13:47:00Z">
        <w:r w:rsidR="008768DD" w:rsidRPr="003355B9" w:rsidDel="00577464">
          <w:delText xml:space="preserve"> egy </w:delText>
        </w:r>
      </w:del>
      <w:r w:rsidR="008768DD" w:rsidRPr="003355B9">
        <w:t>sok munka és egy segítő jó karakter segítségével.</w:t>
      </w:r>
    </w:p>
    <w:p w14:paraId="75E642F4" w14:textId="21D7B3B1" w:rsidR="00362F2C" w:rsidRPr="003355B9" w:rsidRDefault="00362F2C" w:rsidP="008768DD"/>
    <w:p w14:paraId="08686262" w14:textId="6857ED76" w:rsidR="0098139D" w:rsidRPr="003355B9" w:rsidRDefault="0098139D" w:rsidP="0098139D">
      <w:pPr>
        <w:pStyle w:val="Cmsor3"/>
      </w:pPr>
      <w:bookmarkStart w:id="616" w:name="_Toc499416808"/>
      <w:r w:rsidRPr="003355B9">
        <w:t>A történet</w:t>
      </w:r>
      <w:bookmarkEnd w:id="616"/>
    </w:p>
    <w:p w14:paraId="0DB23C31" w14:textId="77777777" w:rsidR="000A0921" w:rsidRPr="003355B9" w:rsidRDefault="00CB7652" w:rsidP="00A56FEE">
      <w:r w:rsidRPr="003355B9">
        <w:t xml:space="preserve">A történet egy kis mesebeli erdőben játszódik. Az elején az egyetlen karakter rajtunk kívül egy házikó előtt álldogáló alak. Egy Ogre. Miután odamegyünk hozzá </w:t>
      </w:r>
      <w:r w:rsidRPr="003355B9">
        <w:lastRenderedPageBreak/>
        <w:t xml:space="preserve">kiderül, hogy a segítségünkre van szüksége, mert elszöktek a macskái és kell valaki, aki megkeresi és visszahozza őket az erdő mélyéről. </w:t>
      </w:r>
    </w:p>
    <w:p w14:paraId="772F4C08" w14:textId="6A6E9F68" w:rsidR="000A0921" w:rsidRPr="003355B9" w:rsidRDefault="000A0921" w:rsidP="00A56FEE">
      <w:r w:rsidRPr="003355B9">
        <w:t>Miután</w:t>
      </w:r>
      <w:r w:rsidR="00CB7652" w:rsidRPr="003355B9">
        <w:t xml:space="preserve"> elfogadtuk a küldetést (kötelező)</w:t>
      </w:r>
      <w:ins w:id="617" w:author="Gergo" w:date="2017-12-02T21:57:00Z">
        <w:r w:rsidR="008B7E99">
          <w:t>,</w:t>
        </w:r>
      </w:ins>
      <w:r w:rsidR="00CB7652" w:rsidRPr="003355B9">
        <w:t xml:space="preserve"> elindulunk a macskák felkutatására. Ha a nyomukra akadtunk, már csak el kell kapni őket, de ez nem olyan egyszerű, mert minduntalan elszaladnak ügyesen cikázva a fák között. Mindegyik cica egy az erdő végében </w:t>
      </w:r>
      <w:r w:rsidR="005213CF" w:rsidRPr="003355B9">
        <w:t xml:space="preserve">rejlő kis gombaházhoz vezetett minket. </w:t>
      </w:r>
    </w:p>
    <w:p w14:paraId="6A4FAA1C" w14:textId="33D29A87" w:rsidR="000A0921" w:rsidRPr="003355B9" w:rsidRDefault="000A0921" w:rsidP="00A56FEE">
      <w:r w:rsidRPr="003355B9">
        <w:t>Mikor</w:t>
      </w:r>
      <w:r w:rsidR="005213CF" w:rsidRPr="003355B9">
        <w:t xml:space="preserve"> a cicák eltűntek a házikó ajtaja mögött egy öregasszony lép ki belőle és számo</w:t>
      </w:r>
      <w:ins w:id="618" w:author="Gergo" w:date="2017-12-02T22:01:00Z">
        <w:r w:rsidR="008B7E99">
          <w:t>n</w:t>
        </w:r>
      </w:ins>
      <w:r w:rsidR="005213CF" w:rsidRPr="003355B9">
        <w:t>kéri tőlünk, hogy miért kergetjük a macskáit. Hamar rájön, hogy az Ogre vert át minket, aki csak a vacsorájához tartotta az állatokat. Az öregasszony is a segítségünket kéri,</w:t>
      </w:r>
      <w:del w:id="619" w:author="Gergo" w:date="2017-12-02T22:02:00Z">
        <w:r w:rsidR="005213CF" w:rsidRPr="003355B9" w:rsidDel="008B7E99">
          <w:delText xml:space="preserve"> de ő</w:delText>
        </w:r>
      </w:del>
      <w:r w:rsidR="005213CF" w:rsidRPr="003355B9">
        <w:t xml:space="preserve"> a gonosz Ogre legyőzésében, aki régóta sanyargatja az erdő lakóit. Ám előbb fel kell készülnünk a harcra, ezért elküld minket a varázslónő, hogy keressük meg az erdőben rejlő mágikus ősi rúnákat és azok végigrajzolásá</w:t>
      </w:r>
      <w:r w:rsidR="00147289" w:rsidRPr="003355B9">
        <w:t xml:space="preserve">val sajátítsuk el a titkukat. </w:t>
      </w:r>
    </w:p>
    <w:p w14:paraId="40CBB1E8" w14:textId="08D6BD96" w:rsidR="000A0921" w:rsidRPr="003355B9" w:rsidRDefault="000A0921" w:rsidP="00A56FEE">
      <w:r w:rsidRPr="003355B9">
        <w:t>Ha</w:t>
      </w:r>
      <w:r w:rsidR="00147289" w:rsidRPr="003355B9">
        <w:t xml:space="preserve"> ezzel végeztünk visszatérünk a varázslónőhöz, aki megdicsér minket és elküld, hogy gyakoroljuk a varázslást a rúnák segítségével. Ez úgy zajlik, hogy </w:t>
      </w:r>
      <w:r w:rsidR="001B3741" w:rsidRPr="003355B9">
        <w:t>a megjelenő rúnákat</w:t>
      </w:r>
      <w:r w:rsidR="00147289" w:rsidRPr="003355B9">
        <w:t xml:space="preserve"> minél kevesebb hibával </w:t>
      </w:r>
      <w:ins w:id="620" w:author="Gergo" w:date="2017-12-02T22:03:00Z">
        <w:r w:rsidR="008B7E99">
          <w:t>kell</w:t>
        </w:r>
      </w:ins>
      <w:del w:id="621" w:author="Gergo" w:date="2017-12-02T22:03:00Z">
        <w:r w:rsidR="001B3741" w:rsidRPr="003355B9" w:rsidDel="008B7E99">
          <w:delText>végig kell</w:delText>
        </w:r>
      </w:del>
      <w:r w:rsidR="001B3741" w:rsidRPr="003355B9">
        <w:t xml:space="preserve"> </w:t>
      </w:r>
      <w:ins w:id="622" w:author="Gergo" w:date="2017-12-02T22:03:00Z">
        <w:r w:rsidR="008B7E99">
          <w:t>végig</w:t>
        </w:r>
      </w:ins>
      <w:r w:rsidR="001B3741" w:rsidRPr="003355B9">
        <w:t xml:space="preserve">rajzolni. Sikeres teljesítéskor </w:t>
      </w:r>
      <w:r w:rsidR="00FA62F9" w:rsidRPr="003355B9">
        <w:t>most már egy a rúna típusának megfelelő varázsgömb is megjelenik</w:t>
      </w:r>
      <w:r w:rsidRPr="003355B9">
        <w:t>,</w:t>
      </w:r>
      <w:r w:rsidR="00FA62F9" w:rsidRPr="003355B9">
        <w:t xml:space="preserve"> amit </w:t>
      </w:r>
      <w:del w:id="623" w:author="Gergo" w:date="2017-11-17T13:47:00Z">
        <w:r w:rsidR="00FA62F9" w:rsidRPr="003355B9" w:rsidDel="000216A4">
          <w:delText xml:space="preserve">a </w:delText>
        </w:r>
      </w:del>
      <w:r w:rsidR="00FA62F9" w:rsidRPr="003355B9">
        <w:t>el tudunk dobni utána. Miután ezzel is kész vagyunk ismét visszatérünk az öregasszonyhoz, aki most már úgy ítéli meg hogy készen állunka küzdelemre. Irány az Ogre!</w:t>
      </w:r>
    </w:p>
    <w:p w14:paraId="50BD0CD6" w14:textId="5F86C4CF" w:rsidR="00941BA0" w:rsidRPr="003355B9" w:rsidRDefault="00FA62F9" w:rsidP="00A56FEE">
      <w:r w:rsidRPr="003355B9">
        <w:t xml:space="preserve"> Mikor odaérünk a viskója elé már vár minket, de amikor rájön, hogy milyen szándékkal érkeztünk </w:t>
      </w:r>
      <w:r w:rsidR="00724A85" w:rsidRPr="003355B9">
        <w:t>hatalmas</w:t>
      </w:r>
      <w:r w:rsidRPr="003355B9">
        <w:t xml:space="preserve"> haragra gerjed és megkezd</w:t>
      </w:r>
      <w:r w:rsidR="00724A85" w:rsidRPr="003355B9">
        <w:t xml:space="preserve">ődik </w:t>
      </w:r>
      <w:r w:rsidR="000A0921" w:rsidRPr="003355B9">
        <w:t xml:space="preserve">a </w:t>
      </w:r>
      <w:r w:rsidR="00724A85" w:rsidRPr="003355B9">
        <w:t>harc. Az Ogre előtt a már begyakorolt rúnák egyesével megjelennek és teljesítésük után</w:t>
      </w:r>
      <w:ins w:id="624" w:author="Gergo" w:date="2017-12-02T22:04:00Z">
        <w:r w:rsidR="007F1387">
          <w:t xml:space="preserve"> a</w:t>
        </w:r>
      </w:ins>
      <w:r w:rsidR="00724A85" w:rsidRPr="003355B9">
        <w:t xml:space="preserve"> megjelenő varázsgömböt az ellenfélre dobva tudjuk megsebezni. Minél kevesebbet hibáztunk</w:t>
      </w:r>
      <w:ins w:id="625" w:author="Gergo" w:date="2017-12-02T22:04:00Z">
        <w:r w:rsidR="007F1387">
          <w:t xml:space="preserve"> a</w:t>
        </w:r>
      </w:ins>
      <w:r w:rsidR="00724A85" w:rsidRPr="003355B9">
        <w:t xml:space="preserve"> rajzolás közben</w:t>
      </w:r>
      <w:ins w:id="626" w:author="Gergo" w:date="2017-12-02T22:05:00Z">
        <w:r w:rsidR="007E3A3E">
          <w:t>,</w:t>
        </w:r>
      </w:ins>
      <w:r w:rsidR="00724A85" w:rsidRPr="003355B9">
        <w:t xml:space="preserve"> annál több sebzést tudnak bevinni a varázslatok. </w:t>
      </w:r>
      <w:ins w:id="627" w:author="Gergo" w:date="2017-12-02T22:06:00Z">
        <w:r w:rsidR="007E3A3E">
          <w:t>Elenfelünk</w:t>
        </w:r>
      </w:ins>
      <w:del w:id="628" w:author="Gergo" w:date="2017-12-02T22:06:00Z">
        <w:r w:rsidR="00724A85" w:rsidRPr="003355B9" w:rsidDel="007E3A3E">
          <w:delText>Ő</w:delText>
        </w:r>
      </w:del>
      <w:r w:rsidR="00724A85" w:rsidRPr="003355B9">
        <w:t xml:space="preserve"> eközben hordókat dobál felénk bizonyos időközönként, amik elől ki kell térnünk. Ha az élete a fele alá csökken, akkor tovább nehezedik a küzdelem. A megjelenő rúnák most már mozo</w:t>
      </w:r>
      <w:r w:rsidR="00A56FEE" w:rsidRPr="003355B9">
        <w:t>gnak is , így nehezítve a végig</w:t>
      </w:r>
      <w:r w:rsidR="00724A85" w:rsidRPr="003355B9">
        <w:t>rajzolásukat</w:t>
      </w:r>
      <w:r w:rsidR="00A56FEE" w:rsidRPr="003355B9">
        <w:t>. Ha legyőztük az Ogrét vége a játéknak és lehetőséget kapunk az újrakezdésre.</w:t>
      </w:r>
    </w:p>
    <w:p w14:paraId="12BAE533" w14:textId="47ED0D79" w:rsidR="00A56FEE" w:rsidRPr="003355B9" w:rsidRDefault="00A56FEE" w:rsidP="00A56FEE">
      <w:r w:rsidRPr="003355B9">
        <w:t xml:space="preserve">Habár szabadon mozoghatunk a világban a történet mégis lineáris, tehát </w:t>
      </w:r>
      <w:del w:id="629" w:author="Gergo" w:date="2017-12-02T22:06:00Z">
        <w:r w:rsidRPr="003355B9" w:rsidDel="007E3A3E">
          <w:delText xml:space="preserve">a </w:delText>
        </w:r>
      </w:del>
      <w:r w:rsidRPr="003355B9">
        <w:t xml:space="preserve">csak úgy lehet előre haladni, ha az előző küldetést, feladatot teljesítettük. </w:t>
      </w:r>
    </w:p>
    <w:p w14:paraId="10E8B93C" w14:textId="08EBCDB8" w:rsidR="001212F7" w:rsidRPr="003355B9" w:rsidRDefault="001212F7" w:rsidP="001212F7">
      <w:pPr>
        <w:pStyle w:val="Cmsor2"/>
      </w:pPr>
      <w:bookmarkStart w:id="630" w:name="_Toc499416809"/>
      <w:r w:rsidRPr="003355B9">
        <w:lastRenderedPageBreak/>
        <w:t>Játék állapotának kezelése</w:t>
      </w:r>
      <w:bookmarkEnd w:id="630"/>
    </w:p>
    <w:p w14:paraId="593FB401" w14:textId="75ED5050" w:rsidR="00A35982" w:rsidRPr="003355B9" w:rsidRDefault="00A35982" w:rsidP="00A35982">
      <w:r w:rsidRPr="003355B9">
        <w:t>Fontos szempont volt, hogy a játékmenet állapotai között ugrálni lehessen, anélkül, hogy küldetéssorozat megelőző állomásait megcsinálnánk. Erre azért van szükség mert a játékmenet 15-20 perc is lehet, attól függően, hogy mennyi</w:t>
      </w:r>
      <w:ins w:id="631" w:author="Gergo" w:date="2017-12-02T22:06:00Z">
        <w:r w:rsidR="00882C7A">
          <w:t>re</w:t>
        </w:r>
      </w:ins>
      <w:r w:rsidRPr="003355B9">
        <w:t xml:space="preserve"> ügyes a játékos. Egy másik ok a demózás lehetősége volt</w:t>
      </w:r>
      <w:ins w:id="632" w:author="Gergo" w:date="2017-12-02T22:07:00Z">
        <w:r w:rsidR="00882C7A">
          <w:t>. E</w:t>
        </w:r>
      </w:ins>
      <w:del w:id="633" w:author="Gergo" w:date="2017-12-02T22:07:00Z">
        <w:r w:rsidRPr="003355B9" w:rsidDel="00882C7A">
          <w:delText>, hogy e</w:delText>
        </w:r>
      </w:del>
      <w:r w:rsidRPr="003355B9">
        <w:t>gy rövid bemutató során ne csak a játék elejét, hanem a végét, a kicsúcsosodását is meg lehessen mutatni. Így lehetőséget biztosítok arra hogy a játék elején választani lehessen, hogy</w:t>
      </w:r>
      <w:ins w:id="634" w:author="Gergo" w:date="2017-12-02T22:07:00Z">
        <w:r w:rsidR="00882C7A">
          <w:t xml:space="preserve"> a</w:t>
        </w:r>
      </w:ins>
      <w:r w:rsidRPr="003355B9">
        <w:t xml:space="preserve"> teljes végigjátszást szeretnénk, vagy rögötön a harcra ugrani. </w:t>
      </w:r>
    </w:p>
    <w:p w14:paraId="513047D0" w14:textId="1B622C3C" w:rsidR="000A0921" w:rsidRPr="003355B9" w:rsidDel="000819E9" w:rsidRDefault="00A35982" w:rsidP="00A35982">
      <w:pPr>
        <w:rPr>
          <w:moveFrom w:id="635" w:author="Gergo" w:date="2017-11-17T16:45:00Z"/>
        </w:rPr>
      </w:pPr>
      <w:moveFromRangeStart w:id="636" w:author="Gergo" w:date="2017-11-17T16:45:00Z" w:name="move498689958"/>
      <w:moveFrom w:id="637" w:author="Gergo" w:date="2017-11-17T16:45:00Z">
        <w:r w:rsidRPr="003355B9" w:rsidDel="000819E9">
          <w:t>A játék állapotát egy központi egység, a játékvezérlő (</w:t>
        </w:r>
        <w:commentRangeStart w:id="638"/>
        <w:r w:rsidRPr="003355B9" w:rsidDel="000819E9">
          <w:t>GameManager</w:t>
        </w:r>
        <w:commentRangeEnd w:id="638"/>
        <w:r w:rsidR="00C97DCE" w:rsidRPr="003355B9" w:rsidDel="000819E9">
          <w:rPr>
            <w:rStyle w:val="Jegyzethivatkozs"/>
          </w:rPr>
          <w:commentReference w:id="638"/>
        </w:r>
        <w:r w:rsidRPr="003355B9" w:rsidDel="000819E9">
          <w:t xml:space="preserve">) </w:t>
        </w:r>
        <w:r w:rsidR="00550140" w:rsidRPr="003355B9" w:rsidDel="000819E9">
          <w:t xml:space="preserve">tárolja és irányítja. Ebben a játék aktuális állapotáról minden információ megtalálható ahhoz, hogy meghatározzuk, játék jelenlegi állását. </w:t>
        </w:r>
        <w:bookmarkStart w:id="639" w:name="_Toc499416810"/>
        <w:bookmarkEnd w:id="639"/>
      </w:moveFrom>
    </w:p>
    <w:p w14:paraId="1FEAF795" w14:textId="7E747B31" w:rsidR="000A0921" w:rsidRPr="003355B9" w:rsidDel="000819E9" w:rsidRDefault="00550140" w:rsidP="00A35982">
      <w:pPr>
        <w:rPr>
          <w:moveFrom w:id="640" w:author="Gergo" w:date="2017-11-17T16:45:00Z"/>
        </w:rPr>
      </w:pPr>
      <w:commentRangeStart w:id="641"/>
      <w:moveFrom w:id="642" w:author="Gergo" w:date="2017-11-17T16:45:00Z">
        <w:r w:rsidRPr="003355B9" w:rsidDel="000819E9">
          <w:t>Ilyen adatok például a küldetéssorozat adott állomását reprezentáló kapcsolók, amik a pályán adott időpontban található karakterekkel történő kommunikáció megfelelő dialógusát, vagy harc állapotát, fázisát irányítják. Továbbá megszabják a rúnák viselkedését, rajzolásuknak mechanizmusát</w:t>
        </w:r>
        <w:r w:rsidR="00594117" w:rsidRPr="003355B9" w:rsidDel="000819E9">
          <w:t xml:space="preserve"> és legfőkép</w:t>
        </w:r>
        <w:r w:rsidRPr="003355B9" w:rsidDel="000819E9">
          <w:t>pen</w:t>
        </w:r>
        <w:r w:rsidR="00594117" w:rsidRPr="003355B9" w:rsidDel="000819E9">
          <w:t xml:space="preserve"> a rajzolás eredményéről történő visszajelzést, hogy az egy sikerült/nem sikerült üzenet formájában jelenik meg vagy az Ogréra mért sebzés mennyiségeként, illetve, hogy varázsolhatunk-e utána, avagy sem.</w:t>
        </w:r>
        <w:bookmarkStart w:id="643" w:name="_Toc499416811"/>
        <w:bookmarkEnd w:id="643"/>
      </w:moveFrom>
    </w:p>
    <w:p w14:paraId="15445D8C" w14:textId="73F7EC9E" w:rsidR="00A35982" w:rsidRPr="003355B9" w:rsidDel="000819E9" w:rsidRDefault="00594117" w:rsidP="00A35982">
      <w:pPr>
        <w:rPr>
          <w:moveFrom w:id="644" w:author="Gergo" w:date="2017-11-17T16:45:00Z"/>
        </w:rPr>
      </w:pPr>
      <w:moveFrom w:id="645" w:author="Gergo" w:date="2017-11-17T16:45:00Z">
        <w:r w:rsidRPr="003355B9" w:rsidDel="000819E9">
          <w:t xml:space="preserve"> </w:t>
        </w:r>
        <w:r w:rsidR="00550140" w:rsidRPr="003355B9" w:rsidDel="000819E9">
          <w:t xml:space="preserve"> </w:t>
        </w:r>
        <w:r w:rsidRPr="003355B9" w:rsidDel="000819E9">
          <w:t>Ezek a kapcsolók átbillentésével ugrálhatunk a játék különböző állapotai között, úgy, hogy onnan úgy folytathassuk, mintha teljesítettük volna az azt megelőző küldetéseket.</w:t>
        </w:r>
        <w:commentRangeEnd w:id="641"/>
        <w:r w:rsidR="00C97DCE" w:rsidRPr="003355B9" w:rsidDel="000819E9">
          <w:rPr>
            <w:rStyle w:val="Jegyzethivatkozs"/>
          </w:rPr>
          <w:commentReference w:id="641"/>
        </w:r>
        <w:bookmarkStart w:id="646" w:name="_Toc499416812"/>
        <w:bookmarkEnd w:id="646"/>
      </w:moveFrom>
    </w:p>
    <w:p w14:paraId="212B82A3" w14:textId="69E070D9" w:rsidR="004907F8" w:rsidRPr="003355B9" w:rsidRDefault="004907F8" w:rsidP="004907F8">
      <w:pPr>
        <w:pStyle w:val="Cmsor3"/>
      </w:pPr>
      <w:bookmarkStart w:id="647" w:name="_Toc499416813"/>
      <w:moveFromRangeEnd w:id="636"/>
      <w:r w:rsidRPr="003355B9">
        <w:t>Meghalás</w:t>
      </w:r>
      <w:bookmarkEnd w:id="647"/>
    </w:p>
    <w:p w14:paraId="62561CE8" w14:textId="1D13557E" w:rsidR="004907F8" w:rsidRPr="003355B9" w:rsidRDefault="004907F8" w:rsidP="004907F8">
      <w:r w:rsidRPr="003355B9">
        <w:t xml:space="preserve">A </w:t>
      </w:r>
      <w:r w:rsidR="006D58D3" w:rsidRPr="003355B9">
        <w:t>játék állapotának vissza ( vagy akár előre) állítása fontos szerepet kap, a végső harc során is, ahol, ha alulmaradunk akkor nem az egész játékot kell újra kezdenünk, hanem</w:t>
      </w:r>
      <w:r w:rsidR="00111100" w:rsidRPr="003355B9">
        <w:t xml:space="preserve"> a harc elejéről lehet</w:t>
      </w:r>
      <w:r w:rsidR="006D58D3" w:rsidRPr="003355B9">
        <w:t xml:space="preserve"> újból</w:t>
      </w:r>
      <w:r w:rsidR="00111100" w:rsidRPr="003355B9">
        <w:t xml:space="preserve"> próbálkozni</w:t>
      </w:r>
      <w:r w:rsidR="006D58D3" w:rsidRPr="003355B9">
        <w:t>.</w:t>
      </w:r>
    </w:p>
    <w:p w14:paraId="02A0D132" w14:textId="25F44268" w:rsidR="00D30AEF" w:rsidRPr="003355B9" w:rsidRDefault="00D30AEF" w:rsidP="00D30AEF">
      <w:pPr>
        <w:pStyle w:val="Cmsor2"/>
      </w:pPr>
      <w:bookmarkStart w:id="648" w:name="_Toc499416814"/>
      <w:r w:rsidRPr="003355B9">
        <w:t>Frostig teszt beépítése a játékba</w:t>
      </w:r>
      <w:bookmarkEnd w:id="648"/>
    </w:p>
    <w:p w14:paraId="26A44B80" w14:textId="3AA575F1" w:rsidR="00CF516F" w:rsidRPr="003355B9" w:rsidRDefault="00CF516F" w:rsidP="00CF516F">
      <w:r w:rsidRPr="003355B9">
        <w:t xml:space="preserve">A következő lépés az volt, hogy </w:t>
      </w:r>
      <w:r w:rsidR="00FB2D9D" w:rsidRPr="003355B9">
        <w:t>kitaláljam</w:t>
      </w:r>
      <w:r w:rsidRPr="003355B9">
        <w:t xml:space="preserve"> miként fogom beépíteni a Frostig tesztek rajzolási és vonalkövetési feladatait a játékba.</w:t>
      </w:r>
      <w:r w:rsidR="00FB2D9D" w:rsidRPr="003355B9">
        <w:t xml:space="preserve"> A koncepcióm az volt, hogy a jó, vagy</w:t>
      </w:r>
      <w:ins w:id="649" w:author="Gergo" w:date="2017-12-02T22:08:00Z">
        <w:r w:rsidR="00882C7A">
          <w:t>is a</w:t>
        </w:r>
      </w:ins>
      <w:r w:rsidR="00FB2D9D" w:rsidRPr="003355B9">
        <w:t xml:space="preserve"> kevés hibával történő végig rajzolást jutalmazzam</w:t>
      </w:r>
      <w:ins w:id="650" w:author="Gergo" w:date="2017-12-02T22:10:00Z">
        <w:r w:rsidR="00882C7A">
          <w:t xml:space="preserve">. </w:t>
        </w:r>
      </w:ins>
      <w:del w:id="651" w:author="Gergo" w:date="2017-12-02T22:10:00Z">
        <w:r w:rsidR="00FB2D9D" w:rsidRPr="003355B9" w:rsidDel="00882C7A">
          <w:delText>, hogy</w:delText>
        </w:r>
      </w:del>
      <w:r w:rsidR="00FB2D9D" w:rsidRPr="003355B9">
        <w:t xml:space="preserve"> </w:t>
      </w:r>
      <w:ins w:id="652" w:author="Gergo" w:date="2017-12-02T22:10:00Z">
        <w:r w:rsidR="00882C7A">
          <w:t>A</w:t>
        </w:r>
      </w:ins>
      <w:del w:id="653" w:author="Gergo" w:date="2017-12-02T22:10:00Z">
        <w:r w:rsidR="00FB2D9D" w:rsidRPr="003355B9" w:rsidDel="00882C7A">
          <w:delText>a</w:delText>
        </w:r>
      </w:del>
      <w:r w:rsidR="00FB2D9D" w:rsidRPr="003355B9">
        <w:t xml:space="preserve"> játékmenet szempontjából ne lehessen megkerülhető vagy kihagyható, illetve, hogy a rajzolás egy nagyobb folyamat része legyen</w:t>
      </w:r>
      <w:r w:rsidR="00976B1B" w:rsidRPr="003355B9">
        <w:t>,</w:t>
      </w:r>
      <w:r w:rsidR="00FB2D9D" w:rsidRPr="003355B9">
        <w:t xml:space="preserve"> hogy ne váljék unalmassá.</w:t>
      </w:r>
    </w:p>
    <w:p w14:paraId="1AB920D8" w14:textId="6995CDFA" w:rsidR="00D47E8D" w:rsidRDefault="00976B1B" w:rsidP="00CF516F">
      <w:pPr>
        <w:rPr>
          <w:ins w:id="654" w:author="Gergo" w:date="2017-12-02T21:22:00Z"/>
        </w:rPr>
      </w:pPr>
      <w:r w:rsidRPr="003355B9">
        <w:t>A vonalkövetési feladatokat varázs rúnák formájában integráltam a játékba</w:t>
      </w:r>
      <w:ins w:id="655" w:author="Gergo" w:date="2017-11-29T19:21:00Z">
        <w:r w:rsidR="00CA65B3">
          <w:t>. L</w:t>
        </w:r>
        <w:r w:rsidR="00793BBC">
          <w:t>ásd a 3.1-es ábrán (</w:t>
        </w:r>
      </w:ins>
      <w:ins w:id="656" w:author="Gergo" w:date="2017-11-29T19:22:00Z">
        <w:r w:rsidR="00793BBC">
          <w:fldChar w:fldCharType="begin"/>
        </w:r>
        <w:r w:rsidR="00793BBC">
          <w:instrText xml:space="preserve"> REF _Ref499729277 \h </w:instrText>
        </w:r>
      </w:ins>
      <w:r w:rsidR="00793BBC">
        <w:fldChar w:fldCharType="separate"/>
      </w:r>
      <w:ins w:id="657" w:author="Gergo" w:date="2017-12-01T09:03:00Z">
        <w:r w:rsidR="0034280E">
          <w:t xml:space="preserve">Ábra </w:t>
        </w:r>
        <w:r w:rsidR="0034280E">
          <w:rPr>
            <w:noProof/>
          </w:rPr>
          <w:t>3</w:t>
        </w:r>
        <w:r w:rsidR="0034280E">
          <w:t>.</w:t>
        </w:r>
        <w:r w:rsidR="0034280E">
          <w:rPr>
            <w:noProof/>
          </w:rPr>
          <w:t>1</w:t>
        </w:r>
      </w:ins>
      <w:ins w:id="658" w:author="Gergo" w:date="2017-11-29T19:22:00Z">
        <w:r w:rsidR="00793BBC">
          <w:fldChar w:fldCharType="end"/>
        </w:r>
      </w:ins>
      <w:ins w:id="659" w:author="Gergo" w:date="2017-11-29T19:21:00Z">
        <w:r w:rsidR="00793BBC">
          <w:t>).</w:t>
        </w:r>
      </w:ins>
      <w:del w:id="660" w:author="Gergo" w:date="2017-11-29T19:21:00Z">
        <w:r w:rsidRPr="003355B9" w:rsidDel="00793BBC">
          <w:delText>.</w:delText>
        </w:r>
      </w:del>
      <w:r w:rsidRPr="003355B9">
        <w:t xml:space="preserve"> Ezeket, ha a kontroller segítségével végig rajzolja a játékos, akkor megszerzi a képességet a varázslásra</w:t>
      </w:r>
      <w:ins w:id="661" w:author="Gergo" w:date="2017-12-02T22:11:00Z">
        <w:r w:rsidR="00CA65B3">
          <w:t>.</w:t>
        </w:r>
      </w:ins>
      <w:del w:id="662" w:author="Gergo" w:date="2017-12-02T22:11:00Z">
        <w:r w:rsidRPr="003355B9" w:rsidDel="00CA65B3">
          <w:delText>,</w:delText>
        </w:r>
      </w:del>
      <w:r w:rsidRPr="003355B9">
        <w:t xml:space="preserve"> </w:t>
      </w:r>
      <w:ins w:id="663" w:author="Gergo" w:date="2017-12-02T22:11:00Z">
        <w:r w:rsidR="00CA65B3">
          <w:t>K</w:t>
        </w:r>
      </w:ins>
      <w:del w:id="664" w:author="Gergo" w:date="2017-12-02T22:11:00Z">
        <w:r w:rsidRPr="003355B9" w:rsidDel="00CA65B3">
          <w:delText>majd k</w:delText>
        </w:r>
      </w:del>
      <w:r w:rsidRPr="003355B9">
        <w:t>ésőbb a harc közben megjelenő rúnák teljesítésével varázslatot tud szórni az Ogréra. Mivel az Ogre elleni végső küzdelem során már stresszhelyzetben kell teljesítenie az alanynak, ezért előtte lehetőséget akartam biztosítani a gyakorlásra. A játék folyamán, miután tudomást szerzünk az Ogre igaz valójáról, a varázslóasszony elküld minket</w:t>
      </w:r>
      <w:r w:rsidR="00271375" w:rsidRPr="003355B9">
        <w:t xml:space="preserve"> megtanulni a rúnákat (</w:t>
      </w:r>
      <w:commentRangeStart w:id="665"/>
      <w:r w:rsidR="00271375" w:rsidRPr="003355B9">
        <w:t>vizuális percepció vonalkövetési teszteket</w:t>
      </w:r>
      <w:commentRangeEnd w:id="665"/>
      <w:r w:rsidR="00C97DCE" w:rsidRPr="003355B9">
        <w:rPr>
          <w:rStyle w:val="Jegyzethivatkozs"/>
        </w:rPr>
        <w:commentReference w:id="665"/>
      </w:r>
      <w:r w:rsidR="00271375" w:rsidRPr="003355B9">
        <w:t>), és ilyenekor nem is enged tovább a játék, amíg egy bizonyos hibaszám alatt nem teljesítjük az</w:t>
      </w:r>
      <w:ins w:id="666" w:author="Gergo" w:date="2017-12-02T22:12:00Z">
        <w:r w:rsidR="00CA65B3">
          <w:t>okat</w:t>
        </w:r>
      </w:ins>
      <w:del w:id="667" w:author="Gergo" w:date="2017-12-02T22:12:00Z">
        <w:r w:rsidR="00271375" w:rsidRPr="003355B9" w:rsidDel="00CA65B3">
          <w:delText>t</w:delText>
        </w:r>
      </w:del>
      <w:r w:rsidR="00271375" w:rsidRPr="003355B9">
        <w:t xml:space="preserve">. </w:t>
      </w:r>
    </w:p>
    <w:p w14:paraId="47C19656" w14:textId="1F026A78" w:rsidR="0098449D" w:rsidRDefault="0098449D" w:rsidP="00CF516F">
      <w:pPr>
        <w:rPr>
          <w:ins w:id="668" w:author="Gergo" w:date="2017-11-29T14:28:00Z"/>
        </w:rPr>
      </w:pPr>
    </w:p>
    <w:p w14:paraId="71FA0AD5" w14:textId="7F20AC69" w:rsidR="005261E5" w:rsidRPr="0034280E" w:rsidDel="0098449D" w:rsidRDefault="005261E5">
      <w:pPr>
        <w:pStyle w:val="Kpalrs"/>
        <w:rPr>
          <w:del w:id="669" w:author="Gergo" w:date="2017-12-02T21:22:00Z"/>
        </w:rPr>
        <w:pPrChange w:id="670" w:author="Gergo" w:date="2017-11-29T14:29:00Z">
          <w:pPr/>
        </w:pPrChange>
      </w:pPr>
    </w:p>
    <w:p w14:paraId="6741628C" w14:textId="603FCCF3" w:rsidR="00976B1B" w:rsidRDefault="00271375" w:rsidP="00CF516F">
      <w:pPr>
        <w:rPr>
          <w:ins w:id="671" w:author="Gergo" w:date="2017-12-02T21:22:00Z"/>
        </w:rPr>
      </w:pPr>
      <w:r w:rsidRPr="003355B9">
        <w:t>Ez a mechanizmus segítségével mire a tényleges nyomás alatt végzendő teszthez ér (az Ogre elleni harc) addigra nem a háromdimenziós virtuális  térben való rajzolás újdonsága és technikájának elsajátítása fog dominálni, hanem az alany tényleges képessége a területen.</w:t>
      </w:r>
    </w:p>
    <w:p w14:paraId="7B5BE211" w14:textId="77777777" w:rsidR="0098449D" w:rsidRDefault="0098449D" w:rsidP="0098449D">
      <w:pPr>
        <w:pStyle w:val="Kp"/>
        <w:rPr>
          <w:ins w:id="672" w:author="Gergo" w:date="2017-12-02T21:22:00Z"/>
        </w:rPr>
      </w:pPr>
      <w:ins w:id="673" w:author="Gergo" w:date="2017-12-02T21:22:00Z">
        <w:r>
          <w:rPr>
            <w:noProof/>
            <w:lang w:val="en-US"/>
          </w:rPr>
          <w:drawing>
            <wp:inline distT="0" distB="0" distL="0" distR="0" wp14:anchorId="0A740C6D" wp14:editId="210D55DD">
              <wp:extent cx="5400040" cy="1872615"/>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872615"/>
                      </a:xfrm>
                      <a:prstGeom prst="rect">
                        <a:avLst/>
                      </a:prstGeom>
                    </pic:spPr>
                  </pic:pic>
                </a:graphicData>
              </a:graphic>
            </wp:inline>
          </w:drawing>
        </w:r>
      </w:ins>
    </w:p>
    <w:p w14:paraId="0EFC91DA" w14:textId="77777777" w:rsidR="0098449D" w:rsidRPr="0034280E" w:rsidRDefault="0098449D" w:rsidP="0098449D">
      <w:pPr>
        <w:pStyle w:val="Kpalrs"/>
        <w:rPr>
          <w:ins w:id="674" w:author="Gergo" w:date="2017-12-02T21:22:00Z"/>
        </w:rPr>
      </w:pPr>
      <w:bookmarkStart w:id="675" w:name="_Ref499729277"/>
      <w:bookmarkStart w:id="676" w:name="_Ref499729172"/>
      <w:ins w:id="677" w:author="Gergo" w:date="2017-12-02T21:22:00Z">
        <w:r>
          <w:t xml:space="preserve">Ábra </w:t>
        </w:r>
        <w:r>
          <w:fldChar w:fldCharType="begin"/>
        </w:r>
        <w:r>
          <w:instrText xml:space="preserve"> STYLEREF 1 \s </w:instrText>
        </w:r>
        <w:r>
          <w:fldChar w:fldCharType="separate"/>
        </w:r>
        <w:r>
          <w:rPr>
            <w:noProof/>
          </w:rPr>
          <w:t>3</w:t>
        </w:r>
        <w:r>
          <w:fldChar w:fldCharType="end"/>
        </w:r>
        <w:r>
          <w:t>.</w:t>
        </w:r>
        <w:r>
          <w:fldChar w:fldCharType="begin"/>
        </w:r>
        <w:r>
          <w:instrText xml:space="preserve"> SEQ Ábra \* ARABIC \s 1 </w:instrText>
        </w:r>
        <w:r>
          <w:fldChar w:fldCharType="separate"/>
        </w:r>
        <w:r>
          <w:rPr>
            <w:noProof/>
          </w:rPr>
          <w:t>1</w:t>
        </w:r>
        <w:r>
          <w:fldChar w:fldCharType="end"/>
        </w:r>
        <w:bookmarkEnd w:id="675"/>
        <w:r>
          <w:t xml:space="preserve"> A négy varázsrúna</w:t>
        </w:r>
        <w:bookmarkEnd w:id="676"/>
      </w:ins>
    </w:p>
    <w:p w14:paraId="0AA664FE" w14:textId="77777777" w:rsidR="0098449D" w:rsidRPr="003355B9" w:rsidRDefault="0098449D" w:rsidP="00CF516F"/>
    <w:p w14:paraId="6E044075" w14:textId="00471ED8" w:rsidR="008E3239" w:rsidRPr="003355B9" w:rsidRDefault="008E3239" w:rsidP="008E3239">
      <w:pPr>
        <w:pStyle w:val="Cmsor2"/>
      </w:pPr>
      <w:bookmarkStart w:id="678" w:name="_Toc499416815"/>
      <w:r w:rsidRPr="003355B9">
        <w:t>A DayDream nyújtotta lehetőségek</w:t>
      </w:r>
      <w:bookmarkEnd w:id="678"/>
    </w:p>
    <w:p w14:paraId="4377049C" w14:textId="6E061A0D" w:rsidR="008E3239" w:rsidRPr="003355B9" w:rsidRDefault="00DF1FC7" w:rsidP="008E3239">
      <w:r w:rsidRPr="003355B9">
        <w:t>Habár a daydream kontroller gombjai és érintő felülete lehetőséget biztosít a számítógépen vagy konzolon megszokott gombok és billentyűk általi irányításhoz, én mégis szerettem volna</w:t>
      </w:r>
      <w:r w:rsidR="0066145D" w:rsidRPr="003355B9">
        <w:t>,</w:t>
      </w:r>
      <w:r w:rsidRPr="003355B9">
        <w:t xml:space="preserve"> ahol csak tudom </w:t>
      </w:r>
      <w:r w:rsidR="0066145D" w:rsidRPr="003355B9">
        <w:t>kihasználni a</w:t>
      </w:r>
      <w:r w:rsidRPr="003355B9">
        <w:t xml:space="preserve"> DayDream nyújtotta lehetőségeket, hogy így tegyem még valósabbá és különlegesebbé az élményt.</w:t>
      </w:r>
      <w:r w:rsidR="0066145D" w:rsidRPr="003355B9">
        <w:t xml:space="preserve"> </w:t>
      </w:r>
    </w:p>
    <w:p w14:paraId="7B225EC7" w14:textId="07C6DAE1" w:rsidR="00DE3B67" w:rsidRPr="003355B9" w:rsidRDefault="00DE3B67" w:rsidP="00DE3B67">
      <w:pPr>
        <w:pStyle w:val="Cmsor3"/>
      </w:pPr>
      <w:bookmarkStart w:id="679" w:name="_Toc499416816"/>
      <w:r w:rsidRPr="003355B9">
        <w:t>Mozgás</w:t>
      </w:r>
      <w:bookmarkEnd w:id="679"/>
    </w:p>
    <w:p w14:paraId="7D2B9836" w14:textId="12A29ACD" w:rsidR="00D47E8D" w:rsidRPr="003355B9" w:rsidRDefault="0066145D" w:rsidP="00DE3B67">
      <w:r w:rsidRPr="003355B9">
        <w:t>Az első</w:t>
      </w:r>
      <w:ins w:id="680" w:author="Gergo" w:date="2017-12-03T17:05:00Z">
        <w:r w:rsidR="007C7DBC">
          <w:t>,</w:t>
        </w:r>
      </w:ins>
      <w:r w:rsidRPr="003355B9">
        <w:t xml:space="preserve"> és </w:t>
      </w:r>
      <w:ins w:id="681" w:author="Gergo" w:date="2017-12-03T17:05:00Z">
        <w:r w:rsidR="007C7DBC">
          <w:t xml:space="preserve">az </w:t>
        </w:r>
      </w:ins>
      <w:r w:rsidRPr="003355B9">
        <w:t>egyik legfontosabb feladat a szabad mozgás vezérlése volt.</w:t>
      </w:r>
      <w:r w:rsidR="0064238E" w:rsidRPr="003355B9">
        <w:t xml:space="preserve"> Szerettem volna itt is kicsit elrugaszkodni a megszokott „megnyomok egy gombot és elindulok” módszertől. </w:t>
      </w:r>
    </w:p>
    <w:p w14:paraId="166F8DBB" w14:textId="1DD85903" w:rsidR="00D47E8D" w:rsidRPr="003355B9" w:rsidRDefault="0064238E" w:rsidP="00DE3B67">
      <w:r w:rsidRPr="003355B9">
        <w:t>Úgy döntöttem, hogy a mozgást a fej dőlésszögéhez fogom kötni</w:t>
      </w:r>
      <w:r w:rsidR="00DE3B67" w:rsidRPr="003355B9">
        <w:t xml:space="preserve"> az</w:t>
      </w:r>
      <w:ins w:id="682" w:author="Gergo" w:date="2017-12-03T17:05:00Z">
        <w:r w:rsidR="007C7DBC">
          <w:t>,</w:t>
        </w:r>
      </w:ins>
      <w:r w:rsidR="00DE3B67" w:rsidRPr="003355B9">
        <w:t xml:space="preserve"> irányt pedig a fej forgatása határozza meg</w:t>
      </w:r>
      <w:ins w:id="683" w:author="Gergo" w:date="2017-12-03T17:08:00Z">
        <w:r w:rsidR="007C7DBC">
          <w:t xml:space="preserve">. </w:t>
        </w:r>
      </w:ins>
      <w:del w:id="684" w:author="Gergo" w:date="2017-12-03T17:08:00Z">
        <w:r w:rsidRPr="003355B9" w:rsidDel="007C7DBC">
          <w:delText>, tehát</w:delText>
        </w:r>
      </w:del>
      <w:ins w:id="685" w:author="Gergo" w:date="2017-12-03T17:05:00Z">
        <w:r w:rsidR="007C7DBC">
          <w:t>H</w:t>
        </w:r>
      </w:ins>
      <w:del w:id="686" w:author="Gergo" w:date="2017-12-03T17:05:00Z">
        <w:r w:rsidRPr="003355B9" w:rsidDel="007C7DBC">
          <w:delText>, h</w:delText>
        </w:r>
      </w:del>
      <w:r w:rsidRPr="003355B9">
        <w:t>a enyhén lefele dönti a fejét a játékos, akkor elindul, ha még lejjebb néz, akkor tovább gyorsul a mozgása, de ha a vízszintes fölé fordítja a fejét kicsivel</w:t>
      </w:r>
      <w:r w:rsidR="00945094" w:rsidRPr="003355B9">
        <w:t>,</w:t>
      </w:r>
      <w:r w:rsidRPr="003355B9">
        <w:t xml:space="preserve"> akkor megáll. Ez a megoldás könnyen tanulhatónak és könnyen használhatónak bizonyult és nem igényli, hogy egy amúgy is új környezet és eszköz mellett még különböző gombok működését is meg kelljen jegyezni, hiszen ne felejtsük el a játékot és </w:t>
      </w:r>
      <w:r w:rsidRPr="003355B9">
        <w:lastRenderedPageBreak/>
        <w:t>egyben az ebbe beépített mérést valószínűleg olyan alanyok, gyerekek fogják használni, akik még nem találkoztak vele.</w:t>
      </w:r>
    </w:p>
    <w:p w14:paraId="1AEB4CA1" w14:textId="474E0055" w:rsidR="00DE3B67" w:rsidRPr="003355B9" w:rsidRDefault="00DE3B67" w:rsidP="00DE3B67">
      <w:r w:rsidRPr="003355B9">
        <w:t xml:space="preserve"> Egy másik alternatív megoldás lett volna, hogy a kontroller elején található érintő felület segítségével irányíthat a játékos, de úgy éreztem, hogy az első megoldás valósabb érzést kelthet a játékosban.</w:t>
      </w:r>
    </w:p>
    <w:p w14:paraId="17338F1E" w14:textId="5E3A2886" w:rsidR="00FC4276" w:rsidRPr="003355B9" w:rsidRDefault="00FC4276" w:rsidP="00FC4276">
      <w:pPr>
        <w:pStyle w:val="Cmsor3"/>
      </w:pPr>
      <w:bookmarkStart w:id="687" w:name="_Toc499416817"/>
      <w:r w:rsidRPr="003355B9">
        <w:t>Rajzolás</w:t>
      </w:r>
      <w:bookmarkEnd w:id="687"/>
    </w:p>
    <w:p w14:paraId="78317BB0" w14:textId="3252F281" w:rsidR="00D01118" w:rsidRPr="003355B9" w:rsidRDefault="00D01118" w:rsidP="00D01118">
      <w:r w:rsidRPr="003355B9">
        <w:t>A rajzolás a Frostig teszt lelke</w:t>
      </w:r>
      <w:ins w:id="688" w:author="Gergo" w:date="2017-12-03T17:08:00Z">
        <w:r w:rsidR="007C7DBC">
          <w:t>.</w:t>
        </w:r>
      </w:ins>
      <w:del w:id="689" w:author="Gergo" w:date="2017-12-03T17:08:00Z">
        <w:r w:rsidRPr="003355B9" w:rsidDel="007C7DBC">
          <w:delText>,</w:delText>
        </w:r>
      </w:del>
      <w:r w:rsidRPr="003355B9">
        <w:t xml:space="preserve"> </w:t>
      </w:r>
      <w:ins w:id="690" w:author="Gergo" w:date="2017-12-03T17:08:00Z">
        <w:r w:rsidR="007C7DBC">
          <w:t>Í</w:t>
        </w:r>
      </w:ins>
      <w:del w:id="691" w:author="Gergo" w:date="2017-12-03T17:08:00Z">
        <w:r w:rsidRPr="003355B9" w:rsidDel="007C7DBC">
          <w:delText>í</w:delText>
        </w:r>
      </w:del>
      <w:r w:rsidRPr="003355B9">
        <w:t>gy erre külön hangsúlyt kellett fektetnem. A játékban a rajzolás a rúnák teljesítéséhez kell, ahol a pályán, illetve a végén a harc közben megjelenő alakzatokon kell a daydream kontroller mutatóját végig húzni. Így a térben a kezünkben tartott kontrollerrel azt a levegőben mozgatva rajzolhatunk a játékban is.</w:t>
      </w:r>
      <w:r w:rsidR="00E226F3" w:rsidRPr="003355B9">
        <w:t xml:space="preserve"> Rajzolás közben szikrázás</w:t>
      </w:r>
      <w:r w:rsidRPr="003355B9">
        <w:t xml:space="preserve"> jelzi a mutató helyzetét. </w:t>
      </w:r>
      <w:r w:rsidR="00E226F3" w:rsidRPr="003355B9">
        <w:t>Nem csak a rajzolás élményére kell összpontosítani, hanem a közben elkövetett hibákra is. Az alakzat felületéről való letérésre vagy egy nagyobb szakasz átugrására, mert ezeket az adatokat kell a gyakorlási fázisnál felhasználni arra, hogy a rúna teljesítve lett-e, illetve  a harcnál a bevitt sebzés meghatározására is.</w:t>
      </w:r>
    </w:p>
    <w:p w14:paraId="3A74DF24" w14:textId="2CED7E87" w:rsidR="00FC4276" w:rsidRPr="003355B9" w:rsidRDefault="00FC4276" w:rsidP="00FC4276">
      <w:pPr>
        <w:pStyle w:val="Cmsor3"/>
      </w:pPr>
      <w:bookmarkStart w:id="692" w:name="_Toc499416818"/>
      <w:r w:rsidRPr="003355B9">
        <w:t>Varázslás</w:t>
      </w:r>
      <w:bookmarkEnd w:id="692"/>
    </w:p>
    <w:p w14:paraId="2E1BD6D6" w14:textId="134BC717" w:rsidR="0015358B" w:rsidRPr="003355B9" w:rsidRDefault="0015358B" w:rsidP="0015358B">
      <w:r w:rsidRPr="003355B9">
        <w:t xml:space="preserve">A varázslás egy rúna sikeres végigrajzolása után megjelenő varázsgolyó eldobását jelenti. Itt szerettem volna megint kicsit eltérni a megszokott „megnyomok egy gombot és ettől lövök” iránytól. A célom az volt, hogy </w:t>
      </w:r>
      <w:r w:rsidR="00B35655" w:rsidRPr="003355B9">
        <w:t>a játékba a varázsgömb eldobása egy tényleges dobómozdulat hatására történjen, hogy a játékos még jobban beleélhesse magát a virtuális valóságba.</w:t>
      </w:r>
      <w:r w:rsidR="004958FF" w:rsidRPr="003355B9">
        <w:t xml:space="preserve"> Ehhez a </w:t>
      </w:r>
      <w:ins w:id="693" w:author="Gergo" w:date="2017-11-29T14:26:00Z">
        <w:r w:rsidR="005261E5" w:rsidRPr="005261E5">
          <w:rPr>
            <w:rPrChange w:id="694" w:author="Gergo" w:date="2017-11-29T14:26:00Z">
              <w:rPr>
                <w:highlight w:val="yellow"/>
              </w:rPr>
            </w:rPrChange>
          </w:rPr>
          <w:t>D</w:t>
        </w:r>
      </w:ins>
      <w:del w:id="695" w:author="Gergo" w:date="2017-11-29T14:26:00Z">
        <w:r w:rsidR="004958FF" w:rsidRPr="005261E5" w:rsidDel="005261E5">
          <w:delText>d</w:delText>
        </w:r>
      </w:del>
      <w:r w:rsidR="004958FF" w:rsidRPr="005261E5">
        <w:t>ay</w:t>
      </w:r>
      <w:ins w:id="696" w:author="Gergo" w:date="2017-11-29T14:26:00Z">
        <w:r w:rsidR="005261E5" w:rsidRPr="005261E5">
          <w:rPr>
            <w:rPrChange w:id="697" w:author="Gergo" w:date="2017-11-29T14:26:00Z">
              <w:rPr>
                <w:highlight w:val="yellow"/>
              </w:rPr>
            </w:rPrChange>
          </w:rPr>
          <w:t>D</w:t>
        </w:r>
      </w:ins>
      <w:del w:id="698" w:author="Gergo" w:date="2017-11-29T14:26:00Z">
        <w:r w:rsidR="004958FF" w:rsidRPr="005261E5" w:rsidDel="005261E5">
          <w:delText>d</w:delText>
        </w:r>
      </w:del>
      <w:r w:rsidR="004958FF" w:rsidRPr="005261E5">
        <w:t>ream</w:t>
      </w:r>
      <w:r w:rsidR="004958FF" w:rsidRPr="003355B9">
        <w:t xml:space="preserve"> kontrollerbe beépített giroszkópot használ</w:t>
      </w:r>
      <w:ins w:id="699" w:author="Gergo" w:date="2017-12-03T17:15:00Z">
        <w:r w:rsidR="00FB42D7">
          <w:t>tam</w:t>
        </w:r>
      </w:ins>
      <w:del w:id="700" w:author="Gergo" w:date="2017-12-03T17:15:00Z">
        <w:r w:rsidR="004958FF" w:rsidRPr="003355B9" w:rsidDel="00FB42D7">
          <w:delText>om</w:delText>
        </w:r>
      </w:del>
      <w:r w:rsidR="004958FF" w:rsidRPr="003355B9">
        <w:t xml:space="preserve"> fel. Ennek</w:t>
      </w:r>
      <w:ins w:id="701" w:author="Gergo" w:date="2017-12-03T17:15:00Z">
        <w:r w:rsidR="00FB42D7">
          <w:t xml:space="preserve"> az</w:t>
        </w:r>
      </w:ins>
      <w:r w:rsidR="004958FF" w:rsidRPr="003355B9">
        <w:t xml:space="preserve"> aktuális szögsebessége kérdezhető le</w:t>
      </w:r>
      <w:ins w:id="702" w:author="Gergo" w:date="2017-12-03T17:15:00Z">
        <w:r w:rsidR="00FB42D7">
          <w:t xml:space="preserve"> az</w:t>
        </w:r>
      </w:ins>
      <w:r w:rsidR="004958FF" w:rsidRPr="003355B9">
        <w:t xml:space="preserve"> adott tengely körül, a Unity DayDream API-ján keresztül.</w:t>
      </w:r>
    </w:p>
    <w:p w14:paraId="177FAFA5" w14:textId="7DB8210D" w:rsidR="00520D63" w:rsidRPr="003355B9" w:rsidRDefault="00520D63" w:rsidP="00520D63">
      <w:pPr>
        <w:pStyle w:val="Cmsor3"/>
      </w:pPr>
      <w:bookmarkStart w:id="703" w:name="_Toc499416819"/>
      <w:r w:rsidRPr="003355B9">
        <w:t>Elugrás</w:t>
      </w:r>
      <w:bookmarkEnd w:id="703"/>
    </w:p>
    <w:p w14:paraId="1BD8E404" w14:textId="6D5FAEEF" w:rsidR="00520D63" w:rsidRPr="003355B9" w:rsidRDefault="006C5C48" w:rsidP="00520D63">
      <w:r w:rsidRPr="003355B9">
        <w:t>A</w:t>
      </w:r>
      <w:r w:rsidR="00520D63" w:rsidRPr="003355B9">
        <w:t xml:space="preserve"> végső harc közben az Ogre adott időközönként egy hordót hajít a játékos felé (akárhol is áll az), akinek ki kell térni</w:t>
      </w:r>
      <w:ins w:id="704" w:author="Gergo" w:date="2017-12-03T17:15:00Z">
        <w:r w:rsidR="00FB42D7">
          <w:t>e</w:t>
        </w:r>
      </w:ins>
      <w:r w:rsidR="00520D63" w:rsidRPr="003355B9">
        <w:t xml:space="preserve"> előle. Az elugrás úgy működik, hogy a harc közben, a szabad mozgás megszűnik és a játékos három különböző pozícióban </w:t>
      </w:r>
      <w:r w:rsidR="00262A3A" w:rsidRPr="003355B9">
        <w:t>tartózkodhat. Ennek</w:t>
      </w:r>
      <w:r w:rsidR="002D6602" w:rsidRPr="003355B9">
        <w:t xml:space="preserve"> ok az, hogy a megjelenő rúnák rajzolásához ideális pozícióban maradjon mindig, és ne kelljen a rajzolás, a hordók elkerülése és a varázsgömbök </w:t>
      </w:r>
      <w:r w:rsidR="002D6602" w:rsidRPr="003355B9">
        <w:lastRenderedPageBreak/>
        <w:t>eldobása mellett még a megfelelő pozicionálásra is figyelni, mert ez már túl sok figyelmet vonna el az alanytól és a teszt eredménye látná kárát.</w:t>
      </w:r>
    </w:p>
    <w:p w14:paraId="0A01A2A8" w14:textId="450F9605" w:rsidR="0066153A" w:rsidRPr="003355B9" w:rsidRDefault="0066153A" w:rsidP="00520D63">
      <w:r w:rsidRPr="003355B9">
        <w:t>A három pozíció közti mozgást a kontroller elején található érintő felület segítségével oldom meg, mégpedig úgy, hogy azon jobbra, ballra „swipe-olva” tehát az ujjunkat jobbra, balra húzva tudunk odébb ugrani. Ez azért kihívás, mert a kontroller API-ja nem kezel ilyen eseményt, így ezt saját magamnak kell implementálni. Egy másik kritérium, hogy a három helyzet közül a középső egy fix pont legyen, mégpedig az, ahol elkezdtük a harcot, és innen lehessen odébb csúszni a</w:t>
      </w:r>
      <w:del w:id="705" w:author="Gergo" w:date="2017-12-03T17:23:00Z">
        <w:r w:rsidRPr="003355B9" w:rsidDel="00FB42D7">
          <w:delText>z</w:delText>
        </w:r>
      </w:del>
      <w:r w:rsidRPr="003355B9">
        <w:t xml:space="preserve"> játékos aktuális helyzetéhez képest jobbra vagy balra. Ha az egyik irányba elugrik a játékos, akkor onnan már nem léphet még egyet ugyanarra, csak vissza középre. Ezzel védem ki azt, hogy a sok elugrálás során n</w:t>
      </w:r>
      <w:ins w:id="706" w:author="Gergo" w:date="2017-12-03T17:24:00Z">
        <w:r w:rsidR="00FB42D7">
          <w:t>e</w:t>
        </w:r>
      </w:ins>
      <w:del w:id="707" w:author="Gergo" w:date="2017-12-03T17:24:00Z">
        <w:r w:rsidRPr="003355B9" w:rsidDel="00FB42D7">
          <w:delText>agyon</w:delText>
        </w:r>
      </w:del>
      <w:r w:rsidRPr="003355B9">
        <w:t xml:space="preserve"> </w:t>
      </w:r>
      <w:del w:id="708" w:author="Gergo" w:date="2017-12-03T17:24:00Z">
        <w:r w:rsidRPr="003355B9" w:rsidDel="00FB42D7">
          <w:delText>el</w:delText>
        </w:r>
      </w:del>
      <w:r w:rsidRPr="003355B9">
        <w:t>keveredjen</w:t>
      </w:r>
      <w:ins w:id="709" w:author="Gergo" w:date="2017-12-03T17:24:00Z">
        <w:r w:rsidR="00FB42D7">
          <w:t xml:space="preserve"> el</w:t>
        </w:r>
      </w:ins>
      <w:r w:rsidRPr="003355B9">
        <w:t xml:space="preserve"> a játékos a harc szí</w:t>
      </w:r>
      <w:ins w:id="710" w:author="Gergo" w:date="2017-11-17T13:50:00Z">
        <w:r w:rsidR="000819E9" w:rsidRPr="003355B9">
          <w:rPr>
            <w:rPrChange w:id="711" w:author="Gergo" w:date="2017-11-25T13:10:00Z">
              <w:rPr>
                <w:highlight w:val="yellow"/>
              </w:rPr>
            </w:rPrChange>
          </w:rPr>
          <w:t>n</w:t>
        </w:r>
      </w:ins>
      <w:r w:rsidRPr="003355B9">
        <w:t xml:space="preserve">teréről. </w:t>
      </w:r>
    </w:p>
    <w:p w14:paraId="60C51D03" w14:textId="62B06900" w:rsidR="001212F7" w:rsidRPr="003355B9" w:rsidRDefault="001212F7" w:rsidP="001212F7">
      <w:pPr>
        <w:pStyle w:val="Cmsor2"/>
      </w:pPr>
      <w:bookmarkStart w:id="712" w:name="_Toc499416820"/>
      <w:r w:rsidRPr="003355B9">
        <w:t>A MindWave headset beépítése a játékba</w:t>
      </w:r>
      <w:bookmarkEnd w:id="712"/>
    </w:p>
    <w:p w14:paraId="24B91F82" w14:textId="1C207FD6" w:rsidR="00EB1946" w:rsidRPr="003355B9" w:rsidRDefault="00EB1946" w:rsidP="00EB1946">
      <w:r w:rsidRPr="003355B9">
        <w:t>A neuroheadset a beépített szenzorok és komplex feldolgozó és zajszűrő algoritmusa segítségével</w:t>
      </w:r>
      <w:del w:id="713" w:author="Gergo" w:date="2017-12-03T17:25:00Z">
        <w:r w:rsidRPr="003355B9" w:rsidDel="0072774A">
          <w:delText>,</w:delText>
        </w:r>
      </w:del>
      <w:r w:rsidRPr="003355B9">
        <w:t xml:space="preserve"> lehetőséget nyújt nekünk abban, hogy a bonyolult agyhullámok helyett már könnyen kezelhető származtatott értékekkel dolgozhassunk.</w:t>
      </w:r>
      <w:r w:rsidR="00F23D33" w:rsidRPr="003355B9">
        <w:t xml:space="preserve"> </w:t>
      </w:r>
    </w:p>
    <w:p w14:paraId="0376C55F" w14:textId="788F8DA6" w:rsidR="00773D20" w:rsidRPr="003355B9" w:rsidRDefault="00F23D33" w:rsidP="00773D20">
      <w:r w:rsidRPr="003355B9">
        <w:t>A feladat</w:t>
      </w:r>
      <w:ins w:id="714" w:author="Gergo" w:date="2017-12-03T17:25:00Z">
        <w:r w:rsidR="0072774A">
          <w:t xml:space="preserve"> az</w:t>
        </w:r>
      </w:ins>
      <w:r w:rsidRPr="003355B9">
        <w:t xml:space="preserve"> ezen értékek felhasználása és értelmezése a játék folyamán.</w:t>
      </w:r>
      <w:r w:rsidR="00773D20" w:rsidRPr="003355B9">
        <w:t xml:space="preserve"> Az alkalmazás során két fő hely van, ahol a MindWave szolgáltatta adatok felhasználásra kerülnek.</w:t>
      </w:r>
    </w:p>
    <w:p w14:paraId="622FD666" w14:textId="1B321373" w:rsidR="008D0BF3" w:rsidRPr="003355B9" w:rsidRDefault="008D0BF3" w:rsidP="008D0BF3">
      <w:pPr>
        <w:pStyle w:val="Cmsor3"/>
      </w:pPr>
      <w:bookmarkStart w:id="715" w:name="_Toc499416821"/>
      <w:r w:rsidRPr="003355B9">
        <w:t>AdaptED keretrendszer</w:t>
      </w:r>
      <w:bookmarkEnd w:id="715"/>
    </w:p>
    <w:p w14:paraId="6B20EEE7" w14:textId="1AA9CEC6" w:rsidR="0035731E" w:rsidRPr="003355B9" w:rsidRDefault="0035731E" w:rsidP="0035731E">
      <w:r w:rsidRPr="003355B9">
        <w:t>A feladat során felmerült, hogy dolgozhatok egy</w:t>
      </w:r>
      <w:ins w:id="716" w:author="Gergo" w:date="2017-12-03T17:26:00Z">
        <w:r w:rsidR="0072774A">
          <w:t>,</w:t>
        </w:r>
      </w:ins>
      <w:r w:rsidRPr="003355B9">
        <w:t xml:space="preserve"> a tanszék által fejlesztett keretrendszer</w:t>
      </w:r>
      <w:r w:rsidR="00B73653" w:rsidRPr="003355B9">
        <w:t xml:space="preserve"> az AdapatED bevonásával. Ez egy androidos keretrendszer, ami különböző fiziológiai jellemzőket mérő eszközök csatlako</w:t>
      </w:r>
      <w:r w:rsidR="006725AD" w:rsidRPr="003355B9">
        <w:t xml:space="preserve">ztatását, monitorozását, </w:t>
      </w:r>
      <w:r w:rsidR="00B73653" w:rsidRPr="003355B9">
        <w:t>és a mért adatok megjelenítéséért felelős.</w:t>
      </w:r>
      <w:r w:rsidR="006725AD" w:rsidRPr="003355B9">
        <w:t xml:space="preserve"> Tartozik hozzá egy webes felület is, ahol</w:t>
      </w:r>
      <w:ins w:id="717" w:author="Gergo" w:date="2017-12-03T17:27:00Z">
        <w:r w:rsidR="0072774A">
          <w:t xml:space="preserve"> a</w:t>
        </w:r>
      </w:ins>
      <w:r w:rsidR="006725AD" w:rsidRPr="003355B9">
        <w:t xml:space="preserve"> felhasználókhoz és játékokhoz kötötten tekinthetők meg a mért adatok, amikből grafikont is rajzol, így tovább könnyítve a mérést végző személy számára a fe</w:t>
      </w:r>
      <w:r w:rsidR="002D12F6" w:rsidRPr="003355B9">
        <w:t>l</w:t>
      </w:r>
      <w:r w:rsidR="006725AD" w:rsidRPr="003355B9">
        <w:t>dolgozást.</w:t>
      </w:r>
      <w:r w:rsidR="002D12F6" w:rsidRPr="003355B9">
        <w:t xml:space="preserve"> A grafikonon </w:t>
      </w:r>
      <w:ins w:id="718" w:author="Gergo" w:date="2017-12-03T17:27:00Z">
        <w:r w:rsidR="00756B99">
          <w:t xml:space="preserve">a </w:t>
        </w:r>
      </w:ins>
      <w:r w:rsidR="002D12F6" w:rsidRPr="003355B9">
        <w:t>saját</w:t>
      </w:r>
      <w:del w:id="719" w:author="Gergo" w:date="2017-12-03T17:27:00Z">
        <w:r w:rsidR="002D12F6" w:rsidRPr="003355B9" w:rsidDel="00756B99">
          <w:delText xml:space="preserve"> a</w:delText>
        </w:r>
      </w:del>
      <w:r w:rsidR="002D12F6" w:rsidRPr="003355B9">
        <w:t xml:space="preserve"> események is megjeleníthetők. Ezek az android alkalmazásban létrehozott esemény osztályok, amiket a megfelelő metódussal felküldünk az adapted szerver felé.</w:t>
      </w:r>
    </w:p>
    <w:p w14:paraId="02F1E4E9" w14:textId="7F72D407" w:rsidR="00E06CE2" w:rsidRPr="003355B9" w:rsidRDefault="00B73653" w:rsidP="0035731E">
      <w:r w:rsidRPr="003355B9">
        <w:t>Mivel ez egy androidos keretrendszer</w:t>
      </w:r>
      <w:ins w:id="720" w:author="Gergo" w:date="2017-12-03T17:28:00Z">
        <w:r w:rsidR="00756B99">
          <w:t>,</w:t>
        </w:r>
      </w:ins>
      <w:r w:rsidRPr="003355B9">
        <w:t xml:space="preserve"> így meg kellett oldanom a Unity-ben buildelt alkalmazásom integrációját. Ez több csapdát is rejtett. </w:t>
      </w:r>
    </w:p>
    <w:p w14:paraId="124CBB13" w14:textId="4784B636" w:rsidR="00B73653" w:rsidRPr="003355B9" w:rsidRDefault="00B73653" w:rsidP="0035731E">
      <w:r w:rsidRPr="003355B9">
        <w:lastRenderedPageBreak/>
        <w:t>Az első probléma, az volt, hogy, ha a keretrendszer csatlakozik egy addot eszközhöz pl.: neuroheadset, akkor a Unity-ben készült alkalmazásból</w:t>
      </w:r>
      <w:ins w:id="721" w:author="Gergo" w:date="2017-12-03T17:29:00Z">
        <w:r w:rsidR="00756B99">
          <w:t>,</w:t>
        </w:r>
      </w:ins>
      <w:r w:rsidRPr="003355B9">
        <w:t xml:space="preserve"> a C# kódból már nem lehet csatlakozni. Ennek az az ára, hogy a Unity által biztosított egyszerű C# API helyett, egy viszonylag bonyolult esemény vezérelt módon kellett megoldani a játékom, a MindWave és az AdaptED kommunikációját. Ez magával von olyan dolgokat is, hogy meg kell oldani a Java nyelven írt android alkalmazás és keretrendszer, illetve a C#-ban írt játék kommunikációját, hogy bizonyos események hatására mindkét irányba át tudjanak hívni egymásba.</w:t>
      </w:r>
      <w:r w:rsidR="00E06CE2" w:rsidRPr="003355B9">
        <w:t xml:space="preserve"> </w:t>
      </w:r>
    </w:p>
    <w:p w14:paraId="6395A927" w14:textId="40367A37" w:rsidR="00E06CE2" w:rsidRPr="003355B9" w:rsidRDefault="00E06CE2" w:rsidP="0035731E">
      <w:r w:rsidRPr="003355B9">
        <w:t>A másik probléma a tényleges integráció. Szerencsére mind a keretrendszer, mind a Unity fel van készítve hasonló feladatra. A játék kiexportálható Unity-ből egy Android Studio projekt formájában, ami később egy új modulként importálható az AdaptED projektjébe.</w:t>
      </w:r>
    </w:p>
    <w:p w14:paraId="6A6600F5" w14:textId="5FD992DC" w:rsidR="009A4346" w:rsidRPr="003355B9" w:rsidRDefault="009A4346" w:rsidP="009A4346">
      <w:pPr>
        <w:pStyle w:val="Cmsor3"/>
      </w:pPr>
      <w:bookmarkStart w:id="722" w:name="_Toc499416822"/>
      <w:r w:rsidRPr="003355B9">
        <w:t>Játék módosítása</w:t>
      </w:r>
      <w:bookmarkEnd w:id="722"/>
    </w:p>
    <w:p w14:paraId="38E3F6D0" w14:textId="1F35F0C3" w:rsidR="00773D20" w:rsidRPr="003355B9" w:rsidRDefault="00773D20" w:rsidP="00773D20">
      <w:r w:rsidRPr="003355B9">
        <w:t xml:space="preserve">Az egyik ilyen hely a </w:t>
      </w:r>
      <w:r w:rsidR="006232ED" w:rsidRPr="003355B9">
        <w:t>játék végén az Ogre elleni harc, ahol bizonyos időközönként felénk dob eg</w:t>
      </w:r>
      <w:r w:rsidR="008D0BF3" w:rsidRPr="003355B9">
        <w:t>y hordót, ami elől el kell ugrani</w:t>
      </w:r>
      <w:r w:rsidR="004907F8" w:rsidRPr="003355B9">
        <w:t>.</w:t>
      </w:r>
      <w:r w:rsidR="008D0BF3" w:rsidRPr="003355B9">
        <w:t xml:space="preserve"> A headsettől kapott adatok közül itt a játékos nyugodtságát használom fel, mégpedig oly módon, hogy, ha túl nyugodt az alany, akkor a hordódobások gyakoribbá válnak, ha túl ideges, akkor pedig ritkulnak. Ennek a célja, hogy egy állandó stresszhelyzetben legyen tartva az alany, hogy nyomás alatt vizsgálhassam a teljesítményét. </w:t>
      </w:r>
    </w:p>
    <w:p w14:paraId="036FAD86" w14:textId="0538F8B1" w:rsidR="00773D20" w:rsidRPr="003355B9" w:rsidRDefault="00773D20" w:rsidP="00773D20">
      <w:pPr>
        <w:pStyle w:val="Cmsor3"/>
      </w:pPr>
      <w:bookmarkStart w:id="723" w:name="_Toc499416823"/>
      <w:r w:rsidRPr="003355B9">
        <w:t>Statisztika készítése</w:t>
      </w:r>
      <w:bookmarkEnd w:id="723"/>
    </w:p>
    <w:p w14:paraId="6D2C41B9" w14:textId="77777777" w:rsidR="00C230E4" w:rsidRPr="003355B9" w:rsidRDefault="008D0BF3" w:rsidP="008D0BF3">
      <w:r w:rsidRPr="003355B9">
        <w:t>A másik felhasználás, egy játék végi statisztika készítése és felküldése a keretrendszer felé, ahol ez megtekinthető egy esemény formájában ( EndGameStatistics). A statisztika a rajzolás közben mért adatokra összpontosít, mivel ez valósítja meg a Frostig tesztet, ez a mérés lényege.</w:t>
      </w:r>
      <w:r w:rsidR="007C0459" w:rsidRPr="003355B9">
        <w:t xml:space="preserve"> Terveztem még a játékos átlagos nyugalmának és koncentrációjának </w:t>
      </w:r>
      <w:r w:rsidR="00AE2B3C" w:rsidRPr="003355B9">
        <w:t>a bevételét a statisztikába, de mivel ezek az értékek elég széles spektrumon ugrálnak rövid idő alatt is, ezért nem szolgáltattak volna releváns információt az átlagos adatok.</w:t>
      </w:r>
    </w:p>
    <w:p w14:paraId="0A8E9858" w14:textId="6E46FD71" w:rsidR="00DB6213" w:rsidRPr="003355B9" w:rsidRDefault="00573CA2" w:rsidP="008D0BF3">
      <w:r w:rsidRPr="003355B9">
        <w:t xml:space="preserve"> A mérés során </w:t>
      </w:r>
      <w:r w:rsidR="00C230E4" w:rsidRPr="003355B9">
        <w:t xml:space="preserve">rögzítem, az összes rajzolás közben vétett hibát, a hiba pillanatában mért nyugalom és figyelem értékeket, illetve az adott rúna típusát. A játék </w:t>
      </w:r>
      <w:r w:rsidR="00C230E4" w:rsidRPr="003355B9">
        <w:lastRenderedPageBreak/>
        <w:t>végén ( amikor az Ogre meghal, vagy</w:t>
      </w:r>
      <w:del w:id="724" w:author="Gergo" w:date="2017-12-03T17:31:00Z">
        <w:r w:rsidR="00C230E4" w:rsidRPr="003355B9" w:rsidDel="00756B99">
          <w:delText>,</w:delText>
        </w:r>
      </w:del>
      <w:r w:rsidR="00C230E4" w:rsidRPr="003355B9">
        <w:t xml:space="preserve"> ha</w:t>
      </w:r>
      <w:r w:rsidR="00DB6213" w:rsidRPr="003355B9">
        <w:t xml:space="preserve"> a játék szüneteltetésénél megjelenő újrakezdés gombra kattintunk) az odáig összegyűjtött adatokból</w:t>
      </w:r>
      <w:ins w:id="725" w:author="Gergo" w:date="2017-12-03T17:33:00Z">
        <w:r w:rsidR="00756B99">
          <w:t xml:space="preserve"> az alkamazásom</w:t>
        </w:r>
      </w:ins>
      <w:r w:rsidR="00DB6213" w:rsidRPr="003355B9">
        <w:t xml:space="preserve"> statisztikát készít, mely tartalmazza:</w:t>
      </w:r>
    </w:p>
    <w:p w14:paraId="75A95200" w14:textId="37CEBF23" w:rsidR="008D0BF3" w:rsidRPr="003355B9" w:rsidRDefault="00DB6213" w:rsidP="00DB6213">
      <w:pPr>
        <w:pStyle w:val="Listaszerbekezds"/>
        <w:numPr>
          <w:ilvl w:val="0"/>
          <w:numId w:val="30"/>
        </w:numPr>
      </w:pPr>
      <w:r w:rsidRPr="003355B9">
        <w:t>A rúnarajzolás során átlagosan elkövetett hibák számát</w:t>
      </w:r>
    </w:p>
    <w:p w14:paraId="118775A3" w14:textId="7EEFB783" w:rsidR="00DB6213" w:rsidRPr="003355B9" w:rsidRDefault="0035731E" w:rsidP="00DB6213">
      <w:pPr>
        <w:pStyle w:val="Listaszerbekezds"/>
        <w:numPr>
          <w:ilvl w:val="0"/>
          <w:numId w:val="30"/>
        </w:numPr>
      </w:pPr>
      <w:r w:rsidRPr="003355B9">
        <w:t>A</w:t>
      </w:r>
      <w:r w:rsidR="00DB6213" w:rsidRPr="003355B9">
        <w:t xml:space="preserve"> hibázások átlagát</w:t>
      </w:r>
      <w:r w:rsidRPr="003355B9">
        <w:t xml:space="preserve"> rúnatípusokra lebontva</w:t>
      </w:r>
      <w:r w:rsidR="00DB6213" w:rsidRPr="003355B9">
        <w:t>, hogy kiszűrhető legyen melyik típusú feladat, melyik alakzat esett nehezére a játékosnak</w:t>
      </w:r>
    </w:p>
    <w:p w14:paraId="7214DF2B" w14:textId="189DE929" w:rsidR="00DB6213" w:rsidRPr="003355B9" w:rsidRDefault="00DB6213" w:rsidP="00DB6213">
      <w:pPr>
        <w:pStyle w:val="Listaszerbekezds"/>
        <w:numPr>
          <w:ilvl w:val="0"/>
          <w:numId w:val="30"/>
        </w:numPr>
      </w:pPr>
      <w:r w:rsidRPr="003355B9">
        <w:t>A hibázások pillanatában mért figyelem és nyugodtság értékek átlagát</w:t>
      </w:r>
      <w:r w:rsidR="0035731E" w:rsidRPr="003355B9">
        <w:t xml:space="preserve"> (</w:t>
      </w:r>
      <w:r w:rsidRPr="003355B9">
        <w:t>itt azt várom, hogy magasabb értéket kapok, mint ami az AdaptED keretrendszer által rajzol grafikonról átlagosan leolvasható)</w:t>
      </w:r>
    </w:p>
    <w:p w14:paraId="1F214EB1" w14:textId="297B8DB2" w:rsidR="005C790C" w:rsidRPr="003355B9" w:rsidRDefault="00961EAD" w:rsidP="00BB7297">
      <w:pPr>
        <w:pStyle w:val="Cmsor1"/>
        <w:rPr>
          <w:ins w:id="726" w:author="Gergo" w:date="2017-11-17T13:48:00Z"/>
        </w:rPr>
      </w:pPr>
      <w:bookmarkStart w:id="727" w:name="_Toc499416824"/>
      <w:commentRangeStart w:id="728"/>
      <w:r w:rsidRPr="003355B9">
        <w:lastRenderedPageBreak/>
        <w:t>Önálló munka bemutatása</w:t>
      </w:r>
      <w:commentRangeEnd w:id="728"/>
      <w:r w:rsidR="00C97DCE" w:rsidRPr="003355B9">
        <w:rPr>
          <w:rStyle w:val="Jegyzethivatkozs"/>
          <w:rFonts w:cs="Times New Roman"/>
          <w:b w:val="0"/>
          <w:bCs w:val="0"/>
          <w:kern w:val="0"/>
        </w:rPr>
        <w:commentReference w:id="728"/>
      </w:r>
      <w:bookmarkEnd w:id="727"/>
    </w:p>
    <w:p w14:paraId="3E8325A4" w14:textId="77777777" w:rsidR="009654DF" w:rsidRPr="003355B9" w:rsidRDefault="009654DF" w:rsidP="009654DF">
      <w:pPr>
        <w:rPr>
          <w:ins w:id="729" w:author="Gergo" w:date="2017-11-17T13:48:00Z"/>
        </w:rPr>
      </w:pPr>
      <w:ins w:id="730" w:author="Gergo" w:date="2017-11-17T13:48:00Z">
        <w:r w:rsidRPr="003355B9">
          <w:t>Ebben a fejezetben bemutatom, hogy hogyan is működnek az elkészült szoftver egyes részei, hogy a tervezés fejezetben leírt feladatokat hogyan oldottam meg, illetve, hogy milyen nehézségekkel találkoztam, milyen akadályokba ütköztem, és azokat hogyan oldottam meg.</w:t>
        </w:r>
      </w:ins>
    </w:p>
    <w:p w14:paraId="4847CE62" w14:textId="77777777" w:rsidR="009654DF" w:rsidRPr="003355B9" w:rsidRDefault="009654DF" w:rsidP="009654DF">
      <w:pPr>
        <w:rPr>
          <w:ins w:id="731" w:author="Gergo" w:date="2017-11-17T13:48:00Z"/>
        </w:rPr>
      </w:pPr>
      <w:ins w:id="732" w:author="Gergo" w:date="2017-11-17T13:48:00Z">
        <w:r w:rsidRPr="003355B9">
          <w:t>A fejezet során a különböző elemeket és megoldásokat a játékmenet vonalán mutatom be.</w:t>
        </w:r>
      </w:ins>
    </w:p>
    <w:p w14:paraId="05C55C39" w14:textId="77777777" w:rsidR="009654DF" w:rsidRPr="003355B9" w:rsidRDefault="009654DF" w:rsidP="009654DF">
      <w:pPr>
        <w:pStyle w:val="Cmsor2"/>
        <w:rPr>
          <w:ins w:id="733" w:author="Gergo" w:date="2017-11-17T13:48:00Z"/>
        </w:rPr>
      </w:pPr>
      <w:bookmarkStart w:id="734" w:name="_Toc499416825"/>
      <w:ins w:id="735" w:author="Gergo" w:date="2017-11-17T13:48:00Z">
        <w:r w:rsidRPr="003355B9">
          <w:t>A virtuális világ megteremtése</w:t>
        </w:r>
        <w:bookmarkEnd w:id="734"/>
      </w:ins>
    </w:p>
    <w:p w14:paraId="7F6FA948" w14:textId="699D730D" w:rsidR="009654DF" w:rsidRPr="003355B9" w:rsidRDefault="009654DF" w:rsidP="009654DF">
      <w:pPr>
        <w:rPr>
          <w:ins w:id="736" w:author="Gergo" w:date="2017-11-17T13:48:00Z"/>
        </w:rPr>
      </w:pPr>
      <w:ins w:id="737" w:author="Gergo" w:date="2017-11-17T13:48:00Z">
        <w:r w:rsidRPr="003355B9">
          <w:t>A világ megteremtéséhez háromdimenziós objektumokra és szereplőkre volt szükségem. A Unity Asset Store-ja biztosít rengeteg karaktert és pályaelemet, de ezeknek nagy része fizetős. Így először alaposan körül kellett néznem a „piactéren”, hogy miből tudnék építkezni. Mivel az egy téma és stílus köré épülő csomagok mind fizetősek, ezért több külön egységből kellett olyanokat összeválogatnom, amik egymáshoz és a játékhoz is illenek. Egy másik nehezítés volt, hogy nem mindegy milyen sűrűségű</w:t>
        </w:r>
      </w:ins>
      <w:ins w:id="738" w:author="Gergo" w:date="2017-12-03T17:35:00Z">
        <w:r w:rsidR="007B0A01">
          <w:t>ek</w:t>
        </w:r>
      </w:ins>
      <w:ins w:id="739" w:author="Gergo" w:date="2017-11-17T13:48:00Z">
        <w:r w:rsidR="007B0A01">
          <w:t xml:space="preserve"> az alakzatokat</w:t>
        </w:r>
        <w:r w:rsidRPr="003355B9">
          <w:t xml:space="preserve"> leíró hálók (mesh). A telefon számítási kapacitása és más erőforrásai végesek, és nem birkóznak meg a sokszor PC játékokhoz készített textúrákkal, így erre is oda kellett figyelnem amikor a játék hangulatát megteremtő virtuális világ elemeit kerestem.</w:t>
        </w:r>
      </w:ins>
    </w:p>
    <w:p w14:paraId="79BE204B" w14:textId="414D30E1" w:rsidR="009654DF" w:rsidRPr="003355B9" w:rsidRDefault="009654DF" w:rsidP="009654DF">
      <w:pPr>
        <w:rPr>
          <w:ins w:id="740" w:author="Gergo" w:date="2017-11-17T13:48:00Z"/>
        </w:rPr>
      </w:pPr>
      <w:ins w:id="741" w:author="Gergo" w:date="2017-11-17T13:48:00Z">
        <w:r w:rsidRPr="003355B9">
          <w:t xml:space="preserve">Az erdő összerakásánál cél volt, hogy a fák egy erdő hatását keltsék, de ugyanakkor </w:t>
        </w:r>
        <w:r w:rsidR="007B0A01">
          <w:t>ne legyenek túl közel egymáshoz</w:t>
        </w:r>
        <w:r w:rsidRPr="003355B9">
          <w:t xml:space="preserve"> ahhoz, hogy a játékosnak túl sok energiájába kerüljön a folyamatos forgolódás és kerülgetés.</w:t>
        </w:r>
      </w:ins>
      <w:ins w:id="742" w:author="Gergo" w:date="2017-11-29T19:24:00Z">
        <w:r w:rsidR="00A04B39">
          <w:t xml:space="preserve"> A kész er</w:t>
        </w:r>
      </w:ins>
      <w:ins w:id="743" w:author="Gergo" w:date="2017-11-29T19:25:00Z">
        <w:r w:rsidR="00A04B39">
          <w:t>dőből egy kis részlet az alábbi ábrán látható. (</w:t>
        </w:r>
        <w:r w:rsidR="00A04B39">
          <w:fldChar w:fldCharType="begin"/>
        </w:r>
        <w:r w:rsidR="00A04B39">
          <w:instrText xml:space="preserve"> REF _Ref499746865 \h </w:instrText>
        </w:r>
      </w:ins>
      <w:r w:rsidR="00A04B39">
        <w:fldChar w:fldCharType="separate"/>
      </w:r>
      <w:ins w:id="744" w:author="Gergo" w:date="2017-12-01T09:03:00Z">
        <w:r w:rsidR="0034280E">
          <w:t xml:space="preserve">Ábra </w:t>
        </w:r>
        <w:r w:rsidR="0034280E">
          <w:rPr>
            <w:noProof/>
          </w:rPr>
          <w:t>4</w:t>
        </w:r>
        <w:r w:rsidR="0034280E">
          <w:t>.</w:t>
        </w:r>
        <w:r w:rsidR="0034280E">
          <w:rPr>
            <w:noProof/>
          </w:rPr>
          <w:t>1</w:t>
        </w:r>
      </w:ins>
      <w:ins w:id="745" w:author="Gergo" w:date="2017-11-29T19:25:00Z">
        <w:r w:rsidR="00A04B39">
          <w:fldChar w:fldCharType="end"/>
        </w:r>
        <w:r w:rsidR="00A04B39">
          <w:t>)</w:t>
        </w:r>
      </w:ins>
    </w:p>
    <w:p w14:paraId="32F5764B" w14:textId="77777777" w:rsidR="00821C06" w:rsidRDefault="009654DF">
      <w:pPr>
        <w:pStyle w:val="Kp"/>
        <w:rPr>
          <w:ins w:id="746" w:author="Gergo" w:date="2017-11-25T18:37:00Z"/>
        </w:rPr>
      </w:pPr>
      <w:ins w:id="747" w:author="Gergo" w:date="2017-11-17T13:48:00Z">
        <w:r w:rsidRPr="0034280E">
          <w:rPr>
            <w:noProof/>
            <w:lang w:val="en-US"/>
          </w:rPr>
          <w:lastRenderedPageBreak/>
          <w:drawing>
            <wp:inline distT="0" distB="0" distL="0" distR="0" wp14:anchorId="7C09E8B5" wp14:editId="2331505B">
              <wp:extent cx="5400040" cy="394462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944620"/>
                      </a:xfrm>
                      <a:prstGeom prst="rect">
                        <a:avLst/>
                      </a:prstGeom>
                    </pic:spPr>
                  </pic:pic>
                </a:graphicData>
              </a:graphic>
            </wp:inline>
          </w:drawing>
        </w:r>
      </w:ins>
    </w:p>
    <w:p w14:paraId="617F43E6" w14:textId="105F2204" w:rsidR="009654DF" w:rsidRPr="003355B9" w:rsidRDefault="00821C06">
      <w:pPr>
        <w:pStyle w:val="Kpalrs"/>
        <w:rPr>
          <w:ins w:id="748" w:author="Gergo" w:date="2017-11-17T13:48:00Z"/>
        </w:rPr>
      </w:pPr>
      <w:bookmarkStart w:id="749" w:name="_Ref499746865"/>
      <w:ins w:id="750" w:author="Gergo" w:date="2017-11-25T18:37:00Z">
        <w:r>
          <w:t xml:space="preserve">Ábra </w:t>
        </w:r>
      </w:ins>
      <w:ins w:id="751" w:author="Gergo" w:date="2017-11-29T14:33:00Z">
        <w:r w:rsidR="00EB1182">
          <w:fldChar w:fldCharType="begin"/>
        </w:r>
        <w:r w:rsidR="00EB1182">
          <w:instrText xml:space="preserve"> STYLEREF 1 \s </w:instrText>
        </w:r>
      </w:ins>
      <w:r w:rsidR="00EB1182">
        <w:fldChar w:fldCharType="separate"/>
      </w:r>
      <w:r w:rsidR="0034280E">
        <w:rPr>
          <w:noProof/>
        </w:rPr>
        <w:t>4</w:t>
      </w:r>
      <w:ins w:id="752" w:author="Gergo" w:date="2017-11-29T14:33:00Z">
        <w:r w:rsidR="00EB1182">
          <w:fldChar w:fldCharType="end"/>
        </w:r>
        <w:r w:rsidR="00EB1182">
          <w:t>.</w:t>
        </w:r>
        <w:r w:rsidR="00EB1182">
          <w:fldChar w:fldCharType="begin"/>
        </w:r>
        <w:r w:rsidR="00EB1182">
          <w:instrText xml:space="preserve"> SEQ Ábra \* ARABIC \s 1 </w:instrText>
        </w:r>
      </w:ins>
      <w:r w:rsidR="00EB1182">
        <w:fldChar w:fldCharType="separate"/>
      </w:r>
      <w:ins w:id="753" w:author="Gergo" w:date="2017-12-01T09:03:00Z">
        <w:r w:rsidR="0034280E">
          <w:rPr>
            <w:noProof/>
          </w:rPr>
          <w:t>1</w:t>
        </w:r>
      </w:ins>
      <w:ins w:id="754" w:author="Gergo" w:date="2017-11-29T14:33:00Z">
        <w:r w:rsidR="00EB1182">
          <w:fldChar w:fldCharType="end"/>
        </w:r>
      </w:ins>
      <w:bookmarkEnd w:id="749"/>
      <w:ins w:id="755" w:author="Gergo" w:date="2017-11-25T18:37:00Z">
        <w:r>
          <w:t xml:space="preserve"> A mesebeli erdő</w:t>
        </w:r>
      </w:ins>
    </w:p>
    <w:p w14:paraId="6A5CC34A" w14:textId="77777777" w:rsidR="009654DF" w:rsidRPr="003355B9" w:rsidRDefault="009654DF" w:rsidP="009654DF">
      <w:pPr>
        <w:rPr>
          <w:ins w:id="756" w:author="Gergo" w:date="2017-11-17T13:48:00Z"/>
        </w:rPr>
      </w:pPr>
    </w:p>
    <w:p w14:paraId="03BCEDF0" w14:textId="77777777" w:rsidR="009654DF" w:rsidRPr="003355B9" w:rsidRDefault="009654DF" w:rsidP="009654DF">
      <w:pPr>
        <w:rPr>
          <w:ins w:id="757" w:author="Gergo" w:date="2017-11-17T13:48:00Z"/>
        </w:rPr>
      </w:pPr>
      <w:ins w:id="758" w:author="Gergo" w:date="2017-11-17T13:48:00Z">
        <w:r w:rsidRPr="003355B9">
          <w:t>A karakterek kiválasztásánál fontos szempont volt, hogy olyan szereplőket találjak a játékhoz, amikhez tartoznak animációk is, amiket a játék során különböző eseményekhez vagy állapotokhoz tudok kötni.</w:t>
        </w:r>
      </w:ins>
    </w:p>
    <w:p w14:paraId="0200D3ED" w14:textId="38E0F78F" w:rsidR="009654DF" w:rsidRPr="003355B9" w:rsidRDefault="009654DF" w:rsidP="009654DF">
      <w:pPr>
        <w:rPr>
          <w:ins w:id="759" w:author="Gergo" w:date="2017-11-17T13:48:00Z"/>
        </w:rPr>
      </w:pPr>
      <w:ins w:id="760" w:author="Gergo" w:date="2017-11-17T13:48:00Z">
        <w:r w:rsidRPr="003355B9">
          <w:t>Sajnos nem mindegyik szereplőhöz sikerült ilyen modellt találni. Míg a a rohangáló cicához, a végén a játékost követő tigrishez és a cicák gazdájához a varázslónőhöz sikerült megfelelő csomagra bukkanni, addig az ogre esetében ez nem sikerült, pedig a végső harcot egy ütés vagy dobás animáció még élvezetesebbé tehette volna.</w:t>
        </w:r>
      </w:ins>
      <w:ins w:id="761" w:author="Gergo" w:date="2017-11-29T19:26:00Z">
        <w:r w:rsidR="00794318">
          <w:t xml:space="preserve"> Az Ogre karaktermodellje a 4.2-es ábrán látható</w:t>
        </w:r>
      </w:ins>
      <w:ins w:id="762" w:author="Gergo" w:date="2017-11-29T19:27:00Z">
        <w:r w:rsidR="00794318">
          <w:t xml:space="preserve"> (</w:t>
        </w:r>
        <w:r w:rsidR="00794318">
          <w:fldChar w:fldCharType="begin"/>
        </w:r>
        <w:r w:rsidR="00794318">
          <w:instrText xml:space="preserve"> REF _Ref499746966 \h </w:instrText>
        </w:r>
      </w:ins>
      <w:r w:rsidR="00794318">
        <w:fldChar w:fldCharType="separate"/>
      </w:r>
      <w:ins w:id="763" w:author="Gergo" w:date="2017-12-01T09:03:00Z">
        <w:r w:rsidR="0034280E">
          <w:t xml:space="preserve">Ábra </w:t>
        </w:r>
        <w:r w:rsidR="0034280E">
          <w:rPr>
            <w:noProof/>
          </w:rPr>
          <w:t>4</w:t>
        </w:r>
        <w:r w:rsidR="0034280E">
          <w:t>.</w:t>
        </w:r>
        <w:r w:rsidR="0034280E">
          <w:rPr>
            <w:noProof/>
          </w:rPr>
          <w:t>2</w:t>
        </w:r>
      </w:ins>
      <w:ins w:id="764" w:author="Gergo" w:date="2017-11-29T19:27:00Z">
        <w:r w:rsidR="00794318">
          <w:fldChar w:fldCharType="end"/>
        </w:r>
        <w:r w:rsidR="00794318">
          <w:t>)</w:t>
        </w:r>
      </w:ins>
      <w:ins w:id="765" w:author="Gergo" w:date="2017-11-29T19:26:00Z">
        <w:r w:rsidR="00794318">
          <w:t>.</w:t>
        </w:r>
      </w:ins>
    </w:p>
    <w:p w14:paraId="74CEE65D" w14:textId="111C391F" w:rsidR="009654DF" w:rsidRPr="003355B9" w:rsidRDefault="009654DF" w:rsidP="009654DF">
      <w:pPr>
        <w:pStyle w:val="Kp"/>
        <w:jc w:val="both"/>
        <w:rPr>
          <w:ins w:id="766" w:author="Gergo" w:date="2017-11-17T13:48:00Z"/>
        </w:rPr>
      </w:pPr>
      <w:ins w:id="767" w:author="Gergo" w:date="2017-11-17T13:48:00Z">
        <w:r w:rsidRPr="0034280E">
          <w:rPr>
            <w:noProof/>
            <w:lang w:val="en-US"/>
          </w:rPr>
          <w:lastRenderedPageBreak/>
          <mc:AlternateContent>
            <mc:Choice Requires="wps">
              <w:drawing>
                <wp:anchor distT="0" distB="0" distL="114300" distR="114300" simplePos="0" relativeHeight="251660288" behindDoc="0" locked="0" layoutInCell="1" allowOverlap="1" wp14:anchorId="35E47C6A" wp14:editId="1985C1AE">
                  <wp:simplePos x="0" y="0"/>
                  <wp:positionH relativeFrom="column">
                    <wp:posOffset>-1270</wp:posOffset>
                  </wp:positionH>
                  <wp:positionV relativeFrom="paragraph">
                    <wp:posOffset>3266440</wp:posOffset>
                  </wp:positionV>
                  <wp:extent cx="5400040" cy="635"/>
                  <wp:effectExtent l="0" t="0" r="0" b="0"/>
                  <wp:wrapSquare wrapText="bothSides"/>
                  <wp:docPr id="12" name="Szövegdoboz 1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0514A64" w14:textId="77777777" w:rsidR="007C7DBC" w:rsidRPr="00151DD4" w:rsidRDefault="007C7DBC" w:rsidP="009654DF">
                              <w:pPr>
                                <w:pStyle w:val="Kpalrs"/>
                              </w:pPr>
                              <w:r>
                                <w:t>7 – Az Ogre a háza előtt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5E47C6A" id="_x0000_t202" coordsize="21600,21600" o:spt="202" path="m,l,21600r21600,l21600,xe">
                  <v:stroke joinstyle="miter"/>
                  <v:path gradientshapeok="t" o:connecttype="rect"/>
                </v:shapetype>
                <v:shape id="Szövegdoboz 12" o:spid="_x0000_s1026" type="#_x0000_t202" style="position:absolute;left:0;text-align:left;margin-left:-.1pt;margin-top:257.2pt;width:425.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" stroked="f">
                  <v:textbox style="mso-fit-shape-to-text:t" inset="0,0,0,0">
                    <w:txbxContent>
                      <w:p w14:paraId="30514A64" w14:textId="77777777" w:rsidR="007C7DBC" w:rsidRPr="00151DD4" w:rsidRDefault="007C7DBC" w:rsidP="009654DF">
                        <w:pPr>
                          <w:pStyle w:val="Kpalrs"/>
                        </w:pPr>
                        <w:r>
                          <w:t>7 – Az Ogre a háza előtt</w:t>
                        </w:r>
                      </w:p>
                    </w:txbxContent>
                  </v:textbox>
                  <w10:wrap type="square"/>
                </v:shape>
              </w:pict>
            </mc:Fallback>
          </mc:AlternateContent>
        </w:r>
      </w:ins>
      <w:ins w:id="768" w:author="Gergo" w:date="2017-11-25T18:38:00Z">
        <w:r w:rsidR="00821C06">
          <w:rPr>
            <w:noProof/>
            <w:lang w:val="en-US"/>
          </w:rPr>
          <mc:AlternateContent>
            <mc:Choice Requires="wps">
              <w:drawing>
                <wp:anchor distT="0" distB="0" distL="114300" distR="114300" simplePos="0" relativeHeight="251665408" behindDoc="0" locked="0" layoutInCell="1" allowOverlap="1" wp14:anchorId="1FF937C9" wp14:editId="7B75BE74">
                  <wp:simplePos x="0" y="0"/>
                  <wp:positionH relativeFrom="column">
                    <wp:posOffset>-1270</wp:posOffset>
                  </wp:positionH>
                  <wp:positionV relativeFrom="paragraph">
                    <wp:posOffset>3266440</wp:posOffset>
                  </wp:positionV>
                  <wp:extent cx="5400040" cy="635"/>
                  <wp:effectExtent l="0" t="0" r="0" b="0"/>
                  <wp:wrapSquare wrapText="bothSides"/>
                  <wp:docPr id="11" name="Szövegdoboz 1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576EEF0" w14:textId="3AFBDFE1" w:rsidR="007C7DBC" w:rsidRPr="00A23E85" w:rsidRDefault="007C7DBC">
                              <w:pPr>
                                <w:pStyle w:val="Kpalrs"/>
                                <w:pPrChange w:id="769" w:author="Gergo" w:date="2017-11-25T18:38:00Z">
                                  <w:pPr>
                                    <w:pStyle w:val="Kp"/>
                                    <w:jc w:val="both"/>
                                  </w:pPr>
                                </w:pPrChange>
                              </w:pPr>
                              <w:bookmarkStart w:id="770" w:name="_Ref499746966"/>
                              <w:ins w:id="771" w:author="Gergo" w:date="2017-11-25T18:38:00Z">
                                <w:r>
                                  <w:t xml:space="preserve">Ábra </w:t>
                                </w:r>
                              </w:ins>
                              <w:ins w:id="772" w:author="Gergo" w:date="2017-11-29T14:33:00Z">
                                <w:r>
                                  <w:fldChar w:fldCharType="begin"/>
                                </w:r>
                                <w:r>
                                  <w:instrText xml:space="preserve"> STYLEREF 1 \s </w:instrText>
                                </w:r>
                              </w:ins>
                              <w:r>
                                <w:fldChar w:fldCharType="separate"/>
                              </w:r>
                              <w:r>
                                <w:rPr>
                                  <w:noProof/>
                                </w:rPr>
                                <w:t>4</w:t>
                              </w:r>
                              <w:ins w:id="773" w:author="Gergo" w:date="2017-11-29T14:33:00Z">
                                <w:r>
                                  <w:fldChar w:fldCharType="end"/>
                                </w:r>
                                <w:r>
                                  <w:t>.</w:t>
                                </w:r>
                                <w:r>
                                  <w:fldChar w:fldCharType="begin"/>
                                </w:r>
                                <w:r>
                                  <w:instrText xml:space="preserve"> SEQ Ábra \* ARABIC \s 1 </w:instrText>
                                </w:r>
                              </w:ins>
                              <w:r>
                                <w:fldChar w:fldCharType="separate"/>
                              </w:r>
                              <w:ins w:id="774" w:author="Gergo" w:date="2017-12-01T09:03:00Z">
                                <w:r>
                                  <w:rPr>
                                    <w:noProof/>
                                  </w:rPr>
                                  <w:t>2</w:t>
                                </w:r>
                              </w:ins>
                              <w:ins w:id="775" w:author="Gergo" w:date="2017-11-29T14:33:00Z">
                                <w:r>
                                  <w:fldChar w:fldCharType="end"/>
                                </w:r>
                              </w:ins>
                              <w:bookmarkEnd w:id="770"/>
                              <w:ins w:id="776" w:author="Gergo" w:date="2017-11-25T18:38:00Z">
                                <w:r>
                                  <w:t xml:space="preserve"> Az Ogre a háza előtt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937C9" id="Szövegdoboz 11" o:spid="_x0000_s1027" type="#_x0000_t202" style="position:absolute;left:0;text-align:left;margin-left:-.1pt;margin-top:257.2pt;width:425.2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" stroked="f">
                  <v:textbox style="mso-fit-shape-to-text:t" inset="0,0,0,0">
                    <w:txbxContent>
                      <w:p w14:paraId="0576EEF0" w14:textId="3AFBDFE1" w:rsidR="007C7DBC" w:rsidRPr="00A23E85" w:rsidRDefault="007C7DBC">
                        <w:pPr>
                          <w:pStyle w:val="Kpalrs"/>
                          <w:pPrChange w:id="777" w:author="Gergo" w:date="2017-11-25T18:38:00Z">
                            <w:pPr>
                              <w:pStyle w:val="Kp"/>
                              <w:jc w:val="both"/>
                            </w:pPr>
                          </w:pPrChange>
                        </w:pPr>
                        <w:bookmarkStart w:id="778" w:name="_Ref499746966"/>
                        <w:ins w:id="779" w:author="Gergo" w:date="2017-11-25T18:38:00Z">
                          <w:r>
                            <w:t xml:space="preserve">Ábra </w:t>
                          </w:r>
                        </w:ins>
                        <w:ins w:id="780" w:author="Gergo" w:date="2017-11-29T14:33:00Z">
                          <w:r>
                            <w:fldChar w:fldCharType="begin"/>
                          </w:r>
                          <w:r>
                            <w:instrText xml:space="preserve"> STYLEREF 1 \s </w:instrText>
                          </w:r>
                        </w:ins>
                        <w:r>
                          <w:fldChar w:fldCharType="separate"/>
                        </w:r>
                        <w:r>
                          <w:rPr>
                            <w:noProof/>
                          </w:rPr>
                          <w:t>4</w:t>
                        </w:r>
                        <w:ins w:id="781" w:author="Gergo" w:date="2017-11-29T14:33:00Z">
                          <w:r>
                            <w:fldChar w:fldCharType="end"/>
                          </w:r>
                          <w:r>
                            <w:t>.</w:t>
                          </w:r>
                          <w:r>
                            <w:fldChar w:fldCharType="begin"/>
                          </w:r>
                          <w:r>
                            <w:instrText xml:space="preserve"> SEQ Ábra \* ARABIC \s 1 </w:instrText>
                          </w:r>
                        </w:ins>
                        <w:r>
                          <w:fldChar w:fldCharType="separate"/>
                        </w:r>
                        <w:ins w:id="782" w:author="Gergo" w:date="2017-12-01T09:03:00Z">
                          <w:r>
                            <w:rPr>
                              <w:noProof/>
                            </w:rPr>
                            <w:t>2</w:t>
                          </w:r>
                        </w:ins>
                        <w:ins w:id="783" w:author="Gergo" w:date="2017-11-29T14:33:00Z">
                          <w:r>
                            <w:fldChar w:fldCharType="end"/>
                          </w:r>
                        </w:ins>
                        <w:bookmarkEnd w:id="778"/>
                        <w:ins w:id="784" w:author="Gergo" w:date="2017-11-25T18:38:00Z">
                          <w:r>
                            <w:t xml:space="preserve"> Az Ogre a háza előtt</w:t>
                          </w:r>
                        </w:ins>
                      </w:p>
                    </w:txbxContent>
                  </v:textbox>
                  <w10:wrap type="square"/>
                </v:shape>
              </w:pict>
            </mc:Fallback>
          </mc:AlternateContent>
        </w:r>
      </w:ins>
      <w:ins w:id="785" w:author="Gergo" w:date="2017-11-17T13:48:00Z">
        <w:r w:rsidRPr="003355B9">
          <w:rPr>
            <w:noProof/>
            <w:lang w:val="en-US"/>
            <w:rPrChange w:id="786" w:author="Gergo" w:date="2017-11-25T13:10:00Z">
              <w:rPr>
                <w:noProof/>
                <w:lang w:val="en-US"/>
              </w:rPr>
            </w:rPrChange>
          </w:rPr>
          <w:drawing>
            <wp:anchor distT="0" distB="0" distL="114300" distR="114300" simplePos="0" relativeHeight="251659264" behindDoc="0" locked="0" layoutInCell="1" allowOverlap="1" wp14:anchorId="3B63FB84" wp14:editId="05B4BF7D">
              <wp:simplePos x="0" y="0"/>
              <wp:positionH relativeFrom="column">
                <wp:posOffset>-1417</wp:posOffset>
              </wp:positionH>
              <wp:positionV relativeFrom="paragraph">
                <wp:posOffset>537</wp:posOffset>
              </wp:positionV>
              <wp:extent cx="5400040" cy="3209290"/>
              <wp:effectExtent l="0" t="0" r="0" b="0"/>
              <wp:wrapSquare wrapText="bothSides"/>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gr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3209290"/>
                      </a:xfrm>
                      <a:prstGeom prst="rect">
                        <a:avLst/>
                      </a:prstGeom>
                    </pic:spPr>
                  </pic:pic>
                </a:graphicData>
              </a:graphic>
            </wp:anchor>
          </w:drawing>
        </w:r>
      </w:ins>
    </w:p>
    <w:p w14:paraId="4EA4B94F" w14:textId="3C6A4688" w:rsidR="006075D1" w:rsidRPr="003355B9" w:rsidRDefault="006075D1" w:rsidP="006075D1">
      <w:pPr>
        <w:pStyle w:val="Cmsor2"/>
        <w:rPr>
          <w:ins w:id="787" w:author="Gergo" w:date="2017-11-18T18:37:00Z"/>
        </w:rPr>
      </w:pPr>
      <w:bookmarkStart w:id="788" w:name="_Toc499416826"/>
      <w:ins w:id="789" w:author="Gergo" w:date="2017-11-18T18:37:00Z">
        <w:r w:rsidRPr="003355B9">
          <w:t>A</w:t>
        </w:r>
        <w:bookmarkEnd w:id="788"/>
        <w:r w:rsidR="000009B5">
          <w:t xml:space="preserve"> játék és </w:t>
        </w:r>
      </w:ins>
      <w:ins w:id="790" w:author="Gergo" w:date="2017-11-29T19:24:00Z">
        <w:r w:rsidR="000009B5">
          <w:t xml:space="preserve">a </w:t>
        </w:r>
      </w:ins>
      <w:ins w:id="791" w:author="Gergo" w:date="2017-11-18T18:37:00Z">
        <w:r w:rsidR="000009B5">
          <w:t>karakterek</w:t>
        </w:r>
      </w:ins>
      <w:ins w:id="792" w:author="Gergo" w:date="2017-11-29T19:24:00Z">
        <w:r w:rsidR="000009B5">
          <w:t xml:space="preserve"> állapota (GameManager)</w:t>
        </w:r>
      </w:ins>
    </w:p>
    <w:p w14:paraId="2065F0A1" w14:textId="7CA01A3B" w:rsidR="006075D1" w:rsidRPr="003355B9" w:rsidRDefault="006075D1" w:rsidP="006075D1">
      <w:pPr>
        <w:rPr>
          <w:ins w:id="793" w:author="Gergo" w:date="2017-11-18T18:37:00Z"/>
        </w:rPr>
      </w:pPr>
      <w:ins w:id="794" w:author="Gergo" w:date="2017-11-18T18:37:00Z">
        <w:r w:rsidRPr="003355B9">
          <w:t>A játék állapotát egy központi egység, a játékvezérlő (</w:t>
        </w:r>
        <w:commentRangeStart w:id="795"/>
        <w:r w:rsidRPr="003355B9">
          <w:rPr>
            <w:rFonts w:ascii="Consolas" w:hAnsi="Consolas"/>
          </w:rPr>
          <w:t>GameManager</w:t>
        </w:r>
        <w:commentRangeEnd w:id="795"/>
        <w:r w:rsidRPr="003355B9">
          <w:rPr>
            <w:rStyle w:val="Jegyzethivatkozs"/>
            <w:rFonts w:ascii="Consolas" w:hAnsi="Consolas"/>
            <w:sz w:val="24"/>
          </w:rPr>
          <w:commentReference w:id="795"/>
        </w:r>
        <w:r w:rsidRPr="003355B9">
          <w:t>) tárolja és irányítja. Ebben a játék aktuális állapotáról minden információ megtalá</w:t>
        </w:r>
        <w:r w:rsidR="00FC47E4">
          <w:t>lható ahhoz, hogy meghatározzuk a</w:t>
        </w:r>
        <w:r w:rsidRPr="003355B9">
          <w:t xml:space="preserve"> játék jelenlegi állását. </w:t>
        </w:r>
      </w:ins>
    </w:p>
    <w:p w14:paraId="01CD1DAB" w14:textId="3EF8BACC" w:rsidR="006075D1" w:rsidRPr="003355B9" w:rsidRDefault="006075D1" w:rsidP="006075D1">
      <w:pPr>
        <w:rPr>
          <w:ins w:id="796" w:author="Gergo" w:date="2017-11-18T18:37:00Z"/>
        </w:rPr>
      </w:pPr>
      <w:commentRangeStart w:id="797"/>
      <w:ins w:id="798" w:author="Gergo" w:date="2017-11-18T18:37:00Z">
        <w:r w:rsidRPr="003355B9">
          <w:t>Ilyen adatok például a küldetéssorozat adott állomását reprezentáló kapcsolók, amik a pályán adott időpontban található karakterekkel történő kommunikáció megfelelő dialógusát, vagy</w:t>
        </w:r>
      </w:ins>
      <w:ins w:id="799" w:author="Gergo" w:date="2017-12-03T17:40:00Z">
        <w:r w:rsidR="00FC47E4">
          <w:t xml:space="preserve"> a</w:t>
        </w:r>
      </w:ins>
      <w:ins w:id="800" w:author="Gergo" w:date="2017-11-18T18:37:00Z">
        <w:r w:rsidRPr="003355B9">
          <w:t xml:space="preserve"> harc állapotát, fázisát irányítják. Továbbá megszabják a rúnák viselkedését, rajzolásuknak mechanizmusát és legfőképpen a rajzolás eredményéről történő visszajelzést, hogy az egy sikerült/nem sikerült üzenet formájában jelenik meg vagy az Ogréra mért sebzés mennyiségeként, illetve, hogy varázsolhatunk-e utána, avagy sem.</w:t>
        </w:r>
      </w:ins>
    </w:p>
    <w:p w14:paraId="34F7E00B" w14:textId="0CBC2B6D" w:rsidR="006075D1" w:rsidRPr="003355B9" w:rsidRDefault="006075D1" w:rsidP="006075D1">
      <w:pPr>
        <w:rPr>
          <w:ins w:id="801" w:author="Gergo" w:date="2017-11-18T18:37:00Z"/>
        </w:rPr>
      </w:pPr>
      <w:ins w:id="802" w:author="Gergo" w:date="2017-11-18T18:37:00Z">
        <w:r w:rsidRPr="003355B9">
          <w:t xml:space="preserve">  Ezek a kapcsolók átbillentésével ugrálhatunk a j</w:t>
        </w:r>
        <w:r w:rsidR="00FC47E4">
          <w:t>áték különböző állapotai között</w:t>
        </w:r>
        <w:r w:rsidRPr="003355B9">
          <w:t xml:space="preserve"> úgy, hogy onnan úgy folytathassuk, mintha teljesítettük volna az azt megelőző küldetéseket.</w:t>
        </w:r>
        <w:commentRangeEnd w:id="797"/>
        <w:r w:rsidRPr="003355B9">
          <w:rPr>
            <w:rStyle w:val="Jegyzethivatkozs"/>
          </w:rPr>
          <w:commentReference w:id="797"/>
        </w:r>
      </w:ins>
    </w:p>
    <w:p w14:paraId="245AE54F" w14:textId="77777777" w:rsidR="006075D1" w:rsidRPr="003355B9" w:rsidRDefault="006075D1" w:rsidP="006075D1">
      <w:pPr>
        <w:rPr>
          <w:ins w:id="803" w:author="Gergo" w:date="2017-11-18T18:37:00Z"/>
        </w:rPr>
      </w:pPr>
    </w:p>
    <w:p w14:paraId="406871A0" w14:textId="77777777" w:rsidR="009654DF" w:rsidRPr="003355B9" w:rsidRDefault="009654DF" w:rsidP="009654DF">
      <w:pPr>
        <w:pStyle w:val="Cmsor2"/>
        <w:rPr>
          <w:ins w:id="804" w:author="Gergo" w:date="2017-11-17T13:48:00Z"/>
        </w:rPr>
      </w:pPr>
      <w:bookmarkStart w:id="805" w:name="_Toc499416827"/>
      <w:ins w:id="806" w:author="Gergo" w:date="2017-11-17T13:48:00Z">
        <w:r w:rsidRPr="003355B9">
          <w:t>A mozgás</w:t>
        </w:r>
        <w:bookmarkEnd w:id="805"/>
      </w:ins>
    </w:p>
    <w:p w14:paraId="01DBF101" w14:textId="7CFF1E22" w:rsidR="009654DF" w:rsidRPr="003355B9" w:rsidRDefault="009654DF" w:rsidP="009654DF">
      <w:pPr>
        <w:rPr>
          <w:ins w:id="807" w:author="Gergo" w:date="2017-11-17T13:48:00Z"/>
        </w:rPr>
      </w:pPr>
      <w:ins w:id="808" w:author="Gergo" w:date="2017-11-17T13:48:00Z">
        <w:r w:rsidRPr="003355B9">
          <w:t>Ahogy elindul a játék egy rövid kis útmutató jelenik meg, ami elmagyarázza, hogy</w:t>
        </w:r>
      </w:ins>
      <w:ins w:id="809" w:author="Gergo" w:date="2017-12-03T17:41:00Z">
        <w:r w:rsidR="002F5260">
          <w:t>an</w:t>
        </w:r>
      </w:ins>
      <w:ins w:id="810" w:author="Gergo" w:date="2017-11-17T13:48:00Z">
        <w:r w:rsidRPr="003355B9">
          <w:t xml:space="preserve"> lehet mozogni, varázsolni és még egy két dolgot a játékban.  „Mozgás: A fej enyhén lefele fordítása kezdi meg a mozgást, ha a controller elején lévő touchpaden tartod az ujjad.”</w:t>
        </w:r>
      </w:ins>
    </w:p>
    <w:p w14:paraId="6DB959B9" w14:textId="3C02E24B" w:rsidR="009654DF" w:rsidRPr="003355B9" w:rsidRDefault="009654DF" w:rsidP="009654DF">
      <w:pPr>
        <w:rPr>
          <w:ins w:id="811" w:author="Gergo" w:date="2017-11-17T15:08:00Z"/>
        </w:rPr>
      </w:pPr>
      <w:ins w:id="812" w:author="Gergo" w:date="2017-11-17T13:48:00Z">
        <w:r w:rsidRPr="003355B9">
          <w:t>Az eredeti cél az volt, hogy csakis a fej helyzete határozza meg a mozgás sebességét és irányát. A Google Virtual Reality API (GVR API) hozzáférést biztosít a telefon ( és ezzel egy</w:t>
        </w:r>
        <w:r w:rsidR="002F5260">
          <w:t>ben a fej) helyzetéhez a</w:t>
        </w:r>
        <w:r w:rsidRPr="003355B9">
          <w:t xml:space="preserve"> tengely</w:t>
        </w:r>
      </w:ins>
      <w:ins w:id="813" w:author="Gergo" w:date="2017-12-03T17:41:00Z">
        <w:r w:rsidR="002F5260">
          <w:t>ek</w:t>
        </w:r>
      </w:ins>
      <w:ins w:id="814" w:author="Gergo" w:date="2017-11-17T13:48:00Z">
        <w:r w:rsidRPr="003355B9">
          <w:t xml:space="preserve"> körüli elfordulás formájában ( egy háromdimenziós vektor)</w:t>
        </w:r>
      </w:ins>
      <w:ins w:id="815" w:author="Gergo" w:date="2017-12-03T17:42:00Z">
        <w:r w:rsidR="002F5260">
          <w:t>,</w:t>
        </w:r>
      </w:ins>
      <w:ins w:id="816" w:author="Gergo" w:date="2017-11-17T13:48:00Z">
        <w:r w:rsidRPr="003355B9">
          <w:t xml:space="preserve"> fokokban mérve. A mozgás elindítását a fej x-tengely körüli forgatásához kötöttem. Ha a játékos 20°-os  szögnél lejjebb dönti a fejét a mozgás megkezdődik az x-z síkon, (a nézési irány függőleges komponensét nem használom, mert különben, ha lefele néz akkor lefele mozogna nem pedig előre) abba az irányba, amerre éppen néz. Ezután a mozgás csak akkor marad abba, ha a játékos a fejét a vízszinteshez képest legalább 10°-kal feljebb fordítja. Ez lehetővé teszi, hogy a mozgás megkezdése után újra egyenesen magunk elé nézve mozoghassunk, ha nem akarunk a lábunk elé nézni, lehetővé téve a mozgás közbeni nézelődést. Mozgás közben a fejet 15°-nál lejjebb fordítva gyorsul a mozgás, így imitálva a futást.</w:t>
        </w:r>
      </w:ins>
    </w:p>
    <w:p w14:paraId="1661C992" w14:textId="26943EDA" w:rsidR="0094145A" w:rsidRPr="003355B9" w:rsidRDefault="0094145A" w:rsidP="009654DF">
      <w:pPr>
        <w:rPr>
          <w:ins w:id="817" w:author="Gergo" w:date="2017-11-17T13:48:00Z"/>
        </w:rPr>
      </w:pPr>
      <w:ins w:id="818" w:author="Gergo" w:date="2017-11-17T15:08:00Z">
        <w:r w:rsidRPr="003355B9">
          <w:t xml:space="preserve">A játékos irányítását a </w:t>
        </w:r>
        <w:r w:rsidRPr="003355B9">
          <w:rPr>
            <w:rFonts w:ascii="Consolas" w:hAnsi="Consolas"/>
            <w:rPrChange w:id="819" w:author="Gergo" w:date="2017-11-25T13:10:00Z">
              <w:rPr/>
            </w:rPrChange>
          </w:rPr>
          <w:t>VRPlayerController</w:t>
        </w:r>
        <w:r w:rsidRPr="003355B9">
          <w:t xml:space="preserve"> osztály</w:t>
        </w:r>
      </w:ins>
      <w:ins w:id="820" w:author="Gergo" w:date="2017-11-17T15:09:00Z">
        <w:r w:rsidRPr="003355B9">
          <w:t xml:space="preserve">, azon belül pedig az </w:t>
        </w:r>
        <w:r w:rsidRPr="003355B9">
          <w:rPr>
            <w:rFonts w:ascii="Consolas" w:hAnsi="Consolas"/>
            <w:rPrChange w:id="821" w:author="Gergo" w:date="2017-11-25T13:10:00Z">
              <w:rPr/>
            </w:rPrChange>
          </w:rPr>
          <w:t>Update</w:t>
        </w:r>
        <w:r w:rsidRPr="003355B9">
          <w:t xml:space="preserve"> metódus végzi, ami minden képkocka kirenderelésénél lefut, így biztosítva, hogy mindig időben reagál</w:t>
        </w:r>
      </w:ins>
      <w:ins w:id="822" w:author="Gergo" w:date="2017-12-03T17:44:00Z">
        <w:r w:rsidR="002F5260">
          <w:t>jon</w:t>
        </w:r>
      </w:ins>
      <w:ins w:id="823" w:author="Gergo" w:date="2017-11-17T15:09:00Z">
        <w:r w:rsidRPr="003355B9">
          <w:t xml:space="preserve"> a változásokra.</w:t>
        </w:r>
      </w:ins>
    </w:p>
    <w:p w14:paraId="1269CA1D" w14:textId="379A97FA" w:rsidR="00786F47" w:rsidRPr="003355B9" w:rsidRDefault="00786F47" w:rsidP="00786F47">
      <w:pPr>
        <w:rPr>
          <w:ins w:id="824" w:author="Gergo" w:date="2017-11-17T14:15:00Z"/>
        </w:rPr>
      </w:pPr>
      <w:ins w:id="825" w:author="Gergo" w:date="2017-11-17T14:15:00Z">
        <w:r w:rsidRPr="003355B9">
          <w:t xml:space="preserve">Sok próbálgatás és optimalizálsás után arra jutottam, hogy a megoldásom ebben a formában bizonyos esetekben limitálja a szabad nézelődést. Például, sokszor okozott problémát, hogy nem szerettem volna elindulni, mozogni csak megállni valami előtt, lenézni rá, hiszen a fej előredöntésére elindul  a játékos. Ezt úgy oldottam meg, hogy ez az egész mozgási mechanizmus csak akkor lép érvénybe, ha a játékos az ujját a kontroller elején található érintőfelületen tartja. Nem kell megnyomni, csak hozzá kell érnie, így bármikor megállhat és szabadon nézelődhet anélkül, hogy a fej helyzetére oda kéne figyelnie. Ezt a Unity DayDream API-ja segítségével oldottam meg,  A </w:t>
        </w:r>
        <w:r w:rsidRPr="003355B9">
          <w:rPr>
            <w:rFonts w:ascii="Consolas" w:hAnsi="Consolas"/>
          </w:rPr>
          <w:lastRenderedPageBreak/>
          <w:t>GvrControllerInput</w:t>
        </w:r>
        <w:r w:rsidRPr="003355B9">
          <w:t xml:space="preserve"> kontroller állapotot és eseményeket kezelő osztálytól elérem az </w:t>
        </w:r>
        <w:r w:rsidRPr="003355B9">
          <w:rPr>
            <w:rFonts w:ascii="Consolas" w:hAnsi="Consolas"/>
          </w:rPr>
          <w:t>IsTouching</w:t>
        </w:r>
        <w:r w:rsidRPr="003355B9">
          <w:t xml:space="preserve"> tulakdonságot, és et</w:t>
        </w:r>
      </w:ins>
      <w:ins w:id="826" w:author="Gergo" w:date="2017-11-17T14:47:00Z">
        <w:r w:rsidR="00C24158" w:rsidRPr="003355B9">
          <w:t>t</w:t>
        </w:r>
      </w:ins>
      <w:ins w:id="827" w:author="Gergo" w:date="2017-11-17T14:15:00Z">
        <w:r w:rsidRPr="003355B9">
          <w:t>ől teszem függővé a további működést.</w:t>
        </w:r>
      </w:ins>
    </w:p>
    <w:p w14:paraId="6899BAD1" w14:textId="789E6FC9" w:rsidR="009654DF" w:rsidRPr="003355B9" w:rsidRDefault="009654DF" w:rsidP="009654DF">
      <w:pPr>
        <w:pStyle w:val="Cmsor2"/>
        <w:rPr>
          <w:ins w:id="828" w:author="Gergo" w:date="2017-11-17T14:37:00Z"/>
        </w:rPr>
      </w:pPr>
      <w:bookmarkStart w:id="829" w:name="_Toc499416828"/>
      <w:ins w:id="830" w:author="Gergo" w:date="2017-11-17T13:48:00Z">
        <w:r w:rsidRPr="003355B9">
          <w:t>Dialógusok</w:t>
        </w:r>
      </w:ins>
      <w:bookmarkEnd w:id="829"/>
    </w:p>
    <w:p w14:paraId="71336C86" w14:textId="3F3CDAD5" w:rsidR="00444FC8" w:rsidRPr="003355B9" w:rsidRDefault="00444FC8">
      <w:pPr>
        <w:rPr>
          <w:ins w:id="831" w:author="Gergo" w:date="2017-11-17T14:49:00Z"/>
          <w:rPrChange w:id="832" w:author="Gergo" w:date="2017-11-25T13:10:00Z">
            <w:rPr>
              <w:ins w:id="833" w:author="Gergo" w:date="2017-11-17T14:49:00Z"/>
            </w:rPr>
          </w:rPrChange>
        </w:rPr>
        <w:pPrChange w:id="834" w:author="Gergo" w:date="2017-11-17T14:37:00Z">
          <w:pPr>
            <w:pStyle w:val="Cmsor2"/>
          </w:pPr>
        </w:pPrChange>
      </w:pPr>
      <w:ins w:id="835" w:author="Gergo" w:date="2017-11-17T14:39:00Z">
        <w:r w:rsidRPr="0034280E">
          <w:t>A program elkészítése során már bizonyos el</w:t>
        </w:r>
      </w:ins>
      <w:ins w:id="836" w:author="Gergo" w:date="2017-11-17T14:41:00Z">
        <w:r w:rsidRPr="003355B9">
          <w:rPr>
            <w:rPrChange w:id="837" w:author="Gergo" w:date="2017-11-25T13:10:00Z">
              <w:rPr>
                <w:b w:val="0"/>
                <w:bCs w:val="0"/>
                <w:iCs w:val="0"/>
              </w:rPr>
            </w:rPrChange>
          </w:rPr>
          <w:t>emek készen voltak, mire először kipróbálhattam a tényleges DayDream</w:t>
        </w:r>
      </w:ins>
      <w:ins w:id="838" w:author="Gergo" w:date="2017-11-17T14:42:00Z">
        <w:r w:rsidRPr="003355B9">
          <w:rPr>
            <w:rPrChange w:id="839" w:author="Gergo" w:date="2017-11-25T13:10:00Z">
              <w:rPr>
                <w:b w:val="0"/>
                <w:bCs w:val="0"/>
                <w:iCs w:val="0"/>
              </w:rPr>
            </w:rPrChange>
          </w:rPr>
          <w:t xml:space="preserve"> szemüvegen</w:t>
        </w:r>
      </w:ins>
      <w:ins w:id="840" w:author="Gergo" w:date="2017-11-17T14:43:00Z">
        <w:r w:rsidR="00C24158" w:rsidRPr="003355B9">
          <w:rPr>
            <w:rPrChange w:id="841" w:author="Gergo" w:date="2017-11-25T13:10:00Z">
              <w:rPr>
                <w:b w:val="0"/>
                <w:bCs w:val="0"/>
                <w:iCs w:val="0"/>
              </w:rPr>
            </w:rPrChange>
          </w:rPr>
          <w:t xml:space="preserve">. A nem irányítható karakterek ( Non-player character, NPC) megközelítésekor felugró dialógusablak is egy ilyen elem volt. Ezt egy </w:t>
        </w:r>
      </w:ins>
      <w:ins w:id="842" w:author="Gergo" w:date="2017-11-17T14:44:00Z">
        <w:r w:rsidR="00C24158" w:rsidRPr="003355B9">
          <w:rPr>
            <w:rPrChange w:id="843" w:author="Gergo" w:date="2017-11-25T13:10:00Z">
              <w:rPr>
                <w:b w:val="0"/>
                <w:bCs w:val="0"/>
                <w:iCs w:val="0"/>
              </w:rPr>
            </w:rPrChange>
          </w:rPr>
          <w:t>„Screen-space canvas</w:t>
        </w:r>
      </w:ins>
      <w:ins w:id="844" w:author="Gergo" w:date="2017-11-17T14:45:00Z">
        <w:r w:rsidR="00C24158" w:rsidRPr="003355B9">
          <w:rPr>
            <w:rPrChange w:id="845" w:author="Gergo" w:date="2017-11-25T13:10:00Z">
              <w:rPr>
                <w:b w:val="0"/>
                <w:bCs w:val="0"/>
                <w:iCs w:val="0"/>
              </w:rPr>
            </w:rPrChange>
          </w:rPr>
          <w:t>” segítségével oldottam meg, ami úgy működik, mintha egy külön önálló réteget rakna a kamera elé, így mindegy hova forgunk az mindig ugyan ott marad a képernyőn</w:t>
        </w:r>
      </w:ins>
      <w:ins w:id="846" w:author="Gergo" w:date="2017-11-17T14:47:00Z">
        <w:r w:rsidR="00C24158" w:rsidRPr="003355B9">
          <w:rPr>
            <w:rPrChange w:id="847" w:author="Gergo" w:date="2017-11-25T13:10:00Z">
              <w:rPr>
                <w:b w:val="0"/>
                <w:bCs w:val="0"/>
                <w:iCs w:val="0"/>
              </w:rPr>
            </w:rPrChange>
          </w:rPr>
          <w:t>. Ilyet majdnem mindegyik játékban láthatunk</w:t>
        </w:r>
      </w:ins>
      <w:ins w:id="848" w:author="Gergo" w:date="2017-11-17T14:48:00Z">
        <w:r w:rsidR="00C24158" w:rsidRPr="003355B9">
          <w:rPr>
            <w:rPrChange w:id="849" w:author="Gergo" w:date="2017-11-25T13:10:00Z">
              <w:rPr>
                <w:b w:val="0"/>
                <w:bCs w:val="0"/>
                <w:iCs w:val="0"/>
              </w:rPr>
            </w:rPrChange>
          </w:rPr>
          <w:t>, különböző információk közlésére (Head-up display, HUD)</w:t>
        </w:r>
      </w:ins>
      <w:ins w:id="850" w:author="Gergo" w:date="2017-12-03T17:44:00Z">
        <w:r w:rsidR="002F5260">
          <w:t>.</w:t>
        </w:r>
      </w:ins>
      <w:ins w:id="851" w:author="Gergo" w:date="2017-11-17T14:48:00Z">
        <w:r w:rsidR="002F5260">
          <w:rPr>
            <w:rPrChange w:id="852" w:author="Gergo" w:date="2017-11-25T13:10:00Z">
              <w:rPr/>
            </w:rPrChange>
          </w:rPr>
          <w:t xml:space="preserve"> P</w:t>
        </w:r>
        <w:r w:rsidR="00C24158" w:rsidRPr="003355B9">
          <w:rPr>
            <w:rPrChange w:id="853" w:author="Gergo" w:date="2017-11-25T13:10:00Z">
              <w:rPr>
                <w:b w:val="0"/>
                <w:bCs w:val="0"/>
                <w:iCs w:val="0"/>
              </w:rPr>
            </w:rPrChange>
          </w:rPr>
          <w:t>éldául: életcsík, töltény számláló vagy különböző képességek</w:t>
        </w:r>
      </w:ins>
      <w:ins w:id="854" w:author="Gergo" w:date="2017-11-17T14:49:00Z">
        <w:r w:rsidR="00C24158" w:rsidRPr="003355B9">
          <w:rPr>
            <w:rPrChange w:id="855" w:author="Gergo" w:date="2017-11-25T13:10:00Z">
              <w:rPr>
                <w:b w:val="0"/>
                <w:bCs w:val="0"/>
                <w:iCs w:val="0"/>
              </w:rPr>
            </w:rPrChange>
          </w:rPr>
          <w:t xml:space="preserve"> aktiváltsága.</w:t>
        </w:r>
      </w:ins>
      <w:ins w:id="856" w:author="Gergo" w:date="2017-11-17T14:48:00Z">
        <w:r w:rsidR="00C24158" w:rsidRPr="003355B9">
          <w:rPr>
            <w:rPrChange w:id="857" w:author="Gergo" w:date="2017-11-25T13:10:00Z">
              <w:rPr>
                <w:b w:val="0"/>
                <w:bCs w:val="0"/>
                <w:iCs w:val="0"/>
              </w:rPr>
            </w:rPrChange>
          </w:rPr>
          <w:t xml:space="preserve"> </w:t>
        </w:r>
      </w:ins>
    </w:p>
    <w:p w14:paraId="5FB50ED0" w14:textId="6852D0F2" w:rsidR="00C24158" w:rsidRPr="003355B9" w:rsidRDefault="00C24158">
      <w:pPr>
        <w:rPr>
          <w:ins w:id="858" w:author="Gergo" w:date="2017-11-17T14:36:00Z"/>
          <w:rPrChange w:id="859" w:author="Gergo" w:date="2017-11-25T13:10:00Z">
            <w:rPr>
              <w:ins w:id="860" w:author="Gergo" w:date="2017-11-17T14:36:00Z"/>
            </w:rPr>
          </w:rPrChange>
        </w:rPr>
        <w:pPrChange w:id="861" w:author="Gergo" w:date="2017-11-17T14:37:00Z">
          <w:pPr>
            <w:pStyle w:val="Cmsor2"/>
          </w:pPr>
        </w:pPrChange>
      </w:pPr>
      <w:ins w:id="862" w:author="Gergo" w:date="2017-11-17T14:49:00Z">
        <w:r w:rsidRPr="003355B9">
          <w:rPr>
            <w:rPrChange w:id="863" w:author="Gergo" w:date="2017-11-25T13:10:00Z">
              <w:rPr>
                <w:b w:val="0"/>
                <w:bCs w:val="0"/>
                <w:iCs w:val="0"/>
              </w:rPr>
            </w:rPrChange>
          </w:rPr>
          <w:t>Amikor először kipróbáltam szemüveg használatával a dialógusablakok nem jelentek meg egyáltalán. Ez azért van, mert a v</w:t>
        </w:r>
        <w:r w:rsidR="002F5260">
          <w:rPr>
            <w:rPrChange w:id="864" w:author="Gergo" w:date="2017-11-25T13:10:00Z">
              <w:rPr/>
            </w:rPrChange>
          </w:rPr>
          <w:t>irtuális világ felépítésekor</w:t>
        </w:r>
        <w:r w:rsidRPr="003355B9">
          <w:rPr>
            <w:rPrChange w:id="865" w:author="Gergo" w:date="2017-11-25T13:10:00Z">
              <w:rPr>
                <w:b w:val="0"/>
                <w:bCs w:val="0"/>
                <w:iCs w:val="0"/>
              </w:rPr>
            </w:rPrChange>
          </w:rPr>
          <w:t xml:space="preserve"> az ezt végző motor nem tudja megfelelően </w:t>
        </w:r>
      </w:ins>
      <w:ins w:id="866" w:author="Gergo" w:date="2017-11-17T14:53:00Z">
        <w:r w:rsidRPr="003355B9">
          <w:rPr>
            <w:rPrChange w:id="867" w:author="Gergo" w:date="2017-11-25T13:10:00Z">
              <w:rPr>
                <w:b w:val="0"/>
                <w:bCs w:val="0"/>
                <w:iCs w:val="0"/>
              </w:rPr>
            </w:rPrChange>
          </w:rPr>
          <w:t>ki</w:t>
        </w:r>
      </w:ins>
      <w:ins w:id="868" w:author="Gergo" w:date="2017-11-17T14:49:00Z">
        <w:r w:rsidRPr="003355B9">
          <w:rPr>
            <w:rPrChange w:id="869" w:author="Gergo" w:date="2017-11-25T13:10:00Z">
              <w:rPr>
                <w:b w:val="0"/>
                <w:bCs w:val="0"/>
                <w:iCs w:val="0"/>
              </w:rPr>
            </w:rPrChange>
          </w:rPr>
          <w:t>renderelni az ilyen típusú canvas-okat.</w:t>
        </w:r>
      </w:ins>
      <w:ins w:id="870" w:author="Gergo" w:date="2017-11-17T14:53:00Z">
        <w:r w:rsidRPr="003355B9">
          <w:rPr>
            <w:rPrChange w:id="871" w:author="Gergo" w:date="2017-11-25T13:10:00Z">
              <w:rPr>
                <w:b w:val="0"/>
                <w:bCs w:val="0"/>
                <w:iCs w:val="0"/>
              </w:rPr>
            </w:rPrChange>
          </w:rPr>
          <w:t xml:space="preserve"> Ez </w:t>
        </w:r>
        <w:r w:rsidR="00CC363A" w:rsidRPr="003355B9">
          <w:rPr>
            <w:rPrChange w:id="872" w:author="Gergo" w:date="2017-11-25T13:10:00Z">
              <w:rPr>
                <w:b w:val="0"/>
                <w:bCs w:val="0"/>
                <w:iCs w:val="0"/>
              </w:rPr>
            </w:rPrChange>
          </w:rPr>
          <w:t xml:space="preserve">nem csak a DayDream esetében van így, hanem minden VR rendszernél (Pl.: HTC Vive, OculusRift). Így maradt a </w:t>
        </w:r>
      </w:ins>
      <w:ins w:id="873" w:author="Gergo" w:date="2017-11-17T14:55:00Z">
        <w:r w:rsidR="00CC363A" w:rsidRPr="003355B9">
          <w:rPr>
            <w:rPrChange w:id="874" w:author="Gergo" w:date="2017-11-25T13:10:00Z">
              <w:rPr>
                <w:b w:val="0"/>
                <w:bCs w:val="0"/>
                <w:iCs w:val="0"/>
              </w:rPr>
            </w:rPrChange>
          </w:rPr>
          <w:t>„world-space canvasok</w:t>
        </w:r>
      </w:ins>
      <w:ins w:id="875" w:author="Gergo" w:date="2017-11-17T14:56:00Z">
        <w:r w:rsidR="00CC363A" w:rsidRPr="003355B9">
          <w:rPr>
            <w:rPrChange w:id="876" w:author="Gergo" w:date="2017-11-25T13:10:00Z">
              <w:rPr>
                <w:b w:val="0"/>
                <w:bCs w:val="0"/>
                <w:iCs w:val="0"/>
              </w:rPr>
            </w:rPrChange>
          </w:rPr>
          <w:t>” használata, ami azt jelenti, hogy a dialógusablakokat a háromdimenziós tér részeként kell elhelyezni, pontos koordinátákkal megadni a helyzetüket.</w:t>
        </w:r>
      </w:ins>
    </w:p>
    <w:p w14:paraId="5B0C1D3B" w14:textId="42940444" w:rsidR="00444FC8" w:rsidRPr="003355B9" w:rsidRDefault="00CC363A">
      <w:pPr>
        <w:rPr>
          <w:ins w:id="877" w:author="Gergo" w:date="2017-11-17T13:48:00Z"/>
          <w:rPrChange w:id="878" w:author="Gergo" w:date="2017-11-25T13:10:00Z">
            <w:rPr>
              <w:ins w:id="879" w:author="Gergo" w:date="2017-11-17T13:48:00Z"/>
            </w:rPr>
          </w:rPrChange>
        </w:rPr>
        <w:pPrChange w:id="880" w:author="Gergo" w:date="2017-11-17T14:36:00Z">
          <w:pPr>
            <w:pStyle w:val="Cmsor2"/>
          </w:pPr>
        </w:pPrChange>
      </w:pPr>
      <w:ins w:id="881" w:author="Gergo" w:date="2017-11-17T14:36:00Z">
        <w:r w:rsidRPr="003355B9">
          <w:rPr>
            <w:rPrChange w:id="882" w:author="Gergo" w:date="2017-11-25T13:10:00Z">
              <w:rPr>
                <w:b w:val="0"/>
                <w:bCs w:val="0"/>
                <w:iCs w:val="0"/>
              </w:rPr>
            </w:rPrChange>
          </w:rPr>
          <w:t>A játékban a két NPC</w:t>
        </w:r>
        <w:r w:rsidR="00444FC8" w:rsidRPr="003355B9">
          <w:rPr>
            <w:rPrChange w:id="883" w:author="Gergo" w:date="2017-11-25T13:10:00Z">
              <w:rPr>
                <w:b w:val="0"/>
                <w:bCs w:val="0"/>
                <w:iCs w:val="0"/>
              </w:rPr>
            </w:rPrChange>
          </w:rPr>
          <w:t xml:space="preserve"> (Ogre és a varázslónő) felett megjelenő dialógusok</w:t>
        </w:r>
      </w:ins>
      <w:ins w:id="884" w:author="Gergo" w:date="2017-11-17T14:37:00Z">
        <w:r w:rsidR="00444FC8" w:rsidRPr="003355B9">
          <w:rPr>
            <w:rPrChange w:id="885" w:author="Gergo" w:date="2017-11-25T13:10:00Z">
              <w:rPr>
                <w:b w:val="0"/>
                <w:bCs w:val="0"/>
                <w:iCs w:val="0"/>
              </w:rPr>
            </w:rPrChange>
          </w:rPr>
          <w:t xml:space="preserve"> ugyan azt a prefab-et</w:t>
        </w:r>
      </w:ins>
      <w:ins w:id="886" w:author="Gergo" w:date="2017-11-17T15:00:00Z">
        <w:r w:rsidRPr="003355B9">
          <w:rPr>
            <w:rPrChange w:id="887" w:author="Gergo" w:date="2017-11-25T13:10:00Z">
              <w:rPr>
                <w:b w:val="0"/>
                <w:bCs w:val="0"/>
                <w:iCs w:val="0"/>
              </w:rPr>
            </w:rPrChange>
          </w:rPr>
          <w:t xml:space="preserve"> a </w:t>
        </w:r>
        <w:r w:rsidRPr="003355B9">
          <w:rPr>
            <w:rFonts w:ascii="Consolas" w:hAnsi="Consolas"/>
            <w:rPrChange w:id="888" w:author="Gergo" w:date="2017-11-25T13:10:00Z">
              <w:rPr>
                <w:b w:val="0"/>
                <w:bCs w:val="0"/>
                <w:iCs w:val="0"/>
              </w:rPr>
            </w:rPrChange>
          </w:rPr>
          <w:t>DialogeWorldSapce</w:t>
        </w:r>
        <w:r w:rsidRPr="0034280E">
          <w:t>-t</w:t>
        </w:r>
      </w:ins>
      <w:ins w:id="889" w:author="Gergo" w:date="2017-11-17T14:37:00Z">
        <w:r w:rsidR="00444FC8" w:rsidRPr="003355B9">
          <w:rPr>
            <w:rPrChange w:id="890" w:author="Gergo" w:date="2017-11-25T13:10:00Z">
              <w:rPr>
                <w:b w:val="0"/>
                <w:bCs w:val="0"/>
                <w:iCs w:val="0"/>
              </w:rPr>
            </w:rPrChange>
          </w:rPr>
          <w:t xml:space="preserve"> használják</w:t>
        </w:r>
        <w:r w:rsidRPr="003355B9">
          <w:rPr>
            <w:rPrChange w:id="891" w:author="Gergo" w:date="2017-11-25T13:10:00Z">
              <w:rPr>
                <w:b w:val="0"/>
                <w:bCs w:val="0"/>
                <w:iCs w:val="0"/>
              </w:rPr>
            </w:rPrChange>
          </w:rPr>
          <w:t>, csak</w:t>
        </w:r>
      </w:ins>
      <w:ins w:id="892" w:author="Gergo" w:date="2017-12-03T17:47:00Z">
        <w:r w:rsidR="002F5260">
          <w:t xml:space="preserve"> a</w:t>
        </w:r>
      </w:ins>
      <w:ins w:id="893" w:author="Gergo" w:date="2017-11-17T14:37:00Z">
        <w:r w:rsidRPr="003355B9">
          <w:rPr>
            <w:rPrChange w:id="894" w:author="Gergo" w:date="2017-11-25T13:10:00Z">
              <w:rPr>
                <w:b w:val="0"/>
                <w:bCs w:val="0"/>
                <w:iCs w:val="0"/>
              </w:rPr>
            </w:rPrChange>
          </w:rPr>
          <w:t xml:space="preserve"> létrehozáskor más koordinátákat kapnak, hogy hol jelenjenek meg. Az </w:t>
        </w:r>
      </w:ins>
      <w:ins w:id="895" w:author="Gergo" w:date="2017-11-17T15:01:00Z">
        <w:r w:rsidRPr="003355B9">
          <w:rPr>
            <w:rPrChange w:id="896" w:author="Gergo" w:date="2017-11-25T13:10:00Z">
              <w:rPr>
                <w:b w:val="0"/>
                <w:bCs w:val="0"/>
                <w:iCs w:val="0"/>
              </w:rPr>
            </w:rPrChange>
          </w:rPr>
          <w:t xml:space="preserve">ablakok tartalma, a megjelenített szöveg dinamikusan változik a játék </w:t>
        </w:r>
      </w:ins>
      <w:ins w:id="897" w:author="Gergo" w:date="2017-11-17T15:02:00Z">
        <w:r w:rsidRPr="003355B9">
          <w:rPr>
            <w:rPrChange w:id="898" w:author="Gergo" w:date="2017-11-25T13:10:00Z">
              <w:rPr>
                <w:b w:val="0"/>
                <w:bCs w:val="0"/>
                <w:iCs w:val="0"/>
              </w:rPr>
            </w:rPrChange>
          </w:rPr>
          <w:t>és egy párbeszéd alatt is.</w:t>
        </w:r>
      </w:ins>
      <w:ins w:id="899" w:author="Gergo" w:date="2017-11-17T15:03:00Z">
        <w:r w:rsidR="00265C08" w:rsidRPr="003355B9">
          <w:rPr>
            <w:rPrChange w:id="900" w:author="Gergo" w:date="2017-11-25T13:10:00Z">
              <w:rPr>
                <w:b w:val="0"/>
                <w:bCs w:val="0"/>
                <w:iCs w:val="0"/>
              </w:rPr>
            </w:rPrChange>
          </w:rPr>
          <w:t xml:space="preserve"> </w:t>
        </w:r>
        <w:r w:rsidR="002F5260">
          <w:rPr>
            <w:rPrChange w:id="901" w:author="Gergo" w:date="2017-11-25T13:10:00Z">
              <w:rPr/>
            </w:rPrChange>
          </w:rPr>
          <w:t>A szöveg megváltoztatásáért és</w:t>
        </w:r>
        <w:r w:rsidR="00265C08" w:rsidRPr="003355B9">
          <w:rPr>
            <w:rPrChange w:id="902" w:author="Gergo" w:date="2017-11-25T13:10:00Z">
              <w:rPr>
                <w:b w:val="0"/>
                <w:bCs w:val="0"/>
                <w:iCs w:val="0"/>
              </w:rPr>
            </w:rPrChange>
          </w:rPr>
          <w:t xml:space="preserve"> azért, hogy a dialógusablak mindig a játékos felé nézzen a </w:t>
        </w:r>
        <w:r w:rsidR="00265C08" w:rsidRPr="003355B9">
          <w:rPr>
            <w:rFonts w:ascii="Consolas" w:hAnsi="Consolas"/>
            <w:rPrChange w:id="903" w:author="Gergo" w:date="2017-11-25T13:10:00Z">
              <w:rPr>
                <w:b w:val="0"/>
                <w:bCs w:val="0"/>
                <w:iCs w:val="0"/>
              </w:rPr>
            </w:rPrChange>
          </w:rPr>
          <w:t>DialogeController</w:t>
        </w:r>
      </w:ins>
      <w:ins w:id="904" w:author="Gergo" w:date="2017-11-17T15:02:00Z">
        <w:r w:rsidR="00265C08" w:rsidRPr="0034280E">
          <w:rPr>
            <w:rFonts w:ascii="Consolas" w:hAnsi="Consolas"/>
          </w:rPr>
          <w:t xml:space="preserve"> </w:t>
        </w:r>
      </w:ins>
      <w:ins w:id="905" w:author="Gergo" w:date="2017-11-17T15:04:00Z">
        <w:r w:rsidR="00265C08" w:rsidRPr="003355B9">
          <w:rPr>
            <w:rPrChange w:id="906" w:author="Gergo" w:date="2017-11-25T13:10:00Z">
              <w:rPr>
                <w:b w:val="0"/>
                <w:bCs w:val="0"/>
                <w:iCs w:val="0"/>
              </w:rPr>
            </w:rPrChange>
          </w:rPr>
          <w:t xml:space="preserve">felelős, de ennek az osztálynak a metódusait mindig az adott NPC-t vezérlő script </w:t>
        </w:r>
      </w:ins>
      <w:ins w:id="907" w:author="Gergo" w:date="2017-11-17T15:05:00Z">
        <w:r w:rsidR="00265C08" w:rsidRPr="003355B9">
          <w:rPr>
            <w:rPrChange w:id="908" w:author="Gergo" w:date="2017-11-25T13:10:00Z">
              <w:rPr>
                <w:b w:val="0"/>
                <w:bCs w:val="0"/>
                <w:iCs w:val="0"/>
              </w:rPr>
            </w:rPrChange>
          </w:rPr>
          <w:t>(</w:t>
        </w:r>
        <w:r w:rsidR="00265C08" w:rsidRPr="003355B9">
          <w:rPr>
            <w:rFonts w:ascii="Consolas" w:hAnsi="Consolas"/>
            <w:rPrChange w:id="909" w:author="Gergo" w:date="2017-11-25T13:10:00Z">
              <w:rPr>
                <w:b w:val="0"/>
                <w:bCs w:val="0"/>
                <w:iCs w:val="0"/>
              </w:rPr>
            </w:rPrChange>
          </w:rPr>
          <w:t>WizzardController</w:t>
        </w:r>
        <w:r w:rsidR="00265C08" w:rsidRPr="0034280E">
          <w:t xml:space="preserve"> és </w:t>
        </w:r>
        <w:r w:rsidR="00265C08" w:rsidRPr="003355B9">
          <w:rPr>
            <w:rFonts w:ascii="Consolas" w:hAnsi="Consolas"/>
            <w:rPrChange w:id="910" w:author="Gergo" w:date="2017-11-25T13:10:00Z">
              <w:rPr>
                <w:b w:val="0"/>
                <w:bCs w:val="0"/>
                <w:iCs w:val="0"/>
              </w:rPr>
            </w:rPrChange>
          </w:rPr>
          <w:t>CatOwnerController</w:t>
        </w:r>
        <w:r w:rsidR="00265C08" w:rsidRPr="0034280E">
          <w:t>)</w:t>
        </w:r>
      </w:ins>
      <w:ins w:id="911" w:author="Gergo" w:date="2017-11-17T15:06:00Z">
        <w:r w:rsidR="00265C08" w:rsidRPr="003355B9">
          <w:rPr>
            <w:rPrChange w:id="912" w:author="Gergo" w:date="2017-11-25T13:10:00Z">
              <w:rPr>
                <w:b w:val="0"/>
                <w:bCs w:val="0"/>
                <w:iCs w:val="0"/>
              </w:rPr>
            </w:rPrChange>
          </w:rPr>
          <w:t xml:space="preserve"> hívja, mert az NPC-ékkel való interakció eseményei azok, amik a dialógus állapotát, tartalmát megváltoztatják.</w:t>
        </w:r>
      </w:ins>
      <w:ins w:id="913" w:author="Gergo" w:date="2017-11-17T15:12:00Z">
        <w:r w:rsidR="006B6BD6" w:rsidRPr="003355B9">
          <w:rPr>
            <w:rPrChange w:id="914" w:author="Gergo" w:date="2017-11-25T13:10:00Z">
              <w:rPr>
                <w:b w:val="0"/>
                <w:bCs w:val="0"/>
                <w:iCs w:val="0"/>
              </w:rPr>
            </w:rPrChange>
          </w:rPr>
          <w:t xml:space="preserve"> Ilyen esemény például, hogy a játékos megközelíti az egyik karaktert, ilyenkor a játék állapotának megfelelő dialógus indul el (ha először találkozunk a varázslónővel más tartalom jelenik meg, mintha </w:t>
        </w:r>
      </w:ins>
      <w:ins w:id="915" w:author="Gergo" w:date="2017-11-17T15:16:00Z">
        <w:r w:rsidR="006B6BD6" w:rsidRPr="003355B9">
          <w:rPr>
            <w:rPrChange w:id="916" w:author="Gergo" w:date="2017-11-25T13:10:00Z">
              <w:rPr>
                <w:b w:val="0"/>
                <w:bCs w:val="0"/>
                <w:iCs w:val="0"/>
              </w:rPr>
            </w:rPrChange>
          </w:rPr>
          <w:t>a rúnák megkeresése után).</w:t>
        </w:r>
      </w:ins>
    </w:p>
    <w:p w14:paraId="6CA0DAAF" w14:textId="5A322864" w:rsidR="009654DF" w:rsidRPr="003355B9" w:rsidRDefault="009654DF" w:rsidP="009654DF">
      <w:pPr>
        <w:pStyle w:val="Cmsor2"/>
        <w:rPr>
          <w:ins w:id="917" w:author="Gergo" w:date="2017-11-18T09:55:00Z"/>
        </w:rPr>
      </w:pPr>
      <w:bookmarkStart w:id="918" w:name="_Toc499416829"/>
      <w:ins w:id="919" w:author="Gergo" w:date="2017-11-17T13:48:00Z">
        <w:r w:rsidRPr="003355B9">
          <w:lastRenderedPageBreak/>
          <w:t>Az okos macska</w:t>
        </w:r>
      </w:ins>
      <w:bookmarkEnd w:id="918"/>
    </w:p>
    <w:p w14:paraId="51447AA4" w14:textId="5F2F1247" w:rsidR="000A6A59" w:rsidRPr="003355B9" w:rsidRDefault="000A6A59">
      <w:pPr>
        <w:rPr>
          <w:ins w:id="920" w:author="Gergo" w:date="2017-11-18T10:02:00Z"/>
          <w:rPrChange w:id="921" w:author="Gergo" w:date="2017-11-25T13:10:00Z">
            <w:rPr>
              <w:ins w:id="922" w:author="Gergo" w:date="2017-11-18T10:02:00Z"/>
            </w:rPr>
          </w:rPrChange>
        </w:rPr>
        <w:pPrChange w:id="923" w:author="Gergo" w:date="2017-11-18T09:55:00Z">
          <w:pPr>
            <w:pStyle w:val="Cmsor2"/>
          </w:pPr>
        </w:pPrChange>
      </w:pPr>
      <w:ins w:id="924" w:author="Gergo" w:date="2017-11-18T09:55:00Z">
        <w:r w:rsidRPr="0034280E">
          <w:t>Miután először beszéltünk az Ogréval</w:t>
        </w:r>
      </w:ins>
      <w:ins w:id="925" w:author="Gergo" w:date="2017-12-03T17:48:00Z">
        <w:r w:rsidR="00DE0499">
          <w:t>, az</w:t>
        </w:r>
      </w:ins>
      <w:ins w:id="926" w:author="Gergo" w:date="2017-11-18T09:55:00Z">
        <w:r w:rsidRPr="0034280E">
          <w:t xml:space="preserve"> elküld minket, hogy keressük meg és a kapjuk el az elszökött cicáit. Amikor megtaláljuk a cicákat azok menekülni kezdenek</w:t>
        </w:r>
        <w:r w:rsidRPr="003355B9">
          <w:rPr>
            <w:rPrChange w:id="927" w:author="Gergo" w:date="2017-11-25T13:10:00Z">
              <w:rPr>
                <w:b w:val="0"/>
                <w:bCs w:val="0"/>
                <w:iCs w:val="0"/>
              </w:rPr>
            </w:rPrChange>
          </w:rPr>
          <w:t xml:space="preserve"> előlünk, amíg menedékbe nem érnek a varázsl</w:t>
        </w:r>
      </w:ins>
      <w:ins w:id="928" w:author="Gergo" w:date="2017-11-18T09:58:00Z">
        <w:r w:rsidRPr="003355B9">
          <w:rPr>
            <w:rPrChange w:id="929" w:author="Gergo" w:date="2017-11-25T13:10:00Z">
              <w:rPr>
                <w:b w:val="0"/>
                <w:bCs w:val="0"/>
                <w:iCs w:val="0"/>
              </w:rPr>
            </w:rPrChange>
          </w:rPr>
          <w:t>ó</w:t>
        </w:r>
      </w:ins>
      <w:ins w:id="930" w:author="Gergo" w:date="2017-11-18T09:55:00Z">
        <w:r w:rsidRPr="003355B9">
          <w:rPr>
            <w:rPrChange w:id="931" w:author="Gergo" w:date="2017-11-25T13:10:00Z">
              <w:rPr>
                <w:b w:val="0"/>
                <w:bCs w:val="0"/>
                <w:iCs w:val="0"/>
              </w:rPr>
            </w:rPrChange>
          </w:rPr>
          <w:t>nő</w:t>
        </w:r>
      </w:ins>
      <w:ins w:id="932" w:author="Gergo" w:date="2017-11-18T09:58:00Z">
        <w:r w:rsidRPr="003355B9">
          <w:rPr>
            <w:rPrChange w:id="933" w:author="Gergo" w:date="2017-11-25T13:10:00Z">
              <w:rPr>
                <w:b w:val="0"/>
                <w:bCs w:val="0"/>
                <w:iCs w:val="0"/>
              </w:rPr>
            </w:rPrChange>
          </w:rPr>
          <w:t xml:space="preserve"> gombaházában, vagy biztonságos távolsá</w:t>
        </w:r>
      </w:ins>
      <w:ins w:id="934" w:author="Gergo" w:date="2017-11-18T09:59:00Z">
        <w:r w:rsidRPr="003355B9">
          <w:rPr>
            <w:rPrChange w:id="935" w:author="Gergo" w:date="2017-11-25T13:10:00Z">
              <w:rPr>
                <w:b w:val="0"/>
                <w:bCs w:val="0"/>
                <w:iCs w:val="0"/>
              </w:rPr>
            </w:rPrChange>
          </w:rPr>
          <w:t>gra nem érnek tőlünk.</w:t>
        </w:r>
      </w:ins>
      <w:ins w:id="936" w:author="Gergo" w:date="2017-11-18T10:01:00Z">
        <w:r w:rsidRPr="003355B9">
          <w:rPr>
            <w:rPrChange w:id="937" w:author="Gergo" w:date="2017-11-25T13:10:00Z">
              <w:rPr>
                <w:b w:val="0"/>
                <w:bCs w:val="0"/>
                <w:iCs w:val="0"/>
              </w:rPr>
            </w:rPrChange>
          </w:rPr>
          <w:t xml:space="preserve"> </w:t>
        </w:r>
      </w:ins>
      <w:ins w:id="938" w:author="Gergo" w:date="2017-11-18T10:02:00Z">
        <w:r w:rsidR="007D3F19" w:rsidRPr="003355B9">
          <w:rPr>
            <w:rPrChange w:id="939" w:author="Gergo" w:date="2017-11-25T13:10:00Z">
              <w:rPr>
                <w:b w:val="0"/>
                <w:bCs w:val="0"/>
                <w:iCs w:val="0"/>
              </w:rPr>
            </w:rPrChange>
          </w:rPr>
          <w:t xml:space="preserve"> E</w:t>
        </w:r>
        <w:r w:rsidR="00336803" w:rsidRPr="003355B9">
          <w:rPr>
            <w:rPrChange w:id="940" w:author="Gergo" w:date="2017-11-25T13:10:00Z">
              <w:rPr>
                <w:b w:val="0"/>
                <w:bCs w:val="0"/>
                <w:iCs w:val="0"/>
              </w:rPr>
            </w:rPrChange>
          </w:rPr>
          <w:t>lőször csak sétálva indul</w:t>
        </w:r>
      </w:ins>
      <w:ins w:id="941" w:author="Gergo" w:date="2017-12-03T17:49:00Z">
        <w:r w:rsidR="00DE0499">
          <w:t>nak</w:t>
        </w:r>
      </w:ins>
      <w:ins w:id="942" w:author="Gergo" w:date="2017-11-18T10:02:00Z">
        <w:r w:rsidR="00336803" w:rsidRPr="003355B9">
          <w:rPr>
            <w:rPrChange w:id="943" w:author="Gergo" w:date="2017-11-25T13:10:00Z">
              <w:rPr>
                <w:b w:val="0"/>
                <w:bCs w:val="0"/>
                <w:iCs w:val="0"/>
              </w:rPr>
            </w:rPrChange>
          </w:rPr>
          <w:t xml:space="preserve"> el előlünk, de amikor túl közel érünk begyorsulnak és futva menekülnek tovább. Mindeközben az eléjük kerülő akadályokat: fákat, köveket is kerülgetik.</w:t>
        </w:r>
      </w:ins>
      <w:ins w:id="944" w:author="Gergo" w:date="2017-11-18T12:23:00Z">
        <w:r w:rsidR="00414799" w:rsidRPr="003355B9">
          <w:rPr>
            <w:rPrChange w:id="945" w:author="Gergo" w:date="2017-11-25T13:10:00Z">
              <w:rPr>
                <w:b w:val="0"/>
                <w:bCs w:val="0"/>
                <w:iCs w:val="0"/>
              </w:rPr>
            </w:rPrChange>
          </w:rPr>
          <w:t xml:space="preserve"> A macskák feladata, hogy soha ne lehessen elkapni őket, és így végül elvezessenek a gombaházhoz.</w:t>
        </w:r>
      </w:ins>
    </w:p>
    <w:p w14:paraId="269A85B1" w14:textId="541B5AD3" w:rsidR="00336803" w:rsidRPr="003355B9" w:rsidRDefault="00990398">
      <w:pPr>
        <w:pStyle w:val="Cmsor3"/>
        <w:rPr>
          <w:ins w:id="946" w:author="Gergo" w:date="2017-11-18T10:59:00Z"/>
          <w:rPrChange w:id="947" w:author="Gergo" w:date="2017-11-25T13:10:00Z">
            <w:rPr>
              <w:ins w:id="948" w:author="Gergo" w:date="2017-11-18T10:59:00Z"/>
            </w:rPr>
          </w:rPrChange>
        </w:rPr>
        <w:pPrChange w:id="949" w:author="Gergo" w:date="2017-11-18T10:50:00Z">
          <w:pPr>
            <w:pStyle w:val="Cmsor2"/>
          </w:pPr>
        </w:pPrChange>
      </w:pPr>
      <w:bookmarkStart w:id="950" w:name="_Toc499416830"/>
      <w:ins w:id="951" w:author="Gergo" w:date="2017-11-18T10:50:00Z">
        <w:r w:rsidRPr="003355B9">
          <w:rPr>
            <w:rPrChange w:id="952" w:author="Gergo" w:date="2017-11-25T13:10:00Z">
              <w:rPr>
                <w:iCs w:val="0"/>
              </w:rPr>
            </w:rPrChange>
          </w:rPr>
          <w:t>A játékos kikerülése</w:t>
        </w:r>
      </w:ins>
      <w:bookmarkEnd w:id="950"/>
    </w:p>
    <w:p w14:paraId="3878367B" w14:textId="4BCFF77D" w:rsidR="00990398" w:rsidRPr="003355B9" w:rsidRDefault="00990398">
      <w:pPr>
        <w:rPr>
          <w:ins w:id="953" w:author="Gergo" w:date="2017-11-18T11:17:00Z"/>
          <w:rPrChange w:id="954" w:author="Gergo" w:date="2017-11-25T13:10:00Z">
            <w:rPr>
              <w:ins w:id="955" w:author="Gergo" w:date="2017-11-18T11:17:00Z"/>
            </w:rPr>
          </w:rPrChange>
        </w:rPr>
        <w:pPrChange w:id="956" w:author="Gergo" w:date="2017-11-18T10:59:00Z">
          <w:pPr>
            <w:pStyle w:val="Cmsor2"/>
          </w:pPr>
        </w:pPrChange>
      </w:pPr>
      <w:ins w:id="957" w:author="Gergo" w:date="2017-11-18T10:59:00Z">
        <w:r w:rsidRPr="003355B9">
          <w:rPr>
            <w:rPrChange w:id="958" w:author="Gergo" w:date="2017-11-25T13:10:00Z">
              <w:rPr>
                <w:b w:val="0"/>
                <w:bCs w:val="0"/>
                <w:iCs w:val="0"/>
              </w:rPr>
            </w:rPrChange>
          </w:rPr>
          <w:t>Mind a játékos</w:t>
        </w:r>
      </w:ins>
      <w:ins w:id="959" w:author="Gergo" w:date="2017-12-03T17:51:00Z">
        <w:r w:rsidR="00C170B8">
          <w:t>,</w:t>
        </w:r>
      </w:ins>
      <w:ins w:id="960" w:author="Gergo" w:date="2017-11-18T10:59:00Z">
        <w:r w:rsidRPr="003355B9">
          <w:rPr>
            <w:rPrChange w:id="961" w:author="Gergo" w:date="2017-11-25T13:10:00Z">
              <w:rPr>
                <w:b w:val="0"/>
                <w:bCs w:val="0"/>
                <w:iCs w:val="0"/>
              </w:rPr>
            </w:rPrChange>
          </w:rPr>
          <w:t xml:space="preserve"> mind a macska rendelkezik egy </w:t>
        </w:r>
        <w:r w:rsidRPr="003355B9">
          <w:rPr>
            <w:rFonts w:ascii="Consolas" w:hAnsi="Consolas"/>
            <w:rPrChange w:id="962" w:author="Gergo" w:date="2017-11-25T13:10:00Z">
              <w:rPr>
                <w:b w:val="0"/>
                <w:bCs w:val="0"/>
                <w:iCs w:val="0"/>
              </w:rPr>
            </w:rPrChange>
          </w:rPr>
          <w:t>TriggerCollider</w:t>
        </w:r>
        <w:r w:rsidR="00C170B8">
          <w:t>-el. E</w:t>
        </w:r>
        <w:r w:rsidRPr="0034280E">
          <w:t xml:space="preserve">z abban különbözik egy normál </w:t>
        </w:r>
      </w:ins>
      <w:ins w:id="963" w:author="Gergo" w:date="2017-11-18T11:01:00Z">
        <w:r w:rsidRPr="003355B9">
          <w:rPr>
            <w:rPrChange w:id="964" w:author="Gergo" w:date="2017-11-25T13:10:00Z">
              <w:rPr>
                <w:b w:val="0"/>
                <w:bCs w:val="0"/>
                <w:iCs w:val="0"/>
              </w:rPr>
            </w:rPrChange>
          </w:rPr>
          <w:t xml:space="preserve">collider-től, hogy tényleges fizikai ütközés nem történik, ha egy másik objektummal találkozik, de </w:t>
        </w:r>
        <w:r w:rsidR="00A63A07" w:rsidRPr="003355B9">
          <w:rPr>
            <w:rPrChange w:id="965" w:author="Gergo" w:date="2017-11-25T13:10:00Z">
              <w:rPr>
                <w:b w:val="0"/>
                <w:bCs w:val="0"/>
                <w:iCs w:val="0"/>
              </w:rPr>
            </w:rPrChange>
          </w:rPr>
          <w:t xml:space="preserve">a találkozás eseményére fel lehet iratkozni az </w:t>
        </w:r>
        <w:r w:rsidR="00A63A07" w:rsidRPr="003355B9">
          <w:rPr>
            <w:rFonts w:ascii="Consolas" w:hAnsi="Consolas"/>
            <w:rPrChange w:id="966" w:author="Gergo" w:date="2017-11-25T13:10:00Z">
              <w:rPr>
                <w:b w:val="0"/>
                <w:bCs w:val="0"/>
                <w:iCs w:val="0"/>
              </w:rPr>
            </w:rPrChange>
          </w:rPr>
          <w:t>OnTriggerEnter</w:t>
        </w:r>
        <w:r w:rsidR="00A63A07" w:rsidRPr="0034280E">
          <w:t xml:space="preserve"> vagy </w:t>
        </w:r>
        <w:r w:rsidR="00A63A07" w:rsidRPr="003355B9">
          <w:rPr>
            <w:rFonts w:ascii="Consolas" w:hAnsi="Consolas"/>
            <w:rPrChange w:id="967" w:author="Gergo" w:date="2017-11-25T13:10:00Z">
              <w:rPr>
                <w:b w:val="0"/>
                <w:bCs w:val="0"/>
                <w:iCs w:val="0"/>
              </w:rPr>
            </w:rPrChange>
          </w:rPr>
          <w:t>OnTriggerExit</w:t>
        </w:r>
        <w:r w:rsidR="00A63A07" w:rsidRPr="0034280E">
          <w:t xml:space="preserve"> listenereken keresztül.</w:t>
        </w:r>
      </w:ins>
      <w:ins w:id="968" w:author="Gergo" w:date="2017-11-18T11:03:00Z">
        <w:r w:rsidR="00A63A07" w:rsidRPr="003355B9">
          <w:rPr>
            <w:rPrChange w:id="969" w:author="Gergo" w:date="2017-11-25T13:10:00Z">
              <w:rPr>
                <w:b w:val="0"/>
                <w:bCs w:val="0"/>
                <w:iCs w:val="0"/>
              </w:rPr>
            </w:rPrChange>
          </w:rPr>
          <w:t xml:space="preserve"> A játékost </w:t>
        </w:r>
      </w:ins>
      <w:ins w:id="970" w:author="Gergo" w:date="2017-11-18T11:06:00Z">
        <w:r w:rsidR="00A63A07" w:rsidRPr="003355B9">
          <w:rPr>
            <w:rPrChange w:id="971" w:author="Gergo" w:date="2017-11-25T13:10:00Z">
              <w:rPr>
                <w:b w:val="0"/>
                <w:bCs w:val="0"/>
                <w:iCs w:val="0"/>
              </w:rPr>
            </w:rPrChange>
          </w:rPr>
          <w:t>egy nagy gömb veszi körül. Ha a cica találkozik ezzel a collider-el akkor m</w:t>
        </w:r>
        <w:r w:rsidR="00C810B4" w:rsidRPr="003355B9">
          <w:rPr>
            <w:rPrChange w:id="972" w:author="Gergo" w:date="2017-11-25T13:10:00Z">
              <w:rPr>
                <w:b w:val="0"/>
                <w:bCs w:val="0"/>
                <w:iCs w:val="0"/>
              </w:rPr>
            </w:rPrChange>
          </w:rPr>
          <w:t>egkezdődik a menekülés. A macska igyekszik mindig úgy eljutni a me</w:t>
        </w:r>
        <w:r w:rsidR="00C170B8">
          <w:rPr>
            <w:rPrChange w:id="973" w:author="Gergo" w:date="2017-11-25T13:10:00Z">
              <w:rPr/>
            </w:rPrChange>
          </w:rPr>
          <w:t xml:space="preserve">nedékbe (gombaház, nest), hogy </w:t>
        </w:r>
        <w:r w:rsidR="00C810B4" w:rsidRPr="003355B9">
          <w:rPr>
            <w:rPrChange w:id="974" w:author="Gergo" w:date="2017-11-25T13:10:00Z">
              <w:rPr>
                <w:b w:val="0"/>
                <w:bCs w:val="0"/>
                <w:iCs w:val="0"/>
              </w:rPr>
            </w:rPrChange>
          </w:rPr>
          <w:t xml:space="preserve">közben a játékost egy </w:t>
        </w:r>
      </w:ins>
      <w:ins w:id="975" w:author="Gergo" w:date="2017-11-18T11:17:00Z">
        <w:r w:rsidR="00C810B4" w:rsidRPr="003355B9">
          <w:rPr>
            <w:rPrChange w:id="976" w:author="Gergo" w:date="2017-11-25T13:10:00Z">
              <w:rPr>
                <w:b w:val="0"/>
                <w:bCs w:val="0"/>
                <w:iCs w:val="0"/>
              </w:rPr>
            </w:rPrChange>
          </w:rPr>
          <w:t>adott s</w:t>
        </w:r>
        <w:r w:rsidR="00C170B8">
          <w:rPr>
            <w:rPrChange w:id="977" w:author="Gergo" w:date="2017-11-25T13:10:00Z">
              <w:rPr/>
            </w:rPrChange>
          </w:rPr>
          <w:t>ugarú körben elkerüli. H</w:t>
        </w:r>
        <w:r w:rsidR="00C810B4" w:rsidRPr="003355B9">
          <w:rPr>
            <w:rPrChange w:id="978" w:author="Gergo" w:date="2017-11-25T13:10:00Z">
              <w:rPr>
                <w:b w:val="0"/>
                <w:bCs w:val="0"/>
                <w:iCs w:val="0"/>
              </w:rPr>
            </w:rPrChange>
          </w:rPr>
          <w:t xml:space="preserve">a például a menedék </w:t>
        </w:r>
        <w:r w:rsidR="002F586F">
          <w:rPr>
            <w:rPrChange w:id="979" w:author="Gergo" w:date="2017-11-25T13:10:00Z">
              <w:rPr/>
            </w:rPrChange>
          </w:rPr>
          <w:t xml:space="preserve">és a cica közé állunk, akkor </w:t>
        </w:r>
        <w:r w:rsidR="00C810B4" w:rsidRPr="003355B9">
          <w:rPr>
            <w:rPrChange w:id="980" w:author="Gergo" w:date="2017-11-25T13:10:00Z">
              <w:rPr>
                <w:b w:val="0"/>
                <w:bCs w:val="0"/>
                <w:iCs w:val="0"/>
              </w:rPr>
            </w:rPrChange>
          </w:rPr>
          <w:t>megkerül minket</w:t>
        </w:r>
      </w:ins>
      <w:ins w:id="981" w:author="Gergo" w:date="2017-12-03T18:00:00Z">
        <w:r w:rsidR="002F586F">
          <w:t>,</w:t>
        </w:r>
      </w:ins>
      <w:ins w:id="982" w:author="Gergo" w:date="2017-11-18T11:17:00Z">
        <w:r w:rsidR="00C810B4" w:rsidRPr="003355B9">
          <w:rPr>
            <w:rPrChange w:id="983" w:author="Gergo" w:date="2017-11-25T13:10:00Z">
              <w:rPr>
                <w:b w:val="0"/>
                <w:bCs w:val="0"/>
                <w:iCs w:val="0"/>
              </w:rPr>
            </w:rPrChange>
          </w:rPr>
          <w:t xml:space="preserve"> és csak a</w:t>
        </w:r>
        <w:r w:rsidR="002F586F">
          <w:rPr>
            <w:rPrChange w:id="984" w:author="Gergo" w:date="2017-11-25T13:10:00Z">
              <w:rPr/>
            </w:rPrChange>
          </w:rPr>
          <w:t>kkor fordul a ház</w:t>
        </w:r>
        <w:r w:rsidR="00C810B4" w:rsidRPr="003355B9">
          <w:rPr>
            <w:rPrChange w:id="985" w:author="Gergo" w:date="2017-11-25T13:10:00Z">
              <w:rPr>
                <w:b w:val="0"/>
                <w:bCs w:val="0"/>
                <w:iCs w:val="0"/>
              </w:rPr>
            </w:rPrChange>
          </w:rPr>
          <w:t xml:space="preserve"> felé, amikor oda már egyenes útja van.</w:t>
        </w:r>
      </w:ins>
    </w:p>
    <w:p w14:paraId="4EFA0330" w14:textId="3CD3F3A3" w:rsidR="00C810B4" w:rsidRPr="003355B9" w:rsidRDefault="00C810B4">
      <w:pPr>
        <w:rPr>
          <w:ins w:id="986" w:author="Gergo" w:date="2017-11-24T10:00:00Z"/>
          <w:rPrChange w:id="987" w:author="Gergo" w:date="2017-11-25T13:10:00Z">
            <w:rPr>
              <w:ins w:id="988" w:author="Gergo" w:date="2017-11-24T10:00:00Z"/>
            </w:rPr>
          </w:rPrChange>
        </w:rPr>
        <w:pPrChange w:id="989" w:author="Gergo" w:date="2017-11-18T11:52:00Z">
          <w:pPr>
            <w:pStyle w:val="Cmsor2"/>
          </w:pPr>
        </w:pPrChange>
      </w:pPr>
      <w:ins w:id="990" w:author="Gergo" w:date="2017-11-18T11:19:00Z">
        <w:r w:rsidRPr="003355B9">
          <w:rPr>
            <w:rPrChange w:id="991" w:author="Gergo" w:date="2017-11-25T13:10:00Z">
              <w:rPr>
                <w:b w:val="0"/>
                <w:bCs w:val="0"/>
                <w:iCs w:val="0"/>
              </w:rPr>
            </w:rPrChange>
          </w:rPr>
          <w:t xml:space="preserve">Ezt a működést koordinátageometria felhasználásával értem el. </w:t>
        </w:r>
      </w:ins>
      <w:ins w:id="992" w:author="Gergo" w:date="2017-11-18T11:24:00Z">
        <w:r w:rsidR="004A2FE2" w:rsidRPr="003355B9">
          <w:rPr>
            <w:rPrChange w:id="993" w:author="Gergo" w:date="2017-11-25T13:10:00Z">
              <w:rPr>
                <w:b w:val="0"/>
                <w:bCs w:val="0"/>
                <w:iCs w:val="0"/>
              </w:rPr>
            </w:rPrChange>
          </w:rPr>
          <w:t xml:space="preserve">Amikor </w:t>
        </w:r>
      </w:ins>
      <w:ins w:id="994" w:author="Gergo" w:date="2017-11-18T11:27:00Z">
        <w:r w:rsidR="002F586F">
          <w:rPr>
            <w:rPrChange w:id="995" w:author="Gergo" w:date="2017-11-25T13:10:00Z">
              <w:rPr/>
            </w:rPrChange>
          </w:rPr>
          <w:t>a macska a</w:t>
        </w:r>
        <w:r w:rsidR="004A2FE2" w:rsidRPr="003355B9">
          <w:rPr>
            <w:rPrChange w:id="996" w:author="Gergo" w:date="2017-11-25T13:10:00Z">
              <w:rPr>
                <w:b w:val="0"/>
                <w:bCs w:val="0"/>
                <w:iCs w:val="0"/>
              </w:rPr>
            </w:rPrChange>
          </w:rPr>
          <w:t xml:space="preserve"> „TriggerEnter”</w:t>
        </w:r>
      </w:ins>
      <w:ins w:id="997" w:author="Gergo" w:date="2017-11-18T11:30:00Z">
        <w:r w:rsidR="004A2FE2" w:rsidRPr="003355B9">
          <w:rPr>
            <w:rPrChange w:id="998" w:author="Gergo" w:date="2017-11-25T13:10:00Z">
              <w:rPr>
                <w:b w:val="0"/>
                <w:bCs w:val="0"/>
                <w:iCs w:val="0"/>
              </w:rPr>
            </w:rPrChange>
          </w:rPr>
          <w:t xml:space="preserve"> esemény hatására megkezdi a menekülést az </w:t>
        </w:r>
        <w:r w:rsidR="004A2FE2" w:rsidRPr="003355B9">
          <w:rPr>
            <w:rFonts w:ascii="Consolas" w:hAnsi="Consolas"/>
            <w:rPrChange w:id="999" w:author="Gergo" w:date="2017-11-25T13:10:00Z">
              <w:rPr>
                <w:b w:val="0"/>
                <w:bCs w:val="0"/>
                <w:iCs w:val="0"/>
              </w:rPr>
            </w:rPrChange>
          </w:rPr>
          <w:t>Update</w:t>
        </w:r>
        <w:r w:rsidR="004A2FE2" w:rsidRPr="0034280E">
          <w:t xml:space="preserve"> függvényben</w:t>
        </w:r>
      </w:ins>
      <w:ins w:id="1000" w:author="Gergo" w:date="2017-11-18T11:31:00Z">
        <w:r w:rsidR="004A2FE2" w:rsidRPr="003355B9">
          <w:rPr>
            <w:rPrChange w:id="1001" w:author="Gergo" w:date="2017-11-25T13:10:00Z">
              <w:rPr>
                <w:b w:val="0"/>
                <w:bCs w:val="0"/>
                <w:iCs w:val="0"/>
              </w:rPr>
            </w:rPrChange>
          </w:rPr>
          <w:t xml:space="preserve"> (tehát minden kirszámított képkockánál) megnézi, hogy</w:t>
        </w:r>
      </w:ins>
      <w:ins w:id="1002" w:author="Gergo" w:date="2017-12-03T18:01:00Z">
        <w:r w:rsidR="002F586F">
          <w:t xml:space="preserve"> a</w:t>
        </w:r>
      </w:ins>
      <w:ins w:id="1003" w:author="Gergo" w:date="2017-11-18T11:31:00Z">
        <w:r w:rsidR="004A2FE2" w:rsidRPr="003355B9">
          <w:rPr>
            <w:rPrChange w:id="1004" w:author="Gergo" w:date="2017-11-25T13:10:00Z">
              <w:rPr>
                <w:b w:val="0"/>
                <w:bCs w:val="0"/>
                <w:iCs w:val="0"/>
              </w:rPr>
            </w:rPrChange>
          </w:rPr>
          <w:t xml:space="preserve"> </w:t>
        </w:r>
      </w:ins>
      <w:ins w:id="1005" w:author="Gergo" w:date="2017-11-18T11:32:00Z">
        <w:r w:rsidR="004A2FE2" w:rsidRPr="003355B9">
          <w:rPr>
            <w:rPrChange w:id="1006" w:author="Gergo" w:date="2017-11-25T13:10:00Z">
              <w:rPr>
                <w:b w:val="0"/>
                <w:bCs w:val="0"/>
                <w:iCs w:val="0"/>
              </w:rPr>
            </w:rPrChange>
          </w:rPr>
          <w:t>menedékhez húzott egyenes metszi-e a játékos ad</w:t>
        </w:r>
        <w:r w:rsidR="002F586F">
          <w:rPr>
            <w:rPrChange w:id="1007" w:author="Gergo" w:date="2017-11-25T13:10:00Z">
              <w:rPr/>
            </w:rPrChange>
          </w:rPr>
          <w:t>ott sugarú környezetét, illetve</w:t>
        </w:r>
        <w:r w:rsidR="004A2FE2" w:rsidRPr="003355B9">
          <w:rPr>
            <w:rPrChange w:id="1008" w:author="Gergo" w:date="2017-11-25T13:10:00Z">
              <w:rPr>
                <w:b w:val="0"/>
                <w:bCs w:val="0"/>
                <w:iCs w:val="0"/>
              </w:rPr>
            </w:rPrChange>
          </w:rPr>
          <w:t xml:space="preserve"> ha igen, akkor, hogy a macska közelebb van</w:t>
        </w:r>
      </w:ins>
      <w:ins w:id="1009" w:author="Gergo" w:date="2017-11-18T11:38:00Z">
        <w:r w:rsidR="004A2FE2" w:rsidRPr="003355B9">
          <w:rPr>
            <w:rPrChange w:id="1010" w:author="Gergo" w:date="2017-11-25T13:10:00Z">
              <w:rPr>
                <w:b w:val="0"/>
                <w:bCs w:val="0"/>
                <w:iCs w:val="0"/>
              </w:rPr>
            </w:rPrChange>
          </w:rPr>
          <w:t>-e</w:t>
        </w:r>
      </w:ins>
      <w:ins w:id="1011" w:author="Gergo" w:date="2017-11-18T11:32:00Z">
        <w:r w:rsidR="004A2FE2" w:rsidRPr="003355B9">
          <w:rPr>
            <w:rPrChange w:id="1012" w:author="Gergo" w:date="2017-11-25T13:10:00Z">
              <w:rPr>
                <w:b w:val="0"/>
                <w:bCs w:val="0"/>
                <w:iCs w:val="0"/>
              </w:rPr>
            </w:rPrChange>
          </w:rPr>
          <w:t xml:space="preserve"> a házhoz, mint a játékos</w:t>
        </w:r>
      </w:ins>
      <w:ins w:id="1013" w:author="Gergo" w:date="2017-11-18T11:35:00Z">
        <w:r w:rsidR="004A2FE2" w:rsidRPr="003355B9">
          <w:rPr>
            <w:rPrChange w:id="1014" w:author="Gergo" w:date="2017-11-25T13:10:00Z">
              <w:rPr>
                <w:b w:val="0"/>
                <w:bCs w:val="0"/>
                <w:iCs w:val="0"/>
              </w:rPr>
            </w:rPrChange>
          </w:rPr>
          <w:t xml:space="preserve"> (tehát a játékos</w:t>
        </w:r>
      </w:ins>
      <w:ins w:id="1015" w:author="Gergo" w:date="2017-11-18T11:36:00Z">
        <w:r w:rsidR="004A2FE2" w:rsidRPr="003355B9">
          <w:rPr>
            <w:rPrChange w:id="1016" w:author="Gergo" w:date="2017-11-25T13:10:00Z">
              <w:rPr>
                <w:b w:val="0"/>
                <w:bCs w:val="0"/>
                <w:iCs w:val="0"/>
              </w:rPr>
            </w:rPrChange>
          </w:rPr>
          <w:t xml:space="preserve"> a cica mögött van és úgy kergeti)</w:t>
        </w:r>
      </w:ins>
      <w:ins w:id="1017" w:author="Gergo" w:date="2017-11-18T11:37:00Z">
        <w:r w:rsidR="004A2FE2" w:rsidRPr="003355B9">
          <w:rPr>
            <w:rPrChange w:id="1018" w:author="Gergo" w:date="2017-11-25T13:10:00Z">
              <w:rPr>
                <w:b w:val="0"/>
                <w:bCs w:val="0"/>
                <w:iCs w:val="0"/>
              </w:rPr>
            </w:rPrChange>
          </w:rPr>
          <w:t xml:space="preserve">. </w:t>
        </w:r>
      </w:ins>
      <w:ins w:id="1019" w:author="Gergo" w:date="2017-11-18T11:40:00Z">
        <w:r w:rsidR="004A2FE2" w:rsidRPr="003355B9">
          <w:rPr>
            <w:rPrChange w:id="1020" w:author="Gergo" w:date="2017-11-25T13:10:00Z">
              <w:rPr>
                <w:b w:val="0"/>
                <w:bCs w:val="0"/>
                <w:iCs w:val="0"/>
              </w:rPr>
            </w:rPrChange>
          </w:rPr>
          <w:t>A metszést úgy számolom ki, hogy megnézem, hogy az egyenes és a játékos pozíciója (a kör középpontja) közti távolság</w:t>
        </w:r>
      </w:ins>
      <w:ins w:id="1021" w:author="Gergo" w:date="2017-11-18T11:42:00Z">
        <w:r w:rsidR="002F586F">
          <w:rPr>
            <w:rPrChange w:id="1022" w:author="Gergo" w:date="2017-11-25T13:10:00Z">
              <w:rPr/>
            </w:rPrChange>
          </w:rPr>
          <w:t xml:space="preserve"> kisebb-e, mint a kör sugara. H</w:t>
        </w:r>
        <w:r w:rsidR="009A248A" w:rsidRPr="003355B9">
          <w:rPr>
            <w:rPrChange w:id="1023" w:author="Gergo" w:date="2017-11-25T13:10:00Z">
              <w:rPr>
                <w:b w:val="0"/>
                <w:bCs w:val="0"/>
                <w:iCs w:val="0"/>
              </w:rPr>
            </w:rPrChange>
          </w:rPr>
          <w:t>a igen, akkor metszi. Ebben az esetben meg kell találni</w:t>
        </w:r>
      </w:ins>
      <w:ins w:id="1024" w:author="Gergo" w:date="2017-11-18T11:44:00Z">
        <w:r w:rsidR="009A248A" w:rsidRPr="003355B9">
          <w:rPr>
            <w:rPrChange w:id="1025" w:author="Gergo" w:date="2017-11-25T13:10:00Z">
              <w:rPr>
                <w:b w:val="0"/>
                <w:bCs w:val="0"/>
                <w:iCs w:val="0"/>
              </w:rPr>
            </w:rPrChange>
          </w:rPr>
          <w:t>a</w:t>
        </w:r>
      </w:ins>
      <w:ins w:id="1026" w:author="Gergo" w:date="2017-11-18T11:42:00Z">
        <w:r w:rsidR="002F586F">
          <w:rPr>
            <w:rPrChange w:id="1027" w:author="Gergo" w:date="2017-11-25T13:10:00Z">
              <w:rPr/>
            </w:rPrChange>
          </w:rPr>
          <w:t xml:space="preserve"> a legideálisabb utat</w:t>
        </w:r>
        <w:r w:rsidR="009A248A" w:rsidRPr="003355B9">
          <w:rPr>
            <w:rPrChange w:id="1028" w:author="Gergo" w:date="2017-11-25T13:10:00Z">
              <w:rPr>
                <w:b w:val="0"/>
                <w:bCs w:val="0"/>
                <w:iCs w:val="0"/>
              </w:rPr>
            </w:rPrChange>
          </w:rPr>
          <w:t xml:space="preserve"> úgy, hogy közben megfelelő távolságra maradjon</w:t>
        </w:r>
      </w:ins>
      <w:ins w:id="1029" w:author="Gergo" w:date="2017-11-18T11:44:00Z">
        <w:r w:rsidR="009A248A" w:rsidRPr="003355B9">
          <w:rPr>
            <w:rPrChange w:id="1030" w:author="Gergo" w:date="2017-11-25T13:10:00Z">
              <w:rPr>
                <w:b w:val="0"/>
                <w:bCs w:val="0"/>
                <w:iCs w:val="0"/>
              </w:rPr>
            </w:rPrChange>
          </w:rPr>
          <w:t xml:space="preserve"> az üldözőjétől. Ha közelebb van a menedékhez, mint a játékos, akkor ez az út az egyenes vonal a ház felé, de ha nem</w:t>
        </w:r>
      </w:ins>
      <w:ins w:id="1031" w:author="Gergo" w:date="2017-11-18T11:49:00Z">
        <w:r w:rsidR="00680114" w:rsidRPr="003355B9">
          <w:rPr>
            <w:rPrChange w:id="1032" w:author="Gergo" w:date="2017-11-25T13:10:00Z">
              <w:rPr>
                <w:b w:val="0"/>
                <w:bCs w:val="0"/>
                <w:iCs w:val="0"/>
              </w:rPr>
            </w:rPrChange>
          </w:rPr>
          <w:t>,</w:t>
        </w:r>
      </w:ins>
      <w:ins w:id="1033" w:author="Gergo" w:date="2017-11-18T11:44:00Z">
        <w:r w:rsidR="009A248A" w:rsidRPr="003355B9">
          <w:rPr>
            <w:rPrChange w:id="1034" w:author="Gergo" w:date="2017-11-25T13:10:00Z">
              <w:rPr>
                <w:b w:val="0"/>
                <w:bCs w:val="0"/>
                <w:iCs w:val="0"/>
              </w:rPr>
            </w:rPrChange>
          </w:rPr>
          <w:t xml:space="preserve"> akkor a játékos körüli körhöz húzott érintők közül az, amelyik</w:t>
        </w:r>
      </w:ins>
      <w:ins w:id="1035" w:author="Gergo" w:date="2017-11-18T11:47:00Z">
        <w:r w:rsidR="009A248A" w:rsidRPr="003355B9">
          <w:rPr>
            <w:rPrChange w:id="1036" w:author="Gergo" w:date="2017-11-25T13:10:00Z">
              <w:rPr>
                <w:b w:val="0"/>
                <w:bCs w:val="0"/>
                <w:iCs w:val="0"/>
              </w:rPr>
            </w:rPrChange>
          </w:rPr>
          <w:t xml:space="preserve"> egyenese közelebb van a házhoz.</w:t>
        </w:r>
      </w:ins>
      <w:ins w:id="1037" w:author="Gergo" w:date="2017-11-18T11:50:00Z">
        <w:r w:rsidR="00680114" w:rsidRPr="003355B9">
          <w:rPr>
            <w:rPrChange w:id="1038" w:author="Gergo" w:date="2017-11-25T13:10:00Z">
              <w:rPr>
                <w:b w:val="0"/>
                <w:bCs w:val="0"/>
                <w:iCs w:val="0"/>
              </w:rPr>
            </w:rPrChange>
          </w:rPr>
          <w:t xml:space="preserve"> </w:t>
        </w:r>
      </w:ins>
      <w:ins w:id="1039" w:author="Gergo" w:date="2017-11-24T09:59:00Z">
        <w:r w:rsidR="00630B92" w:rsidRPr="003355B9">
          <w:rPr>
            <w:rPrChange w:id="1040" w:author="Gergo" w:date="2017-11-25T13:10:00Z">
              <w:rPr>
                <w:b w:val="0"/>
                <w:bCs w:val="0"/>
                <w:iCs w:val="0"/>
              </w:rPr>
            </w:rPrChange>
          </w:rPr>
          <w:t xml:space="preserve">Az irányt az alábbi kódrészlet alapján </w:t>
        </w:r>
        <w:r w:rsidR="00630B92" w:rsidRPr="003355B9">
          <w:rPr>
            <w:rPrChange w:id="1041" w:author="Gergo" w:date="2017-11-25T13:10:00Z">
              <w:rPr>
                <w:b w:val="0"/>
                <w:bCs w:val="0"/>
                <w:iCs w:val="0"/>
              </w:rPr>
            </w:rPrChange>
          </w:rPr>
          <w:lastRenderedPageBreak/>
          <w:t>számítottam ki. Mivel a számításokat végző kódrészlet viszonylag hosszú és komplex ezért csak pszeudó</w:t>
        </w:r>
      </w:ins>
      <w:ins w:id="1042" w:author="Gergo" w:date="2017-11-24T10:00:00Z">
        <w:r w:rsidR="00630B92" w:rsidRPr="003355B9">
          <w:rPr>
            <w:rPrChange w:id="1043" w:author="Gergo" w:date="2017-11-25T13:10:00Z">
              <w:rPr>
                <w:b w:val="0"/>
                <w:bCs w:val="0"/>
                <w:iCs w:val="0"/>
              </w:rPr>
            </w:rPrChange>
          </w:rPr>
          <w:t xml:space="preserve"> kóddal szemléltetem, de</w:t>
        </w:r>
        <w:r w:rsidR="002F586F">
          <w:rPr>
            <w:rPrChange w:id="1044" w:author="Gergo" w:date="2017-11-25T13:10:00Z">
              <w:rPr/>
            </w:rPrChange>
          </w:rPr>
          <w:t xml:space="preserve"> a függvények</w:t>
        </w:r>
      </w:ins>
      <w:ins w:id="1045" w:author="Gergo" w:date="2017-11-24T10:47:00Z">
        <w:r w:rsidR="00F71781" w:rsidRPr="003355B9">
          <w:rPr>
            <w:rPrChange w:id="1046" w:author="Gergo" w:date="2017-11-25T13:10:00Z">
              <w:rPr>
                <w:b w:val="0"/>
                <w:bCs w:val="0"/>
                <w:iCs w:val="0"/>
              </w:rPr>
            </w:rPrChange>
          </w:rPr>
          <w:t xml:space="preserve"> nevei</w:t>
        </w:r>
      </w:ins>
      <w:ins w:id="1047" w:author="Gergo" w:date="2017-11-24T10:00:00Z">
        <w:r w:rsidR="00C26F96" w:rsidRPr="003355B9">
          <w:rPr>
            <w:rPrChange w:id="1048" w:author="Gergo" w:date="2017-11-25T13:10:00Z">
              <w:rPr>
                <w:b w:val="0"/>
                <w:bCs w:val="0"/>
                <w:iCs w:val="0"/>
              </w:rPr>
            </w:rPrChange>
          </w:rPr>
          <w:t xml:space="preserve"> megegyeznek.</w:t>
        </w:r>
      </w:ins>
    </w:p>
    <w:p w14:paraId="79815E0C" w14:textId="77777777" w:rsidR="00F71781" w:rsidRPr="003355B9" w:rsidRDefault="00F71781" w:rsidP="00F71781">
      <w:pPr>
        <w:ind w:firstLine="0"/>
        <w:rPr>
          <w:ins w:id="1049" w:author="Gergo" w:date="2017-11-24T10:44:00Z"/>
          <w:rFonts w:ascii="Consolas" w:hAnsi="Consolas"/>
        </w:rPr>
      </w:pPr>
    </w:p>
    <w:p w14:paraId="7301E4C6" w14:textId="77777777" w:rsidR="00F71781" w:rsidRPr="003355B9" w:rsidRDefault="00F71781">
      <w:pPr>
        <w:spacing w:line="240" w:lineRule="auto"/>
        <w:ind w:firstLine="0"/>
        <w:rPr>
          <w:ins w:id="1050" w:author="Gergo" w:date="2017-11-24T10:44:00Z"/>
          <w:rFonts w:ascii="Consolas" w:hAnsi="Consolas"/>
          <w:sz w:val="22"/>
          <w:szCs w:val="22"/>
          <w:rPrChange w:id="1051" w:author="Gergo" w:date="2017-11-25T13:10:00Z">
            <w:rPr>
              <w:ins w:id="1052" w:author="Gergo" w:date="2017-11-24T10:44:00Z"/>
              <w:rFonts w:ascii="Consolas" w:hAnsi="Consolas"/>
            </w:rPr>
          </w:rPrChange>
        </w:rPr>
        <w:pPrChange w:id="1053" w:author="Gergo" w:date="2017-11-24T10:46:00Z">
          <w:pPr>
            <w:ind w:firstLine="0"/>
          </w:pPr>
        </w:pPrChange>
      </w:pPr>
      <w:ins w:id="1054" w:author="Gergo" w:date="2017-11-24T10:44:00Z">
        <w:r w:rsidRPr="003355B9">
          <w:rPr>
            <w:rFonts w:ascii="Consolas" w:hAnsi="Consolas"/>
            <w:sz w:val="22"/>
            <w:szCs w:val="22"/>
            <w:rPrChange w:id="1055" w:author="Gergo" w:date="2017-11-25T13:10:00Z">
              <w:rPr>
                <w:rFonts w:ascii="Consolas" w:hAnsi="Consolas"/>
              </w:rPr>
            </w:rPrChange>
          </w:rPr>
          <w:t>float pointLineDistance(){</w:t>
        </w:r>
      </w:ins>
    </w:p>
    <w:p w14:paraId="2AB267DB" w14:textId="77777777" w:rsidR="00F71781" w:rsidRPr="003355B9" w:rsidRDefault="00F71781">
      <w:pPr>
        <w:spacing w:line="240" w:lineRule="auto"/>
        <w:ind w:firstLine="0"/>
        <w:rPr>
          <w:ins w:id="1056" w:author="Gergo" w:date="2017-11-24T10:44:00Z"/>
          <w:rFonts w:ascii="Consolas" w:hAnsi="Consolas"/>
          <w:sz w:val="22"/>
          <w:szCs w:val="22"/>
          <w:rPrChange w:id="1057" w:author="Gergo" w:date="2017-11-25T13:10:00Z">
            <w:rPr>
              <w:ins w:id="1058" w:author="Gergo" w:date="2017-11-24T10:44:00Z"/>
              <w:rFonts w:ascii="Consolas" w:hAnsi="Consolas"/>
            </w:rPr>
          </w:rPrChange>
        </w:rPr>
        <w:pPrChange w:id="1059" w:author="Gergo" w:date="2017-11-24T10:46:00Z">
          <w:pPr>
            <w:ind w:firstLine="0"/>
          </w:pPr>
        </w:pPrChange>
      </w:pPr>
      <w:ins w:id="1060" w:author="Gergo" w:date="2017-11-24T10:44:00Z">
        <w:r w:rsidRPr="003355B9">
          <w:rPr>
            <w:rFonts w:ascii="Consolas" w:hAnsi="Consolas"/>
            <w:sz w:val="22"/>
            <w:szCs w:val="22"/>
            <w:rPrChange w:id="1061" w:author="Gergo" w:date="2017-11-25T13:10:00Z">
              <w:rPr>
                <w:rFonts w:ascii="Consolas" w:hAnsi="Consolas"/>
              </w:rPr>
            </w:rPrChange>
          </w:rPr>
          <w:tab/>
          <w:t>return distance;</w:t>
        </w:r>
      </w:ins>
    </w:p>
    <w:p w14:paraId="56D71CDD" w14:textId="00B7972B" w:rsidR="00F71781" w:rsidRPr="003355B9" w:rsidRDefault="00F71781">
      <w:pPr>
        <w:spacing w:line="240" w:lineRule="auto"/>
        <w:ind w:firstLine="0"/>
        <w:rPr>
          <w:ins w:id="1062" w:author="Gergo" w:date="2017-11-24T10:46:00Z"/>
          <w:rFonts w:ascii="Consolas" w:hAnsi="Consolas"/>
          <w:sz w:val="22"/>
          <w:szCs w:val="22"/>
        </w:rPr>
        <w:pPrChange w:id="1063" w:author="Gergo" w:date="2017-11-24T10:46:00Z">
          <w:pPr>
            <w:ind w:firstLine="0"/>
          </w:pPr>
        </w:pPrChange>
      </w:pPr>
      <w:ins w:id="1064" w:author="Gergo" w:date="2017-11-24T10:44:00Z">
        <w:r w:rsidRPr="003355B9">
          <w:rPr>
            <w:rFonts w:ascii="Consolas" w:hAnsi="Consolas"/>
            <w:sz w:val="22"/>
            <w:szCs w:val="22"/>
            <w:rPrChange w:id="1065" w:author="Gergo" w:date="2017-11-25T13:10:00Z">
              <w:rPr>
                <w:rFonts w:ascii="Consolas" w:hAnsi="Consolas"/>
              </w:rPr>
            </w:rPrChange>
          </w:rPr>
          <w:t>}</w:t>
        </w:r>
      </w:ins>
    </w:p>
    <w:p w14:paraId="1E2F0651" w14:textId="77777777" w:rsidR="00F71781" w:rsidRPr="003355B9" w:rsidRDefault="00F71781">
      <w:pPr>
        <w:spacing w:line="240" w:lineRule="auto"/>
        <w:ind w:firstLine="0"/>
        <w:rPr>
          <w:ins w:id="1066" w:author="Gergo" w:date="2017-11-24T10:44:00Z"/>
          <w:rFonts w:ascii="Consolas" w:hAnsi="Consolas"/>
          <w:sz w:val="22"/>
          <w:szCs w:val="22"/>
          <w:rPrChange w:id="1067" w:author="Gergo" w:date="2017-11-25T13:10:00Z">
            <w:rPr>
              <w:ins w:id="1068" w:author="Gergo" w:date="2017-11-24T10:44:00Z"/>
              <w:rFonts w:ascii="Consolas" w:hAnsi="Consolas"/>
            </w:rPr>
          </w:rPrChange>
        </w:rPr>
        <w:pPrChange w:id="1069" w:author="Gergo" w:date="2017-11-24T10:46:00Z">
          <w:pPr>
            <w:ind w:firstLine="0"/>
          </w:pPr>
        </w:pPrChange>
      </w:pPr>
    </w:p>
    <w:p w14:paraId="157B3476" w14:textId="77777777" w:rsidR="00F71781" w:rsidRPr="003355B9" w:rsidRDefault="00F71781">
      <w:pPr>
        <w:spacing w:line="240" w:lineRule="auto"/>
        <w:ind w:firstLine="0"/>
        <w:rPr>
          <w:ins w:id="1070" w:author="Gergo" w:date="2017-11-24T10:44:00Z"/>
          <w:rFonts w:ascii="Consolas" w:hAnsi="Consolas"/>
          <w:sz w:val="22"/>
          <w:szCs w:val="22"/>
          <w:rPrChange w:id="1071" w:author="Gergo" w:date="2017-11-25T13:10:00Z">
            <w:rPr>
              <w:ins w:id="1072" w:author="Gergo" w:date="2017-11-24T10:44:00Z"/>
              <w:rFonts w:ascii="Consolas" w:hAnsi="Consolas"/>
            </w:rPr>
          </w:rPrChange>
        </w:rPr>
        <w:pPrChange w:id="1073" w:author="Gergo" w:date="2017-11-24T10:46:00Z">
          <w:pPr>
            <w:ind w:firstLine="0"/>
          </w:pPr>
        </w:pPrChange>
      </w:pPr>
      <w:ins w:id="1074" w:author="Gergo" w:date="2017-11-24T10:44:00Z">
        <w:r w:rsidRPr="003355B9">
          <w:rPr>
            <w:rFonts w:ascii="Consolas" w:hAnsi="Consolas"/>
            <w:sz w:val="22"/>
            <w:szCs w:val="22"/>
            <w:rPrChange w:id="1075" w:author="Gergo" w:date="2017-11-25T13:10:00Z">
              <w:rPr>
                <w:rFonts w:ascii="Consolas" w:hAnsi="Consolas"/>
              </w:rPr>
            </w:rPrChange>
          </w:rPr>
          <w:t>bool isLineIntersectsCircleOrCloserToNest(){</w:t>
        </w:r>
      </w:ins>
    </w:p>
    <w:p w14:paraId="3298551B" w14:textId="77777777" w:rsidR="00F71781" w:rsidRPr="003355B9" w:rsidRDefault="00F71781">
      <w:pPr>
        <w:spacing w:line="240" w:lineRule="auto"/>
        <w:ind w:firstLine="0"/>
        <w:rPr>
          <w:ins w:id="1076" w:author="Gergo" w:date="2017-11-24T10:44:00Z"/>
          <w:rFonts w:ascii="Consolas" w:hAnsi="Consolas"/>
          <w:sz w:val="22"/>
          <w:szCs w:val="22"/>
          <w:rPrChange w:id="1077" w:author="Gergo" w:date="2017-11-25T13:10:00Z">
            <w:rPr>
              <w:ins w:id="1078" w:author="Gergo" w:date="2017-11-24T10:44:00Z"/>
              <w:rFonts w:ascii="Consolas" w:hAnsi="Consolas"/>
            </w:rPr>
          </w:rPrChange>
        </w:rPr>
        <w:pPrChange w:id="1079" w:author="Gergo" w:date="2017-11-24T10:46:00Z">
          <w:pPr>
            <w:ind w:firstLine="0"/>
          </w:pPr>
        </w:pPrChange>
      </w:pPr>
      <w:ins w:id="1080" w:author="Gergo" w:date="2017-11-24T10:44:00Z">
        <w:r w:rsidRPr="003355B9">
          <w:rPr>
            <w:rFonts w:ascii="Consolas" w:hAnsi="Consolas"/>
            <w:sz w:val="22"/>
            <w:szCs w:val="22"/>
            <w:rPrChange w:id="1081" w:author="Gergo" w:date="2017-11-25T13:10:00Z">
              <w:rPr>
                <w:rFonts w:ascii="Consolas" w:hAnsi="Consolas"/>
              </w:rPr>
            </w:rPrChange>
          </w:rPr>
          <w:tab/>
          <w:t>if(cat-nest distance &lt; cat-player ditance)</w:t>
        </w:r>
      </w:ins>
    </w:p>
    <w:p w14:paraId="1905B62B" w14:textId="77777777" w:rsidR="00F71781" w:rsidRPr="003355B9" w:rsidRDefault="00F71781">
      <w:pPr>
        <w:spacing w:line="240" w:lineRule="auto"/>
        <w:ind w:firstLine="0"/>
        <w:rPr>
          <w:ins w:id="1082" w:author="Gergo" w:date="2017-11-24T10:44:00Z"/>
          <w:rFonts w:ascii="Consolas" w:hAnsi="Consolas"/>
          <w:sz w:val="22"/>
          <w:szCs w:val="22"/>
          <w:rPrChange w:id="1083" w:author="Gergo" w:date="2017-11-25T13:10:00Z">
            <w:rPr>
              <w:ins w:id="1084" w:author="Gergo" w:date="2017-11-24T10:44:00Z"/>
              <w:rFonts w:ascii="Consolas" w:hAnsi="Consolas"/>
            </w:rPr>
          </w:rPrChange>
        </w:rPr>
        <w:pPrChange w:id="1085" w:author="Gergo" w:date="2017-11-24T10:46:00Z">
          <w:pPr>
            <w:ind w:firstLine="0"/>
          </w:pPr>
        </w:pPrChange>
      </w:pPr>
      <w:ins w:id="1086" w:author="Gergo" w:date="2017-11-24T10:44:00Z">
        <w:r w:rsidRPr="003355B9">
          <w:rPr>
            <w:rFonts w:ascii="Consolas" w:hAnsi="Consolas"/>
            <w:sz w:val="22"/>
            <w:szCs w:val="22"/>
            <w:rPrChange w:id="1087" w:author="Gergo" w:date="2017-11-25T13:10:00Z">
              <w:rPr>
                <w:rFonts w:ascii="Consolas" w:hAnsi="Consolas"/>
              </w:rPr>
            </w:rPrChange>
          </w:rPr>
          <w:tab/>
        </w:r>
        <w:r w:rsidRPr="003355B9">
          <w:rPr>
            <w:rFonts w:ascii="Consolas" w:hAnsi="Consolas"/>
            <w:sz w:val="22"/>
            <w:szCs w:val="22"/>
            <w:rPrChange w:id="1088" w:author="Gergo" w:date="2017-11-25T13:10:00Z">
              <w:rPr>
                <w:rFonts w:ascii="Consolas" w:hAnsi="Consolas"/>
              </w:rPr>
            </w:rPrChange>
          </w:rPr>
          <w:tab/>
          <w:t>return false</w:t>
        </w:r>
      </w:ins>
    </w:p>
    <w:p w14:paraId="0B2A3C6F" w14:textId="77777777" w:rsidR="00F71781" w:rsidRPr="003355B9" w:rsidRDefault="00F71781">
      <w:pPr>
        <w:spacing w:line="240" w:lineRule="auto"/>
        <w:ind w:firstLine="0"/>
        <w:rPr>
          <w:ins w:id="1089" w:author="Gergo" w:date="2017-11-24T10:44:00Z"/>
          <w:rFonts w:ascii="Consolas" w:hAnsi="Consolas"/>
          <w:sz w:val="22"/>
          <w:szCs w:val="22"/>
          <w:rPrChange w:id="1090" w:author="Gergo" w:date="2017-11-25T13:10:00Z">
            <w:rPr>
              <w:ins w:id="1091" w:author="Gergo" w:date="2017-11-24T10:44:00Z"/>
              <w:rFonts w:ascii="Consolas" w:hAnsi="Consolas"/>
            </w:rPr>
          </w:rPrChange>
        </w:rPr>
        <w:pPrChange w:id="1092" w:author="Gergo" w:date="2017-11-24T10:46:00Z">
          <w:pPr>
            <w:ind w:firstLine="0"/>
          </w:pPr>
        </w:pPrChange>
      </w:pPr>
      <w:ins w:id="1093" w:author="Gergo" w:date="2017-11-24T10:44:00Z">
        <w:r w:rsidRPr="003355B9">
          <w:rPr>
            <w:rFonts w:ascii="Consolas" w:hAnsi="Consolas"/>
            <w:sz w:val="22"/>
            <w:szCs w:val="22"/>
            <w:rPrChange w:id="1094" w:author="Gergo" w:date="2017-11-25T13:10:00Z">
              <w:rPr>
                <w:rFonts w:ascii="Consolas" w:hAnsi="Consolas"/>
              </w:rPr>
            </w:rPrChange>
          </w:rPr>
          <w:tab/>
          <w:t>return pointLineDistance(player , from cat to nest line) &lt; player's avoid range</w:t>
        </w:r>
      </w:ins>
    </w:p>
    <w:p w14:paraId="03B8E03D" w14:textId="709C2E1A" w:rsidR="00F71781" w:rsidRPr="003355B9" w:rsidRDefault="00F71781">
      <w:pPr>
        <w:spacing w:line="240" w:lineRule="auto"/>
        <w:ind w:firstLine="0"/>
        <w:rPr>
          <w:ins w:id="1095" w:author="Gergo" w:date="2017-11-24T10:46:00Z"/>
          <w:rFonts w:ascii="Consolas" w:hAnsi="Consolas"/>
          <w:sz w:val="22"/>
          <w:szCs w:val="22"/>
        </w:rPr>
        <w:pPrChange w:id="1096" w:author="Gergo" w:date="2017-11-24T10:46:00Z">
          <w:pPr>
            <w:ind w:firstLine="0"/>
          </w:pPr>
        </w:pPrChange>
      </w:pPr>
      <w:ins w:id="1097" w:author="Gergo" w:date="2017-11-24T10:44:00Z">
        <w:r w:rsidRPr="003355B9">
          <w:rPr>
            <w:rFonts w:ascii="Consolas" w:hAnsi="Consolas"/>
            <w:sz w:val="22"/>
            <w:szCs w:val="22"/>
            <w:rPrChange w:id="1098" w:author="Gergo" w:date="2017-11-25T13:10:00Z">
              <w:rPr>
                <w:rFonts w:ascii="Consolas" w:hAnsi="Consolas"/>
              </w:rPr>
            </w:rPrChange>
          </w:rPr>
          <w:t>}</w:t>
        </w:r>
      </w:ins>
    </w:p>
    <w:p w14:paraId="32A19548" w14:textId="77777777" w:rsidR="00F71781" w:rsidRPr="003355B9" w:rsidRDefault="00F71781">
      <w:pPr>
        <w:spacing w:line="240" w:lineRule="auto"/>
        <w:ind w:firstLine="0"/>
        <w:rPr>
          <w:ins w:id="1099" w:author="Gergo" w:date="2017-11-24T10:44:00Z"/>
          <w:rFonts w:ascii="Consolas" w:hAnsi="Consolas"/>
          <w:sz w:val="22"/>
          <w:szCs w:val="22"/>
          <w:rPrChange w:id="1100" w:author="Gergo" w:date="2017-11-25T13:10:00Z">
            <w:rPr>
              <w:ins w:id="1101" w:author="Gergo" w:date="2017-11-24T10:44:00Z"/>
              <w:rFonts w:ascii="Consolas" w:hAnsi="Consolas"/>
            </w:rPr>
          </w:rPrChange>
        </w:rPr>
        <w:pPrChange w:id="1102" w:author="Gergo" w:date="2017-11-24T10:46:00Z">
          <w:pPr>
            <w:ind w:firstLine="0"/>
          </w:pPr>
        </w:pPrChange>
      </w:pPr>
    </w:p>
    <w:p w14:paraId="667F310A" w14:textId="77777777" w:rsidR="00F71781" w:rsidRPr="003355B9" w:rsidRDefault="00F71781">
      <w:pPr>
        <w:spacing w:line="240" w:lineRule="auto"/>
        <w:ind w:firstLine="0"/>
        <w:rPr>
          <w:ins w:id="1103" w:author="Gergo" w:date="2017-11-24T10:44:00Z"/>
          <w:rFonts w:ascii="Consolas" w:hAnsi="Consolas"/>
          <w:sz w:val="22"/>
          <w:szCs w:val="22"/>
          <w:rPrChange w:id="1104" w:author="Gergo" w:date="2017-11-25T13:10:00Z">
            <w:rPr>
              <w:ins w:id="1105" w:author="Gergo" w:date="2017-11-24T10:44:00Z"/>
              <w:rFonts w:ascii="Consolas" w:hAnsi="Consolas"/>
            </w:rPr>
          </w:rPrChange>
        </w:rPr>
        <w:pPrChange w:id="1106" w:author="Gergo" w:date="2017-11-24T10:46:00Z">
          <w:pPr>
            <w:ind w:firstLine="0"/>
          </w:pPr>
        </w:pPrChange>
      </w:pPr>
      <w:ins w:id="1107" w:author="Gergo" w:date="2017-11-24T10:44:00Z">
        <w:r w:rsidRPr="003355B9">
          <w:rPr>
            <w:rFonts w:ascii="Consolas" w:hAnsi="Consolas"/>
            <w:sz w:val="22"/>
            <w:szCs w:val="22"/>
            <w:rPrChange w:id="1108" w:author="Gergo" w:date="2017-11-25T13:10:00Z">
              <w:rPr>
                <w:rFonts w:ascii="Consolas" w:hAnsi="Consolas"/>
              </w:rPr>
            </w:rPrChange>
          </w:rPr>
          <w:t>circlesIntersections(cirle1, circle2, out i1, out i2){</w:t>
        </w:r>
      </w:ins>
    </w:p>
    <w:p w14:paraId="38894545" w14:textId="77777777" w:rsidR="00F71781" w:rsidRPr="003355B9" w:rsidRDefault="00F71781">
      <w:pPr>
        <w:spacing w:line="240" w:lineRule="auto"/>
        <w:ind w:firstLine="0"/>
        <w:rPr>
          <w:ins w:id="1109" w:author="Gergo" w:date="2017-11-24T10:44:00Z"/>
          <w:rFonts w:ascii="Consolas" w:hAnsi="Consolas"/>
          <w:sz w:val="22"/>
          <w:szCs w:val="22"/>
          <w:rPrChange w:id="1110" w:author="Gergo" w:date="2017-11-25T13:10:00Z">
            <w:rPr>
              <w:ins w:id="1111" w:author="Gergo" w:date="2017-11-24T10:44:00Z"/>
              <w:rFonts w:ascii="Consolas" w:hAnsi="Consolas"/>
            </w:rPr>
          </w:rPrChange>
        </w:rPr>
        <w:pPrChange w:id="1112" w:author="Gergo" w:date="2017-11-24T10:46:00Z">
          <w:pPr>
            <w:ind w:firstLine="0"/>
          </w:pPr>
        </w:pPrChange>
      </w:pPr>
      <w:ins w:id="1113" w:author="Gergo" w:date="2017-11-24T10:44:00Z">
        <w:r w:rsidRPr="003355B9">
          <w:rPr>
            <w:rFonts w:ascii="Consolas" w:hAnsi="Consolas"/>
            <w:sz w:val="22"/>
            <w:szCs w:val="22"/>
            <w:rPrChange w:id="1114" w:author="Gergo" w:date="2017-11-25T13:10:00Z">
              <w:rPr>
                <w:rFonts w:ascii="Consolas" w:hAnsi="Consolas"/>
              </w:rPr>
            </w:rPrChange>
          </w:rPr>
          <w:tab/>
          <w:t>calculate intersections</w:t>
        </w:r>
      </w:ins>
    </w:p>
    <w:p w14:paraId="05332C7B" w14:textId="77777777" w:rsidR="00F71781" w:rsidRPr="003355B9" w:rsidRDefault="00F71781">
      <w:pPr>
        <w:spacing w:line="240" w:lineRule="auto"/>
        <w:ind w:firstLine="0"/>
        <w:rPr>
          <w:ins w:id="1115" w:author="Gergo" w:date="2017-11-24T10:44:00Z"/>
          <w:rFonts w:ascii="Consolas" w:hAnsi="Consolas"/>
          <w:sz w:val="22"/>
          <w:szCs w:val="22"/>
          <w:rPrChange w:id="1116" w:author="Gergo" w:date="2017-11-25T13:10:00Z">
            <w:rPr>
              <w:ins w:id="1117" w:author="Gergo" w:date="2017-11-24T10:44:00Z"/>
              <w:rFonts w:ascii="Consolas" w:hAnsi="Consolas"/>
            </w:rPr>
          </w:rPrChange>
        </w:rPr>
        <w:pPrChange w:id="1118" w:author="Gergo" w:date="2017-11-24T10:46:00Z">
          <w:pPr>
            <w:ind w:firstLine="0"/>
          </w:pPr>
        </w:pPrChange>
      </w:pPr>
      <w:ins w:id="1119" w:author="Gergo" w:date="2017-11-24T10:44:00Z">
        <w:r w:rsidRPr="003355B9">
          <w:rPr>
            <w:rFonts w:ascii="Consolas" w:hAnsi="Consolas"/>
            <w:sz w:val="22"/>
            <w:szCs w:val="22"/>
            <w:rPrChange w:id="1120" w:author="Gergo" w:date="2017-11-25T13:10:00Z">
              <w:rPr>
                <w:rFonts w:ascii="Consolas" w:hAnsi="Consolas"/>
              </w:rPr>
            </w:rPrChange>
          </w:rPr>
          <w:tab/>
          <w:t>i1 = intersection1</w:t>
        </w:r>
      </w:ins>
    </w:p>
    <w:p w14:paraId="173E17F1" w14:textId="77777777" w:rsidR="00F71781" w:rsidRPr="003355B9" w:rsidRDefault="00F71781">
      <w:pPr>
        <w:spacing w:line="240" w:lineRule="auto"/>
        <w:ind w:firstLine="0"/>
        <w:rPr>
          <w:ins w:id="1121" w:author="Gergo" w:date="2017-11-24T10:44:00Z"/>
          <w:rFonts w:ascii="Consolas" w:hAnsi="Consolas"/>
          <w:sz w:val="22"/>
          <w:szCs w:val="22"/>
          <w:rPrChange w:id="1122" w:author="Gergo" w:date="2017-11-25T13:10:00Z">
            <w:rPr>
              <w:ins w:id="1123" w:author="Gergo" w:date="2017-11-24T10:44:00Z"/>
              <w:rFonts w:ascii="Consolas" w:hAnsi="Consolas"/>
            </w:rPr>
          </w:rPrChange>
        </w:rPr>
        <w:pPrChange w:id="1124" w:author="Gergo" w:date="2017-11-24T10:46:00Z">
          <w:pPr>
            <w:ind w:firstLine="0"/>
          </w:pPr>
        </w:pPrChange>
      </w:pPr>
      <w:ins w:id="1125" w:author="Gergo" w:date="2017-11-24T10:44:00Z">
        <w:r w:rsidRPr="003355B9">
          <w:rPr>
            <w:rFonts w:ascii="Consolas" w:hAnsi="Consolas"/>
            <w:sz w:val="22"/>
            <w:szCs w:val="22"/>
            <w:rPrChange w:id="1126" w:author="Gergo" w:date="2017-11-25T13:10:00Z">
              <w:rPr>
                <w:rFonts w:ascii="Consolas" w:hAnsi="Consolas"/>
              </w:rPr>
            </w:rPrChange>
          </w:rPr>
          <w:tab/>
          <w:t>i2 = intersection2</w:t>
        </w:r>
      </w:ins>
    </w:p>
    <w:p w14:paraId="7EA12B23" w14:textId="77BD4833" w:rsidR="00F71781" w:rsidRPr="003355B9" w:rsidRDefault="00F71781">
      <w:pPr>
        <w:spacing w:line="240" w:lineRule="auto"/>
        <w:ind w:firstLine="0"/>
        <w:rPr>
          <w:ins w:id="1127" w:author="Gergo" w:date="2017-11-24T10:46:00Z"/>
          <w:rFonts w:ascii="Consolas" w:hAnsi="Consolas"/>
          <w:sz w:val="22"/>
          <w:szCs w:val="22"/>
        </w:rPr>
        <w:pPrChange w:id="1128" w:author="Gergo" w:date="2017-11-24T10:46:00Z">
          <w:pPr>
            <w:ind w:firstLine="0"/>
          </w:pPr>
        </w:pPrChange>
      </w:pPr>
      <w:ins w:id="1129" w:author="Gergo" w:date="2017-11-24T10:44:00Z">
        <w:r w:rsidRPr="003355B9">
          <w:rPr>
            <w:rFonts w:ascii="Consolas" w:hAnsi="Consolas"/>
            <w:sz w:val="22"/>
            <w:szCs w:val="22"/>
            <w:rPrChange w:id="1130" w:author="Gergo" w:date="2017-11-25T13:10:00Z">
              <w:rPr>
                <w:rFonts w:ascii="Consolas" w:hAnsi="Consolas"/>
              </w:rPr>
            </w:rPrChange>
          </w:rPr>
          <w:t>}</w:t>
        </w:r>
      </w:ins>
    </w:p>
    <w:p w14:paraId="3387C025" w14:textId="77777777" w:rsidR="00F71781" w:rsidRPr="003355B9" w:rsidRDefault="00F71781">
      <w:pPr>
        <w:spacing w:line="240" w:lineRule="auto"/>
        <w:ind w:firstLine="0"/>
        <w:rPr>
          <w:ins w:id="1131" w:author="Gergo" w:date="2017-11-24T10:44:00Z"/>
          <w:rFonts w:ascii="Consolas" w:hAnsi="Consolas"/>
          <w:sz w:val="22"/>
          <w:szCs w:val="22"/>
          <w:rPrChange w:id="1132" w:author="Gergo" w:date="2017-11-25T13:10:00Z">
            <w:rPr>
              <w:ins w:id="1133" w:author="Gergo" w:date="2017-11-24T10:44:00Z"/>
              <w:rFonts w:ascii="Consolas" w:hAnsi="Consolas"/>
            </w:rPr>
          </w:rPrChange>
        </w:rPr>
        <w:pPrChange w:id="1134" w:author="Gergo" w:date="2017-11-24T10:46:00Z">
          <w:pPr>
            <w:ind w:firstLine="0"/>
          </w:pPr>
        </w:pPrChange>
      </w:pPr>
    </w:p>
    <w:p w14:paraId="0800D993" w14:textId="77777777" w:rsidR="00F71781" w:rsidRPr="003355B9" w:rsidRDefault="00F71781">
      <w:pPr>
        <w:spacing w:line="240" w:lineRule="auto"/>
        <w:ind w:firstLine="0"/>
        <w:rPr>
          <w:ins w:id="1135" w:author="Gergo" w:date="2017-11-24T10:44:00Z"/>
          <w:rFonts w:ascii="Consolas" w:hAnsi="Consolas"/>
          <w:sz w:val="22"/>
          <w:szCs w:val="22"/>
          <w:rPrChange w:id="1136" w:author="Gergo" w:date="2017-11-25T13:10:00Z">
            <w:rPr>
              <w:ins w:id="1137" w:author="Gergo" w:date="2017-11-24T10:44:00Z"/>
              <w:rFonts w:ascii="Consolas" w:hAnsi="Consolas"/>
            </w:rPr>
          </w:rPrChange>
        </w:rPr>
        <w:pPrChange w:id="1138" w:author="Gergo" w:date="2017-11-24T10:46:00Z">
          <w:pPr>
            <w:ind w:firstLine="0"/>
          </w:pPr>
        </w:pPrChange>
      </w:pPr>
      <w:ins w:id="1139" w:author="Gergo" w:date="2017-11-24T10:44:00Z">
        <w:r w:rsidRPr="003355B9">
          <w:rPr>
            <w:rFonts w:ascii="Consolas" w:hAnsi="Consolas"/>
            <w:sz w:val="22"/>
            <w:szCs w:val="22"/>
            <w:rPrChange w:id="1140" w:author="Gergo" w:date="2017-11-25T13:10:00Z">
              <w:rPr>
                <w:rFonts w:ascii="Consolas" w:hAnsi="Consolas"/>
              </w:rPr>
            </w:rPrChange>
          </w:rPr>
          <w:t>getTangentsFromPoint(out t1, out t2, catPosition){</w:t>
        </w:r>
      </w:ins>
    </w:p>
    <w:p w14:paraId="23A7999F" w14:textId="77777777" w:rsidR="00F71781" w:rsidRPr="003355B9" w:rsidRDefault="00F71781">
      <w:pPr>
        <w:spacing w:line="240" w:lineRule="auto"/>
        <w:ind w:firstLine="0"/>
        <w:rPr>
          <w:ins w:id="1141" w:author="Gergo" w:date="2017-11-24T10:44:00Z"/>
          <w:rFonts w:ascii="Consolas" w:hAnsi="Consolas"/>
          <w:sz w:val="22"/>
          <w:szCs w:val="22"/>
          <w:rPrChange w:id="1142" w:author="Gergo" w:date="2017-11-25T13:10:00Z">
            <w:rPr>
              <w:ins w:id="1143" w:author="Gergo" w:date="2017-11-24T10:44:00Z"/>
              <w:rFonts w:ascii="Consolas" w:hAnsi="Consolas"/>
            </w:rPr>
          </w:rPrChange>
        </w:rPr>
        <w:pPrChange w:id="1144" w:author="Gergo" w:date="2017-11-24T10:46:00Z">
          <w:pPr>
            <w:ind w:firstLine="0"/>
          </w:pPr>
        </w:pPrChange>
      </w:pPr>
      <w:ins w:id="1145" w:author="Gergo" w:date="2017-11-24T10:44:00Z">
        <w:r w:rsidRPr="003355B9">
          <w:rPr>
            <w:rFonts w:ascii="Consolas" w:hAnsi="Consolas"/>
            <w:sz w:val="22"/>
            <w:szCs w:val="22"/>
            <w:rPrChange w:id="1146" w:author="Gergo" w:date="2017-11-25T13:10:00Z">
              <w:rPr>
                <w:rFonts w:ascii="Consolas" w:hAnsi="Consolas"/>
              </w:rPr>
            </w:rPrChange>
          </w:rPr>
          <w:tab/>
          <w:t>distance = catPostion to playerPosition</w:t>
        </w:r>
      </w:ins>
    </w:p>
    <w:p w14:paraId="6FBD2B98" w14:textId="77777777" w:rsidR="00F71781" w:rsidRPr="003355B9" w:rsidRDefault="00F71781">
      <w:pPr>
        <w:spacing w:line="240" w:lineRule="auto"/>
        <w:ind w:firstLine="0"/>
        <w:rPr>
          <w:ins w:id="1147" w:author="Gergo" w:date="2017-11-24T10:44:00Z"/>
          <w:rFonts w:ascii="Consolas" w:hAnsi="Consolas"/>
          <w:sz w:val="22"/>
          <w:szCs w:val="22"/>
          <w:rPrChange w:id="1148" w:author="Gergo" w:date="2017-11-25T13:10:00Z">
            <w:rPr>
              <w:ins w:id="1149" w:author="Gergo" w:date="2017-11-24T10:44:00Z"/>
              <w:rFonts w:ascii="Consolas" w:hAnsi="Consolas"/>
            </w:rPr>
          </w:rPrChange>
        </w:rPr>
        <w:pPrChange w:id="1150" w:author="Gergo" w:date="2017-11-24T10:46:00Z">
          <w:pPr>
            <w:ind w:firstLine="0"/>
          </w:pPr>
        </w:pPrChange>
      </w:pPr>
      <w:ins w:id="1151" w:author="Gergo" w:date="2017-11-24T10:44:00Z">
        <w:r w:rsidRPr="003355B9">
          <w:rPr>
            <w:rFonts w:ascii="Consolas" w:hAnsi="Consolas"/>
            <w:sz w:val="22"/>
            <w:szCs w:val="22"/>
            <w:rPrChange w:id="1152" w:author="Gergo" w:date="2017-11-25T13:10:00Z">
              <w:rPr>
                <w:rFonts w:ascii="Consolas" w:hAnsi="Consolas"/>
              </w:rPr>
            </w:rPrChange>
          </w:rPr>
          <w:tab/>
          <w:t>playerCircle = (center = player.pos, radius = playerAvoidRange )</w:t>
        </w:r>
      </w:ins>
    </w:p>
    <w:p w14:paraId="400E8D6E" w14:textId="71577FC2" w:rsidR="00F71781" w:rsidRPr="003355B9" w:rsidRDefault="00F71781">
      <w:pPr>
        <w:spacing w:line="240" w:lineRule="auto"/>
        <w:ind w:firstLine="0"/>
        <w:rPr>
          <w:ins w:id="1153" w:author="Gergo" w:date="2017-11-24T10:44:00Z"/>
          <w:rFonts w:ascii="Consolas" w:hAnsi="Consolas"/>
          <w:sz w:val="22"/>
          <w:szCs w:val="22"/>
          <w:rPrChange w:id="1154" w:author="Gergo" w:date="2017-11-25T13:10:00Z">
            <w:rPr>
              <w:ins w:id="1155" w:author="Gergo" w:date="2017-11-24T10:44:00Z"/>
              <w:rFonts w:ascii="Consolas" w:hAnsi="Consolas"/>
            </w:rPr>
          </w:rPrChange>
        </w:rPr>
        <w:pPrChange w:id="1156" w:author="Gergo" w:date="2017-11-24T10:46:00Z">
          <w:pPr>
            <w:ind w:firstLine="0"/>
          </w:pPr>
        </w:pPrChange>
      </w:pPr>
      <w:ins w:id="1157" w:author="Gergo" w:date="2017-11-24T10:44:00Z">
        <w:r w:rsidRPr="003355B9">
          <w:rPr>
            <w:rFonts w:ascii="Consolas" w:hAnsi="Consolas"/>
            <w:sz w:val="22"/>
            <w:szCs w:val="22"/>
            <w:rPrChange w:id="1158" w:author="Gergo" w:date="2017-11-25T13:10:00Z">
              <w:rPr>
                <w:rFonts w:ascii="Consolas" w:hAnsi="Consolas"/>
              </w:rPr>
            </w:rPrChange>
          </w:rPr>
          <w:tab/>
          <w:t>catCircle = (center = cat.pos, radius = distance )</w:t>
        </w:r>
        <w:r w:rsidRPr="003355B9">
          <w:rPr>
            <w:rFonts w:ascii="Consolas" w:hAnsi="Consolas"/>
            <w:sz w:val="22"/>
            <w:szCs w:val="22"/>
            <w:rPrChange w:id="1159" w:author="Gergo" w:date="2017-11-25T13:10:00Z">
              <w:rPr>
                <w:rFonts w:ascii="Consolas" w:hAnsi="Consolas"/>
              </w:rPr>
            </w:rPrChange>
          </w:rPr>
          <w:tab/>
        </w:r>
      </w:ins>
    </w:p>
    <w:p w14:paraId="0B47C809" w14:textId="07D3E87B" w:rsidR="00F71781" w:rsidRPr="003355B9" w:rsidRDefault="00F71781">
      <w:pPr>
        <w:spacing w:line="240" w:lineRule="auto"/>
        <w:ind w:firstLine="0"/>
        <w:rPr>
          <w:ins w:id="1160" w:author="Gergo" w:date="2017-11-24T10:44:00Z"/>
          <w:rFonts w:ascii="Consolas" w:hAnsi="Consolas"/>
          <w:sz w:val="22"/>
          <w:szCs w:val="22"/>
          <w:rPrChange w:id="1161" w:author="Gergo" w:date="2017-11-25T13:10:00Z">
            <w:rPr>
              <w:ins w:id="1162" w:author="Gergo" w:date="2017-11-24T10:44:00Z"/>
              <w:rFonts w:ascii="Consolas" w:hAnsi="Consolas"/>
            </w:rPr>
          </w:rPrChange>
        </w:rPr>
        <w:pPrChange w:id="1163" w:author="Gergo" w:date="2017-11-24T10:46:00Z">
          <w:pPr>
            <w:ind w:firstLine="0"/>
          </w:pPr>
        </w:pPrChange>
      </w:pPr>
      <w:ins w:id="1164" w:author="Gergo" w:date="2017-11-24T10:44:00Z">
        <w:r w:rsidRPr="003355B9">
          <w:rPr>
            <w:rFonts w:ascii="Consolas" w:hAnsi="Consolas"/>
            <w:sz w:val="22"/>
            <w:szCs w:val="22"/>
            <w:rPrChange w:id="1165" w:author="Gergo" w:date="2017-11-25T13:10:00Z">
              <w:rPr>
                <w:rFonts w:ascii="Consolas" w:hAnsi="Consolas"/>
              </w:rPr>
            </w:rPrChange>
          </w:rPr>
          <w:tab/>
          <w:t>circlesIntersections(playerCircle,catCircle,t1,t2)</w:t>
        </w:r>
      </w:ins>
    </w:p>
    <w:p w14:paraId="1A2C113D" w14:textId="2A30A793" w:rsidR="00F71781" w:rsidRPr="003355B9" w:rsidRDefault="00F71781">
      <w:pPr>
        <w:spacing w:line="240" w:lineRule="auto"/>
        <w:ind w:firstLine="0"/>
        <w:rPr>
          <w:ins w:id="1166" w:author="Gergo" w:date="2017-11-24T10:46:00Z"/>
          <w:rFonts w:ascii="Consolas" w:hAnsi="Consolas"/>
          <w:sz w:val="22"/>
          <w:szCs w:val="22"/>
        </w:rPr>
        <w:pPrChange w:id="1167" w:author="Gergo" w:date="2017-11-24T10:46:00Z">
          <w:pPr>
            <w:ind w:firstLine="0"/>
          </w:pPr>
        </w:pPrChange>
      </w:pPr>
      <w:ins w:id="1168" w:author="Gergo" w:date="2017-11-24T10:44:00Z">
        <w:r w:rsidRPr="003355B9">
          <w:rPr>
            <w:rFonts w:ascii="Consolas" w:hAnsi="Consolas"/>
            <w:sz w:val="22"/>
            <w:szCs w:val="22"/>
            <w:rPrChange w:id="1169" w:author="Gergo" w:date="2017-11-25T13:10:00Z">
              <w:rPr>
                <w:rFonts w:ascii="Consolas" w:hAnsi="Consolas"/>
              </w:rPr>
            </w:rPrChange>
          </w:rPr>
          <w:t>}</w:t>
        </w:r>
      </w:ins>
    </w:p>
    <w:p w14:paraId="27997A1C" w14:textId="77777777" w:rsidR="00F71781" w:rsidRPr="003355B9" w:rsidRDefault="00F71781">
      <w:pPr>
        <w:spacing w:line="240" w:lineRule="auto"/>
        <w:ind w:firstLine="0"/>
        <w:rPr>
          <w:ins w:id="1170" w:author="Gergo" w:date="2017-11-24T10:44:00Z"/>
          <w:rFonts w:ascii="Consolas" w:hAnsi="Consolas"/>
          <w:sz w:val="22"/>
          <w:szCs w:val="22"/>
          <w:rPrChange w:id="1171" w:author="Gergo" w:date="2017-11-25T13:10:00Z">
            <w:rPr>
              <w:ins w:id="1172" w:author="Gergo" w:date="2017-11-24T10:44:00Z"/>
              <w:rFonts w:ascii="Consolas" w:hAnsi="Consolas"/>
            </w:rPr>
          </w:rPrChange>
        </w:rPr>
        <w:pPrChange w:id="1173" w:author="Gergo" w:date="2017-11-24T10:46:00Z">
          <w:pPr>
            <w:ind w:firstLine="0"/>
          </w:pPr>
        </w:pPrChange>
      </w:pPr>
    </w:p>
    <w:p w14:paraId="279E0D8E" w14:textId="77777777" w:rsidR="00F71781" w:rsidRPr="003355B9" w:rsidRDefault="00F71781">
      <w:pPr>
        <w:spacing w:line="240" w:lineRule="auto"/>
        <w:ind w:firstLine="0"/>
        <w:rPr>
          <w:ins w:id="1174" w:author="Gergo" w:date="2017-11-24T10:44:00Z"/>
          <w:rFonts w:ascii="Consolas" w:hAnsi="Consolas"/>
          <w:sz w:val="22"/>
          <w:szCs w:val="22"/>
          <w:rPrChange w:id="1175" w:author="Gergo" w:date="2017-11-25T13:10:00Z">
            <w:rPr>
              <w:ins w:id="1176" w:author="Gergo" w:date="2017-11-24T10:44:00Z"/>
              <w:rFonts w:ascii="Consolas" w:hAnsi="Consolas"/>
            </w:rPr>
          </w:rPrChange>
        </w:rPr>
        <w:pPrChange w:id="1177" w:author="Gergo" w:date="2017-11-24T10:46:00Z">
          <w:pPr>
            <w:ind w:firstLine="0"/>
          </w:pPr>
        </w:pPrChange>
      </w:pPr>
      <w:ins w:id="1178" w:author="Gergo" w:date="2017-11-24T10:44:00Z">
        <w:r w:rsidRPr="003355B9">
          <w:rPr>
            <w:rFonts w:ascii="Consolas" w:hAnsi="Consolas"/>
            <w:sz w:val="22"/>
            <w:szCs w:val="22"/>
            <w:rPrChange w:id="1179" w:author="Gergo" w:date="2017-11-25T13:10:00Z">
              <w:rPr>
                <w:rFonts w:ascii="Consolas" w:hAnsi="Consolas"/>
              </w:rPr>
            </w:rPrChange>
          </w:rPr>
          <w:t>pickCloserTangent(t1,t2){</w:t>
        </w:r>
      </w:ins>
    </w:p>
    <w:p w14:paraId="757AC37E" w14:textId="391BC138" w:rsidR="00F71781" w:rsidRPr="003355B9" w:rsidRDefault="00F71781">
      <w:pPr>
        <w:spacing w:line="240" w:lineRule="auto"/>
        <w:ind w:firstLine="0"/>
        <w:rPr>
          <w:ins w:id="1180" w:author="Gergo" w:date="2017-11-24T10:44:00Z"/>
          <w:rFonts w:ascii="Consolas" w:hAnsi="Consolas"/>
          <w:sz w:val="22"/>
          <w:szCs w:val="22"/>
          <w:rPrChange w:id="1181" w:author="Gergo" w:date="2017-11-25T13:10:00Z">
            <w:rPr>
              <w:ins w:id="1182" w:author="Gergo" w:date="2017-11-24T10:44:00Z"/>
              <w:rFonts w:ascii="Consolas" w:hAnsi="Consolas"/>
            </w:rPr>
          </w:rPrChange>
        </w:rPr>
        <w:pPrChange w:id="1183" w:author="Gergo" w:date="2017-11-24T10:46:00Z">
          <w:pPr>
            <w:ind w:firstLine="0"/>
          </w:pPr>
        </w:pPrChange>
      </w:pPr>
      <w:ins w:id="1184" w:author="Gergo" w:date="2017-11-24T10:44:00Z">
        <w:r w:rsidRPr="003355B9">
          <w:rPr>
            <w:rFonts w:ascii="Consolas" w:hAnsi="Consolas"/>
            <w:sz w:val="22"/>
            <w:szCs w:val="22"/>
            <w:rPrChange w:id="1185" w:author="Gergo" w:date="2017-11-25T13:10:00Z">
              <w:rPr>
                <w:rFonts w:ascii="Consolas" w:hAnsi="Consolas"/>
              </w:rPr>
            </w:rPrChange>
          </w:rPr>
          <w:tab/>
          <w:t>d1 = di</w:t>
        </w:r>
      </w:ins>
      <w:ins w:id="1186" w:author="Gergo" w:date="2017-11-29T19:28:00Z">
        <w:r w:rsidR="00BD0D2A">
          <w:rPr>
            <w:rFonts w:ascii="Consolas" w:hAnsi="Consolas"/>
            <w:sz w:val="22"/>
            <w:szCs w:val="22"/>
          </w:rPr>
          <w:t>s</w:t>
        </w:r>
      </w:ins>
      <w:ins w:id="1187" w:author="Gergo" w:date="2017-11-24T10:44:00Z">
        <w:r w:rsidRPr="003355B9">
          <w:rPr>
            <w:rFonts w:ascii="Consolas" w:hAnsi="Consolas"/>
            <w:sz w:val="22"/>
            <w:szCs w:val="22"/>
            <w:rPrChange w:id="1188" w:author="Gergo" w:date="2017-11-25T13:10:00Z">
              <w:rPr>
                <w:rFonts w:ascii="Consolas" w:hAnsi="Consolas"/>
              </w:rPr>
            </w:rPrChange>
          </w:rPr>
          <w:t>tance</w:t>
        </w:r>
      </w:ins>
      <w:ins w:id="1189" w:author="Gergo" w:date="2017-11-29T19:28:00Z">
        <w:r w:rsidR="00BD0D2A">
          <w:rPr>
            <w:rFonts w:ascii="Consolas" w:hAnsi="Consolas"/>
            <w:sz w:val="22"/>
            <w:szCs w:val="22"/>
          </w:rPr>
          <w:t xml:space="preserve"> of t1 and player</w:t>
        </w:r>
      </w:ins>
    </w:p>
    <w:p w14:paraId="01AAC0D9" w14:textId="35B07B7C" w:rsidR="00F71781" w:rsidRPr="003355B9" w:rsidRDefault="00F71781">
      <w:pPr>
        <w:spacing w:line="240" w:lineRule="auto"/>
        <w:ind w:firstLine="0"/>
        <w:rPr>
          <w:ins w:id="1190" w:author="Gergo" w:date="2017-11-24T10:44:00Z"/>
          <w:rFonts w:ascii="Consolas" w:hAnsi="Consolas"/>
          <w:sz w:val="22"/>
          <w:szCs w:val="22"/>
          <w:rPrChange w:id="1191" w:author="Gergo" w:date="2017-11-25T13:10:00Z">
            <w:rPr>
              <w:ins w:id="1192" w:author="Gergo" w:date="2017-11-24T10:44:00Z"/>
              <w:rFonts w:ascii="Consolas" w:hAnsi="Consolas"/>
            </w:rPr>
          </w:rPrChange>
        </w:rPr>
        <w:pPrChange w:id="1193" w:author="Gergo" w:date="2017-11-24T10:46:00Z">
          <w:pPr>
            <w:ind w:firstLine="0"/>
          </w:pPr>
        </w:pPrChange>
      </w:pPr>
      <w:ins w:id="1194" w:author="Gergo" w:date="2017-11-24T10:44:00Z">
        <w:r w:rsidRPr="003355B9">
          <w:rPr>
            <w:rFonts w:ascii="Consolas" w:hAnsi="Consolas"/>
            <w:sz w:val="22"/>
            <w:szCs w:val="22"/>
            <w:rPrChange w:id="1195" w:author="Gergo" w:date="2017-11-25T13:10:00Z">
              <w:rPr>
                <w:rFonts w:ascii="Consolas" w:hAnsi="Consolas"/>
              </w:rPr>
            </w:rPrChange>
          </w:rPr>
          <w:tab/>
          <w:t>d2 = distance</w:t>
        </w:r>
      </w:ins>
      <w:ins w:id="1196" w:author="Gergo" w:date="2017-11-29T19:28:00Z">
        <w:r w:rsidR="00BD0D2A">
          <w:rPr>
            <w:rFonts w:ascii="Consolas" w:hAnsi="Consolas"/>
            <w:sz w:val="22"/>
            <w:szCs w:val="22"/>
          </w:rPr>
          <w:t xml:space="preserve"> of t2 and player</w:t>
        </w:r>
      </w:ins>
    </w:p>
    <w:p w14:paraId="0EB4F2EB" w14:textId="77777777" w:rsidR="00F71781" w:rsidRPr="003355B9" w:rsidRDefault="00F71781">
      <w:pPr>
        <w:spacing w:line="240" w:lineRule="auto"/>
        <w:ind w:firstLine="0"/>
        <w:rPr>
          <w:ins w:id="1197" w:author="Gergo" w:date="2017-11-24T10:44:00Z"/>
          <w:rFonts w:ascii="Consolas" w:hAnsi="Consolas"/>
          <w:sz w:val="22"/>
          <w:szCs w:val="22"/>
          <w:rPrChange w:id="1198" w:author="Gergo" w:date="2017-11-25T13:10:00Z">
            <w:rPr>
              <w:ins w:id="1199" w:author="Gergo" w:date="2017-11-24T10:44:00Z"/>
              <w:rFonts w:ascii="Consolas" w:hAnsi="Consolas"/>
            </w:rPr>
          </w:rPrChange>
        </w:rPr>
        <w:pPrChange w:id="1200" w:author="Gergo" w:date="2017-11-24T10:46:00Z">
          <w:pPr>
            <w:ind w:firstLine="0"/>
          </w:pPr>
        </w:pPrChange>
      </w:pPr>
      <w:ins w:id="1201" w:author="Gergo" w:date="2017-11-24T10:44:00Z">
        <w:r w:rsidRPr="003355B9">
          <w:rPr>
            <w:rFonts w:ascii="Consolas" w:hAnsi="Consolas"/>
            <w:sz w:val="22"/>
            <w:szCs w:val="22"/>
            <w:rPrChange w:id="1202" w:author="Gergo" w:date="2017-11-25T13:10:00Z">
              <w:rPr>
                <w:rFonts w:ascii="Consolas" w:hAnsi="Consolas"/>
              </w:rPr>
            </w:rPrChange>
          </w:rPr>
          <w:tab/>
        </w:r>
      </w:ins>
    </w:p>
    <w:p w14:paraId="4ED7C9AF" w14:textId="77777777" w:rsidR="00F71781" w:rsidRPr="003355B9" w:rsidRDefault="00F71781">
      <w:pPr>
        <w:spacing w:line="240" w:lineRule="auto"/>
        <w:ind w:firstLine="0"/>
        <w:rPr>
          <w:ins w:id="1203" w:author="Gergo" w:date="2017-11-24T10:44:00Z"/>
          <w:rFonts w:ascii="Consolas" w:hAnsi="Consolas"/>
          <w:sz w:val="22"/>
          <w:szCs w:val="22"/>
          <w:rPrChange w:id="1204" w:author="Gergo" w:date="2017-11-25T13:10:00Z">
            <w:rPr>
              <w:ins w:id="1205" w:author="Gergo" w:date="2017-11-24T10:44:00Z"/>
              <w:rFonts w:ascii="Consolas" w:hAnsi="Consolas"/>
            </w:rPr>
          </w:rPrChange>
        </w:rPr>
        <w:pPrChange w:id="1206" w:author="Gergo" w:date="2017-11-24T10:46:00Z">
          <w:pPr>
            <w:ind w:firstLine="0"/>
          </w:pPr>
        </w:pPrChange>
      </w:pPr>
      <w:ins w:id="1207" w:author="Gergo" w:date="2017-11-24T10:44:00Z">
        <w:r w:rsidRPr="003355B9">
          <w:rPr>
            <w:rFonts w:ascii="Consolas" w:hAnsi="Consolas"/>
            <w:sz w:val="22"/>
            <w:szCs w:val="22"/>
            <w:rPrChange w:id="1208" w:author="Gergo" w:date="2017-11-25T13:10:00Z">
              <w:rPr>
                <w:rFonts w:ascii="Consolas" w:hAnsi="Consolas"/>
              </w:rPr>
            </w:rPrChange>
          </w:rPr>
          <w:tab/>
          <w:t>return d1 &lt; d2 ? t1 : t2;</w:t>
        </w:r>
      </w:ins>
    </w:p>
    <w:p w14:paraId="476124C7" w14:textId="77777777" w:rsidR="00F71781" w:rsidRPr="003355B9" w:rsidRDefault="00F71781">
      <w:pPr>
        <w:spacing w:line="240" w:lineRule="auto"/>
        <w:ind w:firstLine="0"/>
        <w:rPr>
          <w:ins w:id="1209" w:author="Gergo" w:date="2017-11-24T10:44:00Z"/>
          <w:rFonts w:ascii="Consolas" w:hAnsi="Consolas"/>
          <w:sz w:val="22"/>
          <w:szCs w:val="22"/>
          <w:rPrChange w:id="1210" w:author="Gergo" w:date="2017-11-25T13:10:00Z">
            <w:rPr>
              <w:ins w:id="1211" w:author="Gergo" w:date="2017-11-24T10:44:00Z"/>
              <w:rFonts w:ascii="Consolas" w:hAnsi="Consolas"/>
            </w:rPr>
          </w:rPrChange>
        </w:rPr>
        <w:pPrChange w:id="1212" w:author="Gergo" w:date="2017-11-24T10:46:00Z">
          <w:pPr>
            <w:ind w:firstLine="0"/>
          </w:pPr>
        </w:pPrChange>
      </w:pPr>
      <w:ins w:id="1213" w:author="Gergo" w:date="2017-11-24T10:44:00Z">
        <w:r w:rsidRPr="003355B9">
          <w:rPr>
            <w:rFonts w:ascii="Consolas" w:hAnsi="Consolas"/>
            <w:sz w:val="22"/>
            <w:szCs w:val="22"/>
            <w:rPrChange w:id="1214" w:author="Gergo" w:date="2017-11-25T13:10:00Z">
              <w:rPr>
                <w:rFonts w:ascii="Consolas" w:hAnsi="Consolas"/>
              </w:rPr>
            </w:rPrChange>
          </w:rPr>
          <w:t>}</w:t>
        </w:r>
      </w:ins>
    </w:p>
    <w:p w14:paraId="74CCB6D7" w14:textId="77777777" w:rsidR="00F71781" w:rsidRPr="003355B9" w:rsidRDefault="00F71781" w:rsidP="00F71781">
      <w:pPr>
        <w:ind w:firstLine="0"/>
        <w:rPr>
          <w:ins w:id="1215" w:author="Gergo" w:date="2017-11-24T10:44:00Z"/>
          <w:rFonts w:ascii="Consolas" w:hAnsi="Consolas"/>
          <w:sz w:val="22"/>
          <w:szCs w:val="22"/>
          <w:rPrChange w:id="1216" w:author="Gergo" w:date="2017-11-25T13:10:00Z">
            <w:rPr>
              <w:ins w:id="1217" w:author="Gergo" w:date="2017-11-24T10:44:00Z"/>
              <w:rFonts w:ascii="Consolas" w:hAnsi="Consolas"/>
            </w:rPr>
          </w:rPrChange>
        </w:rPr>
      </w:pPr>
    </w:p>
    <w:p w14:paraId="6C8F3A0F" w14:textId="77777777" w:rsidR="00F71781" w:rsidRPr="003355B9" w:rsidRDefault="00F71781" w:rsidP="00F71781">
      <w:pPr>
        <w:ind w:firstLine="0"/>
        <w:rPr>
          <w:ins w:id="1218" w:author="Gergo" w:date="2017-11-24T10:44:00Z"/>
          <w:rFonts w:ascii="Consolas" w:hAnsi="Consolas"/>
          <w:sz w:val="22"/>
          <w:szCs w:val="22"/>
          <w:rPrChange w:id="1219" w:author="Gergo" w:date="2017-11-25T13:10:00Z">
            <w:rPr>
              <w:ins w:id="1220" w:author="Gergo" w:date="2017-11-24T10:44:00Z"/>
              <w:rFonts w:ascii="Consolas" w:hAnsi="Consolas"/>
            </w:rPr>
          </w:rPrChange>
        </w:rPr>
      </w:pPr>
      <w:ins w:id="1221" w:author="Gergo" w:date="2017-11-24T10:44:00Z">
        <w:r w:rsidRPr="003355B9">
          <w:rPr>
            <w:rFonts w:ascii="Consolas" w:hAnsi="Consolas"/>
            <w:sz w:val="22"/>
            <w:szCs w:val="22"/>
            <w:rPrChange w:id="1222" w:author="Gergo" w:date="2017-11-25T13:10:00Z">
              <w:rPr>
                <w:rFonts w:ascii="Consolas" w:hAnsi="Consolas"/>
              </w:rPr>
            </w:rPrChange>
          </w:rPr>
          <w:lastRenderedPageBreak/>
          <w:t>Update(){</w:t>
        </w:r>
      </w:ins>
    </w:p>
    <w:p w14:paraId="4DB33747" w14:textId="77777777" w:rsidR="00F71781" w:rsidRPr="003355B9" w:rsidRDefault="00F71781" w:rsidP="00F71781">
      <w:pPr>
        <w:ind w:firstLine="0"/>
        <w:rPr>
          <w:ins w:id="1223" w:author="Gergo" w:date="2017-11-24T10:44:00Z"/>
          <w:rFonts w:ascii="Consolas" w:hAnsi="Consolas"/>
          <w:sz w:val="22"/>
          <w:szCs w:val="22"/>
          <w:rPrChange w:id="1224" w:author="Gergo" w:date="2017-11-25T13:10:00Z">
            <w:rPr>
              <w:ins w:id="1225" w:author="Gergo" w:date="2017-11-24T10:44:00Z"/>
              <w:rFonts w:ascii="Consolas" w:hAnsi="Consolas"/>
            </w:rPr>
          </w:rPrChange>
        </w:rPr>
      </w:pPr>
      <w:ins w:id="1226" w:author="Gergo" w:date="2017-11-24T10:44:00Z">
        <w:r w:rsidRPr="003355B9">
          <w:rPr>
            <w:rFonts w:ascii="Consolas" w:hAnsi="Consolas"/>
            <w:sz w:val="22"/>
            <w:szCs w:val="22"/>
            <w:rPrChange w:id="1227" w:author="Gergo" w:date="2017-11-25T13:10:00Z">
              <w:rPr>
                <w:rFonts w:ascii="Consolas" w:hAnsi="Consolas"/>
              </w:rPr>
            </w:rPrChange>
          </w:rPr>
          <w:tab/>
          <w:t>if(!isLineIntersectsCircleOrCloserToNest()){</w:t>
        </w:r>
      </w:ins>
    </w:p>
    <w:p w14:paraId="6F5C72EF" w14:textId="77777777" w:rsidR="00F71781" w:rsidRPr="003355B9" w:rsidRDefault="00F71781" w:rsidP="00F71781">
      <w:pPr>
        <w:ind w:firstLine="0"/>
        <w:rPr>
          <w:ins w:id="1228" w:author="Gergo" w:date="2017-11-24T10:44:00Z"/>
          <w:rFonts w:ascii="Consolas" w:hAnsi="Consolas"/>
          <w:sz w:val="22"/>
          <w:szCs w:val="22"/>
          <w:rPrChange w:id="1229" w:author="Gergo" w:date="2017-11-25T13:10:00Z">
            <w:rPr>
              <w:ins w:id="1230" w:author="Gergo" w:date="2017-11-24T10:44:00Z"/>
              <w:rFonts w:ascii="Consolas" w:hAnsi="Consolas"/>
            </w:rPr>
          </w:rPrChange>
        </w:rPr>
      </w:pPr>
      <w:ins w:id="1231" w:author="Gergo" w:date="2017-11-24T10:44:00Z">
        <w:r w:rsidRPr="003355B9">
          <w:rPr>
            <w:rFonts w:ascii="Consolas" w:hAnsi="Consolas"/>
            <w:sz w:val="22"/>
            <w:szCs w:val="22"/>
            <w:rPrChange w:id="1232" w:author="Gergo" w:date="2017-11-25T13:10:00Z">
              <w:rPr>
                <w:rFonts w:ascii="Consolas" w:hAnsi="Consolas"/>
              </w:rPr>
            </w:rPrChange>
          </w:rPr>
          <w:tab/>
        </w:r>
        <w:r w:rsidRPr="003355B9">
          <w:rPr>
            <w:rFonts w:ascii="Consolas" w:hAnsi="Consolas"/>
            <w:sz w:val="22"/>
            <w:szCs w:val="22"/>
            <w:rPrChange w:id="1233" w:author="Gergo" w:date="2017-11-25T13:10:00Z">
              <w:rPr>
                <w:rFonts w:ascii="Consolas" w:hAnsi="Consolas"/>
              </w:rPr>
            </w:rPrChange>
          </w:rPr>
          <w:tab/>
          <w:t>catDirection = towards the Nest</w:t>
        </w:r>
      </w:ins>
    </w:p>
    <w:p w14:paraId="48B23A5A" w14:textId="77777777" w:rsidR="00F71781" w:rsidRPr="003355B9" w:rsidRDefault="00F71781" w:rsidP="00F71781">
      <w:pPr>
        <w:ind w:firstLine="0"/>
        <w:rPr>
          <w:ins w:id="1234" w:author="Gergo" w:date="2017-11-24T10:44:00Z"/>
          <w:rFonts w:ascii="Consolas" w:hAnsi="Consolas"/>
          <w:sz w:val="22"/>
          <w:szCs w:val="22"/>
          <w:rPrChange w:id="1235" w:author="Gergo" w:date="2017-11-25T13:10:00Z">
            <w:rPr>
              <w:ins w:id="1236" w:author="Gergo" w:date="2017-11-24T10:44:00Z"/>
              <w:rFonts w:ascii="Consolas" w:hAnsi="Consolas"/>
            </w:rPr>
          </w:rPrChange>
        </w:rPr>
      </w:pPr>
      <w:ins w:id="1237" w:author="Gergo" w:date="2017-11-24T10:44:00Z">
        <w:r w:rsidRPr="003355B9">
          <w:rPr>
            <w:rFonts w:ascii="Consolas" w:hAnsi="Consolas"/>
            <w:sz w:val="22"/>
            <w:szCs w:val="22"/>
            <w:rPrChange w:id="1238" w:author="Gergo" w:date="2017-11-25T13:10:00Z">
              <w:rPr>
                <w:rFonts w:ascii="Consolas" w:hAnsi="Consolas"/>
              </w:rPr>
            </w:rPrChange>
          </w:rPr>
          <w:tab/>
          <w:t>}</w:t>
        </w:r>
      </w:ins>
    </w:p>
    <w:p w14:paraId="78756E87" w14:textId="77777777" w:rsidR="00F71781" w:rsidRPr="003355B9" w:rsidRDefault="00F71781" w:rsidP="00F71781">
      <w:pPr>
        <w:ind w:firstLine="0"/>
        <w:rPr>
          <w:ins w:id="1239" w:author="Gergo" w:date="2017-11-24T10:44:00Z"/>
          <w:rFonts w:ascii="Consolas" w:hAnsi="Consolas"/>
          <w:sz w:val="22"/>
          <w:szCs w:val="22"/>
          <w:rPrChange w:id="1240" w:author="Gergo" w:date="2017-11-25T13:10:00Z">
            <w:rPr>
              <w:ins w:id="1241" w:author="Gergo" w:date="2017-11-24T10:44:00Z"/>
              <w:rFonts w:ascii="Consolas" w:hAnsi="Consolas"/>
            </w:rPr>
          </w:rPrChange>
        </w:rPr>
      </w:pPr>
      <w:ins w:id="1242" w:author="Gergo" w:date="2017-11-24T10:44:00Z">
        <w:r w:rsidRPr="003355B9">
          <w:rPr>
            <w:rFonts w:ascii="Consolas" w:hAnsi="Consolas"/>
            <w:sz w:val="22"/>
            <w:szCs w:val="22"/>
            <w:rPrChange w:id="1243" w:author="Gergo" w:date="2017-11-25T13:10:00Z">
              <w:rPr>
                <w:rFonts w:ascii="Consolas" w:hAnsi="Consolas"/>
              </w:rPr>
            </w:rPrChange>
          </w:rPr>
          <w:tab/>
          <w:t>else{</w:t>
        </w:r>
      </w:ins>
    </w:p>
    <w:p w14:paraId="4C1E1718" w14:textId="77777777" w:rsidR="00F71781" w:rsidRPr="003355B9" w:rsidRDefault="00F71781" w:rsidP="00F71781">
      <w:pPr>
        <w:ind w:firstLine="0"/>
        <w:rPr>
          <w:ins w:id="1244" w:author="Gergo" w:date="2017-11-24T10:44:00Z"/>
          <w:rFonts w:ascii="Consolas" w:hAnsi="Consolas"/>
          <w:sz w:val="22"/>
          <w:szCs w:val="22"/>
          <w:rPrChange w:id="1245" w:author="Gergo" w:date="2017-11-25T13:10:00Z">
            <w:rPr>
              <w:ins w:id="1246" w:author="Gergo" w:date="2017-11-24T10:44:00Z"/>
              <w:rFonts w:ascii="Consolas" w:hAnsi="Consolas"/>
            </w:rPr>
          </w:rPrChange>
        </w:rPr>
      </w:pPr>
      <w:ins w:id="1247" w:author="Gergo" w:date="2017-11-24T10:44:00Z">
        <w:r w:rsidRPr="003355B9">
          <w:rPr>
            <w:rFonts w:ascii="Consolas" w:hAnsi="Consolas"/>
            <w:sz w:val="22"/>
            <w:szCs w:val="22"/>
            <w:rPrChange w:id="1248" w:author="Gergo" w:date="2017-11-25T13:10:00Z">
              <w:rPr>
                <w:rFonts w:ascii="Consolas" w:hAnsi="Consolas"/>
              </w:rPr>
            </w:rPrChange>
          </w:rPr>
          <w:tab/>
        </w:r>
        <w:r w:rsidRPr="003355B9">
          <w:rPr>
            <w:rFonts w:ascii="Consolas" w:hAnsi="Consolas"/>
            <w:sz w:val="22"/>
            <w:szCs w:val="22"/>
            <w:rPrChange w:id="1249" w:author="Gergo" w:date="2017-11-25T13:10:00Z">
              <w:rPr>
                <w:rFonts w:ascii="Consolas" w:hAnsi="Consolas"/>
              </w:rPr>
            </w:rPrChange>
          </w:rPr>
          <w:tab/>
          <w:t>t1, t2</w:t>
        </w:r>
      </w:ins>
    </w:p>
    <w:p w14:paraId="3968DCD8" w14:textId="77777777" w:rsidR="00F71781" w:rsidRPr="003355B9" w:rsidRDefault="00F71781" w:rsidP="00F71781">
      <w:pPr>
        <w:ind w:firstLine="0"/>
        <w:rPr>
          <w:ins w:id="1250" w:author="Gergo" w:date="2017-11-24T10:44:00Z"/>
          <w:rFonts w:ascii="Consolas" w:hAnsi="Consolas"/>
          <w:sz w:val="22"/>
          <w:szCs w:val="22"/>
          <w:rPrChange w:id="1251" w:author="Gergo" w:date="2017-11-25T13:10:00Z">
            <w:rPr>
              <w:ins w:id="1252" w:author="Gergo" w:date="2017-11-24T10:44:00Z"/>
              <w:rFonts w:ascii="Consolas" w:hAnsi="Consolas"/>
            </w:rPr>
          </w:rPrChange>
        </w:rPr>
      </w:pPr>
      <w:ins w:id="1253" w:author="Gergo" w:date="2017-11-24T10:44:00Z">
        <w:r w:rsidRPr="003355B9">
          <w:rPr>
            <w:rFonts w:ascii="Consolas" w:hAnsi="Consolas"/>
            <w:sz w:val="22"/>
            <w:szCs w:val="22"/>
            <w:rPrChange w:id="1254" w:author="Gergo" w:date="2017-11-25T13:10:00Z">
              <w:rPr>
                <w:rFonts w:ascii="Consolas" w:hAnsi="Consolas"/>
              </w:rPr>
            </w:rPrChange>
          </w:rPr>
          <w:tab/>
        </w:r>
        <w:r w:rsidRPr="003355B9">
          <w:rPr>
            <w:rFonts w:ascii="Consolas" w:hAnsi="Consolas"/>
            <w:sz w:val="22"/>
            <w:szCs w:val="22"/>
            <w:rPrChange w:id="1255" w:author="Gergo" w:date="2017-11-25T13:10:00Z">
              <w:rPr>
                <w:rFonts w:ascii="Consolas" w:hAnsi="Consolas"/>
              </w:rPr>
            </w:rPrChange>
          </w:rPr>
          <w:tab/>
          <w:t>getTangentsFromPoint(t1,t2, selfPos);</w:t>
        </w:r>
      </w:ins>
    </w:p>
    <w:p w14:paraId="06ED1E3E" w14:textId="77777777" w:rsidR="00F71781" w:rsidRPr="003355B9" w:rsidRDefault="00F71781" w:rsidP="00F71781">
      <w:pPr>
        <w:ind w:firstLine="0"/>
        <w:rPr>
          <w:ins w:id="1256" w:author="Gergo" w:date="2017-11-24T10:44:00Z"/>
          <w:rFonts w:ascii="Consolas" w:hAnsi="Consolas"/>
          <w:sz w:val="22"/>
          <w:szCs w:val="22"/>
          <w:rPrChange w:id="1257" w:author="Gergo" w:date="2017-11-25T13:10:00Z">
            <w:rPr>
              <w:ins w:id="1258" w:author="Gergo" w:date="2017-11-24T10:44:00Z"/>
              <w:rFonts w:ascii="Consolas" w:hAnsi="Consolas"/>
            </w:rPr>
          </w:rPrChange>
        </w:rPr>
      </w:pPr>
      <w:ins w:id="1259" w:author="Gergo" w:date="2017-11-24T10:44:00Z">
        <w:r w:rsidRPr="003355B9">
          <w:rPr>
            <w:rFonts w:ascii="Consolas" w:hAnsi="Consolas"/>
            <w:sz w:val="22"/>
            <w:szCs w:val="22"/>
            <w:rPrChange w:id="1260" w:author="Gergo" w:date="2017-11-25T13:10:00Z">
              <w:rPr>
                <w:rFonts w:ascii="Consolas" w:hAnsi="Consolas"/>
              </w:rPr>
            </w:rPrChange>
          </w:rPr>
          <w:tab/>
        </w:r>
        <w:r w:rsidRPr="003355B9">
          <w:rPr>
            <w:rFonts w:ascii="Consolas" w:hAnsi="Consolas"/>
            <w:sz w:val="22"/>
            <w:szCs w:val="22"/>
            <w:rPrChange w:id="1261" w:author="Gergo" w:date="2017-11-25T13:10:00Z">
              <w:rPr>
                <w:rFonts w:ascii="Consolas" w:hAnsi="Consolas"/>
              </w:rPr>
            </w:rPrChange>
          </w:rPr>
          <w:tab/>
          <w:t>dir = pickCloserTangent(t1,t2)</w:t>
        </w:r>
      </w:ins>
    </w:p>
    <w:p w14:paraId="51ADE6D8" w14:textId="77777777" w:rsidR="00F71781" w:rsidRPr="003355B9" w:rsidRDefault="00F71781" w:rsidP="00F71781">
      <w:pPr>
        <w:ind w:firstLine="0"/>
        <w:rPr>
          <w:ins w:id="1262" w:author="Gergo" w:date="2017-11-24T10:44:00Z"/>
          <w:rFonts w:ascii="Consolas" w:hAnsi="Consolas"/>
          <w:sz w:val="22"/>
          <w:szCs w:val="22"/>
          <w:rPrChange w:id="1263" w:author="Gergo" w:date="2017-11-25T13:10:00Z">
            <w:rPr>
              <w:ins w:id="1264" w:author="Gergo" w:date="2017-11-24T10:44:00Z"/>
              <w:rFonts w:ascii="Consolas" w:hAnsi="Consolas"/>
            </w:rPr>
          </w:rPrChange>
        </w:rPr>
      </w:pPr>
      <w:ins w:id="1265" w:author="Gergo" w:date="2017-11-24T10:44:00Z">
        <w:r w:rsidRPr="003355B9">
          <w:rPr>
            <w:rFonts w:ascii="Consolas" w:hAnsi="Consolas"/>
            <w:sz w:val="22"/>
            <w:szCs w:val="22"/>
            <w:rPrChange w:id="1266" w:author="Gergo" w:date="2017-11-25T13:10:00Z">
              <w:rPr>
                <w:rFonts w:ascii="Consolas" w:hAnsi="Consolas"/>
              </w:rPr>
            </w:rPrChange>
          </w:rPr>
          <w:tab/>
        </w:r>
        <w:r w:rsidRPr="003355B9">
          <w:rPr>
            <w:rFonts w:ascii="Consolas" w:hAnsi="Consolas"/>
            <w:sz w:val="22"/>
            <w:szCs w:val="22"/>
            <w:rPrChange w:id="1267" w:author="Gergo" w:date="2017-11-25T13:10:00Z">
              <w:rPr>
                <w:rFonts w:ascii="Consolas" w:hAnsi="Consolas"/>
              </w:rPr>
            </w:rPrChange>
          </w:rPr>
          <w:tab/>
          <w:t>catDirection = dir;</w:t>
        </w:r>
      </w:ins>
    </w:p>
    <w:p w14:paraId="3206974E" w14:textId="61994552" w:rsidR="00F71781" w:rsidRPr="003355B9" w:rsidRDefault="00F71781" w:rsidP="00F71781">
      <w:pPr>
        <w:ind w:firstLine="0"/>
        <w:rPr>
          <w:ins w:id="1268" w:author="Gergo" w:date="2017-11-24T10:44:00Z"/>
          <w:rFonts w:ascii="Consolas" w:hAnsi="Consolas"/>
          <w:sz w:val="22"/>
          <w:szCs w:val="22"/>
          <w:rPrChange w:id="1269" w:author="Gergo" w:date="2017-11-25T13:10:00Z">
            <w:rPr>
              <w:ins w:id="1270" w:author="Gergo" w:date="2017-11-24T10:44:00Z"/>
              <w:rFonts w:ascii="Consolas" w:hAnsi="Consolas"/>
            </w:rPr>
          </w:rPrChange>
        </w:rPr>
      </w:pPr>
      <w:ins w:id="1271" w:author="Gergo" w:date="2017-11-24T10:44:00Z">
        <w:r w:rsidRPr="003355B9">
          <w:rPr>
            <w:rFonts w:ascii="Consolas" w:hAnsi="Consolas"/>
            <w:sz w:val="22"/>
            <w:szCs w:val="22"/>
            <w:rPrChange w:id="1272" w:author="Gergo" w:date="2017-11-25T13:10:00Z">
              <w:rPr>
                <w:rFonts w:ascii="Consolas" w:hAnsi="Consolas"/>
              </w:rPr>
            </w:rPrChange>
          </w:rPr>
          <w:tab/>
        </w:r>
        <w:r w:rsidRPr="003355B9">
          <w:rPr>
            <w:rFonts w:ascii="Consolas" w:hAnsi="Consolas"/>
            <w:sz w:val="22"/>
            <w:szCs w:val="22"/>
          </w:rPr>
          <w:t>}</w:t>
        </w:r>
      </w:ins>
    </w:p>
    <w:p w14:paraId="48FD9507" w14:textId="41E76AB8" w:rsidR="00C26F96" w:rsidRPr="003355B9" w:rsidRDefault="00F71781">
      <w:pPr>
        <w:ind w:firstLine="0"/>
        <w:rPr>
          <w:ins w:id="1273" w:author="Gergo" w:date="2017-11-24T09:59:00Z"/>
          <w:rFonts w:ascii="Consolas" w:hAnsi="Consolas"/>
          <w:sz w:val="22"/>
          <w:szCs w:val="22"/>
          <w:rPrChange w:id="1274" w:author="Gergo" w:date="2017-11-25T13:10:00Z">
            <w:rPr>
              <w:ins w:id="1275" w:author="Gergo" w:date="2017-11-24T09:59:00Z"/>
            </w:rPr>
          </w:rPrChange>
        </w:rPr>
        <w:pPrChange w:id="1276" w:author="Gergo" w:date="2017-11-24T10:02:00Z">
          <w:pPr>
            <w:pStyle w:val="Cmsor2"/>
          </w:pPr>
        </w:pPrChange>
      </w:pPr>
      <w:ins w:id="1277" w:author="Gergo" w:date="2017-11-24T10:44:00Z">
        <w:r w:rsidRPr="003355B9">
          <w:rPr>
            <w:rFonts w:ascii="Consolas" w:hAnsi="Consolas"/>
            <w:sz w:val="22"/>
            <w:szCs w:val="22"/>
            <w:rPrChange w:id="1278" w:author="Gergo" w:date="2017-11-25T13:10:00Z">
              <w:rPr>
                <w:rFonts w:ascii="Consolas" w:hAnsi="Consolas"/>
              </w:rPr>
            </w:rPrChange>
          </w:rPr>
          <w:t>}</w:t>
        </w:r>
      </w:ins>
    </w:p>
    <w:p w14:paraId="32E70D9B" w14:textId="77777777" w:rsidR="00630B92" w:rsidRPr="003355B9" w:rsidRDefault="00630B92">
      <w:pPr>
        <w:rPr>
          <w:ins w:id="1279" w:author="Gergo" w:date="2017-11-18T11:48:00Z"/>
          <w:rFonts w:ascii="Consolas" w:hAnsi="Consolas"/>
          <w:rPrChange w:id="1280" w:author="Gergo" w:date="2017-11-25T13:10:00Z">
            <w:rPr>
              <w:ins w:id="1281" w:author="Gergo" w:date="2017-11-18T11:48:00Z"/>
            </w:rPr>
          </w:rPrChange>
        </w:rPr>
        <w:pPrChange w:id="1282" w:author="Gergo" w:date="2017-11-18T11:52:00Z">
          <w:pPr>
            <w:pStyle w:val="Cmsor2"/>
          </w:pPr>
        </w:pPrChange>
      </w:pPr>
    </w:p>
    <w:p w14:paraId="42180EF5" w14:textId="0C40F1EB" w:rsidR="007721F3" w:rsidRPr="003355B9" w:rsidRDefault="007721F3">
      <w:pPr>
        <w:rPr>
          <w:ins w:id="1283" w:author="Gergo" w:date="2017-11-18T12:04:00Z"/>
          <w:rPrChange w:id="1284" w:author="Gergo" w:date="2017-11-25T13:10:00Z">
            <w:rPr>
              <w:ins w:id="1285" w:author="Gergo" w:date="2017-11-18T12:04:00Z"/>
            </w:rPr>
          </w:rPrChange>
        </w:rPr>
        <w:pPrChange w:id="1286" w:author="Gergo" w:date="2017-11-18T10:59:00Z">
          <w:pPr>
            <w:pStyle w:val="Cmsor2"/>
          </w:pPr>
        </w:pPrChange>
      </w:pPr>
      <w:ins w:id="1287" w:author="Gergo" w:date="2017-11-18T12:02:00Z">
        <w:r w:rsidRPr="0034280E">
          <w:t xml:space="preserve">A számításokat a </w:t>
        </w:r>
        <w:r w:rsidRPr="003355B9">
          <w:rPr>
            <w:rFonts w:ascii="Consolas" w:hAnsi="Consolas"/>
            <w:rPrChange w:id="1288" w:author="Gergo" w:date="2017-11-25T13:10:00Z">
              <w:rPr>
                <w:b w:val="0"/>
                <w:bCs w:val="0"/>
                <w:iCs w:val="0"/>
              </w:rPr>
            </w:rPrChange>
          </w:rPr>
          <w:t>MathUtil</w:t>
        </w:r>
        <w:r w:rsidRPr="0034280E">
          <w:t xml:space="preserve"> segédosztályom metódusai végzik, amiket a </w:t>
        </w:r>
        <w:r w:rsidRPr="003355B9">
          <w:rPr>
            <w:rFonts w:ascii="Consolas" w:hAnsi="Consolas"/>
            <w:rPrChange w:id="1289" w:author="Gergo" w:date="2017-11-25T13:10:00Z">
              <w:rPr>
                <w:b w:val="0"/>
                <w:bCs w:val="0"/>
                <w:iCs w:val="0"/>
              </w:rPr>
            </w:rPrChange>
          </w:rPr>
          <w:t>KittenController</w:t>
        </w:r>
        <w:r w:rsidRPr="0034280E">
          <w:t xml:space="preserve"> hív. Mivel ezek a hívások az  </w:t>
        </w:r>
        <w:r w:rsidRPr="003355B9">
          <w:rPr>
            <w:rFonts w:ascii="Consolas" w:hAnsi="Consolas"/>
            <w:rPrChange w:id="1290" w:author="Gergo" w:date="2017-11-25T13:10:00Z">
              <w:rPr>
                <w:rFonts w:ascii="Consolas" w:hAnsi="Consolas"/>
                <w:b w:val="0"/>
                <w:bCs w:val="0"/>
                <w:iCs w:val="0"/>
              </w:rPr>
            </w:rPrChange>
          </w:rPr>
          <w:t>Update</w:t>
        </w:r>
        <w:r w:rsidRPr="003355B9">
          <w:rPr>
            <w:rPrChange w:id="1291" w:author="Gergo" w:date="2017-11-25T13:10:00Z">
              <w:rPr>
                <w:b w:val="0"/>
                <w:bCs w:val="0"/>
                <w:iCs w:val="0"/>
              </w:rPr>
            </w:rPrChange>
          </w:rPr>
          <w:t xml:space="preserve"> függvényben kaptak helyet</w:t>
        </w:r>
      </w:ins>
      <w:ins w:id="1292" w:author="Gergo" w:date="2017-12-03T18:08:00Z">
        <w:r w:rsidR="0073157E">
          <w:t>,</w:t>
        </w:r>
      </w:ins>
      <w:ins w:id="1293" w:author="Gergo" w:date="2017-11-18T12:02:00Z">
        <w:r w:rsidRPr="003355B9">
          <w:rPr>
            <w:color w:val="FF0000"/>
            <w:sz w:val="36"/>
            <w:rPrChange w:id="1294" w:author="Gergo" w:date="2017-11-25T13:10:00Z">
              <w:rPr>
                <w:b w:val="0"/>
                <w:bCs w:val="0"/>
                <w:iCs w:val="0"/>
                <w:color w:val="FF0000"/>
                <w:sz w:val="36"/>
              </w:rPr>
            </w:rPrChange>
          </w:rPr>
          <w:t xml:space="preserve"> </w:t>
        </w:r>
        <w:r w:rsidRPr="003355B9">
          <w:rPr>
            <w:rPrChange w:id="1295" w:author="Gergo" w:date="2017-11-25T13:10:00Z">
              <w:rPr>
                <w:b w:val="0"/>
                <w:bCs w:val="0"/>
                <w:iCs w:val="0"/>
              </w:rPr>
            </w:rPrChange>
          </w:rPr>
          <w:t xml:space="preserve">ezért </w:t>
        </w:r>
      </w:ins>
      <w:ins w:id="1296" w:author="Gergo" w:date="2017-12-03T18:09:00Z">
        <w:r w:rsidR="0073157E">
          <w:t>m</w:t>
        </w:r>
      </w:ins>
      <w:ins w:id="1297" w:author="Gergo" w:date="2017-11-18T12:02:00Z">
        <w:r w:rsidRPr="003355B9">
          <w:rPr>
            <w:rPrChange w:id="1298" w:author="Gergo" w:date="2017-11-25T13:10:00Z">
              <w:rPr>
                <w:b w:val="0"/>
                <w:bCs w:val="0"/>
                <w:iCs w:val="0"/>
              </w:rPr>
            </w:rPrChange>
          </w:rPr>
          <w:t>inden képkockánál újraszámítja az ér</w:t>
        </w:r>
        <w:r w:rsidR="0073157E">
          <w:rPr>
            <w:rPrChange w:id="1299" w:author="Gergo" w:date="2017-11-25T13:10:00Z">
              <w:rPr/>
            </w:rPrChange>
          </w:rPr>
          <w:t>intőket. Í</w:t>
        </w:r>
        <w:r w:rsidRPr="003355B9">
          <w:rPr>
            <w:rPrChange w:id="1300" w:author="Gergo" w:date="2017-11-25T13:10:00Z">
              <w:rPr>
                <w:b w:val="0"/>
                <w:bCs w:val="0"/>
                <w:iCs w:val="0"/>
              </w:rPr>
            </w:rPrChange>
          </w:rPr>
          <w:t>gy a folyamatos érintő irányú mozgás körmozgást eredményez a játékos körül.</w:t>
        </w:r>
      </w:ins>
    </w:p>
    <w:p w14:paraId="5505B529" w14:textId="3DC0BE4E" w:rsidR="0079528D" w:rsidRPr="003355B9" w:rsidRDefault="0079528D">
      <w:pPr>
        <w:pStyle w:val="Cmsor3"/>
        <w:rPr>
          <w:ins w:id="1301" w:author="Gergo" w:date="2017-11-18T12:04:00Z"/>
          <w:rPrChange w:id="1302" w:author="Gergo" w:date="2017-11-25T13:10:00Z">
            <w:rPr>
              <w:ins w:id="1303" w:author="Gergo" w:date="2017-11-18T12:04:00Z"/>
            </w:rPr>
          </w:rPrChange>
        </w:rPr>
        <w:pPrChange w:id="1304" w:author="Gergo" w:date="2017-11-18T12:04:00Z">
          <w:pPr>
            <w:pStyle w:val="Cmsor2"/>
          </w:pPr>
        </w:pPrChange>
      </w:pPr>
      <w:bookmarkStart w:id="1305" w:name="_Toc499416831"/>
      <w:ins w:id="1306" w:author="Gergo" w:date="2017-11-18T12:04:00Z">
        <w:r w:rsidRPr="003355B9">
          <w:rPr>
            <w:rPrChange w:id="1307" w:author="Gergo" w:date="2017-11-25T13:10:00Z">
              <w:rPr>
                <w:iCs w:val="0"/>
              </w:rPr>
            </w:rPrChange>
          </w:rPr>
          <w:t>Akadályok kikerülése</w:t>
        </w:r>
        <w:bookmarkEnd w:id="1305"/>
      </w:ins>
    </w:p>
    <w:p w14:paraId="265194D3" w14:textId="298F8446" w:rsidR="0079528D" w:rsidRPr="003355B9" w:rsidRDefault="00301448">
      <w:pPr>
        <w:rPr>
          <w:ins w:id="1308" w:author="Gergo" w:date="2017-11-18T12:35:00Z"/>
          <w:rPrChange w:id="1309" w:author="Gergo" w:date="2017-11-25T13:10:00Z">
            <w:rPr>
              <w:ins w:id="1310" w:author="Gergo" w:date="2017-11-18T12:35:00Z"/>
            </w:rPr>
          </w:rPrChange>
        </w:rPr>
        <w:pPrChange w:id="1311" w:author="Gergo" w:date="2017-11-18T12:05:00Z">
          <w:pPr>
            <w:pStyle w:val="Cmsor2"/>
          </w:pPr>
        </w:pPrChange>
      </w:pPr>
      <w:ins w:id="1312" w:author="Gergo" w:date="2017-11-18T12:13:00Z">
        <w:r w:rsidRPr="003355B9">
          <w:rPr>
            <w:rPrChange w:id="1313" w:author="Gergo" w:date="2017-11-25T13:10:00Z">
              <w:rPr>
                <w:b w:val="0"/>
                <w:bCs w:val="0"/>
                <w:iCs w:val="0"/>
              </w:rPr>
            </w:rPrChange>
          </w:rPr>
          <w:t xml:space="preserve">Minden akadály rendelkezik egy </w:t>
        </w:r>
        <w:r w:rsidRPr="003355B9">
          <w:rPr>
            <w:rFonts w:ascii="Consolas" w:hAnsi="Consolas"/>
            <w:rPrChange w:id="1314" w:author="Gergo" w:date="2017-11-25T13:10:00Z">
              <w:rPr>
                <w:b w:val="0"/>
                <w:bCs w:val="0"/>
                <w:iCs w:val="0"/>
              </w:rPr>
            </w:rPrChange>
          </w:rPr>
          <w:t>ObstacleInfo</w:t>
        </w:r>
        <w:r w:rsidRPr="0034280E">
          <w:t xml:space="preserve"> scripttel, amiben meg van adva, hogy az adott elemet mekkora sugarú körben </w:t>
        </w:r>
        <w:r w:rsidRPr="003355B9">
          <w:rPr>
            <w:rPrChange w:id="1315" w:author="Gergo" w:date="2017-11-25T13:10:00Z">
              <w:rPr>
                <w:b w:val="0"/>
                <w:bCs w:val="0"/>
                <w:iCs w:val="0"/>
              </w:rPr>
            </w:rPrChange>
          </w:rPr>
          <w:t xml:space="preserve">kell kikerülni. </w:t>
        </w:r>
      </w:ins>
      <w:ins w:id="1316" w:author="Gergo" w:date="2017-11-18T12:09:00Z">
        <w:r w:rsidR="0073157E">
          <w:rPr>
            <w:rPrChange w:id="1317" w:author="Gergo" w:date="2017-11-25T13:10:00Z">
              <w:rPr/>
            </w:rPrChange>
          </w:rPr>
          <w:t>A</w:t>
        </w:r>
        <w:r w:rsidRPr="003355B9">
          <w:rPr>
            <w:rPrChange w:id="1318" w:author="Gergo" w:date="2017-11-25T13:10:00Z">
              <w:rPr>
                <w:b w:val="0"/>
                <w:bCs w:val="0"/>
                <w:iCs w:val="0"/>
              </w:rPr>
            </w:rPrChange>
          </w:rPr>
          <w:t xml:space="preserve"> fák é kövek</w:t>
        </w:r>
        <w:r w:rsidR="003B76B4" w:rsidRPr="003355B9">
          <w:rPr>
            <w:rPrChange w:id="1319" w:author="Gergo" w:date="2017-11-25T13:10:00Z">
              <w:rPr>
                <w:b w:val="0"/>
                <w:bCs w:val="0"/>
                <w:iCs w:val="0"/>
              </w:rPr>
            </w:rPrChange>
          </w:rPr>
          <w:t xml:space="preserve"> kikerülése nagyon hasonló módon történik</w:t>
        </w:r>
      </w:ins>
      <w:ins w:id="1320" w:author="Gergo" w:date="2017-11-18T12:12:00Z">
        <w:r w:rsidRPr="003355B9">
          <w:rPr>
            <w:rPrChange w:id="1321" w:author="Gergo" w:date="2017-11-25T13:10:00Z">
              <w:rPr>
                <w:b w:val="0"/>
                <w:bCs w:val="0"/>
                <w:iCs w:val="0"/>
              </w:rPr>
            </w:rPrChange>
          </w:rPr>
          <w:t>,</w:t>
        </w:r>
      </w:ins>
      <w:ins w:id="1322" w:author="Gergo" w:date="2017-11-18T12:09:00Z">
        <w:r w:rsidR="003B76B4" w:rsidRPr="003355B9">
          <w:rPr>
            <w:rPrChange w:id="1323" w:author="Gergo" w:date="2017-11-25T13:10:00Z">
              <w:rPr>
                <w:b w:val="0"/>
                <w:bCs w:val="0"/>
                <w:iCs w:val="0"/>
              </w:rPr>
            </w:rPrChange>
          </w:rPr>
          <w:t xml:space="preserve"> mint a játékosé.</w:t>
        </w:r>
      </w:ins>
      <w:ins w:id="1324" w:author="Gergo" w:date="2017-11-18T12:15:00Z">
        <w:r w:rsidRPr="003355B9">
          <w:rPr>
            <w:rPrChange w:id="1325" w:author="Gergo" w:date="2017-11-25T13:10:00Z">
              <w:rPr>
                <w:b w:val="0"/>
                <w:bCs w:val="0"/>
                <w:iCs w:val="0"/>
              </w:rPr>
            </w:rPrChange>
          </w:rPr>
          <w:t xml:space="preserve"> A módszer egészen az érintő választásig teljesen</w:t>
        </w:r>
        <w:r w:rsidR="000D2C8F" w:rsidRPr="003355B9">
          <w:rPr>
            <w:rPrChange w:id="1326" w:author="Gergo" w:date="2017-11-25T13:10:00Z">
              <w:rPr>
                <w:b w:val="0"/>
                <w:bCs w:val="0"/>
                <w:iCs w:val="0"/>
              </w:rPr>
            </w:rPrChange>
          </w:rPr>
          <w:t xml:space="preserve"> megegyezik, itt viszont nem az</w:t>
        </w:r>
      </w:ins>
      <w:ins w:id="1327" w:author="Gergo" w:date="2017-12-03T18:11:00Z">
        <w:r w:rsidR="0073157E">
          <w:t>t az</w:t>
        </w:r>
      </w:ins>
      <w:ins w:id="1328" w:author="Gergo" w:date="2017-11-18T12:15:00Z">
        <w:r w:rsidR="000D2C8F" w:rsidRPr="003355B9">
          <w:rPr>
            <w:rPrChange w:id="1329" w:author="Gergo" w:date="2017-11-25T13:10:00Z">
              <w:rPr>
                <w:b w:val="0"/>
                <w:bCs w:val="0"/>
                <w:iCs w:val="0"/>
              </w:rPr>
            </w:rPrChange>
          </w:rPr>
          <w:t xml:space="preserve"> ér</w:t>
        </w:r>
      </w:ins>
      <w:ins w:id="1330" w:author="Gergo" w:date="2017-11-18T12:23:00Z">
        <w:r w:rsidR="000D2C8F" w:rsidRPr="003355B9">
          <w:rPr>
            <w:rPrChange w:id="1331" w:author="Gergo" w:date="2017-11-25T13:10:00Z">
              <w:rPr>
                <w:b w:val="0"/>
                <w:bCs w:val="0"/>
                <w:iCs w:val="0"/>
              </w:rPr>
            </w:rPrChange>
          </w:rPr>
          <w:t>i</w:t>
        </w:r>
      </w:ins>
      <w:ins w:id="1332" w:author="Gergo" w:date="2017-11-18T12:15:00Z">
        <w:r w:rsidR="000D2C8F" w:rsidRPr="003355B9">
          <w:rPr>
            <w:rPrChange w:id="1333" w:author="Gergo" w:date="2017-11-25T13:10:00Z">
              <w:rPr>
                <w:b w:val="0"/>
                <w:bCs w:val="0"/>
                <w:iCs w:val="0"/>
              </w:rPr>
            </w:rPrChange>
          </w:rPr>
          <w:t>ntőt választja</w:t>
        </w:r>
      </w:ins>
      <w:ins w:id="1334" w:author="Gergo" w:date="2017-11-18T12:23:00Z">
        <w:r w:rsidR="000D2C8F" w:rsidRPr="003355B9">
          <w:rPr>
            <w:rPrChange w:id="1335" w:author="Gergo" w:date="2017-11-25T13:10:00Z">
              <w:rPr>
                <w:b w:val="0"/>
                <w:bCs w:val="0"/>
                <w:iCs w:val="0"/>
              </w:rPr>
            </w:rPrChange>
          </w:rPr>
          <w:t>, amelyik a menedékhez van közelebb, hanem azt</w:t>
        </w:r>
      </w:ins>
      <w:ins w:id="1336" w:author="Gergo" w:date="2017-11-18T12:25:00Z">
        <w:r w:rsidR="00B512B7" w:rsidRPr="003355B9">
          <w:rPr>
            <w:rPrChange w:id="1337" w:author="Gergo" w:date="2017-11-25T13:10:00Z">
              <w:rPr>
                <w:b w:val="0"/>
                <w:bCs w:val="0"/>
                <w:iCs w:val="0"/>
              </w:rPr>
            </w:rPrChange>
          </w:rPr>
          <w:t>,</w:t>
        </w:r>
      </w:ins>
      <w:ins w:id="1338" w:author="Gergo" w:date="2017-11-18T12:23:00Z">
        <w:r w:rsidR="000D2C8F" w:rsidRPr="003355B9">
          <w:rPr>
            <w:rPrChange w:id="1339" w:author="Gergo" w:date="2017-11-25T13:10:00Z">
              <w:rPr>
                <w:b w:val="0"/>
                <w:bCs w:val="0"/>
                <w:iCs w:val="0"/>
              </w:rPr>
            </w:rPrChange>
          </w:rPr>
          <w:t xml:space="preserve"> amelyik az őt üldöző játékostól távolabb</w:t>
        </w:r>
      </w:ins>
      <w:ins w:id="1340" w:author="Gergo" w:date="2017-12-03T18:11:00Z">
        <w:r w:rsidR="0073157E">
          <w:t xml:space="preserve"> van</w:t>
        </w:r>
      </w:ins>
      <w:ins w:id="1341" w:author="Gergo" w:date="2017-11-18T12:23:00Z">
        <w:r w:rsidR="000D2C8F" w:rsidRPr="003355B9">
          <w:rPr>
            <w:rPrChange w:id="1342" w:author="Gergo" w:date="2017-11-25T13:10:00Z">
              <w:rPr>
                <w:b w:val="0"/>
                <w:bCs w:val="0"/>
                <w:iCs w:val="0"/>
              </w:rPr>
            </w:rPrChange>
          </w:rPr>
          <w:t>.</w:t>
        </w:r>
      </w:ins>
      <w:ins w:id="1343" w:author="Gergo" w:date="2017-11-18T12:26:00Z">
        <w:r w:rsidR="00B512B7" w:rsidRPr="003355B9">
          <w:rPr>
            <w:rPrChange w:id="1344" w:author="Gergo" w:date="2017-11-25T13:10:00Z">
              <w:rPr>
                <w:b w:val="0"/>
                <w:bCs w:val="0"/>
                <w:iCs w:val="0"/>
              </w:rPr>
            </w:rPrChange>
          </w:rPr>
          <w:t xml:space="preserve"> Ha ez nem így lenne</w:t>
        </w:r>
      </w:ins>
      <w:ins w:id="1345" w:author="Gergo" w:date="2017-11-18T12:27:00Z">
        <w:r w:rsidR="00B512B7" w:rsidRPr="003355B9">
          <w:rPr>
            <w:rPrChange w:id="1346" w:author="Gergo" w:date="2017-11-25T13:10:00Z">
              <w:rPr>
                <w:b w:val="0"/>
                <w:bCs w:val="0"/>
                <w:iCs w:val="0"/>
              </w:rPr>
            </w:rPrChange>
          </w:rPr>
          <w:t>,</w:t>
        </w:r>
      </w:ins>
      <w:ins w:id="1347" w:author="Gergo" w:date="2017-11-18T12:26:00Z">
        <w:r w:rsidR="00B512B7" w:rsidRPr="003355B9">
          <w:rPr>
            <w:rPrChange w:id="1348" w:author="Gergo" w:date="2017-11-25T13:10:00Z">
              <w:rPr>
                <w:b w:val="0"/>
                <w:bCs w:val="0"/>
                <w:iCs w:val="0"/>
              </w:rPr>
            </w:rPrChange>
          </w:rPr>
          <w:t xml:space="preserve"> akkor </w:t>
        </w:r>
      </w:ins>
      <w:ins w:id="1349" w:author="Gergo" w:date="2017-11-18T12:27:00Z">
        <w:r w:rsidR="00B512B7" w:rsidRPr="003355B9">
          <w:rPr>
            <w:rPrChange w:id="1350" w:author="Gergo" w:date="2017-11-25T13:10:00Z">
              <w:rPr>
                <w:b w:val="0"/>
                <w:bCs w:val="0"/>
                <w:iCs w:val="0"/>
              </w:rPr>
            </w:rPrChange>
          </w:rPr>
          <w:t>az akadály megkerülése közben a cica és a játékos találkozhatnának és elkaphatná</w:t>
        </w:r>
        <w:r w:rsidR="0073157E">
          <w:rPr>
            <w:rPrChange w:id="1351" w:author="Gergo" w:date="2017-11-25T13:10:00Z">
              <w:rPr/>
            </w:rPrChange>
          </w:rPr>
          <w:t xml:space="preserve"> a macskát. Ezzel a megoldással</w:t>
        </w:r>
        <w:r w:rsidR="00B512B7" w:rsidRPr="003355B9">
          <w:rPr>
            <w:rPrChange w:id="1352" w:author="Gergo" w:date="2017-11-25T13:10:00Z">
              <w:rPr>
                <w:b w:val="0"/>
                <w:bCs w:val="0"/>
                <w:iCs w:val="0"/>
              </w:rPr>
            </w:rPrChange>
          </w:rPr>
          <w:t xml:space="preserve"> akárhogy </w:t>
        </w:r>
      </w:ins>
      <w:ins w:id="1353" w:author="Gergo" w:date="2017-12-03T18:11:00Z">
        <w:r w:rsidR="0073157E">
          <w:t xml:space="preserve">is </w:t>
        </w:r>
      </w:ins>
      <w:ins w:id="1354" w:author="Gergo" w:date="2017-11-18T12:27:00Z">
        <w:r w:rsidR="00B512B7" w:rsidRPr="003355B9">
          <w:rPr>
            <w:rPrChange w:id="1355" w:author="Gergo" w:date="2017-11-25T13:10:00Z">
              <w:rPr>
                <w:b w:val="0"/>
                <w:bCs w:val="0"/>
                <w:iCs w:val="0"/>
              </w:rPr>
            </w:rPrChange>
          </w:rPr>
          <w:t xml:space="preserve">kergetjük a cicát a egy fa vagy egy kő körül azt sosem tudjuk elkapni. Egy akadály </w:t>
        </w:r>
      </w:ins>
      <w:ins w:id="1356" w:author="Gergo" w:date="2017-11-18T12:29:00Z">
        <w:r w:rsidR="00B512B7" w:rsidRPr="003355B9">
          <w:rPr>
            <w:rPrChange w:id="1357" w:author="Gergo" w:date="2017-11-25T13:10:00Z">
              <w:rPr>
                <w:b w:val="0"/>
                <w:bCs w:val="0"/>
                <w:iCs w:val="0"/>
              </w:rPr>
            </w:rPrChange>
          </w:rPr>
          <w:t>körüli érintő irányú mozgás akkor ér véget, ha a cica</w:t>
        </w:r>
      </w:ins>
      <w:ins w:id="1358" w:author="Gergo" w:date="2017-11-18T12:33:00Z">
        <w:r w:rsidR="002A3F87" w:rsidRPr="003355B9">
          <w:rPr>
            <w:rPrChange w:id="1359" w:author="Gergo" w:date="2017-11-25T13:10:00Z">
              <w:rPr>
                <w:b w:val="0"/>
                <w:bCs w:val="0"/>
                <w:iCs w:val="0"/>
              </w:rPr>
            </w:rPrChange>
          </w:rPr>
          <w:t xml:space="preserve"> karakter</w:t>
        </w:r>
      </w:ins>
      <w:ins w:id="1360" w:author="Gergo" w:date="2017-11-18T12:29:00Z">
        <w:r w:rsidR="00B512B7" w:rsidRPr="003355B9">
          <w:rPr>
            <w:rPrChange w:id="1361" w:author="Gergo" w:date="2017-11-25T13:10:00Z">
              <w:rPr>
                <w:b w:val="0"/>
                <w:bCs w:val="0"/>
                <w:iCs w:val="0"/>
              </w:rPr>
            </w:rPrChange>
          </w:rPr>
          <w:t xml:space="preserve"> és a </w:t>
        </w:r>
      </w:ins>
      <w:ins w:id="1362" w:author="Gergo" w:date="2017-11-18T12:30:00Z">
        <w:r w:rsidR="00B512B7" w:rsidRPr="003355B9">
          <w:rPr>
            <w:rPrChange w:id="1363" w:author="Gergo" w:date="2017-11-25T13:10:00Z">
              <w:rPr>
                <w:b w:val="0"/>
                <w:bCs w:val="0"/>
                <w:iCs w:val="0"/>
              </w:rPr>
            </w:rPrChange>
          </w:rPr>
          <w:t>gombaház között húzott egyenes már nem metszi az akadály adott sugarú körét</w:t>
        </w:r>
      </w:ins>
      <w:ins w:id="1364" w:author="Gergo" w:date="2017-11-18T12:32:00Z">
        <w:r w:rsidR="002A3F87" w:rsidRPr="003355B9">
          <w:rPr>
            <w:rPrChange w:id="1365" w:author="Gergo" w:date="2017-11-25T13:10:00Z">
              <w:rPr>
                <w:b w:val="0"/>
                <w:bCs w:val="0"/>
                <w:iCs w:val="0"/>
              </w:rPr>
            </w:rPrChange>
          </w:rPr>
          <w:t>, ekkor vagy egyenesen a kunyhó felé folytatja útját, vagy ha a játékos megfelelően közel van, akkor annak kikerülését</w:t>
        </w:r>
      </w:ins>
      <w:ins w:id="1366" w:author="Gergo" w:date="2017-11-18T12:34:00Z">
        <w:r w:rsidR="002A3F87" w:rsidRPr="003355B9">
          <w:rPr>
            <w:rPrChange w:id="1367" w:author="Gergo" w:date="2017-11-25T13:10:00Z">
              <w:rPr>
                <w:b w:val="0"/>
                <w:bCs w:val="0"/>
                <w:iCs w:val="0"/>
              </w:rPr>
            </w:rPrChange>
          </w:rPr>
          <w:t xml:space="preserve"> kezdi meg.</w:t>
        </w:r>
      </w:ins>
    </w:p>
    <w:p w14:paraId="3C8F8A4E" w14:textId="1AD7CADF" w:rsidR="00C44CFA" w:rsidRPr="003355B9" w:rsidRDefault="00C44CFA">
      <w:pPr>
        <w:pStyle w:val="Cmsor3"/>
        <w:rPr>
          <w:ins w:id="1368" w:author="Gergo" w:date="2017-11-18T12:35:00Z"/>
          <w:rPrChange w:id="1369" w:author="Gergo" w:date="2017-11-25T13:10:00Z">
            <w:rPr>
              <w:ins w:id="1370" w:author="Gergo" w:date="2017-11-18T12:35:00Z"/>
            </w:rPr>
          </w:rPrChange>
        </w:rPr>
        <w:pPrChange w:id="1371" w:author="Gergo" w:date="2017-11-18T12:35:00Z">
          <w:pPr>
            <w:pStyle w:val="Cmsor2"/>
          </w:pPr>
        </w:pPrChange>
      </w:pPr>
      <w:bookmarkStart w:id="1372" w:name="_Toc499416832"/>
      <w:ins w:id="1373" w:author="Gergo" w:date="2017-11-18T12:35:00Z">
        <w:r w:rsidRPr="003355B9">
          <w:rPr>
            <w:rPrChange w:id="1374" w:author="Gergo" w:date="2017-11-25T13:10:00Z">
              <w:rPr>
                <w:iCs w:val="0"/>
              </w:rPr>
            </w:rPrChange>
          </w:rPr>
          <w:lastRenderedPageBreak/>
          <w:t>A sebesség</w:t>
        </w:r>
        <w:bookmarkEnd w:id="1372"/>
      </w:ins>
    </w:p>
    <w:p w14:paraId="638E9697" w14:textId="4E118E2D" w:rsidR="00C44CFA" w:rsidRPr="003355B9" w:rsidRDefault="001A64E2">
      <w:pPr>
        <w:rPr>
          <w:ins w:id="1375" w:author="Gergo" w:date="2017-11-18T10:50:00Z"/>
          <w:rPrChange w:id="1376" w:author="Gergo" w:date="2017-11-25T13:10:00Z">
            <w:rPr>
              <w:ins w:id="1377" w:author="Gergo" w:date="2017-11-18T10:50:00Z"/>
            </w:rPr>
          </w:rPrChange>
        </w:rPr>
        <w:pPrChange w:id="1378" w:author="Gergo" w:date="2017-11-18T12:35:00Z">
          <w:pPr>
            <w:pStyle w:val="Cmsor2"/>
          </w:pPr>
        </w:pPrChange>
      </w:pPr>
      <w:ins w:id="1379" w:author="Gergo" w:date="2017-11-18T12:38:00Z">
        <w:r w:rsidRPr="003355B9">
          <w:rPr>
            <w:rPrChange w:id="1380" w:author="Gergo" w:date="2017-11-25T13:10:00Z">
              <w:rPr>
                <w:b w:val="0"/>
                <w:bCs w:val="0"/>
                <w:iCs w:val="0"/>
              </w:rPr>
            </w:rPrChange>
          </w:rPr>
          <w:t>A cica karakter három különböző sebességgel tud mozogni, attól függően, hogy milyen távolságra van az őt üldöző játékostól.</w:t>
        </w:r>
      </w:ins>
      <w:ins w:id="1381" w:author="Gergo" w:date="2017-11-18T12:40:00Z">
        <w:r w:rsidR="0016469C" w:rsidRPr="003355B9">
          <w:rPr>
            <w:rPrChange w:id="1382" w:author="Gergo" w:date="2017-11-25T13:10:00Z">
              <w:rPr>
                <w:b w:val="0"/>
                <w:bCs w:val="0"/>
                <w:iCs w:val="0"/>
              </w:rPr>
            </w:rPrChange>
          </w:rPr>
          <w:t xml:space="preserve"> A játékos is két sebességgel tud mozogni, a feje dőlésszögétől függően.</w:t>
        </w:r>
      </w:ins>
      <w:ins w:id="1383" w:author="Gergo" w:date="2017-11-18T12:42:00Z">
        <w:r w:rsidR="009C6D07" w:rsidRPr="003355B9">
          <w:rPr>
            <w:rPrChange w:id="1384" w:author="Gergo" w:date="2017-11-25T13:10:00Z">
              <w:rPr>
                <w:b w:val="0"/>
                <w:bCs w:val="0"/>
                <w:iCs w:val="0"/>
              </w:rPr>
            </w:rPrChange>
          </w:rPr>
          <w:t xml:space="preserve"> A játékos futás közben</w:t>
        </w:r>
      </w:ins>
      <w:ins w:id="1385" w:author="Gergo" w:date="2017-12-03T18:11:00Z">
        <w:r w:rsidR="00B96988">
          <w:t>i</w:t>
        </w:r>
      </w:ins>
      <w:ins w:id="1386" w:author="Gergo" w:date="2017-11-18T12:42:00Z">
        <w:r w:rsidR="009C6D07" w:rsidRPr="003355B9">
          <w:rPr>
            <w:rPrChange w:id="1387" w:author="Gergo" w:date="2017-11-25T13:10:00Z">
              <w:rPr>
                <w:b w:val="0"/>
                <w:bCs w:val="0"/>
                <w:iCs w:val="0"/>
              </w:rPr>
            </w:rPrChange>
          </w:rPr>
          <w:t xml:space="preserve"> sebessége lehetővé teszi, hogy megközelítse a macskát, de ilyenkor az is begyorsít, és a maximális sebessége gyorsabb</w:t>
        </w:r>
      </w:ins>
      <w:ins w:id="1388" w:author="Gergo" w:date="2017-11-18T12:45:00Z">
        <w:r w:rsidR="009C6D07" w:rsidRPr="003355B9">
          <w:rPr>
            <w:rPrChange w:id="1389" w:author="Gergo" w:date="2017-11-25T13:10:00Z">
              <w:rPr>
                <w:b w:val="0"/>
                <w:bCs w:val="0"/>
                <w:iCs w:val="0"/>
              </w:rPr>
            </w:rPrChange>
          </w:rPr>
          <w:t>,</w:t>
        </w:r>
      </w:ins>
      <w:ins w:id="1390" w:author="Gergo" w:date="2017-11-18T12:42:00Z">
        <w:r w:rsidR="009C6D07" w:rsidRPr="003355B9">
          <w:rPr>
            <w:rPrChange w:id="1391" w:author="Gergo" w:date="2017-11-25T13:10:00Z">
              <w:rPr>
                <w:b w:val="0"/>
                <w:bCs w:val="0"/>
                <w:iCs w:val="0"/>
              </w:rPr>
            </w:rPrChange>
          </w:rPr>
          <w:t xml:space="preserve"> mint a játékosé</w:t>
        </w:r>
      </w:ins>
      <w:ins w:id="1392" w:author="Gergo" w:date="2017-12-03T18:12:00Z">
        <w:r w:rsidR="00B96988">
          <w:t>,</w:t>
        </w:r>
      </w:ins>
      <w:ins w:id="1393" w:author="Gergo" w:date="2017-11-18T12:42:00Z">
        <w:r w:rsidR="009C6D07" w:rsidRPr="003355B9">
          <w:rPr>
            <w:rPrChange w:id="1394" w:author="Gergo" w:date="2017-11-25T13:10:00Z">
              <w:rPr>
                <w:b w:val="0"/>
                <w:bCs w:val="0"/>
                <w:iCs w:val="0"/>
              </w:rPr>
            </w:rPrChange>
          </w:rPr>
          <w:t xml:space="preserve"> így el tud menekülni.</w:t>
        </w:r>
      </w:ins>
      <w:ins w:id="1395" w:author="Gergo" w:date="2017-11-18T12:44:00Z">
        <w:r w:rsidR="009C6D07" w:rsidRPr="003355B9">
          <w:rPr>
            <w:rPrChange w:id="1396" w:author="Gergo" w:date="2017-11-25T13:10:00Z">
              <w:rPr>
                <w:b w:val="0"/>
                <w:bCs w:val="0"/>
                <w:iCs w:val="0"/>
              </w:rPr>
            </w:rPrChange>
          </w:rPr>
          <w:t xml:space="preserve"> </w:t>
        </w:r>
      </w:ins>
      <w:ins w:id="1397" w:author="Gergo" w:date="2017-11-18T12:45:00Z">
        <w:r w:rsidR="009C6D07" w:rsidRPr="003355B9">
          <w:rPr>
            <w:rPrChange w:id="1398" w:author="Gergo" w:date="2017-11-25T13:10:00Z">
              <w:rPr>
                <w:b w:val="0"/>
                <w:bCs w:val="0"/>
                <w:iCs w:val="0"/>
              </w:rPr>
            </w:rPrChange>
          </w:rPr>
          <w:t>Ha a cica elég távol ér a játékostól</w:t>
        </w:r>
      </w:ins>
      <w:ins w:id="1399" w:author="Gergo" w:date="2017-12-03T18:13:00Z">
        <w:r w:rsidR="00B96988">
          <w:t xml:space="preserve"> akkor</w:t>
        </w:r>
      </w:ins>
      <w:ins w:id="1400" w:author="Gergo" w:date="2017-11-18T12:45:00Z">
        <w:r w:rsidR="009C6D07" w:rsidRPr="003355B9">
          <w:rPr>
            <w:rPrChange w:id="1401" w:author="Gergo" w:date="2017-11-25T13:10:00Z">
              <w:rPr>
                <w:b w:val="0"/>
                <w:bCs w:val="0"/>
                <w:iCs w:val="0"/>
              </w:rPr>
            </w:rPrChange>
          </w:rPr>
          <w:t xml:space="preserve"> abbahagyja a futást és lassabb fokozatra kapcsol, majd megáll. Ha megint közel ér a játékos a hajsza újrakezdődik. Ezt a működést a játékos és a macska karakter közötti távolság folyamatos monitorozásával érem el és</w:t>
        </w:r>
      </w:ins>
      <w:ins w:id="1402" w:author="Gergo" w:date="2017-11-18T12:47:00Z">
        <w:r w:rsidR="009C6D07" w:rsidRPr="003355B9">
          <w:rPr>
            <w:rPrChange w:id="1403" w:author="Gergo" w:date="2017-11-25T13:10:00Z">
              <w:rPr>
                <w:b w:val="0"/>
                <w:bCs w:val="0"/>
                <w:iCs w:val="0"/>
              </w:rPr>
            </w:rPrChange>
          </w:rPr>
          <w:t xml:space="preserve"> a </w:t>
        </w:r>
        <w:r w:rsidR="009C6D07" w:rsidRPr="003355B9">
          <w:rPr>
            <w:rFonts w:ascii="Consolas" w:hAnsi="Consolas"/>
            <w:rPrChange w:id="1404" w:author="Gergo" w:date="2017-11-25T13:10:00Z">
              <w:rPr>
                <w:b w:val="0"/>
                <w:bCs w:val="0"/>
                <w:iCs w:val="0"/>
              </w:rPr>
            </w:rPrChange>
          </w:rPr>
          <w:t>KittenController Update</w:t>
        </w:r>
        <w:r w:rsidR="009C6D07" w:rsidRPr="0034280E">
          <w:t xml:space="preserve"> függvényében</w:t>
        </w:r>
      </w:ins>
      <w:ins w:id="1405" w:author="Gergo" w:date="2017-12-03T18:13:00Z">
        <w:r w:rsidR="00B96988">
          <w:t>,</w:t>
        </w:r>
      </w:ins>
      <w:ins w:id="1406" w:author="Gergo" w:date="2017-11-18T12:47:00Z">
        <w:r w:rsidR="009C6D07" w:rsidRPr="0034280E">
          <w:t xml:space="preserve"> és utána ez alapján állítom be</w:t>
        </w:r>
      </w:ins>
      <w:ins w:id="1407" w:author="Gergo" w:date="2017-12-03T18:13:00Z">
        <w:r w:rsidR="00B96988">
          <w:t xml:space="preserve"> a</w:t>
        </w:r>
      </w:ins>
      <w:ins w:id="1408" w:author="Gergo" w:date="2017-11-18T12:47:00Z">
        <w:r w:rsidR="009C6D07" w:rsidRPr="0034280E">
          <w:t xml:space="preserve"> </w:t>
        </w:r>
      </w:ins>
      <w:ins w:id="1409" w:author="Gergo" w:date="2017-11-18T12:48:00Z">
        <w:r w:rsidR="009C6D07" w:rsidRPr="003355B9">
          <w:rPr>
            <w:rFonts w:ascii="Consolas" w:hAnsi="Consolas"/>
            <w:rPrChange w:id="1410" w:author="Gergo" w:date="2017-11-25T13:10:00Z">
              <w:rPr>
                <w:b w:val="0"/>
                <w:bCs w:val="0"/>
                <w:iCs w:val="0"/>
              </w:rPr>
            </w:rPrChange>
          </w:rPr>
          <w:t>speed</w:t>
        </w:r>
        <w:r w:rsidR="009C6D07" w:rsidRPr="0034280E">
          <w:t xml:space="preserve"> tu</w:t>
        </w:r>
        <w:r w:rsidR="009C6D07" w:rsidRPr="003355B9">
          <w:rPr>
            <w:rPrChange w:id="1411" w:author="Gergo" w:date="2017-11-25T13:10:00Z">
              <w:rPr>
                <w:b w:val="0"/>
                <w:bCs w:val="0"/>
                <w:iCs w:val="0"/>
              </w:rPr>
            </w:rPrChange>
          </w:rPr>
          <w:t>lajdonságot, ami a mozgás sebességét határozza meg.</w:t>
        </w:r>
      </w:ins>
    </w:p>
    <w:p w14:paraId="504133FF" w14:textId="77777777" w:rsidR="00990398" w:rsidRPr="003355B9" w:rsidRDefault="00990398">
      <w:pPr>
        <w:rPr>
          <w:ins w:id="1412" w:author="Gergo" w:date="2017-11-18T10:01:00Z"/>
          <w:rPrChange w:id="1413" w:author="Gergo" w:date="2017-11-25T13:10:00Z">
            <w:rPr>
              <w:ins w:id="1414" w:author="Gergo" w:date="2017-11-18T10:01:00Z"/>
            </w:rPr>
          </w:rPrChange>
        </w:rPr>
        <w:pPrChange w:id="1415" w:author="Gergo" w:date="2017-11-18T10:50:00Z">
          <w:pPr>
            <w:pStyle w:val="Cmsor2"/>
          </w:pPr>
        </w:pPrChange>
      </w:pPr>
    </w:p>
    <w:p w14:paraId="578F9832" w14:textId="77777777" w:rsidR="000A6A59" w:rsidRPr="003355B9" w:rsidRDefault="000A6A59">
      <w:pPr>
        <w:ind w:firstLine="0"/>
        <w:rPr>
          <w:ins w:id="1416" w:author="Gergo" w:date="2017-11-17T13:48:00Z"/>
          <w:rPrChange w:id="1417" w:author="Gergo" w:date="2017-11-25T13:10:00Z">
            <w:rPr>
              <w:ins w:id="1418" w:author="Gergo" w:date="2017-11-17T13:48:00Z"/>
            </w:rPr>
          </w:rPrChange>
        </w:rPr>
        <w:pPrChange w:id="1419" w:author="Gergo" w:date="2017-11-18T10:01:00Z">
          <w:pPr>
            <w:pStyle w:val="Cmsor2"/>
          </w:pPr>
        </w:pPrChange>
      </w:pPr>
    </w:p>
    <w:p w14:paraId="71F267F4" w14:textId="6D4CC272" w:rsidR="009654DF" w:rsidRPr="003355B9" w:rsidRDefault="009654DF" w:rsidP="009654DF">
      <w:pPr>
        <w:pStyle w:val="Cmsor2"/>
        <w:rPr>
          <w:ins w:id="1420" w:author="Gergo" w:date="2017-11-18T16:14:00Z"/>
        </w:rPr>
      </w:pPr>
      <w:bookmarkStart w:id="1421" w:name="_Toc499416833"/>
      <w:ins w:id="1422" w:author="Gergo" w:date="2017-11-17T13:48:00Z">
        <w:r w:rsidRPr="003355B9">
          <w:t>Rúnák és rajzolás</w:t>
        </w:r>
      </w:ins>
      <w:bookmarkEnd w:id="1421"/>
    </w:p>
    <w:p w14:paraId="34CC8D38" w14:textId="078C8DE9" w:rsidR="00562931" w:rsidRPr="003355B9" w:rsidRDefault="00562931">
      <w:pPr>
        <w:rPr>
          <w:ins w:id="1423" w:author="Gergo" w:date="2017-11-18T16:19:00Z"/>
          <w:rPrChange w:id="1424" w:author="Gergo" w:date="2017-11-25T13:10:00Z">
            <w:rPr>
              <w:ins w:id="1425" w:author="Gergo" w:date="2017-11-18T16:19:00Z"/>
            </w:rPr>
          </w:rPrChange>
        </w:rPr>
        <w:pPrChange w:id="1426" w:author="Gergo" w:date="2017-11-18T16:14:00Z">
          <w:pPr>
            <w:pStyle w:val="Cmsor2"/>
          </w:pPr>
        </w:pPrChange>
      </w:pPr>
      <w:ins w:id="1427" w:author="Gergo" w:date="2017-11-18T16:15:00Z">
        <w:r w:rsidRPr="0034280E">
          <w:t>A rúnákkal először, akkor találkozunk</w:t>
        </w:r>
      </w:ins>
      <w:ins w:id="1428" w:author="Gergo" w:date="2017-11-18T16:18:00Z">
        <w:r w:rsidRPr="003355B9">
          <w:rPr>
            <w:rPrChange w:id="1429" w:author="Gergo" w:date="2017-11-25T13:10:00Z">
              <w:rPr>
                <w:b w:val="0"/>
                <w:bCs w:val="0"/>
                <w:iCs w:val="0"/>
              </w:rPr>
            </w:rPrChange>
          </w:rPr>
          <w:t>, amikor a varázslónő elküld minket az erdőbe, a felkutatásukra, hogy felkészüljünk az Ogre elleni harcra.</w:t>
        </w:r>
      </w:ins>
    </w:p>
    <w:p w14:paraId="362CDE51" w14:textId="6F791AD3" w:rsidR="00562931" w:rsidRPr="003355B9" w:rsidRDefault="00562931">
      <w:pPr>
        <w:rPr>
          <w:ins w:id="1430" w:author="Gergo" w:date="2017-11-18T16:46:00Z"/>
          <w:rPrChange w:id="1431" w:author="Gergo" w:date="2017-11-25T13:10:00Z">
            <w:rPr>
              <w:ins w:id="1432" w:author="Gergo" w:date="2017-11-18T16:46:00Z"/>
            </w:rPr>
          </w:rPrChange>
        </w:rPr>
        <w:pPrChange w:id="1433" w:author="Gergo" w:date="2017-11-18T16:14:00Z">
          <w:pPr>
            <w:pStyle w:val="Cmsor2"/>
          </w:pPr>
        </w:pPrChange>
      </w:pPr>
      <w:ins w:id="1434" w:author="Gergo" w:date="2017-11-18T16:20:00Z">
        <w:r w:rsidRPr="003355B9">
          <w:rPr>
            <w:rPrChange w:id="1435" w:author="Gergo" w:date="2017-11-25T13:10:00Z">
              <w:rPr>
                <w:b w:val="0"/>
                <w:bCs w:val="0"/>
                <w:iCs w:val="0"/>
              </w:rPr>
            </w:rPrChange>
          </w:rPr>
          <w:t>A rúnák funkcionalitásuk alapján kétdimenziósak lennéne</w:t>
        </w:r>
        <w:r w:rsidR="000A6F3A">
          <w:rPr>
            <w:rPrChange w:id="1436" w:author="Gergo" w:date="2017-11-25T13:10:00Z">
              <w:rPr/>
            </w:rPrChange>
          </w:rPr>
          <w:t>k, de én olyan működést rendelek</w:t>
        </w:r>
        <w:r w:rsidRPr="003355B9">
          <w:rPr>
            <w:rPrChange w:id="1437" w:author="Gergo" w:date="2017-11-25T13:10:00Z">
              <w:rPr>
                <w:b w:val="0"/>
                <w:bCs w:val="0"/>
                <w:iCs w:val="0"/>
              </w:rPr>
            </w:rPrChange>
          </w:rPr>
          <w:t xml:space="preserve"> hozzájuk, amit egy </w:t>
        </w:r>
        <w:r w:rsidRPr="003355B9">
          <w:rPr>
            <w:rFonts w:ascii="Consolas" w:hAnsi="Consolas"/>
            <w:rPrChange w:id="1438" w:author="Gergo" w:date="2017-11-25T13:10:00Z">
              <w:rPr>
                <w:b w:val="0"/>
                <w:bCs w:val="0"/>
                <w:iCs w:val="0"/>
              </w:rPr>
            </w:rPrChange>
          </w:rPr>
          <w:t>Canvas</w:t>
        </w:r>
        <w:r w:rsidRPr="0034280E">
          <w:t xml:space="preserve"> használatával nem lehetett volna megoldani</w:t>
        </w:r>
      </w:ins>
      <w:ins w:id="1439" w:author="Gergo" w:date="2017-11-18T16:23:00Z">
        <w:r w:rsidRPr="003355B9">
          <w:rPr>
            <w:rPrChange w:id="1440" w:author="Gergo" w:date="2017-11-25T13:10:00Z">
              <w:rPr>
                <w:b w:val="0"/>
                <w:bCs w:val="0"/>
                <w:iCs w:val="0"/>
              </w:rPr>
            </w:rPrChange>
          </w:rPr>
          <w:t>, így végül háro</w:t>
        </w:r>
        <w:r w:rsidR="00693E7D" w:rsidRPr="003355B9">
          <w:rPr>
            <w:rPrChange w:id="1441" w:author="Gergo" w:date="2017-11-25T13:10:00Z">
              <w:rPr>
                <w:b w:val="0"/>
                <w:bCs w:val="0"/>
                <w:iCs w:val="0"/>
              </w:rPr>
            </w:rPrChange>
          </w:rPr>
          <w:t>mdimenziós objektumokként lettek</w:t>
        </w:r>
        <w:r w:rsidRPr="003355B9">
          <w:rPr>
            <w:rPrChange w:id="1442" w:author="Gergo" w:date="2017-11-25T13:10:00Z">
              <w:rPr>
                <w:b w:val="0"/>
                <w:bCs w:val="0"/>
                <w:iCs w:val="0"/>
              </w:rPr>
            </w:rPrChange>
          </w:rPr>
          <w:t xml:space="preserve"> megvalósítva.</w:t>
        </w:r>
      </w:ins>
    </w:p>
    <w:p w14:paraId="1866EE59" w14:textId="27CA0FAF" w:rsidR="00693E7D" w:rsidRPr="003355B9" w:rsidRDefault="00693E7D">
      <w:pPr>
        <w:rPr>
          <w:ins w:id="1443" w:author="Gergo" w:date="2017-11-18T16:23:00Z"/>
          <w:rPrChange w:id="1444" w:author="Gergo" w:date="2017-11-25T13:10:00Z">
            <w:rPr>
              <w:ins w:id="1445" w:author="Gergo" w:date="2017-11-18T16:23:00Z"/>
            </w:rPr>
          </w:rPrChange>
        </w:rPr>
        <w:pPrChange w:id="1446" w:author="Gergo" w:date="2017-11-18T16:14:00Z">
          <w:pPr>
            <w:pStyle w:val="Cmsor2"/>
          </w:pPr>
        </w:pPrChange>
      </w:pPr>
      <w:ins w:id="1447" w:author="Gergo" w:date="2017-11-18T16:46:00Z">
        <w:r w:rsidRPr="003355B9">
          <w:rPr>
            <w:rPrChange w:id="1448" w:author="Gergo" w:date="2017-11-25T13:10:00Z">
              <w:rPr>
                <w:b w:val="0"/>
                <w:bCs w:val="0"/>
                <w:iCs w:val="0"/>
              </w:rPr>
            </w:rPrChange>
          </w:rPr>
          <w:t xml:space="preserve">Ha a </w:t>
        </w:r>
      </w:ins>
      <w:ins w:id="1449" w:author="Gergo" w:date="2017-11-18T16:47:00Z">
        <w:r w:rsidRPr="003355B9">
          <w:rPr>
            <w:rPrChange w:id="1450" w:author="Gergo" w:date="2017-11-25T13:10:00Z">
              <w:rPr>
                <w:b w:val="0"/>
                <w:bCs w:val="0"/>
                <w:iCs w:val="0"/>
              </w:rPr>
            </w:rPrChange>
          </w:rPr>
          <w:t xml:space="preserve">DayDream </w:t>
        </w:r>
      </w:ins>
      <w:ins w:id="1451" w:author="Gergo" w:date="2017-11-18T16:46:00Z">
        <w:r w:rsidRPr="003355B9">
          <w:rPr>
            <w:rPrChange w:id="1452" w:author="Gergo" w:date="2017-11-25T13:10:00Z">
              <w:rPr>
                <w:b w:val="0"/>
                <w:bCs w:val="0"/>
                <w:iCs w:val="0"/>
              </w:rPr>
            </w:rPrChange>
          </w:rPr>
          <w:t>kontroller</w:t>
        </w:r>
      </w:ins>
      <w:ins w:id="1453" w:author="Gergo" w:date="2017-11-18T16:47:00Z">
        <w:r w:rsidRPr="003355B9">
          <w:rPr>
            <w:rPrChange w:id="1454" w:author="Gergo" w:date="2017-11-25T13:10:00Z">
              <w:rPr>
                <w:b w:val="0"/>
                <w:bCs w:val="0"/>
                <w:iCs w:val="0"/>
              </w:rPr>
            </w:rPrChange>
          </w:rPr>
          <w:t xml:space="preserve"> kurzorját ( fehér kis korong ) </w:t>
        </w:r>
        <w:r w:rsidR="007B243E" w:rsidRPr="003355B9">
          <w:rPr>
            <w:rPrChange w:id="1455" w:author="Gergo" w:date="2017-11-25T13:10:00Z">
              <w:rPr>
                <w:b w:val="0"/>
                <w:bCs w:val="0"/>
                <w:iCs w:val="0"/>
              </w:rPr>
            </w:rPrChange>
          </w:rPr>
          <w:t>a rúnára irányítom, és</w:t>
        </w:r>
        <w:r w:rsidRPr="003355B9">
          <w:rPr>
            <w:rPrChange w:id="1456" w:author="Gergo" w:date="2017-11-25T13:10:00Z">
              <w:rPr>
                <w:b w:val="0"/>
                <w:bCs w:val="0"/>
                <w:iCs w:val="0"/>
              </w:rPr>
            </w:rPrChange>
          </w:rPr>
          <w:t xml:space="preserve"> lenyomom az érintőfelületet, ak</w:t>
        </w:r>
        <w:r w:rsidR="007B243E" w:rsidRPr="003355B9">
          <w:rPr>
            <w:rPrChange w:id="1457" w:author="Gergo" w:date="2017-11-25T13:10:00Z">
              <w:rPr>
                <w:b w:val="0"/>
                <w:bCs w:val="0"/>
                <w:iCs w:val="0"/>
              </w:rPr>
            </w:rPrChange>
          </w:rPr>
          <w:t>kor  megkezdődik a rajzolás</w:t>
        </w:r>
      </w:ins>
      <w:ins w:id="1458" w:author="Gergo" w:date="2017-11-18T16:46:00Z">
        <w:r w:rsidR="007B243E" w:rsidRPr="003355B9">
          <w:rPr>
            <w:rPrChange w:id="1459" w:author="Gergo" w:date="2017-11-25T13:10:00Z">
              <w:rPr>
                <w:b w:val="0"/>
                <w:bCs w:val="0"/>
                <w:iCs w:val="0"/>
              </w:rPr>
            </w:rPrChange>
          </w:rPr>
          <w:t xml:space="preserve">. Ekkor létrejön egy szikra objektum (egy </w:t>
        </w:r>
        <w:r w:rsidR="007B243E" w:rsidRPr="003355B9">
          <w:rPr>
            <w:rFonts w:ascii="Consolas" w:hAnsi="Consolas"/>
            <w:rPrChange w:id="1460" w:author="Gergo" w:date="2017-11-25T13:10:00Z">
              <w:rPr>
                <w:b w:val="0"/>
                <w:bCs w:val="0"/>
                <w:iCs w:val="0"/>
              </w:rPr>
            </w:rPrChange>
          </w:rPr>
          <w:t>ParticleSystem</w:t>
        </w:r>
        <w:r w:rsidR="007B243E" w:rsidRPr="0034280E">
          <w:t>)</w:t>
        </w:r>
      </w:ins>
      <w:ins w:id="1461" w:author="Gergo" w:date="2017-11-18T16:52:00Z">
        <w:r w:rsidR="007B243E" w:rsidRPr="003355B9">
          <w:rPr>
            <w:rPrChange w:id="1462" w:author="Gergo" w:date="2017-11-25T13:10:00Z">
              <w:rPr>
                <w:b w:val="0"/>
                <w:bCs w:val="0"/>
                <w:iCs w:val="0"/>
              </w:rPr>
            </w:rPrChange>
          </w:rPr>
          <w:t xml:space="preserve"> ami végig követi a rajzolást.</w:t>
        </w:r>
      </w:ins>
    </w:p>
    <w:p w14:paraId="56DADD4C" w14:textId="4976FB82" w:rsidR="00562931" w:rsidRPr="003355B9" w:rsidRDefault="00562931">
      <w:pPr>
        <w:pStyle w:val="Cmsor3"/>
        <w:rPr>
          <w:ins w:id="1463" w:author="Gergo" w:date="2017-11-18T16:24:00Z"/>
          <w:rPrChange w:id="1464" w:author="Gergo" w:date="2017-11-25T13:10:00Z">
            <w:rPr>
              <w:ins w:id="1465" w:author="Gergo" w:date="2017-11-18T16:24:00Z"/>
            </w:rPr>
          </w:rPrChange>
        </w:rPr>
        <w:pPrChange w:id="1466" w:author="Gergo" w:date="2017-11-18T16:24:00Z">
          <w:pPr>
            <w:pStyle w:val="Cmsor2"/>
          </w:pPr>
        </w:pPrChange>
      </w:pPr>
      <w:bookmarkStart w:id="1467" w:name="_Toc499416834"/>
      <w:ins w:id="1468" w:author="Gergo" w:date="2017-11-18T16:24:00Z">
        <w:r w:rsidRPr="003355B9">
          <w:rPr>
            <w:rPrChange w:id="1469" w:author="Gergo" w:date="2017-11-25T13:10:00Z">
              <w:rPr>
                <w:iCs w:val="0"/>
              </w:rPr>
            </w:rPrChange>
          </w:rPr>
          <w:t>Felépítésük</w:t>
        </w:r>
        <w:bookmarkEnd w:id="1467"/>
      </w:ins>
    </w:p>
    <w:p w14:paraId="749B78AC" w14:textId="0D9CAE49" w:rsidR="00562931" w:rsidRPr="003355B9" w:rsidRDefault="0089471D">
      <w:pPr>
        <w:rPr>
          <w:ins w:id="1470" w:author="Gergo" w:date="2017-11-18T16:38:00Z"/>
          <w:rPrChange w:id="1471" w:author="Gergo" w:date="2017-11-25T13:10:00Z">
            <w:rPr>
              <w:ins w:id="1472" w:author="Gergo" w:date="2017-11-18T16:38:00Z"/>
            </w:rPr>
          </w:rPrChange>
        </w:rPr>
        <w:pPrChange w:id="1473" w:author="Gergo" w:date="2017-11-18T16:24:00Z">
          <w:pPr>
            <w:pStyle w:val="Cmsor2"/>
          </w:pPr>
        </w:pPrChange>
      </w:pPr>
      <w:ins w:id="1474" w:author="Gergo" w:date="2017-11-18T16:34:00Z">
        <w:r w:rsidRPr="003355B9">
          <w:rPr>
            <w:rPrChange w:id="1475" w:author="Gergo" w:date="2017-11-25T13:10:00Z">
              <w:rPr>
                <w:b w:val="0"/>
                <w:bCs w:val="0"/>
                <w:iCs w:val="0"/>
              </w:rPr>
            </w:rPrChange>
          </w:rPr>
          <w:t>A négy rúna nagyon hasonlóan épül fel, a különbségek csak az alakjukból</w:t>
        </w:r>
      </w:ins>
      <w:ins w:id="1476" w:author="Gergo" w:date="2017-11-18T16:38:00Z">
        <w:r w:rsidRPr="003355B9">
          <w:rPr>
            <w:rPrChange w:id="1477" w:author="Gergo" w:date="2017-11-25T13:10:00Z">
              <w:rPr>
                <w:b w:val="0"/>
                <w:bCs w:val="0"/>
                <w:iCs w:val="0"/>
              </w:rPr>
            </w:rPrChange>
          </w:rPr>
          <w:t xml:space="preserve"> származnak.</w:t>
        </w:r>
      </w:ins>
      <w:ins w:id="1478" w:author="Gergo" w:date="2017-11-18T16:52:00Z">
        <w:r w:rsidR="00322B88" w:rsidRPr="003355B9">
          <w:rPr>
            <w:rPrChange w:id="1479" w:author="Gergo" w:date="2017-11-25T13:10:00Z">
              <w:rPr>
                <w:b w:val="0"/>
                <w:bCs w:val="0"/>
                <w:iCs w:val="0"/>
              </w:rPr>
            </w:rPrChange>
          </w:rPr>
          <w:t xml:space="preserve"> </w:t>
        </w:r>
      </w:ins>
    </w:p>
    <w:p w14:paraId="32F3B137" w14:textId="3C2BB092" w:rsidR="0089471D" w:rsidRPr="0034280E" w:rsidRDefault="0089471D">
      <w:pPr>
        <w:rPr>
          <w:ins w:id="1480" w:author="Gergo" w:date="2017-11-18T17:07:00Z"/>
        </w:rPr>
        <w:pPrChange w:id="1481" w:author="Gergo" w:date="2017-11-18T16:24:00Z">
          <w:pPr>
            <w:pStyle w:val="Cmsor2"/>
          </w:pPr>
        </w:pPrChange>
      </w:pPr>
      <w:ins w:id="1482" w:author="Gergo" w:date="2017-11-18T16:39:00Z">
        <w:r w:rsidRPr="003355B9">
          <w:rPr>
            <w:rPrChange w:id="1483" w:author="Gergo" w:date="2017-11-25T13:10:00Z">
              <w:rPr>
                <w:b w:val="0"/>
                <w:bCs w:val="0"/>
                <w:iCs w:val="0"/>
              </w:rPr>
            </w:rPrChange>
          </w:rPr>
          <w:t xml:space="preserve">A rúnák </w:t>
        </w:r>
        <w:r w:rsidR="00693E7D" w:rsidRPr="003355B9">
          <w:rPr>
            <w:rPrChange w:id="1484" w:author="Gergo" w:date="2017-11-25T13:10:00Z">
              <w:rPr>
                <w:b w:val="0"/>
                <w:bCs w:val="0"/>
                <w:iCs w:val="0"/>
              </w:rPr>
            </w:rPrChange>
          </w:rPr>
          <w:t>a törzsüket adó alakzatból, a rajzolás során</w:t>
        </w:r>
      </w:ins>
      <w:ins w:id="1485" w:author="Gergo" w:date="2017-11-18T16:42:00Z">
        <w:r w:rsidR="00693E7D" w:rsidRPr="003355B9">
          <w:rPr>
            <w:rPrChange w:id="1486" w:author="Gergo" w:date="2017-11-25T13:10:00Z">
              <w:rPr>
                <w:b w:val="0"/>
                <w:bCs w:val="0"/>
                <w:iCs w:val="0"/>
              </w:rPr>
            </w:rPrChange>
          </w:rPr>
          <w:t xml:space="preserve"> felügyelt ellenőrzőpontokból</w:t>
        </w:r>
      </w:ins>
      <w:ins w:id="1487" w:author="Gergo" w:date="2017-11-18T16:45:00Z">
        <w:r w:rsidR="00211C9F">
          <w:rPr>
            <w:rPrChange w:id="1488" w:author="Gergo" w:date="2017-11-25T13:10:00Z">
              <w:rPr/>
            </w:rPrChange>
          </w:rPr>
          <w:t xml:space="preserve"> és végpontokból</w:t>
        </w:r>
        <w:r w:rsidR="00693E7D" w:rsidRPr="003355B9">
          <w:rPr>
            <w:rPrChange w:id="1489" w:author="Gergo" w:date="2017-11-25T13:10:00Z">
              <w:rPr>
                <w:b w:val="0"/>
                <w:bCs w:val="0"/>
                <w:iCs w:val="0"/>
              </w:rPr>
            </w:rPrChange>
          </w:rPr>
          <w:t xml:space="preserve"> állnak. Az ellenőrzőpontok a rúnaalakzat mentén elhelyezett collider-ek, amik</w:t>
        </w:r>
      </w:ins>
      <w:ins w:id="1490" w:author="Gergo" w:date="2017-11-18T16:52:00Z">
        <w:r w:rsidR="00322B88" w:rsidRPr="003355B9">
          <w:rPr>
            <w:rPrChange w:id="1491" w:author="Gergo" w:date="2017-11-25T13:10:00Z">
              <w:rPr>
                <w:b w:val="0"/>
                <w:bCs w:val="0"/>
                <w:iCs w:val="0"/>
              </w:rPr>
            </w:rPrChange>
          </w:rPr>
          <w:t xml:space="preserve"> a szikrával történő ütközésre reagálnak. A rúna végén található még egy collider, amivel történő ütközés ( tehát, hogy</w:t>
        </w:r>
      </w:ins>
      <w:ins w:id="1492" w:author="Gergo" w:date="2017-12-03T19:14:00Z">
        <w:r w:rsidR="00211C9F">
          <w:t xml:space="preserve"> ha</w:t>
        </w:r>
      </w:ins>
      <w:ins w:id="1493" w:author="Gergo" w:date="2017-11-18T16:52:00Z">
        <w:r w:rsidR="00322B88" w:rsidRPr="003355B9">
          <w:rPr>
            <w:rPrChange w:id="1494" w:author="Gergo" w:date="2017-11-25T13:10:00Z">
              <w:rPr>
                <w:b w:val="0"/>
                <w:bCs w:val="0"/>
                <w:iCs w:val="0"/>
              </w:rPr>
            </w:rPrChange>
          </w:rPr>
          <w:t xml:space="preserve"> odahúzzuk a kurzort rajzolás közben) jelzi a </w:t>
        </w:r>
        <w:r w:rsidR="00322B88" w:rsidRPr="003355B9">
          <w:rPr>
            <w:rPrChange w:id="1495" w:author="Gergo" w:date="2017-11-25T13:10:00Z">
              <w:rPr>
                <w:b w:val="0"/>
                <w:bCs w:val="0"/>
                <w:iCs w:val="0"/>
              </w:rPr>
            </w:rPrChange>
          </w:rPr>
          <w:lastRenderedPageBreak/>
          <w:t>rajzolás végét és megtörténik az eredmény kiértékelése.</w:t>
        </w:r>
      </w:ins>
      <w:ins w:id="1496" w:author="Gergo" w:date="2017-11-18T16:57:00Z">
        <w:r w:rsidR="00126079" w:rsidRPr="003355B9">
          <w:rPr>
            <w:rPrChange w:id="1497" w:author="Gergo" w:date="2017-11-25T13:10:00Z">
              <w:rPr>
                <w:b w:val="0"/>
                <w:bCs w:val="0"/>
                <w:iCs w:val="0"/>
              </w:rPr>
            </w:rPrChange>
          </w:rPr>
          <w:t xml:space="preserve"> A rúnáknak még két eleme van, amik a használatuk intuitívabbá tételéért </w:t>
        </w:r>
      </w:ins>
      <w:ins w:id="1498" w:author="Gergo" w:date="2017-11-18T16:58:00Z">
        <w:r w:rsidR="00126079" w:rsidRPr="003355B9">
          <w:rPr>
            <w:rPrChange w:id="1499" w:author="Gergo" w:date="2017-11-25T13:10:00Z">
              <w:rPr>
                <w:b w:val="0"/>
                <w:bCs w:val="0"/>
                <w:iCs w:val="0"/>
              </w:rPr>
            </w:rPrChange>
          </w:rPr>
          <w:t>kerültek be. Az egyik a rajzolás irányát jelző, kezdetben oda-vissza mozgó kis nyilacska, a másik pedig a pozíciójukat jelző nagy fénysugár</w:t>
        </w:r>
      </w:ins>
      <w:ins w:id="1500" w:author="Gergo" w:date="2017-11-18T16:59:00Z">
        <w:r w:rsidR="00126079" w:rsidRPr="003355B9">
          <w:rPr>
            <w:rPrChange w:id="1501" w:author="Gergo" w:date="2017-11-25T13:10:00Z">
              <w:rPr>
                <w:b w:val="0"/>
                <w:bCs w:val="0"/>
                <w:iCs w:val="0"/>
              </w:rPr>
            </w:rPrChange>
          </w:rPr>
          <w:t>, ami nem sokkal a rúna fölött kezdődik, és egészen az égbe tart. Ez azt szolgálja, hogy amikor meg kell keresni az erdőben őket, akkor támpontot kapjunk, hogy merre is induljunk.</w:t>
        </w:r>
      </w:ins>
      <w:ins w:id="1502" w:author="Gergo" w:date="2017-11-18T17:12:00Z">
        <w:r w:rsidR="00FD6010" w:rsidRPr="003355B9">
          <w:rPr>
            <w:rPrChange w:id="1503" w:author="Gergo" w:date="2017-11-25T13:10:00Z">
              <w:rPr>
                <w:b w:val="0"/>
                <w:bCs w:val="0"/>
                <w:iCs w:val="0"/>
              </w:rPr>
            </w:rPrChange>
          </w:rPr>
          <w:t xml:space="preserve"> Ez, ha a játékos el</w:t>
        </w:r>
        <w:r w:rsidR="00211C9F">
          <w:rPr>
            <w:rPrChange w:id="1504" w:author="Gergo" w:date="2017-11-25T13:10:00Z">
              <w:rPr/>
            </w:rPrChange>
          </w:rPr>
          <w:t>ég közel ér szép lassan eltűnik. E</w:t>
        </w:r>
        <w:r w:rsidR="00FD6010" w:rsidRPr="003355B9">
          <w:rPr>
            <w:rPrChange w:id="1505" w:author="Gergo" w:date="2017-11-25T13:10:00Z">
              <w:rPr>
                <w:b w:val="0"/>
                <w:bCs w:val="0"/>
                <w:iCs w:val="0"/>
              </w:rPr>
            </w:rPrChange>
          </w:rPr>
          <w:t xml:space="preserve">zt egy </w:t>
        </w:r>
      </w:ins>
      <w:ins w:id="1506" w:author="Gergo" w:date="2017-11-18T17:13:00Z">
        <w:r w:rsidR="00FD6010" w:rsidRPr="003355B9">
          <w:rPr>
            <w:rFonts w:ascii="Consolas" w:hAnsi="Consolas"/>
            <w:rPrChange w:id="1507" w:author="Gergo" w:date="2017-11-25T13:10:00Z">
              <w:rPr>
                <w:b w:val="0"/>
                <w:bCs w:val="0"/>
                <w:iCs w:val="0"/>
              </w:rPr>
            </w:rPrChange>
          </w:rPr>
          <w:t>TriggerCollider</w:t>
        </w:r>
      </w:ins>
      <w:ins w:id="1508" w:author="Gergo" w:date="2017-11-18T17:14:00Z">
        <w:r w:rsidR="00FD6010" w:rsidRPr="0034280E">
          <w:t>-</w:t>
        </w:r>
      </w:ins>
      <w:ins w:id="1509" w:author="Gergo" w:date="2017-11-18T17:13:00Z">
        <w:r w:rsidR="00FD6010" w:rsidRPr="003355B9">
          <w:rPr>
            <w:rPrChange w:id="1510" w:author="Gergo" w:date="2017-11-25T13:10:00Z">
              <w:rPr>
                <w:b w:val="0"/>
                <w:bCs w:val="0"/>
                <w:iCs w:val="0"/>
              </w:rPr>
            </w:rPrChange>
          </w:rPr>
          <w:t>rel oldottam meg.</w:t>
        </w:r>
      </w:ins>
      <w:ins w:id="1511" w:author="Gergo" w:date="2017-11-29T19:29:00Z">
        <w:r w:rsidR="00300EEA">
          <w:t xml:space="preserve"> A rúna szerkezetét és működését az alábbi ábrák szemléltetik. (</w:t>
        </w:r>
        <w:r w:rsidR="00300EEA">
          <w:fldChar w:fldCharType="begin"/>
        </w:r>
        <w:r w:rsidR="00300EEA">
          <w:instrText xml:space="preserve"> REF _Ref499747112 \h </w:instrText>
        </w:r>
      </w:ins>
      <w:r w:rsidR="00300EEA">
        <w:fldChar w:fldCharType="separate"/>
      </w:r>
      <w:ins w:id="1512" w:author="Gergo" w:date="2017-12-01T09:03:00Z">
        <w:r w:rsidR="0034280E">
          <w:t xml:space="preserve">Ábra </w:t>
        </w:r>
        <w:r w:rsidR="0034280E">
          <w:rPr>
            <w:noProof/>
          </w:rPr>
          <w:t>4</w:t>
        </w:r>
        <w:r w:rsidR="0034280E">
          <w:t>.</w:t>
        </w:r>
        <w:r w:rsidR="0034280E">
          <w:rPr>
            <w:noProof/>
          </w:rPr>
          <w:t>3</w:t>
        </w:r>
      </w:ins>
      <w:ins w:id="1513" w:author="Gergo" w:date="2017-11-29T19:29:00Z">
        <w:r w:rsidR="00300EEA">
          <w:fldChar w:fldCharType="end"/>
        </w:r>
        <w:r w:rsidR="00300EEA">
          <w:t xml:space="preserve"> és </w:t>
        </w:r>
        <w:r w:rsidR="00300EEA">
          <w:fldChar w:fldCharType="begin"/>
        </w:r>
        <w:r w:rsidR="00300EEA">
          <w:instrText xml:space="preserve"> REF _Ref499747118 \h </w:instrText>
        </w:r>
      </w:ins>
      <w:r w:rsidR="00300EEA">
        <w:fldChar w:fldCharType="separate"/>
      </w:r>
      <w:ins w:id="1514" w:author="Gergo" w:date="2017-12-01T09:03:00Z">
        <w:r w:rsidR="0034280E" w:rsidRPr="0034280E">
          <w:rPr>
            <w:sz w:val="20"/>
            <w:szCs w:val="20"/>
          </w:rPr>
          <w:t xml:space="preserve">Ábra </w:t>
        </w:r>
        <w:r w:rsidR="0034280E">
          <w:rPr>
            <w:noProof/>
          </w:rPr>
          <w:t>4</w:t>
        </w:r>
        <w:r w:rsidR="0034280E">
          <w:t>.</w:t>
        </w:r>
        <w:r w:rsidR="0034280E">
          <w:rPr>
            <w:noProof/>
          </w:rPr>
          <w:t>4</w:t>
        </w:r>
      </w:ins>
      <w:ins w:id="1515" w:author="Gergo" w:date="2017-11-29T19:29:00Z">
        <w:r w:rsidR="00300EEA">
          <w:fldChar w:fldCharType="end"/>
        </w:r>
      </w:ins>
      <w:ins w:id="1516" w:author="Gergo" w:date="2017-11-29T19:30:00Z">
        <w:r w:rsidR="00300EEA">
          <w:t>)</w:t>
        </w:r>
      </w:ins>
    </w:p>
    <w:p w14:paraId="31B90587" w14:textId="77777777" w:rsidR="00FD6010" w:rsidRPr="003355B9" w:rsidRDefault="00FD6010">
      <w:pPr>
        <w:pStyle w:val="Kp"/>
        <w:rPr>
          <w:ins w:id="1517" w:author="Gergo" w:date="2017-11-18T17:14:00Z"/>
        </w:rPr>
      </w:pPr>
      <w:ins w:id="1518" w:author="Gergo" w:date="2017-11-18T17:12:00Z">
        <w:r w:rsidRPr="0034280E">
          <w:rPr>
            <w:noProof/>
            <w:lang w:val="en-US"/>
          </w:rPr>
          <mc:AlternateContent>
            <mc:Choice Requires="wps">
              <w:drawing>
                <wp:anchor distT="0" distB="0" distL="114300" distR="114300" simplePos="0" relativeHeight="251663360" behindDoc="0" locked="0" layoutInCell="1" allowOverlap="1" wp14:anchorId="7DDE673A" wp14:editId="7BA15051">
                  <wp:simplePos x="0" y="0"/>
                  <wp:positionH relativeFrom="column">
                    <wp:posOffset>-288925</wp:posOffset>
                  </wp:positionH>
                  <wp:positionV relativeFrom="paragraph">
                    <wp:posOffset>3154680</wp:posOffset>
                  </wp:positionV>
                  <wp:extent cx="2959100" cy="400050"/>
                  <wp:effectExtent l="0" t="0" r="0" b="0"/>
                  <wp:wrapSquare wrapText="bothSides"/>
                  <wp:docPr id="13" name="Szövegdoboz 13"/>
                  <wp:cNvGraphicFramePr/>
                  <a:graphic xmlns:a="http://schemas.openxmlformats.org/drawingml/2006/main">
                    <a:graphicData uri="http://schemas.microsoft.com/office/word/2010/wordprocessingShape">
                      <wps:wsp>
                        <wps:cNvSpPr txBox="1"/>
                        <wps:spPr>
                          <a:xfrm>
                            <a:off x="0" y="0"/>
                            <a:ext cx="2959100" cy="400050"/>
                          </a:xfrm>
                          <a:prstGeom prst="rect">
                            <a:avLst/>
                          </a:prstGeom>
                          <a:solidFill>
                            <a:prstClr val="white"/>
                          </a:solidFill>
                          <a:ln>
                            <a:noFill/>
                          </a:ln>
                        </wps:spPr>
                        <wps:txbx>
                          <w:txbxContent>
                            <w:p w14:paraId="43F84B44" w14:textId="70258010" w:rsidR="007C7DBC" w:rsidRPr="00E4270C" w:rsidRDefault="007C7DBC">
                              <w:pPr>
                                <w:pStyle w:val="Kpalrs"/>
                                <w:rPr>
                                  <w:noProof/>
                                </w:rPr>
                                <w:pPrChange w:id="1519" w:author="Gergo" w:date="2017-11-18T17:12:00Z">
                                  <w:pPr>
                                    <w:pStyle w:val="Kp"/>
                                  </w:pPr>
                                </w:pPrChange>
                              </w:pPr>
                              <w:bookmarkStart w:id="1520" w:name="_Ref499747112"/>
                              <w:ins w:id="1521" w:author="Gergo" w:date="2017-11-18T17:12:00Z">
                                <w:r>
                                  <w:t xml:space="preserve">Ábra </w:t>
                                </w:r>
                              </w:ins>
                              <w:ins w:id="1522" w:author="Gergo" w:date="2017-11-29T14:33:00Z">
                                <w:r>
                                  <w:fldChar w:fldCharType="begin"/>
                                </w:r>
                                <w:r>
                                  <w:instrText xml:space="preserve"> STYLEREF 1 \s </w:instrText>
                                </w:r>
                              </w:ins>
                              <w:r>
                                <w:fldChar w:fldCharType="separate"/>
                              </w:r>
                              <w:r>
                                <w:rPr>
                                  <w:noProof/>
                                </w:rPr>
                                <w:t>4</w:t>
                              </w:r>
                              <w:ins w:id="1523" w:author="Gergo" w:date="2017-11-29T14:33:00Z">
                                <w:r>
                                  <w:fldChar w:fldCharType="end"/>
                                </w:r>
                                <w:r>
                                  <w:t>.</w:t>
                                </w:r>
                                <w:r>
                                  <w:fldChar w:fldCharType="begin"/>
                                </w:r>
                                <w:r>
                                  <w:instrText xml:space="preserve"> SEQ Ábra \* ARABIC \s 1 </w:instrText>
                                </w:r>
                              </w:ins>
                              <w:r>
                                <w:fldChar w:fldCharType="separate"/>
                              </w:r>
                              <w:ins w:id="1524" w:author="Gergo" w:date="2017-12-01T09:03:00Z">
                                <w:r>
                                  <w:rPr>
                                    <w:noProof/>
                                  </w:rPr>
                                  <w:t>3</w:t>
                                </w:r>
                              </w:ins>
                              <w:ins w:id="1525" w:author="Gergo" w:date="2017-11-29T14:33:00Z">
                                <w:r>
                                  <w:fldChar w:fldCharType="end"/>
                                </w:r>
                              </w:ins>
                              <w:bookmarkEnd w:id="1520"/>
                              <w:ins w:id="1526" w:author="Gergo" w:date="2017-11-18T17:12:00Z">
                                <w:r>
                                  <w:t>: Rúna szerkezet</w:t>
                                </w:r>
                              </w:ins>
                              <w:ins w:id="1527" w:author="Gergo" w:date="2017-11-18T17:14:00Z">
                                <w:r>
                                  <w:t>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DE673A" id="Szövegdoboz 13" o:spid="_x0000_s1028" type="#_x0000_t202" style="position:absolute;left:0;text-align:left;margin-left:-22.75pt;margin-top:248.4pt;width:233pt;height:31.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" stroked="f">
                  <v:textbox inset="0,0,0,0">
                    <w:txbxContent>
                      <w:p w14:paraId="43F84B44" w14:textId="70258010" w:rsidR="007C7DBC" w:rsidRPr="00E4270C" w:rsidRDefault="007C7DBC">
                        <w:pPr>
                          <w:pStyle w:val="Kpalrs"/>
                          <w:rPr>
                            <w:noProof/>
                          </w:rPr>
                          <w:pPrChange w:id="1528" w:author="Gergo" w:date="2017-11-18T17:12:00Z">
                            <w:pPr>
                              <w:pStyle w:val="Kp"/>
                            </w:pPr>
                          </w:pPrChange>
                        </w:pPr>
                        <w:bookmarkStart w:id="1529" w:name="_Ref499747112"/>
                        <w:ins w:id="1530" w:author="Gergo" w:date="2017-11-18T17:12:00Z">
                          <w:r>
                            <w:t xml:space="preserve">Ábra </w:t>
                          </w:r>
                        </w:ins>
                        <w:ins w:id="1531" w:author="Gergo" w:date="2017-11-29T14:33:00Z">
                          <w:r>
                            <w:fldChar w:fldCharType="begin"/>
                          </w:r>
                          <w:r>
                            <w:instrText xml:space="preserve"> STYLEREF 1 \s </w:instrText>
                          </w:r>
                        </w:ins>
                        <w:r>
                          <w:fldChar w:fldCharType="separate"/>
                        </w:r>
                        <w:r>
                          <w:rPr>
                            <w:noProof/>
                          </w:rPr>
                          <w:t>4</w:t>
                        </w:r>
                        <w:ins w:id="1532" w:author="Gergo" w:date="2017-11-29T14:33:00Z">
                          <w:r>
                            <w:fldChar w:fldCharType="end"/>
                          </w:r>
                          <w:r>
                            <w:t>.</w:t>
                          </w:r>
                          <w:r>
                            <w:fldChar w:fldCharType="begin"/>
                          </w:r>
                          <w:r>
                            <w:instrText xml:space="preserve"> SEQ Ábra \* ARABIC \s 1 </w:instrText>
                          </w:r>
                        </w:ins>
                        <w:r>
                          <w:fldChar w:fldCharType="separate"/>
                        </w:r>
                        <w:ins w:id="1533" w:author="Gergo" w:date="2017-12-01T09:03:00Z">
                          <w:r>
                            <w:rPr>
                              <w:noProof/>
                            </w:rPr>
                            <w:t>3</w:t>
                          </w:r>
                        </w:ins>
                        <w:ins w:id="1534" w:author="Gergo" w:date="2017-11-29T14:33:00Z">
                          <w:r>
                            <w:fldChar w:fldCharType="end"/>
                          </w:r>
                        </w:ins>
                        <w:bookmarkEnd w:id="1529"/>
                        <w:ins w:id="1535" w:author="Gergo" w:date="2017-11-18T17:12:00Z">
                          <w:r>
                            <w:t>: Rúna szerkezet</w:t>
                          </w:r>
                        </w:ins>
                        <w:ins w:id="1536" w:author="Gergo" w:date="2017-11-18T17:14:00Z">
                          <w:r>
                            <w:t>e</w:t>
                          </w:r>
                        </w:ins>
                      </w:p>
                    </w:txbxContent>
                  </v:textbox>
                  <w10:wrap type="square"/>
                </v:shape>
              </w:pict>
            </mc:Fallback>
          </mc:AlternateContent>
        </w:r>
      </w:ins>
      <w:ins w:id="1537" w:author="Gergo" w:date="2017-11-18T17:09:00Z">
        <w:r w:rsidR="00291078" w:rsidRPr="003355B9">
          <w:rPr>
            <w:noProof/>
            <w:lang w:val="en-US"/>
            <w:rPrChange w:id="1538" w:author="Gergo" w:date="2017-11-25T13:10:00Z">
              <w:rPr>
                <w:noProof/>
                <w:lang w:val="en-US"/>
              </w:rPr>
            </w:rPrChange>
          </w:rPr>
          <w:drawing>
            <wp:anchor distT="0" distB="0" distL="114300" distR="114300" simplePos="0" relativeHeight="251661312" behindDoc="0" locked="0" layoutInCell="1" allowOverlap="1" wp14:anchorId="633675D1" wp14:editId="0FAE3798">
              <wp:simplePos x="0" y="0"/>
              <wp:positionH relativeFrom="column">
                <wp:posOffset>-288925</wp:posOffset>
              </wp:positionH>
              <wp:positionV relativeFrom="paragraph">
                <wp:posOffset>73660</wp:posOffset>
              </wp:positionV>
              <wp:extent cx="2959100" cy="3022600"/>
              <wp:effectExtent l="0" t="0" r="0" b="6350"/>
              <wp:wrapSquare wrapText="bothSides"/>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unaszerk.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59100" cy="3022600"/>
                      </a:xfrm>
                      <a:prstGeom prst="rect">
                        <a:avLst/>
                      </a:prstGeom>
                    </pic:spPr>
                  </pic:pic>
                </a:graphicData>
              </a:graphic>
              <wp14:sizeRelH relativeFrom="margin">
                <wp14:pctWidth>0</wp14:pctWidth>
              </wp14:sizeRelH>
              <wp14:sizeRelV relativeFrom="margin">
                <wp14:pctHeight>0</wp14:pctHeight>
              </wp14:sizeRelV>
            </wp:anchor>
          </w:drawing>
        </w:r>
        <w:r w:rsidR="00291078" w:rsidRPr="003355B9">
          <w:rPr>
            <w:noProof/>
            <w:lang w:val="en-US"/>
            <w:rPrChange w:id="1539" w:author="Gergo" w:date="2017-11-25T13:10:00Z">
              <w:rPr>
                <w:noProof/>
                <w:lang w:val="en-US"/>
              </w:rPr>
            </w:rPrChange>
          </w:rPr>
          <w:drawing>
            <wp:inline distT="0" distB="0" distL="0" distR="0" wp14:anchorId="4F4F30E9" wp14:editId="0815E8A8">
              <wp:extent cx="2481580" cy="3034975"/>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jzolas.PNG"/>
                      <pic:cNvPicPr/>
                    </pic:nvPicPr>
                    <pic:blipFill>
                      <a:blip r:embed="rId21">
                        <a:extLst>
                          <a:ext uri="{28A0092B-C50C-407E-A947-70E740481C1C}">
                            <a14:useLocalDpi xmlns:a14="http://schemas.microsoft.com/office/drawing/2010/main" val="0"/>
                          </a:ext>
                        </a:extLst>
                      </a:blip>
                      <a:stretch>
                        <a:fillRect/>
                      </a:stretch>
                    </pic:blipFill>
                    <pic:spPr>
                      <a:xfrm>
                        <a:off x="0" y="0"/>
                        <a:ext cx="2490864" cy="3046329"/>
                      </a:xfrm>
                      <a:prstGeom prst="rect">
                        <a:avLst/>
                      </a:prstGeom>
                    </pic:spPr>
                  </pic:pic>
                </a:graphicData>
              </a:graphic>
            </wp:inline>
          </w:drawing>
        </w:r>
      </w:ins>
    </w:p>
    <w:p w14:paraId="19ADF996" w14:textId="41754C4F" w:rsidR="00FD6010" w:rsidRPr="003355B9" w:rsidRDefault="00FD6010">
      <w:pPr>
        <w:pStyle w:val="Kpalrs"/>
        <w:rPr>
          <w:ins w:id="1540" w:author="Gergo" w:date="2017-11-18T18:38:00Z"/>
          <w:rPrChange w:id="1541" w:author="Gergo" w:date="2017-11-25T13:10:00Z">
            <w:rPr>
              <w:ins w:id="1542" w:author="Gergo" w:date="2017-11-18T18:38:00Z"/>
            </w:rPr>
          </w:rPrChange>
        </w:rPr>
        <w:pPrChange w:id="1543" w:author="Gergo" w:date="2017-11-18T17:15:00Z">
          <w:pPr>
            <w:pStyle w:val="Cmsor2"/>
          </w:pPr>
        </w:pPrChange>
      </w:pPr>
      <w:bookmarkStart w:id="1544" w:name="_Ref499747118"/>
      <w:ins w:id="1545" w:author="Gergo" w:date="2017-11-18T17:14:00Z">
        <w:r w:rsidRPr="0034280E">
          <w:t xml:space="preserve">Ábra </w:t>
        </w:r>
      </w:ins>
      <w:ins w:id="1546" w:author="Gergo" w:date="2017-11-29T14:33:00Z">
        <w:r w:rsidR="00EB1182">
          <w:fldChar w:fldCharType="begin"/>
        </w:r>
        <w:r w:rsidR="00EB1182">
          <w:instrText xml:space="preserve"> STYLEREF 1 \s </w:instrText>
        </w:r>
      </w:ins>
      <w:r w:rsidR="00EB1182">
        <w:fldChar w:fldCharType="separate"/>
      </w:r>
      <w:r w:rsidR="0034280E">
        <w:rPr>
          <w:noProof/>
        </w:rPr>
        <w:t>4</w:t>
      </w:r>
      <w:ins w:id="1547" w:author="Gergo" w:date="2017-11-29T14:33:00Z">
        <w:r w:rsidR="00EB1182">
          <w:fldChar w:fldCharType="end"/>
        </w:r>
        <w:r w:rsidR="00EB1182">
          <w:t>.</w:t>
        </w:r>
        <w:r w:rsidR="00EB1182">
          <w:fldChar w:fldCharType="begin"/>
        </w:r>
        <w:r w:rsidR="00EB1182">
          <w:instrText xml:space="preserve"> SEQ Ábra \* ARABIC \s 1 </w:instrText>
        </w:r>
      </w:ins>
      <w:r w:rsidR="00EB1182">
        <w:fldChar w:fldCharType="separate"/>
      </w:r>
      <w:ins w:id="1548" w:author="Gergo" w:date="2017-12-01T09:03:00Z">
        <w:r w:rsidR="0034280E">
          <w:rPr>
            <w:noProof/>
          </w:rPr>
          <w:t>4</w:t>
        </w:r>
      </w:ins>
      <w:ins w:id="1549" w:author="Gergo" w:date="2017-11-29T14:33:00Z">
        <w:r w:rsidR="00EB1182">
          <w:fldChar w:fldCharType="end"/>
        </w:r>
      </w:ins>
      <w:bookmarkEnd w:id="1544"/>
      <w:ins w:id="1550" w:author="Gergo" w:date="2017-11-18T17:14:00Z">
        <w:r w:rsidRPr="0034280E">
          <w:t xml:space="preserve"> Rúna rajzolás közben</w:t>
        </w:r>
      </w:ins>
    </w:p>
    <w:p w14:paraId="0DB26FBD" w14:textId="77777777" w:rsidR="006075D1" w:rsidRPr="003355B9" w:rsidRDefault="006075D1">
      <w:pPr>
        <w:rPr>
          <w:ins w:id="1551" w:author="Gergo" w:date="2017-11-18T17:00:00Z"/>
          <w:rPrChange w:id="1552" w:author="Gergo" w:date="2017-11-25T13:10:00Z">
            <w:rPr>
              <w:ins w:id="1553" w:author="Gergo" w:date="2017-11-18T17:00:00Z"/>
            </w:rPr>
          </w:rPrChange>
        </w:rPr>
        <w:pPrChange w:id="1554" w:author="Gergo" w:date="2017-11-18T18:38:00Z">
          <w:pPr>
            <w:pStyle w:val="Cmsor2"/>
          </w:pPr>
        </w:pPrChange>
      </w:pPr>
    </w:p>
    <w:p w14:paraId="0628257A" w14:textId="44A2AE31" w:rsidR="003F394F" w:rsidRPr="003355B9" w:rsidRDefault="003F394F">
      <w:pPr>
        <w:pStyle w:val="Cmsor3"/>
        <w:rPr>
          <w:ins w:id="1555" w:author="Gergo" w:date="2017-11-18T17:15:00Z"/>
          <w:rPrChange w:id="1556" w:author="Gergo" w:date="2017-11-25T13:10:00Z">
            <w:rPr>
              <w:ins w:id="1557" w:author="Gergo" w:date="2017-11-18T17:15:00Z"/>
            </w:rPr>
          </w:rPrChange>
        </w:rPr>
        <w:pPrChange w:id="1558" w:author="Gergo" w:date="2017-11-18T17:00:00Z">
          <w:pPr>
            <w:pStyle w:val="Cmsor2"/>
          </w:pPr>
        </w:pPrChange>
      </w:pPr>
      <w:bookmarkStart w:id="1559" w:name="_Toc499416835"/>
      <w:ins w:id="1560" w:author="Gergo" w:date="2017-11-18T17:00:00Z">
        <w:r w:rsidRPr="003355B9">
          <w:rPr>
            <w:rPrChange w:id="1561" w:author="Gergo" w:date="2017-11-25T13:10:00Z">
              <w:rPr>
                <w:iCs w:val="0"/>
              </w:rPr>
            </w:rPrChange>
          </w:rPr>
          <w:t>Működésük</w:t>
        </w:r>
      </w:ins>
      <w:bookmarkEnd w:id="1559"/>
    </w:p>
    <w:p w14:paraId="30015FD9" w14:textId="1C8EB3AB" w:rsidR="00FD6010" w:rsidRPr="003355B9" w:rsidRDefault="00FD6010">
      <w:pPr>
        <w:rPr>
          <w:ins w:id="1562" w:author="Gergo" w:date="2017-11-18T17:49:00Z"/>
          <w:rPrChange w:id="1563" w:author="Gergo" w:date="2017-11-25T13:10:00Z">
            <w:rPr>
              <w:ins w:id="1564" w:author="Gergo" w:date="2017-11-18T17:49:00Z"/>
            </w:rPr>
          </w:rPrChange>
        </w:rPr>
        <w:pPrChange w:id="1565" w:author="Gergo" w:date="2017-11-18T17:15:00Z">
          <w:pPr>
            <w:pStyle w:val="Cmsor2"/>
          </w:pPr>
        </w:pPrChange>
      </w:pPr>
      <w:ins w:id="1566" w:author="Gergo" w:date="2017-11-18T17:15:00Z">
        <w:r w:rsidRPr="003355B9">
          <w:rPr>
            <w:rPrChange w:id="1567" w:author="Gergo" w:date="2017-11-25T13:10:00Z">
              <w:rPr>
                <w:b w:val="0"/>
                <w:bCs w:val="0"/>
                <w:iCs w:val="0"/>
              </w:rPr>
            </w:rPrChange>
          </w:rPr>
          <w:t>Mindegyik rúnát ugyanaz a script vezérli, a</w:t>
        </w:r>
        <w:r w:rsidRPr="003355B9">
          <w:rPr>
            <w:rFonts w:ascii="Consolas" w:hAnsi="Consolas"/>
            <w:rPrChange w:id="1568" w:author="Gergo" w:date="2017-11-25T13:10:00Z">
              <w:rPr>
                <w:b w:val="0"/>
                <w:bCs w:val="0"/>
                <w:iCs w:val="0"/>
              </w:rPr>
            </w:rPrChange>
          </w:rPr>
          <w:t xml:space="preserve"> </w:t>
        </w:r>
      </w:ins>
      <w:ins w:id="1569" w:author="Gergo" w:date="2017-11-18T17:16:00Z">
        <w:r w:rsidRPr="003355B9">
          <w:rPr>
            <w:rFonts w:ascii="Consolas" w:hAnsi="Consolas"/>
            <w:rPrChange w:id="1570" w:author="Gergo" w:date="2017-11-25T13:10:00Z">
              <w:rPr>
                <w:b w:val="0"/>
                <w:bCs w:val="0"/>
                <w:iCs w:val="0"/>
              </w:rPr>
            </w:rPrChange>
          </w:rPr>
          <w:t>RuneController</w:t>
        </w:r>
        <w:r w:rsidRPr="0034280E">
          <w:t>.</w:t>
        </w:r>
      </w:ins>
      <w:ins w:id="1571" w:author="Gergo" w:date="2017-11-18T17:20:00Z">
        <w:r w:rsidR="00605351" w:rsidRPr="003355B9">
          <w:rPr>
            <w:rPrChange w:id="1572" w:author="Gergo" w:date="2017-11-25T13:10:00Z">
              <w:rPr>
                <w:b w:val="0"/>
                <w:bCs w:val="0"/>
                <w:iCs w:val="0"/>
              </w:rPr>
            </w:rPrChange>
          </w:rPr>
          <w:t xml:space="preserve"> A rúna objektumok legfontosabb komponense az EventTrigger, ami lehetővé teszi, hogy a kontroller</w:t>
        </w:r>
      </w:ins>
      <w:ins w:id="1573" w:author="Gergo" w:date="2017-12-03T19:16:00Z">
        <w:r w:rsidR="00211C9F">
          <w:t xml:space="preserve"> és a</w:t>
        </w:r>
      </w:ins>
      <w:ins w:id="1574" w:author="Gergo" w:date="2017-11-18T17:20:00Z">
        <w:r w:rsidR="00605351" w:rsidRPr="003355B9">
          <w:rPr>
            <w:rPrChange w:id="1575" w:author="Gergo" w:date="2017-11-25T13:10:00Z">
              <w:rPr>
                <w:b w:val="0"/>
                <w:bCs w:val="0"/>
                <w:iCs w:val="0"/>
              </w:rPr>
            </w:rPrChange>
          </w:rPr>
          <w:t xml:space="preserve"> kurzor különböző eseményeir</w:t>
        </w:r>
        <w:r w:rsidR="00211C9F">
          <w:rPr>
            <w:rPrChange w:id="1576" w:author="Gergo" w:date="2017-11-25T13:10:00Z">
              <w:rPr/>
            </w:rPrChange>
          </w:rPr>
          <w:t>e feliratkozunk. Ilyen esemény</w:t>
        </w:r>
        <w:r w:rsidR="00605351" w:rsidRPr="003355B9">
          <w:rPr>
            <w:rPrChange w:id="1577" w:author="Gergo" w:date="2017-11-25T13:10:00Z">
              <w:rPr>
                <w:b w:val="0"/>
                <w:bCs w:val="0"/>
                <w:iCs w:val="0"/>
              </w:rPr>
            </w:rPrChange>
          </w:rPr>
          <w:t xml:space="preserve"> például</w:t>
        </w:r>
      </w:ins>
      <w:ins w:id="1578" w:author="Gergo" w:date="2017-11-18T17:23:00Z">
        <w:r w:rsidR="00605351" w:rsidRPr="003355B9">
          <w:rPr>
            <w:rPrChange w:id="1579" w:author="Gergo" w:date="2017-11-25T13:10:00Z">
              <w:rPr>
                <w:b w:val="0"/>
                <w:bCs w:val="0"/>
                <w:iCs w:val="0"/>
              </w:rPr>
            </w:rPrChange>
          </w:rPr>
          <w:t xml:space="preserve"> a pointer </w:t>
        </w:r>
      </w:ins>
      <w:ins w:id="1580" w:author="Gergo" w:date="2017-11-18T17:25:00Z">
        <w:r w:rsidR="00605351" w:rsidRPr="003355B9">
          <w:rPr>
            <w:rPrChange w:id="1581" w:author="Gergo" w:date="2017-11-25T13:10:00Z">
              <w:rPr>
                <w:b w:val="0"/>
                <w:bCs w:val="0"/>
                <w:iCs w:val="0"/>
              </w:rPr>
            </w:rPrChange>
          </w:rPr>
          <w:t xml:space="preserve">belépése vagy kilépése a rúnából, a érintőfelület lenyomása, vagy a </w:t>
        </w:r>
      </w:ins>
      <w:ins w:id="1582" w:author="Gergo" w:date="2017-11-18T17:26:00Z">
        <w:r w:rsidR="00605351" w:rsidRPr="003355B9">
          <w:rPr>
            <w:rPrChange w:id="1583" w:author="Gergo" w:date="2017-11-25T13:10:00Z">
              <w:rPr>
                <w:b w:val="0"/>
                <w:bCs w:val="0"/>
                <w:iCs w:val="0"/>
              </w:rPr>
            </w:rPrChange>
          </w:rPr>
          <w:t>„</w:t>
        </w:r>
      </w:ins>
      <w:ins w:id="1584" w:author="Gergo" w:date="2017-11-18T17:25:00Z">
        <w:r w:rsidR="00605351" w:rsidRPr="003355B9">
          <w:rPr>
            <w:rPrChange w:id="1585" w:author="Gergo" w:date="2017-11-25T13:10:00Z">
              <w:rPr>
                <w:b w:val="0"/>
                <w:bCs w:val="0"/>
                <w:iCs w:val="0"/>
              </w:rPr>
            </w:rPrChange>
          </w:rPr>
          <w:t>drag</w:t>
        </w:r>
      </w:ins>
      <w:ins w:id="1586" w:author="Gergo" w:date="2017-11-18T17:26:00Z">
        <w:r w:rsidR="00605351" w:rsidRPr="003355B9">
          <w:rPr>
            <w:rPrChange w:id="1587" w:author="Gergo" w:date="2017-11-25T13:10:00Z">
              <w:rPr>
                <w:b w:val="0"/>
                <w:bCs w:val="0"/>
                <w:iCs w:val="0"/>
              </w:rPr>
            </w:rPrChange>
          </w:rPr>
          <w:t xml:space="preserve">” </w:t>
        </w:r>
      </w:ins>
      <w:ins w:id="1588" w:author="Gergo" w:date="2017-11-18T17:25:00Z">
        <w:r w:rsidR="00605351" w:rsidRPr="003355B9">
          <w:rPr>
            <w:rPrChange w:id="1589" w:author="Gergo" w:date="2017-11-25T13:10:00Z">
              <w:rPr>
                <w:b w:val="0"/>
                <w:bCs w:val="0"/>
                <w:iCs w:val="0"/>
              </w:rPr>
            </w:rPrChange>
          </w:rPr>
          <w:t>esemény,</w:t>
        </w:r>
      </w:ins>
      <w:ins w:id="1590" w:author="Gergo" w:date="2017-11-18T17:26:00Z">
        <w:r w:rsidR="00605351" w:rsidRPr="003355B9">
          <w:rPr>
            <w:rPrChange w:id="1591" w:author="Gergo" w:date="2017-11-25T13:10:00Z">
              <w:rPr>
                <w:b w:val="0"/>
                <w:bCs w:val="0"/>
                <w:iCs w:val="0"/>
              </w:rPr>
            </w:rPrChange>
          </w:rPr>
          <w:t xml:space="preserve"> ami a kontroller mozgatását jelenti úgy, hogy a gomb közben le van nyomva.</w:t>
        </w:r>
      </w:ins>
      <w:ins w:id="1592" w:author="Gergo" w:date="2017-11-18T17:27:00Z">
        <w:r w:rsidR="00910DEA" w:rsidRPr="003355B9">
          <w:rPr>
            <w:rPrChange w:id="1593" w:author="Gergo" w:date="2017-11-25T13:10:00Z">
              <w:rPr>
                <w:b w:val="0"/>
                <w:bCs w:val="0"/>
                <w:iCs w:val="0"/>
              </w:rPr>
            </w:rPrChange>
          </w:rPr>
          <w:t xml:space="preserve"> Ezeknek az eseménykezelőknek a segítségével implementáltam a rajzolást. Ha a kurzort a rúnára visszük</w:t>
        </w:r>
      </w:ins>
      <w:ins w:id="1594" w:author="Gergo" w:date="2017-11-18T17:29:00Z">
        <w:r w:rsidR="00910DEA" w:rsidRPr="003355B9">
          <w:rPr>
            <w:rPrChange w:id="1595" w:author="Gergo" w:date="2017-11-25T13:10:00Z">
              <w:rPr>
                <w:b w:val="0"/>
                <w:bCs w:val="0"/>
                <w:iCs w:val="0"/>
              </w:rPr>
            </w:rPrChange>
          </w:rPr>
          <w:t xml:space="preserve"> (</w:t>
        </w:r>
        <w:r w:rsidR="00910DEA" w:rsidRPr="003355B9">
          <w:rPr>
            <w:rFonts w:ascii="Consolas" w:hAnsi="Consolas"/>
            <w:rPrChange w:id="1596" w:author="Gergo" w:date="2017-11-25T13:10:00Z">
              <w:rPr>
                <w:b w:val="0"/>
                <w:bCs w:val="0"/>
                <w:iCs w:val="0"/>
              </w:rPr>
            </w:rPrChange>
          </w:rPr>
          <w:t>PointerEnter</w:t>
        </w:r>
        <w:r w:rsidR="00910DEA" w:rsidRPr="0034280E">
          <w:t xml:space="preserve"> esemény)</w:t>
        </w:r>
      </w:ins>
      <w:ins w:id="1597" w:author="Gergo" w:date="2017-11-18T17:27:00Z">
        <w:r w:rsidR="00910DEA" w:rsidRPr="003355B9">
          <w:rPr>
            <w:rPrChange w:id="1598" w:author="Gergo" w:date="2017-11-25T13:10:00Z">
              <w:rPr>
                <w:b w:val="0"/>
                <w:bCs w:val="0"/>
                <w:iCs w:val="0"/>
              </w:rPr>
            </w:rPrChange>
          </w:rPr>
          <w:t xml:space="preserve"> és megnyomjuk az érintőfelületet</w:t>
        </w:r>
      </w:ins>
      <w:ins w:id="1599" w:author="Gergo" w:date="2017-11-18T17:29:00Z">
        <w:r w:rsidR="00910DEA" w:rsidRPr="003355B9">
          <w:rPr>
            <w:rPrChange w:id="1600" w:author="Gergo" w:date="2017-11-25T13:10:00Z">
              <w:rPr>
                <w:b w:val="0"/>
                <w:bCs w:val="0"/>
                <w:iCs w:val="0"/>
              </w:rPr>
            </w:rPrChange>
          </w:rPr>
          <w:t xml:space="preserve"> </w:t>
        </w:r>
        <w:r w:rsidR="00910DEA" w:rsidRPr="003355B9">
          <w:rPr>
            <w:rPrChange w:id="1601" w:author="Gergo" w:date="2017-11-25T13:10:00Z">
              <w:rPr>
                <w:b w:val="0"/>
                <w:bCs w:val="0"/>
                <w:iCs w:val="0"/>
              </w:rPr>
            </w:rPrChange>
          </w:rPr>
          <w:lastRenderedPageBreak/>
          <w:t>(</w:t>
        </w:r>
        <w:r w:rsidR="00910DEA" w:rsidRPr="003355B9">
          <w:rPr>
            <w:rFonts w:ascii="Consolas" w:hAnsi="Consolas"/>
            <w:rPrChange w:id="1602" w:author="Gergo" w:date="2017-11-25T13:10:00Z">
              <w:rPr>
                <w:b w:val="0"/>
                <w:bCs w:val="0"/>
                <w:iCs w:val="0"/>
              </w:rPr>
            </w:rPrChange>
          </w:rPr>
          <w:t>PointerDown</w:t>
        </w:r>
        <w:r w:rsidR="00910DEA" w:rsidRPr="0034280E">
          <w:t xml:space="preserve"> esemény</w:t>
        </w:r>
      </w:ins>
      <w:ins w:id="1603" w:author="Gergo" w:date="2017-11-18T17:30:00Z">
        <w:r w:rsidR="00910DEA" w:rsidRPr="003355B9">
          <w:rPr>
            <w:rPrChange w:id="1604" w:author="Gergo" w:date="2017-11-25T13:10:00Z">
              <w:rPr>
                <w:b w:val="0"/>
                <w:bCs w:val="0"/>
                <w:iCs w:val="0"/>
              </w:rPr>
            </w:rPrChange>
          </w:rPr>
          <w:t>)</w:t>
        </w:r>
      </w:ins>
      <w:ins w:id="1605" w:author="Gergo" w:date="2017-11-18T17:27:00Z">
        <w:r w:rsidR="00910DEA" w:rsidRPr="003355B9">
          <w:rPr>
            <w:rPrChange w:id="1606" w:author="Gergo" w:date="2017-11-25T13:10:00Z">
              <w:rPr>
                <w:b w:val="0"/>
                <w:bCs w:val="0"/>
                <w:iCs w:val="0"/>
              </w:rPr>
            </w:rPrChange>
          </w:rPr>
          <w:t>, akkor megjelenik a szikra</w:t>
        </w:r>
      </w:ins>
      <w:ins w:id="1607" w:author="Gergo" w:date="2017-11-18T17:30:00Z">
        <w:r w:rsidR="00115981" w:rsidRPr="003355B9">
          <w:rPr>
            <w:rPrChange w:id="1608" w:author="Gergo" w:date="2017-11-25T13:10:00Z">
              <w:rPr>
                <w:b w:val="0"/>
                <w:bCs w:val="0"/>
                <w:iCs w:val="0"/>
              </w:rPr>
            </w:rPrChange>
          </w:rPr>
          <w:t xml:space="preserve"> (</w:t>
        </w:r>
        <w:r w:rsidR="00115981" w:rsidRPr="003355B9">
          <w:rPr>
            <w:rFonts w:ascii="Consolas" w:hAnsi="Consolas"/>
            <w:rPrChange w:id="1609" w:author="Gergo" w:date="2017-11-25T13:10:00Z">
              <w:rPr>
                <w:b w:val="0"/>
                <w:bCs w:val="0"/>
                <w:iCs w:val="0"/>
              </w:rPr>
            </w:rPrChange>
          </w:rPr>
          <w:t>Sparkl</w:t>
        </w:r>
        <w:r w:rsidR="00115981" w:rsidRPr="0034280E">
          <w:t xml:space="preserve">) és megkezdődik a rajzolás. Ezen eseményekre </w:t>
        </w:r>
      </w:ins>
      <w:ins w:id="1610" w:author="Gergo" w:date="2017-11-18T17:31:00Z">
        <w:r w:rsidR="00115981" w:rsidRPr="003355B9">
          <w:rPr>
            <w:rPrChange w:id="1611" w:author="Gergo" w:date="2017-11-25T13:10:00Z">
              <w:rPr>
                <w:b w:val="0"/>
                <w:bCs w:val="0"/>
                <w:iCs w:val="0"/>
              </w:rPr>
            </w:rPrChange>
          </w:rPr>
          <w:t xml:space="preserve">a </w:t>
        </w:r>
        <w:r w:rsidR="00115981" w:rsidRPr="003355B9">
          <w:rPr>
            <w:rFonts w:ascii="Consolas" w:hAnsi="Consolas"/>
            <w:rPrChange w:id="1612" w:author="Gergo" w:date="2017-11-25T13:10:00Z">
              <w:rPr>
                <w:b w:val="0"/>
                <w:bCs w:val="0"/>
                <w:iCs w:val="0"/>
              </w:rPr>
            </w:rPrChange>
          </w:rPr>
          <w:t>RuneController</w:t>
        </w:r>
        <w:r w:rsidR="00115981" w:rsidRPr="0034280E">
          <w:t xml:space="preserve"> osztály </w:t>
        </w:r>
        <w:r w:rsidR="00115981" w:rsidRPr="003355B9">
          <w:rPr>
            <w:rFonts w:ascii="Consolas" w:hAnsi="Consolas"/>
            <w:rPrChange w:id="1613" w:author="Gergo" w:date="2017-11-25T13:10:00Z">
              <w:rPr>
                <w:b w:val="0"/>
                <w:bCs w:val="0"/>
                <w:iCs w:val="0"/>
              </w:rPr>
            </w:rPrChange>
          </w:rPr>
          <w:t>pointerEnter</w:t>
        </w:r>
        <w:r w:rsidR="00115981" w:rsidRPr="0034280E">
          <w:t xml:space="preserve"> és </w:t>
        </w:r>
        <w:r w:rsidR="00115981" w:rsidRPr="003355B9">
          <w:rPr>
            <w:rFonts w:ascii="Consolas" w:hAnsi="Consolas"/>
            <w:rPrChange w:id="1614" w:author="Gergo" w:date="2017-11-25T13:10:00Z">
              <w:rPr>
                <w:b w:val="0"/>
                <w:bCs w:val="0"/>
                <w:iCs w:val="0"/>
              </w:rPr>
            </w:rPrChange>
          </w:rPr>
          <w:t>startDrawing</w:t>
        </w:r>
        <w:r w:rsidR="00115981" w:rsidRPr="0034280E">
          <w:t xml:space="preserve"> metódusait iratkoztattam fel.</w:t>
        </w:r>
      </w:ins>
      <w:ins w:id="1615" w:author="Gergo" w:date="2017-11-18T17:33:00Z">
        <w:r w:rsidR="00115981" w:rsidRPr="003355B9">
          <w:rPr>
            <w:rPrChange w:id="1616" w:author="Gergo" w:date="2017-11-25T13:10:00Z">
              <w:rPr>
                <w:b w:val="0"/>
                <w:bCs w:val="0"/>
                <w:iCs w:val="0"/>
              </w:rPr>
            </w:rPrChange>
          </w:rPr>
          <w:t xml:space="preserve"> Az utóbbi az, ami elkéri a mutató pontos helyét</w:t>
        </w:r>
      </w:ins>
      <w:ins w:id="1617" w:author="Gergo" w:date="2017-12-03T19:18:00Z">
        <w:r w:rsidR="00716744">
          <w:t>,</w:t>
        </w:r>
      </w:ins>
      <w:ins w:id="1618" w:author="Gergo" w:date="2017-11-18T17:33:00Z">
        <w:r w:rsidR="00115981" w:rsidRPr="003355B9">
          <w:rPr>
            <w:rPrChange w:id="1619" w:author="Gergo" w:date="2017-11-25T13:10:00Z">
              <w:rPr>
                <w:b w:val="0"/>
                <w:bCs w:val="0"/>
                <w:iCs w:val="0"/>
              </w:rPr>
            </w:rPrChange>
          </w:rPr>
          <w:t xml:space="preserve"> a paraméterként kapott</w:t>
        </w:r>
      </w:ins>
      <w:ins w:id="1620" w:author="Gergo" w:date="2017-11-18T17:35:00Z">
        <w:r w:rsidR="00115981" w:rsidRPr="003355B9">
          <w:rPr>
            <w:rPrChange w:id="1621" w:author="Gergo" w:date="2017-11-25T13:10:00Z">
              <w:rPr>
                <w:b w:val="0"/>
                <w:bCs w:val="0"/>
                <w:iCs w:val="0"/>
              </w:rPr>
            </w:rPrChange>
          </w:rPr>
          <w:t xml:space="preserve"> általános </w:t>
        </w:r>
        <w:r w:rsidR="00115981" w:rsidRPr="003355B9">
          <w:rPr>
            <w:rFonts w:ascii="Consolas" w:hAnsi="Consolas"/>
            <w:rPrChange w:id="1622" w:author="Gergo" w:date="2017-11-25T13:10:00Z">
              <w:rPr>
                <w:b w:val="0"/>
                <w:bCs w:val="0"/>
                <w:iCs w:val="0"/>
              </w:rPr>
            </w:rPrChange>
          </w:rPr>
          <w:t>BaseEventData PointerEventData</w:t>
        </w:r>
        <w:r w:rsidR="00115981" w:rsidRPr="0034280E">
          <w:t xml:space="preserve">-vá kasztolásával, és megpéldányosítja a </w:t>
        </w:r>
        <w:r w:rsidR="00115981" w:rsidRPr="003355B9">
          <w:rPr>
            <w:rFonts w:ascii="Consolas" w:hAnsi="Consolas"/>
            <w:rPrChange w:id="1623" w:author="Gergo" w:date="2017-11-25T13:10:00Z">
              <w:rPr>
                <w:b w:val="0"/>
                <w:bCs w:val="0"/>
                <w:iCs w:val="0"/>
              </w:rPr>
            </w:rPrChange>
          </w:rPr>
          <w:t>Sparkle</w:t>
        </w:r>
        <w:r w:rsidR="00115981" w:rsidRPr="0034280E">
          <w:t xml:space="preserve"> objektumot arra a helyre.</w:t>
        </w:r>
      </w:ins>
      <w:ins w:id="1624" w:author="Gergo" w:date="2017-11-18T17:37:00Z">
        <w:r w:rsidR="00115981" w:rsidRPr="003355B9">
          <w:rPr>
            <w:rPrChange w:id="1625" w:author="Gergo" w:date="2017-11-25T13:10:00Z">
              <w:rPr>
                <w:b w:val="0"/>
                <w:bCs w:val="0"/>
                <w:iCs w:val="0"/>
              </w:rPr>
            </w:rPrChange>
          </w:rPr>
          <w:t xml:space="preserve"> A </w:t>
        </w:r>
        <w:r w:rsidR="00115981" w:rsidRPr="003355B9">
          <w:rPr>
            <w:rFonts w:ascii="Consolas" w:hAnsi="Consolas"/>
            <w:rPrChange w:id="1626" w:author="Gergo" w:date="2017-11-25T13:10:00Z">
              <w:rPr>
                <w:b w:val="0"/>
                <w:bCs w:val="0"/>
                <w:iCs w:val="0"/>
              </w:rPr>
            </w:rPrChange>
          </w:rPr>
          <w:t>PointerDrag</w:t>
        </w:r>
        <w:r w:rsidR="00115981" w:rsidRPr="0034280E">
          <w:t xml:space="preserve"> eseményre a feliratkoztatott </w:t>
        </w:r>
        <w:r w:rsidR="00115981" w:rsidRPr="003355B9">
          <w:rPr>
            <w:rFonts w:ascii="Consolas" w:hAnsi="Consolas"/>
            <w:rPrChange w:id="1627" w:author="Gergo" w:date="2017-11-25T13:10:00Z">
              <w:rPr>
                <w:b w:val="0"/>
                <w:bCs w:val="0"/>
                <w:iCs w:val="0"/>
              </w:rPr>
            </w:rPrChange>
          </w:rPr>
          <w:t>drawTheRune</w:t>
        </w:r>
        <w:r w:rsidR="00115981" w:rsidRPr="0034280E">
          <w:t xml:space="preserve"> függvény</w:t>
        </w:r>
      </w:ins>
      <w:ins w:id="1628" w:author="Gergo" w:date="2017-11-18T17:39:00Z">
        <w:r w:rsidR="00115981" w:rsidRPr="003355B9">
          <w:rPr>
            <w:rPrChange w:id="1629" w:author="Gergo" w:date="2017-11-25T13:10:00Z">
              <w:rPr>
                <w:b w:val="0"/>
                <w:bCs w:val="0"/>
                <w:iCs w:val="0"/>
              </w:rPr>
            </w:rPrChange>
          </w:rPr>
          <w:t xml:space="preserve"> fut le minden alkalommal, amikor rajzolás</w:t>
        </w:r>
        <w:r w:rsidR="00716744">
          <w:rPr>
            <w:rPrChange w:id="1630" w:author="Gergo" w:date="2017-11-25T13:10:00Z">
              <w:rPr/>
            </w:rPrChange>
          </w:rPr>
          <w:t xml:space="preserve"> közben mozgatjuk a kontrollert. E</w:t>
        </w:r>
        <w:r w:rsidR="00115981" w:rsidRPr="003355B9">
          <w:rPr>
            <w:rPrChange w:id="1631" w:author="Gergo" w:date="2017-11-25T13:10:00Z">
              <w:rPr>
                <w:b w:val="0"/>
                <w:bCs w:val="0"/>
                <w:iCs w:val="0"/>
              </w:rPr>
            </w:rPrChange>
          </w:rPr>
          <w:t>z</w:t>
        </w:r>
      </w:ins>
      <w:ins w:id="1632" w:author="Gergo" w:date="2017-11-18T17:37:00Z">
        <w:r w:rsidR="00115981" w:rsidRPr="003355B9">
          <w:rPr>
            <w:rPrChange w:id="1633" w:author="Gergo" w:date="2017-11-25T13:10:00Z">
              <w:rPr>
                <w:b w:val="0"/>
                <w:bCs w:val="0"/>
                <w:iCs w:val="0"/>
              </w:rPr>
            </w:rPrChange>
          </w:rPr>
          <w:t xml:space="preserve"> a </w:t>
        </w:r>
        <w:r w:rsidR="00115981" w:rsidRPr="003355B9">
          <w:rPr>
            <w:rFonts w:ascii="Consolas" w:hAnsi="Consolas"/>
            <w:rPrChange w:id="1634" w:author="Gergo" w:date="2017-11-25T13:10:00Z">
              <w:rPr>
                <w:b w:val="0"/>
                <w:bCs w:val="0"/>
                <w:iCs w:val="0"/>
              </w:rPr>
            </w:rPrChange>
          </w:rPr>
          <w:t>startDrawing</w:t>
        </w:r>
        <w:r w:rsidR="00115981" w:rsidRPr="0034280E">
          <w:t xml:space="preserve">-hoz hasonlóan elkéri a </w:t>
        </w:r>
      </w:ins>
      <w:ins w:id="1635" w:author="Gergo" w:date="2017-11-18T17:39:00Z">
        <w:r w:rsidR="00115981" w:rsidRPr="0034280E">
          <w:t>mutató aktuális helyzetét és ez ala</w:t>
        </w:r>
        <w:r w:rsidR="007B03E6" w:rsidRPr="0034280E">
          <w:t>pján frissíti a szikra pozícióját</w:t>
        </w:r>
      </w:ins>
      <w:ins w:id="1636" w:author="Gergo" w:date="2017-11-18T17:40:00Z">
        <w:r w:rsidR="007B03E6" w:rsidRPr="003355B9">
          <w:rPr>
            <w:rPrChange w:id="1637" w:author="Gergo" w:date="2017-11-25T13:10:00Z">
              <w:rPr>
                <w:b w:val="0"/>
                <w:bCs w:val="0"/>
                <w:iCs w:val="0"/>
              </w:rPr>
            </w:rPrChange>
          </w:rPr>
          <w:t>.</w:t>
        </w:r>
      </w:ins>
      <w:ins w:id="1638" w:author="Gergo" w:date="2017-11-18T17:42:00Z">
        <w:r w:rsidR="007B03E6" w:rsidRPr="003355B9">
          <w:rPr>
            <w:rPrChange w:id="1639" w:author="Gergo" w:date="2017-11-25T13:10:00Z">
              <w:rPr>
                <w:b w:val="0"/>
                <w:bCs w:val="0"/>
                <w:iCs w:val="0"/>
              </w:rPr>
            </w:rPrChange>
          </w:rPr>
          <w:t xml:space="preserve"> Az érintőfelület elengedésének, vagy a rúnáról való letérés hatására</w:t>
        </w:r>
      </w:ins>
      <w:ins w:id="1640" w:author="Gergo" w:date="2017-12-03T19:22:00Z">
        <w:r w:rsidR="00635E2B">
          <w:t>,</w:t>
        </w:r>
      </w:ins>
      <w:ins w:id="1641" w:author="Gergo" w:date="2017-11-18T17:42:00Z">
        <w:r w:rsidR="007B03E6" w:rsidRPr="003355B9">
          <w:rPr>
            <w:rPrChange w:id="1642" w:author="Gergo" w:date="2017-11-25T13:10:00Z">
              <w:rPr>
                <w:b w:val="0"/>
                <w:bCs w:val="0"/>
                <w:iCs w:val="0"/>
              </w:rPr>
            </w:rPrChange>
          </w:rPr>
          <w:t xml:space="preserve"> a szikra eltűnik és a rajzolás abbamarad.</w:t>
        </w:r>
      </w:ins>
      <w:ins w:id="1643" w:author="Gergo" w:date="2017-11-18T17:43:00Z">
        <w:r w:rsidR="00794403" w:rsidRPr="003355B9">
          <w:rPr>
            <w:rPrChange w:id="1644" w:author="Gergo" w:date="2017-11-25T13:10:00Z">
              <w:rPr>
                <w:b w:val="0"/>
                <w:bCs w:val="0"/>
                <w:iCs w:val="0"/>
              </w:rPr>
            </w:rPrChange>
          </w:rPr>
          <w:t xml:space="preserve"> Az utóbbi esemény a </w:t>
        </w:r>
        <w:r w:rsidR="00794403" w:rsidRPr="003355B9">
          <w:rPr>
            <w:rStyle w:val="CsakszvegChar"/>
            <w:sz w:val="24"/>
            <w:rPrChange w:id="1645" w:author="Gergo" w:date="2017-11-25T13:10:00Z">
              <w:rPr>
                <w:b w:val="0"/>
                <w:bCs w:val="0"/>
                <w:iCs w:val="0"/>
              </w:rPr>
            </w:rPrChange>
          </w:rPr>
          <w:t>pointerExit</w:t>
        </w:r>
        <w:r w:rsidR="00794403" w:rsidRPr="0034280E">
          <w:t xml:space="preserve"> metódus kezeli.</w:t>
        </w:r>
      </w:ins>
      <w:ins w:id="1646" w:author="Gergo" w:date="2017-11-18T17:44:00Z">
        <w:r w:rsidR="00794403" w:rsidRPr="003355B9">
          <w:rPr>
            <w:rPrChange w:id="1647" w:author="Gergo" w:date="2017-11-25T13:10:00Z">
              <w:rPr>
                <w:b w:val="0"/>
                <w:bCs w:val="0"/>
                <w:iCs w:val="0"/>
              </w:rPr>
            </w:rPrChange>
          </w:rPr>
          <w:t xml:space="preserve"> A rajzolás közben</w:t>
        </w:r>
      </w:ins>
      <w:ins w:id="1648" w:author="Gergo" w:date="2017-12-03T19:23:00Z">
        <w:r w:rsidR="00635E2B">
          <w:t xml:space="preserve"> a</w:t>
        </w:r>
      </w:ins>
      <w:ins w:id="1649" w:author="Gergo" w:date="2017-11-18T17:44:00Z">
        <w:r w:rsidR="00794403" w:rsidRPr="003355B9">
          <w:rPr>
            <w:rPrChange w:id="1650" w:author="Gergo" w:date="2017-11-25T13:10:00Z">
              <w:rPr>
                <w:b w:val="0"/>
                <w:bCs w:val="0"/>
                <w:iCs w:val="0"/>
              </w:rPr>
            </w:rPrChange>
          </w:rPr>
          <w:t xml:space="preserve"> rúnáról való letérés hibának számít és ezt ebben a függvényben kezeljük, egy számláló növelésével. Hiba esetén az AdaptED keretrendszert is értesíteni kell</w:t>
        </w:r>
      </w:ins>
      <w:ins w:id="1651" w:author="Gergo" w:date="2017-11-18T17:46:00Z">
        <w:r w:rsidR="00794403" w:rsidRPr="003355B9">
          <w:rPr>
            <w:rPrChange w:id="1652" w:author="Gergo" w:date="2017-11-25T13:10:00Z">
              <w:rPr>
                <w:b w:val="0"/>
                <w:bCs w:val="0"/>
                <w:iCs w:val="0"/>
              </w:rPr>
            </w:rPrChange>
          </w:rPr>
          <w:t xml:space="preserve">, ami az </w:t>
        </w:r>
        <w:r w:rsidR="00794403" w:rsidRPr="003355B9">
          <w:rPr>
            <w:rFonts w:ascii="Consolas" w:hAnsi="Consolas"/>
            <w:rPrChange w:id="1653" w:author="Gergo" w:date="2017-11-25T13:10:00Z">
              <w:rPr>
                <w:b w:val="0"/>
                <w:bCs w:val="0"/>
                <w:iCs w:val="0"/>
              </w:rPr>
            </w:rPrChange>
          </w:rPr>
          <w:t>Adapt</w:t>
        </w:r>
      </w:ins>
      <w:ins w:id="1654" w:author="Gergo" w:date="2017-11-18T17:47:00Z">
        <w:r w:rsidR="00794403" w:rsidRPr="003355B9">
          <w:rPr>
            <w:rFonts w:ascii="Consolas" w:hAnsi="Consolas"/>
            <w:rPrChange w:id="1655" w:author="Gergo" w:date="2017-11-25T13:10:00Z">
              <w:rPr>
                <w:b w:val="0"/>
                <w:bCs w:val="0"/>
                <w:iCs w:val="0"/>
              </w:rPr>
            </w:rPrChange>
          </w:rPr>
          <w:t>EDConnector</w:t>
        </w:r>
        <w:r w:rsidR="00794403" w:rsidRPr="0034280E">
          <w:t xml:space="preserve"> osztályom </w:t>
        </w:r>
        <w:r w:rsidR="00794403" w:rsidRPr="003355B9">
          <w:rPr>
            <w:rFonts w:ascii="Consolas" w:hAnsi="Consolas"/>
            <w:rPrChange w:id="1656" w:author="Gergo" w:date="2017-11-25T13:10:00Z">
              <w:rPr>
                <w:rFonts w:ascii="Consolas" w:hAnsi="Consolas"/>
                <w:b w:val="0"/>
                <w:bCs w:val="0"/>
                <w:iCs w:val="0"/>
              </w:rPr>
            </w:rPrChange>
          </w:rPr>
          <w:t>sendRuneFaultEvent</w:t>
        </w:r>
        <w:r w:rsidR="00794403" w:rsidRPr="003355B9">
          <w:rPr>
            <w:rPrChange w:id="1657" w:author="Gergo" w:date="2017-11-25T13:10:00Z">
              <w:rPr>
                <w:b w:val="0"/>
                <w:bCs w:val="0"/>
                <w:iCs w:val="0"/>
              </w:rPr>
            </w:rPrChange>
          </w:rPr>
          <w:t xml:space="preserve"> metódusának meghívásával történik. Ennek a függvénynek két paramétert adok</w:t>
        </w:r>
      </w:ins>
      <w:ins w:id="1658" w:author="Gergo" w:date="2017-11-18T17:48:00Z">
        <w:r w:rsidR="00E07532">
          <w:rPr>
            <w:rPrChange w:id="1659" w:author="Gergo" w:date="2017-11-25T13:10:00Z">
              <w:rPr/>
            </w:rPrChange>
          </w:rPr>
          <w:t xml:space="preserve"> át, </w:t>
        </w:r>
        <w:r w:rsidR="00794403" w:rsidRPr="003355B9">
          <w:rPr>
            <w:rPrChange w:id="1660" w:author="Gergo" w:date="2017-11-25T13:10:00Z">
              <w:rPr>
                <w:b w:val="0"/>
                <w:bCs w:val="0"/>
                <w:iCs w:val="0"/>
              </w:rPr>
            </w:rPrChange>
          </w:rPr>
          <w:t>az aktuális hibaszámláló állását és a rúna típusát, hogy ezek a keretrendszer felületén megjelenített grafikono</w:t>
        </w:r>
      </w:ins>
      <w:ins w:id="1661" w:author="Gergo" w:date="2017-11-18T17:49:00Z">
        <w:r w:rsidR="00706025" w:rsidRPr="003355B9">
          <w:rPr>
            <w:rPrChange w:id="1662" w:author="Gergo" w:date="2017-11-25T13:10:00Z">
              <w:rPr>
                <w:b w:val="0"/>
                <w:bCs w:val="0"/>
                <w:iCs w:val="0"/>
              </w:rPr>
            </w:rPrChange>
          </w:rPr>
          <w:t>n</w:t>
        </w:r>
      </w:ins>
      <w:ins w:id="1663" w:author="Gergo" w:date="2017-11-18T17:48:00Z">
        <w:r w:rsidR="00794403" w:rsidRPr="003355B9">
          <w:rPr>
            <w:rPrChange w:id="1664" w:author="Gergo" w:date="2017-11-25T13:10:00Z">
              <w:rPr>
                <w:b w:val="0"/>
                <w:bCs w:val="0"/>
                <w:iCs w:val="0"/>
              </w:rPr>
            </w:rPrChange>
          </w:rPr>
          <w:t xml:space="preserve"> is látszódjanak.</w:t>
        </w:r>
      </w:ins>
    </w:p>
    <w:p w14:paraId="6D58E39E" w14:textId="39BBE1F2" w:rsidR="00706025" w:rsidRPr="003355B9" w:rsidRDefault="00541483">
      <w:pPr>
        <w:rPr>
          <w:ins w:id="1665" w:author="Gergo" w:date="2017-11-18T18:32:00Z"/>
          <w:rPrChange w:id="1666" w:author="Gergo" w:date="2017-11-25T13:10:00Z">
            <w:rPr>
              <w:ins w:id="1667" w:author="Gergo" w:date="2017-11-18T18:32:00Z"/>
            </w:rPr>
          </w:rPrChange>
        </w:rPr>
        <w:pPrChange w:id="1668" w:author="Gergo" w:date="2017-11-18T17:15:00Z">
          <w:pPr>
            <w:pStyle w:val="Cmsor2"/>
          </w:pPr>
        </w:pPrChange>
      </w:pPr>
      <w:ins w:id="1669" w:author="Gergo" w:date="2017-11-18T18:25:00Z">
        <w:r w:rsidRPr="003355B9">
          <w:rPr>
            <w:rPrChange w:id="1670" w:author="Gergo" w:date="2017-11-25T13:10:00Z">
              <w:rPr>
                <w:b w:val="0"/>
                <w:bCs w:val="0"/>
                <w:iCs w:val="0"/>
              </w:rPr>
            </w:rPrChange>
          </w:rPr>
          <w:t>A</w:t>
        </w:r>
      </w:ins>
      <w:ins w:id="1671" w:author="Gergo" w:date="2017-11-18T18:31:00Z">
        <w:r w:rsidRPr="003355B9">
          <w:rPr>
            <w:rPrChange w:id="1672" w:author="Gergo" w:date="2017-11-25T13:10:00Z">
              <w:rPr>
                <w:b w:val="0"/>
                <w:bCs w:val="0"/>
                <w:iCs w:val="0"/>
              </w:rPr>
            </w:rPrChange>
          </w:rPr>
          <w:t>z</w:t>
        </w:r>
      </w:ins>
      <w:ins w:id="1673" w:author="Gergo" w:date="2017-11-18T18:25:00Z">
        <w:r w:rsidRPr="003355B9">
          <w:rPr>
            <w:rPrChange w:id="1674" w:author="Gergo" w:date="2017-11-25T13:10:00Z">
              <w:rPr>
                <w:b w:val="0"/>
                <w:bCs w:val="0"/>
                <w:iCs w:val="0"/>
              </w:rPr>
            </w:rPrChange>
          </w:rPr>
          <w:t xml:space="preserve"> </w:t>
        </w:r>
      </w:ins>
      <w:ins w:id="1675" w:author="Gergo" w:date="2017-11-18T18:27:00Z">
        <w:r w:rsidRPr="003355B9">
          <w:rPr>
            <w:rPrChange w:id="1676" w:author="Gergo" w:date="2017-11-25T13:10:00Z">
              <w:rPr>
                <w:b w:val="0"/>
                <w:bCs w:val="0"/>
                <w:iCs w:val="0"/>
              </w:rPr>
            </w:rPrChange>
          </w:rPr>
          <w:t xml:space="preserve">ellenőrzőpontok kezeléséta </w:t>
        </w:r>
        <w:r w:rsidRPr="003355B9">
          <w:rPr>
            <w:rFonts w:ascii="Consolas" w:hAnsi="Consolas"/>
            <w:rPrChange w:id="1677" w:author="Gergo" w:date="2017-11-25T13:10:00Z">
              <w:rPr>
                <w:b w:val="0"/>
                <w:bCs w:val="0"/>
                <w:iCs w:val="0"/>
              </w:rPr>
            </w:rPrChange>
          </w:rPr>
          <w:t>CheckPointController</w:t>
        </w:r>
      </w:ins>
      <w:ins w:id="1678" w:author="Gergo" w:date="2017-11-18T18:28:00Z">
        <w:r w:rsidRPr="0034280E">
          <w:t xml:space="preserve"> osztály végzi, ami a </w:t>
        </w:r>
        <w:r w:rsidRPr="003355B9">
          <w:rPr>
            <w:rFonts w:ascii="Consolas" w:hAnsi="Consolas"/>
            <w:rPrChange w:id="1679" w:author="Gergo" w:date="2017-11-25T13:10:00Z">
              <w:rPr>
                <w:b w:val="0"/>
                <w:bCs w:val="0"/>
                <w:iCs w:val="0"/>
              </w:rPr>
            </w:rPrChange>
          </w:rPr>
          <w:t>Sparkle</w:t>
        </w:r>
        <w:r w:rsidRPr="0034280E">
          <w:t xml:space="preserve"> egy </w:t>
        </w:r>
      </w:ins>
      <w:ins w:id="1680" w:author="Gergo" w:date="2017-11-18T18:31:00Z">
        <w:r w:rsidRPr="003355B9">
          <w:rPr>
            <w:rPrChange w:id="1681" w:author="Gergo" w:date="2017-11-25T13:10:00Z">
              <w:rPr>
                <w:b w:val="0"/>
                <w:bCs w:val="0"/>
                <w:iCs w:val="0"/>
              </w:rPr>
            </w:rPrChange>
          </w:rPr>
          <w:t>ellenőrző</w:t>
        </w:r>
      </w:ins>
      <w:ins w:id="1682" w:author="Gergo" w:date="2017-11-18T18:28:00Z">
        <w:r w:rsidRPr="003355B9">
          <w:rPr>
            <w:rPrChange w:id="1683" w:author="Gergo" w:date="2017-11-25T13:10:00Z">
              <w:rPr>
                <w:b w:val="0"/>
                <w:bCs w:val="0"/>
                <w:iCs w:val="0"/>
              </w:rPr>
            </w:rPrChange>
          </w:rPr>
          <w:t xml:space="preserve">ponton való áthaladásakor növel egy számlálót a </w:t>
        </w:r>
        <w:r w:rsidRPr="003355B9">
          <w:rPr>
            <w:rFonts w:ascii="Consolas" w:hAnsi="Consolas"/>
            <w:rPrChange w:id="1684" w:author="Gergo" w:date="2017-11-25T13:10:00Z">
              <w:rPr>
                <w:b w:val="0"/>
                <w:bCs w:val="0"/>
                <w:iCs w:val="0"/>
              </w:rPr>
            </w:rPrChange>
          </w:rPr>
          <w:t>RuneController</w:t>
        </w:r>
      </w:ins>
      <w:ins w:id="1685" w:author="Gergo" w:date="2017-11-18T18:30:00Z">
        <w:r w:rsidRPr="0034280E">
          <w:t>-</w:t>
        </w:r>
      </w:ins>
      <w:ins w:id="1686" w:author="Gergo" w:date="2017-11-18T18:28:00Z">
        <w:r w:rsidRPr="003355B9">
          <w:rPr>
            <w:rPrChange w:id="1687" w:author="Gergo" w:date="2017-11-25T13:10:00Z">
              <w:rPr>
                <w:b w:val="0"/>
                <w:bCs w:val="0"/>
                <w:iCs w:val="0"/>
              </w:rPr>
            </w:rPrChange>
          </w:rPr>
          <w:t>ben</w:t>
        </w:r>
      </w:ins>
      <w:ins w:id="1688" w:author="Gergo" w:date="2017-11-18T18:30:00Z">
        <w:r w:rsidRPr="003355B9">
          <w:rPr>
            <w:rPrChange w:id="1689" w:author="Gergo" w:date="2017-11-25T13:10:00Z">
              <w:rPr>
                <w:b w:val="0"/>
                <w:bCs w:val="0"/>
                <w:iCs w:val="0"/>
              </w:rPr>
            </w:rPrChange>
          </w:rPr>
          <w:t xml:space="preserve"> és kikapcsolja a collidert, amin épp áthaladt, hogy azt később már ne számolja újra.</w:t>
        </w:r>
      </w:ins>
    </w:p>
    <w:p w14:paraId="77D7C9AB" w14:textId="5F057B2D" w:rsidR="00C524D2" w:rsidRPr="003355B9" w:rsidRDefault="00C524D2">
      <w:pPr>
        <w:rPr>
          <w:ins w:id="1690" w:author="Gergo" w:date="2017-11-18T18:54:00Z"/>
          <w:rPrChange w:id="1691" w:author="Gergo" w:date="2017-11-25T13:10:00Z">
            <w:rPr>
              <w:ins w:id="1692" w:author="Gergo" w:date="2017-11-18T18:54:00Z"/>
            </w:rPr>
          </w:rPrChange>
        </w:rPr>
        <w:pPrChange w:id="1693" w:author="Gergo" w:date="2017-11-18T17:15:00Z">
          <w:pPr>
            <w:pStyle w:val="Cmsor2"/>
          </w:pPr>
        </w:pPrChange>
      </w:pPr>
      <w:ins w:id="1694" w:author="Gergo" w:date="2017-11-18T18:32:00Z">
        <w:r w:rsidRPr="003355B9">
          <w:rPr>
            <w:rPrChange w:id="1695" w:author="Gergo" w:date="2017-11-25T13:10:00Z">
              <w:rPr>
                <w:b w:val="0"/>
                <w:bCs w:val="0"/>
                <w:iCs w:val="0"/>
              </w:rPr>
            </w:rPrChange>
          </w:rPr>
          <w:t xml:space="preserve">A RuneEnd objektumon áthúzva a kurzort meghívódik a </w:t>
        </w:r>
      </w:ins>
      <w:ins w:id="1696" w:author="Gergo" w:date="2017-11-18T18:34:00Z">
        <w:r w:rsidRPr="003355B9">
          <w:rPr>
            <w:rPrChange w:id="1697" w:author="Gergo" w:date="2017-11-25T13:10:00Z">
              <w:rPr>
                <w:b w:val="0"/>
                <w:bCs w:val="0"/>
                <w:iCs w:val="0"/>
              </w:rPr>
            </w:rPrChange>
          </w:rPr>
          <w:t xml:space="preserve">rúnarajzolást kiértékelő </w:t>
        </w:r>
        <w:r w:rsidRPr="003355B9">
          <w:rPr>
            <w:rFonts w:ascii="Consolas" w:hAnsi="Consolas"/>
            <w:rPrChange w:id="1698" w:author="Gergo" w:date="2017-11-25T13:10:00Z">
              <w:rPr>
                <w:b w:val="0"/>
                <w:bCs w:val="0"/>
                <w:iCs w:val="0"/>
              </w:rPr>
            </w:rPrChange>
          </w:rPr>
          <w:t xml:space="preserve">evaluateRunePerformance </w:t>
        </w:r>
        <w:r w:rsidRPr="0034280E">
          <w:t xml:space="preserve">függvény a </w:t>
        </w:r>
        <w:r w:rsidRPr="003355B9">
          <w:rPr>
            <w:rFonts w:ascii="Consolas" w:hAnsi="Consolas"/>
            <w:rPrChange w:id="1699" w:author="Gergo" w:date="2017-11-25T13:10:00Z">
              <w:rPr>
                <w:b w:val="0"/>
                <w:bCs w:val="0"/>
                <w:iCs w:val="0"/>
              </w:rPr>
            </w:rPrChange>
          </w:rPr>
          <w:t>RuneController</w:t>
        </w:r>
        <w:r w:rsidRPr="0034280E">
          <w:t xml:space="preserve"> osztályban.</w:t>
        </w:r>
      </w:ins>
      <w:ins w:id="1700" w:author="Gergo" w:date="2017-11-18T18:38:00Z">
        <w:r w:rsidR="006075D1" w:rsidRPr="003355B9">
          <w:rPr>
            <w:rPrChange w:id="1701" w:author="Gergo" w:date="2017-11-25T13:10:00Z">
              <w:rPr>
                <w:b w:val="0"/>
                <w:bCs w:val="0"/>
                <w:iCs w:val="0"/>
              </w:rPr>
            </w:rPrChange>
          </w:rPr>
          <w:t xml:space="preserve"> Ez a m</w:t>
        </w:r>
      </w:ins>
      <w:ins w:id="1702" w:author="Gergo" w:date="2017-11-18T18:39:00Z">
        <w:r w:rsidR="006075D1" w:rsidRPr="003355B9">
          <w:rPr>
            <w:rPrChange w:id="1703" w:author="Gergo" w:date="2017-11-25T13:10:00Z">
              <w:rPr>
                <w:b w:val="0"/>
                <w:bCs w:val="0"/>
                <w:iCs w:val="0"/>
              </w:rPr>
            </w:rPrChange>
          </w:rPr>
          <w:t xml:space="preserve">etódus, megvizsgálja az </w:t>
        </w:r>
      </w:ins>
      <w:ins w:id="1704" w:author="Gergo" w:date="2017-11-18T18:42:00Z">
        <w:r w:rsidR="00FC0984">
          <w:rPr>
            <w:rPrChange w:id="1705" w:author="Gergo" w:date="2017-11-25T13:10:00Z">
              <w:rPr/>
            </w:rPrChange>
          </w:rPr>
          <w:t>ellenőrzőpon-</w:t>
        </w:r>
      </w:ins>
      <w:ins w:id="1706" w:author="Gergo" w:date="2017-11-18T18:39:00Z">
        <w:r w:rsidR="006075D1" w:rsidRPr="003355B9">
          <w:rPr>
            <w:rPrChange w:id="1707" w:author="Gergo" w:date="2017-11-25T13:10:00Z">
              <w:rPr>
                <w:b w:val="0"/>
                <w:bCs w:val="0"/>
                <w:iCs w:val="0"/>
              </w:rPr>
            </w:rPrChange>
          </w:rPr>
          <w:t xml:space="preserve"> és hibaszámláló</w:t>
        </w:r>
      </w:ins>
      <w:ins w:id="1708" w:author="Gergo" w:date="2017-11-18T18:40:00Z">
        <w:r w:rsidR="006075D1" w:rsidRPr="003355B9">
          <w:rPr>
            <w:rPrChange w:id="1709" w:author="Gergo" w:date="2017-11-25T13:10:00Z">
              <w:rPr>
                <w:b w:val="0"/>
                <w:bCs w:val="0"/>
                <w:iCs w:val="0"/>
              </w:rPr>
            </w:rPrChange>
          </w:rPr>
          <w:t xml:space="preserve"> állását</w:t>
        </w:r>
      </w:ins>
      <w:ins w:id="1710" w:author="Gergo" w:date="2017-11-18T18:39:00Z">
        <w:r w:rsidR="006075D1" w:rsidRPr="003355B9">
          <w:rPr>
            <w:rPrChange w:id="1711" w:author="Gergo" w:date="2017-11-25T13:10:00Z">
              <w:rPr>
                <w:b w:val="0"/>
                <w:bCs w:val="0"/>
                <w:iCs w:val="0"/>
              </w:rPr>
            </w:rPrChange>
          </w:rPr>
          <w:t xml:space="preserve"> és</w:t>
        </w:r>
      </w:ins>
      <w:ins w:id="1712" w:author="Gergo" w:date="2017-11-18T18:40:00Z">
        <w:r w:rsidR="006075D1" w:rsidRPr="003355B9">
          <w:rPr>
            <w:rPrChange w:id="1713" w:author="Gergo" w:date="2017-11-25T13:10:00Z">
              <w:rPr>
                <w:b w:val="0"/>
                <w:bCs w:val="0"/>
                <w:iCs w:val="0"/>
              </w:rPr>
            </w:rPrChange>
          </w:rPr>
          <w:t xml:space="preserve"> ezek alapján eldönti, hogy a rúna rajzolása sikeres vagy sikertelen volt. </w:t>
        </w:r>
      </w:ins>
      <w:ins w:id="1714" w:author="Gergo" w:date="2017-11-18T18:39:00Z">
        <w:r w:rsidR="006075D1" w:rsidRPr="003355B9">
          <w:rPr>
            <w:rPrChange w:id="1715" w:author="Gergo" w:date="2017-11-25T13:10:00Z">
              <w:rPr>
                <w:b w:val="0"/>
                <w:bCs w:val="0"/>
                <w:iCs w:val="0"/>
              </w:rPr>
            </w:rPrChange>
          </w:rPr>
          <w:t xml:space="preserve">Az első esetben az </w:t>
        </w:r>
        <w:r w:rsidR="006075D1" w:rsidRPr="003355B9">
          <w:rPr>
            <w:rFonts w:ascii="Consolas" w:hAnsi="Consolas"/>
            <w:rPrChange w:id="1716" w:author="Gergo" w:date="2017-11-25T13:10:00Z">
              <w:rPr>
                <w:b w:val="0"/>
                <w:bCs w:val="0"/>
                <w:iCs w:val="0"/>
              </w:rPr>
            </w:rPrChange>
          </w:rPr>
          <w:t>on</w:t>
        </w:r>
      </w:ins>
      <w:ins w:id="1717" w:author="Gergo" w:date="2017-11-18T18:40:00Z">
        <w:r w:rsidR="006075D1" w:rsidRPr="003355B9">
          <w:rPr>
            <w:rFonts w:ascii="Consolas" w:hAnsi="Consolas"/>
            <w:rPrChange w:id="1718" w:author="Gergo" w:date="2017-11-25T13:10:00Z">
              <w:rPr>
                <w:b w:val="0"/>
                <w:bCs w:val="0"/>
                <w:iCs w:val="0"/>
              </w:rPr>
            </w:rPrChange>
          </w:rPr>
          <w:t>RuneSuccess</w:t>
        </w:r>
        <w:r w:rsidR="006075D1" w:rsidRPr="0034280E">
          <w:t xml:space="preserve"> </w:t>
        </w:r>
      </w:ins>
      <w:ins w:id="1719" w:author="Gergo" w:date="2017-11-18T18:41:00Z">
        <w:r w:rsidR="006075D1" w:rsidRPr="003355B9">
          <w:rPr>
            <w:rPrChange w:id="1720" w:author="Gergo" w:date="2017-11-25T13:10:00Z">
              <w:rPr>
                <w:b w:val="0"/>
                <w:bCs w:val="0"/>
                <w:iCs w:val="0"/>
              </w:rPr>
            </w:rPrChange>
          </w:rPr>
          <w:t>,</w:t>
        </w:r>
      </w:ins>
      <w:ins w:id="1721" w:author="Gergo" w:date="2017-11-18T18:40:00Z">
        <w:r w:rsidR="006075D1" w:rsidRPr="003355B9">
          <w:rPr>
            <w:rPrChange w:id="1722" w:author="Gergo" w:date="2017-11-25T13:10:00Z">
              <w:rPr>
                <w:b w:val="0"/>
                <w:bCs w:val="0"/>
                <w:iCs w:val="0"/>
              </w:rPr>
            </w:rPrChange>
          </w:rPr>
          <w:t xml:space="preserve">míg a másodikban az </w:t>
        </w:r>
        <w:r w:rsidR="006075D1" w:rsidRPr="003355B9">
          <w:rPr>
            <w:rFonts w:ascii="Consolas" w:hAnsi="Consolas"/>
            <w:rPrChange w:id="1723" w:author="Gergo" w:date="2017-11-25T13:10:00Z">
              <w:rPr>
                <w:b w:val="0"/>
                <w:bCs w:val="0"/>
                <w:iCs w:val="0"/>
              </w:rPr>
            </w:rPrChange>
          </w:rPr>
          <w:t>onRuneFail</w:t>
        </w:r>
        <w:r w:rsidR="006075D1" w:rsidRPr="0034280E">
          <w:t xml:space="preserve"> metódust hívja meg. </w:t>
        </w:r>
      </w:ins>
      <w:ins w:id="1724" w:author="Gergo" w:date="2017-11-18T18:35:00Z">
        <w:r w:rsidR="006075D1" w:rsidRPr="003355B9">
          <w:rPr>
            <w:rPrChange w:id="1725" w:author="Gergo" w:date="2017-11-25T13:10:00Z">
              <w:rPr>
                <w:b w:val="0"/>
                <w:bCs w:val="0"/>
                <w:iCs w:val="0"/>
              </w:rPr>
            </w:rPrChange>
          </w:rPr>
          <w:t xml:space="preserve"> Ezeknek a függvények</w:t>
        </w:r>
      </w:ins>
      <w:ins w:id="1726" w:author="Gergo" w:date="2017-11-18T18:41:00Z">
        <w:r w:rsidR="006075D1" w:rsidRPr="003355B9">
          <w:rPr>
            <w:rPrChange w:id="1727" w:author="Gergo" w:date="2017-11-25T13:10:00Z">
              <w:rPr>
                <w:b w:val="0"/>
                <w:bCs w:val="0"/>
                <w:iCs w:val="0"/>
              </w:rPr>
            </w:rPrChange>
          </w:rPr>
          <w:t>nek</w:t>
        </w:r>
      </w:ins>
      <w:ins w:id="1728" w:author="Gergo" w:date="2017-11-18T18:35:00Z">
        <w:r w:rsidR="006075D1" w:rsidRPr="003355B9">
          <w:rPr>
            <w:rPrChange w:id="1729" w:author="Gergo" w:date="2017-11-25T13:10:00Z">
              <w:rPr>
                <w:b w:val="0"/>
                <w:bCs w:val="0"/>
                <w:iCs w:val="0"/>
              </w:rPr>
            </w:rPrChange>
          </w:rPr>
          <w:t xml:space="preserve"> a hatása függ a játék aktuális állapotától ( GameManager kapcsolóitól)</w:t>
        </w:r>
      </w:ins>
      <w:ins w:id="1730" w:author="Gergo" w:date="2017-11-18T18:38:00Z">
        <w:r w:rsidR="006075D1" w:rsidRPr="003355B9">
          <w:rPr>
            <w:rPrChange w:id="1731" w:author="Gergo" w:date="2017-11-25T13:10:00Z">
              <w:rPr>
                <w:b w:val="0"/>
                <w:bCs w:val="0"/>
                <w:iCs w:val="0"/>
              </w:rPr>
            </w:rPrChange>
          </w:rPr>
          <w:t xml:space="preserve">. </w:t>
        </w:r>
      </w:ins>
      <w:ins w:id="1732" w:author="Gergo" w:date="2017-11-18T18:43:00Z">
        <w:r w:rsidR="006075D1" w:rsidRPr="003355B9">
          <w:rPr>
            <w:rPrChange w:id="1733" w:author="Gergo" w:date="2017-11-25T13:10:00Z">
              <w:rPr>
                <w:b w:val="0"/>
                <w:bCs w:val="0"/>
                <w:iCs w:val="0"/>
              </w:rPr>
            </w:rPrChange>
          </w:rPr>
          <w:t xml:space="preserve"> Ha a rúnarajzolás abban a fázisban történt amikor még csak az erdőben kellett megkeresni őket, akkor siker esetén egy felirat jelenik meg, ami g</w:t>
        </w:r>
        <w:r w:rsidR="00FC0984">
          <w:rPr>
            <w:rPrChange w:id="1734" w:author="Gergo" w:date="2017-11-25T13:10:00Z">
              <w:rPr/>
            </w:rPrChange>
          </w:rPr>
          <w:t>ratulál a sikeres teljesítéshez</w:t>
        </w:r>
      </w:ins>
      <w:ins w:id="1735" w:author="Gergo" w:date="2017-12-03T19:26:00Z">
        <w:r w:rsidR="00506A5D">
          <w:t>.</w:t>
        </w:r>
        <w:r w:rsidR="00FC0984">
          <w:t xml:space="preserve"> V</w:t>
        </w:r>
      </w:ins>
      <w:ins w:id="1736" w:author="Gergo" w:date="2017-11-18T18:43:00Z">
        <w:r w:rsidR="006075D1" w:rsidRPr="003355B9">
          <w:rPr>
            <w:rPrChange w:id="1737" w:author="Gergo" w:date="2017-11-25T13:10:00Z">
              <w:rPr>
                <w:b w:val="0"/>
                <w:bCs w:val="0"/>
                <w:iCs w:val="0"/>
              </w:rPr>
            </w:rPrChange>
          </w:rPr>
          <w:t xml:space="preserve">iszont, ha a gyakorlás során rajzoljuk végig megfelelően a rúnát, akkor már egy varázsgömböt kapunk, amit eldobhatunk. Sikertelen végigrajzolás esetén mindkét </w:t>
        </w:r>
      </w:ins>
      <w:ins w:id="1738" w:author="Gergo" w:date="2017-11-18T18:45:00Z">
        <w:r w:rsidR="00D23097" w:rsidRPr="003355B9">
          <w:rPr>
            <w:rPrChange w:id="1739" w:author="Gergo" w:date="2017-11-25T13:10:00Z">
              <w:rPr>
                <w:b w:val="0"/>
                <w:bCs w:val="0"/>
                <w:iCs w:val="0"/>
              </w:rPr>
            </w:rPrChange>
          </w:rPr>
          <w:t>esetben egy „próbáld újra” felirat jelenik meg, és a rúna állapota (számlálók, ellenő</w:t>
        </w:r>
        <w:r w:rsidR="00506A5D">
          <w:rPr>
            <w:rPrChange w:id="1740" w:author="Gergo" w:date="2017-11-25T13:10:00Z">
              <w:rPr/>
            </w:rPrChange>
          </w:rPr>
          <w:t>rzőpontok) visszaáll a kezdeti értékre</w:t>
        </w:r>
        <w:r w:rsidR="00D23097" w:rsidRPr="003355B9">
          <w:rPr>
            <w:rPrChange w:id="1741" w:author="Gergo" w:date="2017-11-25T13:10:00Z">
              <w:rPr>
                <w:b w:val="0"/>
                <w:bCs w:val="0"/>
                <w:iCs w:val="0"/>
              </w:rPr>
            </w:rPrChange>
          </w:rPr>
          <w:t>.</w:t>
        </w:r>
      </w:ins>
      <w:ins w:id="1742" w:author="Gergo" w:date="2017-11-18T18:46:00Z">
        <w:r w:rsidR="00D23097" w:rsidRPr="003355B9">
          <w:rPr>
            <w:rPrChange w:id="1743" w:author="Gergo" w:date="2017-11-25T13:10:00Z">
              <w:rPr>
                <w:b w:val="0"/>
                <w:bCs w:val="0"/>
                <w:iCs w:val="0"/>
              </w:rPr>
            </w:rPrChange>
          </w:rPr>
          <w:t xml:space="preserve"> </w:t>
        </w:r>
        <w:r w:rsidR="00D23097" w:rsidRPr="003355B9">
          <w:rPr>
            <w:rPrChange w:id="1744" w:author="Gergo" w:date="2017-11-25T13:10:00Z">
              <w:rPr>
                <w:b w:val="0"/>
                <w:bCs w:val="0"/>
                <w:iCs w:val="0"/>
              </w:rPr>
            </w:rPrChange>
          </w:rPr>
          <w:lastRenderedPageBreak/>
          <w:t>A</w:t>
        </w:r>
      </w:ins>
      <w:ins w:id="1745" w:author="Gergo" w:date="2017-11-18T18:50:00Z">
        <w:r w:rsidR="00D23097" w:rsidRPr="003355B9">
          <w:rPr>
            <w:rPrChange w:id="1746" w:author="Gergo" w:date="2017-11-25T13:10:00Z">
              <w:rPr>
                <w:b w:val="0"/>
                <w:bCs w:val="0"/>
                <w:iCs w:val="0"/>
              </w:rPr>
            </w:rPrChange>
          </w:rPr>
          <w:t xml:space="preserve"> hibákat és</w:t>
        </w:r>
      </w:ins>
      <w:ins w:id="1747" w:author="Gergo" w:date="2017-12-03T19:27:00Z">
        <w:r w:rsidR="00506A5D">
          <w:t xml:space="preserve"> a</w:t>
        </w:r>
      </w:ins>
      <w:ins w:id="1748" w:author="Gergo" w:date="2017-11-18T18:50:00Z">
        <w:r w:rsidR="00D23097" w:rsidRPr="003355B9">
          <w:rPr>
            <w:rPrChange w:id="1749" w:author="Gergo" w:date="2017-11-25T13:10:00Z">
              <w:rPr>
                <w:b w:val="0"/>
                <w:bCs w:val="0"/>
                <w:iCs w:val="0"/>
              </w:rPr>
            </w:rPrChange>
          </w:rPr>
          <w:t xml:space="preserve"> kihagyott ellenőrzőpontokat számon</w:t>
        </w:r>
      </w:ins>
      <w:ins w:id="1750" w:author="Gergo" w:date="2017-11-18T18:51:00Z">
        <w:r w:rsidR="00D23097" w:rsidRPr="003355B9">
          <w:rPr>
            <w:rPrChange w:id="1751" w:author="Gergo" w:date="2017-11-25T13:10:00Z">
              <w:rPr>
                <w:b w:val="0"/>
                <w:bCs w:val="0"/>
                <w:iCs w:val="0"/>
              </w:rPr>
            </w:rPrChange>
          </w:rPr>
          <w:t xml:space="preserve"> </w:t>
        </w:r>
      </w:ins>
      <w:ins w:id="1752" w:author="Gergo" w:date="2017-11-18T18:50:00Z">
        <w:r w:rsidR="00D23097" w:rsidRPr="003355B9">
          <w:rPr>
            <w:rPrChange w:id="1753" w:author="Gergo" w:date="2017-11-25T13:10:00Z">
              <w:rPr>
                <w:b w:val="0"/>
                <w:bCs w:val="0"/>
                <w:iCs w:val="0"/>
              </w:rPr>
            </w:rPrChange>
          </w:rPr>
          <w:t>tartó sz</w:t>
        </w:r>
      </w:ins>
      <w:ins w:id="1754" w:author="Gergo" w:date="2017-11-18T18:51:00Z">
        <w:r w:rsidR="00D23097" w:rsidRPr="003355B9">
          <w:rPr>
            <w:rPrChange w:id="1755" w:author="Gergo" w:date="2017-11-25T13:10:00Z">
              <w:rPr>
                <w:b w:val="0"/>
                <w:bCs w:val="0"/>
                <w:iCs w:val="0"/>
              </w:rPr>
            </w:rPrChange>
          </w:rPr>
          <w:t>á</w:t>
        </w:r>
      </w:ins>
      <w:ins w:id="1756" w:author="Gergo" w:date="2017-11-18T18:50:00Z">
        <w:r w:rsidR="00D23097" w:rsidRPr="003355B9">
          <w:rPr>
            <w:rPrChange w:id="1757" w:author="Gergo" w:date="2017-11-25T13:10:00Z">
              <w:rPr>
                <w:b w:val="0"/>
                <w:bCs w:val="0"/>
                <w:iCs w:val="0"/>
              </w:rPr>
            </w:rPrChange>
          </w:rPr>
          <w:t>mlálók</w:t>
        </w:r>
      </w:ins>
      <w:ins w:id="1758" w:author="Gergo" w:date="2017-11-18T18:51:00Z">
        <w:r w:rsidR="00D23097" w:rsidRPr="003355B9">
          <w:rPr>
            <w:rPrChange w:id="1759" w:author="Gergo" w:date="2017-11-25T13:10:00Z">
              <w:rPr>
                <w:b w:val="0"/>
                <w:bCs w:val="0"/>
                <w:iCs w:val="0"/>
              </w:rPr>
            </w:rPrChange>
          </w:rPr>
          <w:t>at a végső harc közben a</w:t>
        </w:r>
      </w:ins>
      <w:ins w:id="1760" w:author="Gergo" w:date="2017-11-18T18:46:00Z">
        <w:r w:rsidR="00D23097" w:rsidRPr="003355B9">
          <w:rPr>
            <w:rPrChange w:id="1761" w:author="Gergo" w:date="2017-11-25T13:10:00Z">
              <w:rPr>
                <w:b w:val="0"/>
                <w:bCs w:val="0"/>
                <w:iCs w:val="0"/>
              </w:rPr>
            </w:rPrChange>
          </w:rPr>
          <w:t xml:space="preserve"> varázsgöm</w:t>
        </w:r>
      </w:ins>
      <w:ins w:id="1762" w:author="Gergo" w:date="2017-11-18T18:50:00Z">
        <w:r w:rsidR="00D23097" w:rsidRPr="003355B9">
          <w:rPr>
            <w:rPrChange w:id="1763" w:author="Gergo" w:date="2017-11-25T13:10:00Z">
              <w:rPr>
                <w:b w:val="0"/>
                <w:bCs w:val="0"/>
                <w:iCs w:val="0"/>
              </w:rPr>
            </w:rPrChange>
          </w:rPr>
          <w:t>b</w:t>
        </w:r>
      </w:ins>
      <w:ins w:id="1764" w:author="Gergo" w:date="2017-11-18T18:46:00Z">
        <w:r w:rsidR="00D23097" w:rsidRPr="003355B9">
          <w:rPr>
            <w:rPrChange w:id="1765" w:author="Gergo" w:date="2017-11-25T13:10:00Z">
              <w:rPr>
                <w:b w:val="0"/>
                <w:bCs w:val="0"/>
                <w:iCs w:val="0"/>
              </w:rPr>
            </w:rPrChange>
          </w:rPr>
          <w:t xml:space="preserve"> sebzésének kiszámítására használom. Minél több volt a hiba annál kevesebbet sebeznek. A harc közben, már nincs olyan, hogy sikertelen</w:t>
        </w:r>
      </w:ins>
      <w:ins w:id="1766" w:author="Gergo" w:date="2017-11-18T18:52:00Z">
        <w:r w:rsidR="0018502D" w:rsidRPr="003355B9">
          <w:rPr>
            <w:rPrChange w:id="1767" w:author="Gergo" w:date="2017-11-25T13:10:00Z">
              <w:rPr>
                <w:b w:val="0"/>
                <w:bCs w:val="0"/>
                <w:iCs w:val="0"/>
              </w:rPr>
            </w:rPrChange>
          </w:rPr>
          <w:t xml:space="preserve"> végigrajzolás, Az </w:t>
        </w:r>
        <w:r w:rsidR="0018502D" w:rsidRPr="003355B9">
          <w:rPr>
            <w:rFonts w:ascii="Consolas" w:hAnsi="Consolas"/>
            <w:rPrChange w:id="1768" w:author="Gergo" w:date="2017-11-25T13:10:00Z">
              <w:rPr>
                <w:b w:val="0"/>
                <w:bCs w:val="0"/>
                <w:iCs w:val="0"/>
              </w:rPr>
            </w:rPrChange>
          </w:rPr>
          <w:t>onRuneFail</w:t>
        </w:r>
        <w:r w:rsidR="0018502D" w:rsidRPr="0034280E">
          <w:t xml:space="preserve"> </w:t>
        </w:r>
      </w:ins>
      <w:ins w:id="1769" w:author="Gergo" w:date="2017-11-18T18:53:00Z">
        <w:r w:rsidR="0018502D" w:rsidRPr="003355B9">
          <w:rPr>
            <w:rPrChange w:id="1770" w:author="Gergo" w:date="2017-11-25T13:10:00Z">
              <w:rPr>
                <w:b w:val="0"/>
                <w:bCs w:val="0"/>
                <w:iCs w:val="0"/>
              </w:rPr>
            </w:rPrChange>
          </w:rPr>
          <w:t xml:space="preserve">ezen ága tovább hív az </w:t>
        </w:r>
        <w:r w:rsidR="0018502D" w:rsidRPr="003355B9">
          <w:rPr>
            <w:rFonts w:ascii="Consolas" w:hAnsi="Consolas"/>
            <w:rPrChange w:id="1771" w:author="Gergo" w:date="2017-11-25T13:10:00Z">
              <w:rPr>
                <w:b w:val="0"/>
                <w:bCs w:val="0"/>
                <w:iCs w:val="0"/>
              </w:rPr>
            </w:rPrChange>
          </w:rPr>
          <w:t>onRuneSucces</w:t>
        </w:r>
        <w:r w:rsidR="0018502D" w:rsidRPr="0034280E">
          <w:t>-be.</w:t>
        </w:r>
      </w:ins>
    </w:p>
    <w:p w14:paraId="08E68F3F" w14:textId="5CC3A170" w:rsidR="007015A0" w:rsidRPr="003355B9" w:rsidRDefault="003B2564">
      <w:pPr>
        <w:rPr>
          <w:ins w:id="1772" w:author="Gergo" w:date="2017-11-18T19:48:00Z"/>
          <w:rPrChange w:id="1773" w:author="Gergo" w:date="2017-11-25T13:10:00Z">
            <w:rPr>
              <w:ins w:id="1774" w:author="Gergo" w:date="2017-11-18T19:48:00Z"/>
            </w:rPr>
          </w:rPrChange>
        </w:rPr>
        <w:pPrChange w:id="1775" w:author="Gergo" w:date="2017-11-18T17:15:00Z">
          <w:pPr>
            <w:pStyle w:val="Cmsor2"/>
          </w:pPr>
        </w:pPrChange>
      </w:pPr>
      <w:ins w:id="1776" w:author="Gergo" w:date="2017-11-18T19:04:00Z">
        <w:r w:rsidRPr="003355B9">
          <w:rPr>
            <w:rPrChange w:id="1777" w:author="Gergo" w:date="2017-11-25T13:10:00Z">
              <w:rPr>
                <w:b w:val="0"/>
                <w:bCs w:val="0"/>
                <w:iCs w:val="0"/>
              </w:rPr>
            </w:rPrChange>
          </w:rPr>
          <w:t>A rúna rajzolása közben a szikra vonalat húz maga után, hogy látszódjon a rajzolás útvonala.</w:t>
        </w:r>
      </w:ins>
      <w:ins w:id="1778" w:author="Gergo" w:date="2017-11-18T19:39:00Z">
        <w:r w:rsidR="00BB4CEA" w:rsidRPr="003355B9">
          <w:rPr>
            <w:rPrChange w:id="1779" w:author="Gergo" w:date="2017-11-25T13:10:00Z">
              <w:rPr>
                <w:b w:val="0"/>
                <w:bCs w:val="0"/>
                <w:iCs w:val="0"/>
              </w:rPr>
            </w:rPrChange>
          </w:rPr>
          <w:t xml:space="preserve"> Ezt a </w:t>
        </w:r>
        <w:r w:rsidR="00BB4CEA" w:rsidRPr="003355B9">
          <w:rPr>
            <w:rFonts w:ascii="Consolas" w:hAnsi="Consolas"/>
            <w:rPrChange w:id="1780" w:author="Gergo" w:date="2017-11-25T13:10:00Z">
              <w:rPr>
                <w:b w:val="0"/>
                <w:bCs w:val="0"/>
                <w:iCs w:val="0"/>
              </w:rPr>
            </w:rPrChange>
          </w:rPr>
          <w:t>LineDrawer</w:t>
        </w:r>
        <w:r w:rsidR="00BB4CEA" w:rsidRPr="0034280E">
          <w:t xml:space="preserve"> osztály végzi</w:t>
        </w:r>
      </w:ins>
      <w:ins w:id="1781" w:author="Gergo" w:date="2017-11-18T19:40:00Z">
        <w:r w:rsidR="00BB4CEA" w:rsidRPr="003355B9">
          <w:rPr>
            <w:rPrChange w:id="1782" w:author="Gergo" w:date="2017-11-25T13:10:00Z">
              <w:rPr>
                <w:b w:val="0"/>
                <w:bCs w:val="0"/>
                <w:iCs w:val="0"/>
              </w:rPr>
            </w:rPrChange>
          </w:rPr>
          <w:t xml:space="preserve">.  Ez induláskor létrehoz egy LineRenderer komponenst a rúnán. A </w:t>
        </w:r>
      </w:ins>
      <w:ins w:id="1783" w:author="Gergo" w:date="2017-11-18T19:42:00Z">
        <w:r w:rsidR="00BB4CEA" w:rsidRPr="003355B9">
          <w:rPr>
            <w:rFonts w:ascii="Consolas" w:hAnsi="Consolas"/>
            <w:rPrChange w:id="1784" w:author="Gergo" w:date="2017-11-25T13:10:00Z">
              <w:rPr>
                <w:b w:val="0"/>
                <w:bCs w:val="0"/>
                <w:iCs w:val="0"/>
              </w:rPr>
            </w:rPrChange>
          </w:rPr>
          <w:t xml:space="preserve">PointerDrag </w:t>
        </w:r>
        <w:r w:rsidR="00BB4CEA" w:rsidRPr="0034280E">
          <w:t xml:space="preserve">eseményre feliratkozva </w:t>
        </w:r>
      </w:ins>
      <w:ins w:id="1785" w:author="Gergo" w:date="2017-11-18T19:43:00Z">
        <w:r w:rsidR="00852379" w:rsidRPr="003355B9">
          <w:rPr>
            <w:rPrChange w:id="1786" w:author="Gergo" w:date="2017-11-25T13:10:00Z">
              <w:rPr>
                <w:b w:val="0"/>
                <w:bCs w:val="0"/>
                <w:iCs w:val="0"/>
              </w:rPr>
            </w:rPrChange>
          </w:rPr>
          <w:t>a</w:t>
        </w:r>
      </w:ins>
      <w:ins w:id="1787" w:author="Gergo" w:date="2017-11-18T19:45:00Z">
        <w:r w:rsidR="00852379" w:rsidRPr="003355B9">
          <w:rPr>
            <w:rPrChange w:id="1788" w:author="Gergo" w:date="2017-11-25T13:10:00Z">
              <w:rPr>
                <w:b w:val="0"/>
                <w:bCs w:val="0"/>
                <w:iCs w:val="0"/>
              </w:rPr>
            </w:rPrChange>
          </w:rPr>
          <w:t xml:space="preserve">z </w:t>
        </w:r>
        <w:r w:rsidR="00852379" w:rsidRPr="003355B9">
          <w:rPr>
            <w:rFonts w:ascii="Consolas" w:hAnsi="Consolas"/>
            <w:rPrChange w:id="1789" w:author="Gergo" w:date="2017-11-25T13:10:00Z">
              <w:rPr>
                <w:b w:val="0"/>
                <w:bCs w:val="0"/>
                <w:iCs w:val="0"/>
              </w:rPr>
            </w:rPrChange>
          </w:rPr>
          <w:t>addPointOnDrag</w:t>
        </w:r>
        <w:r w:rsidR="00852379" w:rsidRPr="0034280E">
          <w:t xml:space="preserve"> metódusban a </w:t>
        </w:r>
      </w:ins>
      <w:ins w:id="1790" w:author="Gergo" w:date="2017-11-18T19:43:00Z">
        <w:r w:rsidR="00852379" w:rsidRPr="003355B9">
          <w:rPr>
            <w:rPrChange w:id="1791" w:author="Gergo" w:date="2017-11-25T13:10:00Z">
              <w:rPr>
                <w:b w:val="0"/>
                <w:bCs w:val="0"/>
                <w:iCs w:val="0"/>
              </w:rPr>
            </w:rPrChange>
          </w:rPr>
          <w:t xml:space="preserve"> mutató aktuális helyzetét </w:t>
        </w:r>
      </w:ins>
      <w:ins w:id="1792" w:author="Gergo" w:date="2017-11-18T19:46:00Z">
        <w:r w:rsidR="00852379" w:rsidRPr="003355B9">
          <w:rPr>
            <w:rPrChange w:id="1793" w:author="Gergo" w:date="2017-11-25T13:10:00Z">
              <w:rPr>
                <w:b w:val="0"/>
                <w:bCs w:val="0"/>
                <w:iCs w:val="0"/>
              </w:rPr>
            </w:rPrChange>
          </w:rPr>
          <w:t xml:space="preserve">hozzáadom egy listához, amiből végül a </w:t>
        </w:r>
        <w:r w:rsidR="00852379" w:rsidRPr="003355B9">
          <w:rPr>
            <w:rFonts w:ascii="Consolas" w:hAnsi="Consolas"/>
            <w:rPrChange w:id="1794" w:author="Gergo" w:date="2017-11-25T13:10:00Z">
              <w:rPr>
                <w:b w:val="0"/>
                <w:bCs w:val="0"/>
                <w:iCs w:val="0"/>
              </w:rPr>
            </w:rPrChange>
          </w:rPr>
          <w:t>LineRenderer</w:t>
        </w:r>
        <w:r w:rsidR="00852379" w:rsidRPr="0034280E">
          <w:t xml:space="preserve"> segítségével vonalat rajzolok. Mivel az esemén</w:t>
        </w:r>
        <w:r w:rsidR="00852379" w:rsidRPr="003355B9">
          <w:rPr>
            <w:rPrChange w:id="1795" w:author="Gergo" w:date="2017-11-25T13:10:00Z">
              <w:rPr>
                <w:b w:val="0"/>
                <w:bCs w:val="0"/>
                <w:iCs w:val="0"/>
              </w:rPr>
            </w:rPrChange>
          </w:rPr>
          <w:t>y a rajzol</w:t>
        </w:r>
      </w:ins>
      <w:ins w:id="1796" w:author="Gergo" w:date="2017-11-18T19:47:00Z">
        <w:r w:rsidR="00852379" w:rsidRPr="003355B9">
          <w:rPr>
            <w:rPrChange w:id="1797" w:author="Gergo" w:date="2017-11-25T13:10:00Z">
              <w:rPr>
                <w:b w:val="0"/>
                <w:bCs w:val="0"/>
                <w:iCs w:val="0"/>
              </w:rPr>
            </w:rPrChange>
          </w:rPr>
          <w:t>á</w:t>
        </w:r>
      </w:ins>
      <w:ins w:id="1798" w:author="Gergo" w:date="2017-11-18T19:46:00Z">
        <w:r w:rsidR="00852379" w:rsidRPr="003355B9">
          <w:rPr>
            <w:rPrChange w:id="1799" w:author="Gergo" w:date="2017-11-25T13:10:00Z">
              <w:rPr>
                <w:b w:val="0"/>
                <w:bCs w:val="0"/>
                <w:iCs w:val="0"/>
              </w:rPr>
            </w:rPrChange>
          </w:rPr>
          <w:t xml:space="preserve">s megkezdése </w:t>
        </w:r>
      </w:ins>
      <w:ins w:id="1800" w:author="Gergo" w:date="2017-11-18T19:47:00Z">
        <w:r w:rsidR="00852379" w:rsidRPr="003355B9">
          <w:rPr>
            <w:rPrChange w:id="1801" w:author="Gergo" w:date="2017-11-25T13:10:00Z">
              <w:rPr>
                <w:b w:val="0"/>
                <w:bCs w:val="0"/>
                <w:iCs w:val="0"/>
              </w:rPr>
            </w:rPrChange>
          </w:rPr>
          <w:t>után</w:t>
        </w:r>
      </w:ins>
      <w:ins w:id="1802" w:author="Gergo" w:date="2017-12-03T19:28:00Z">
        <w:r w:rsidR="00506A5D">
          <w:t xml:space="preserve"> </w:t>
        </w:r>
      </w:ins>
      <w:ins w:id="1803" w:author="Gergo" w:date="2017-11-18T19:46:00Z">
        <w:r w:rsidR="00852379" w:rsidRPr="003355B9">
          <w:rPr>
            <w:rPrChange w:id="1804" w:author="Gergo" w:date="2017-11-25T13:10:00Z">
              <w:rPr>
                <w:b w:val="0"/>
                <w:bCs w:val="0"/>
                <w:iCs w:val="0"/>
              </w:rPr>
            </w:rPrChange>
          </w:rPr>
          <w:t>(</w:t>
        </w:r>
      </w:ins>
      <w:ins w:id="1805" w:author="Gergo" w:date="2017-11-18T19:47:00Z">
        <w:r w:rsidR="00852379" w:rsidRPr="003355B9">
          <w:rPr>
            <w:rPrChange w:id="1806" w:author="Gergo" w:date="2017-11-25T13:10:00Z">
              <w:rPr>
                <w:b w:val="0"/>
                <w:bCs w:val="0"/>
                <w:iCs w:val="0"/>
              </w:rPr>
            </w:rPrChange>
          </w:rPr>
          <w:t>„drag” alatt) minden képkockánál elsül, ezért a vonal mindig az aktuális állapotot mutatja.</w:t>
        </w:r>
      </w:ins>
    </w:p>
    <w:p w14:paraId="1AB95BFE" w14:textId="2324C4BF" w:rsidR="002B6D6D" w:rsidRPr="003355B9" w:rsidRDefault="002B6D6D">
      <w:pPr>
        <w:rPr>
          <w:ins w:id="1807" w:author="Gergo" w:date="2017-11-18T19:55:00Z"/>
          <w:rPrChange w:id="1808" w:author="Gergo" w:date="2017-11-25T13:10:00Z">
            <w:rPr>
              <w:ins w:id="1809" w:author="Gergo" w:date="2017-11-18T19:55:00Z"/>
            </w:rPr>
          </w:rPrChange>
        </w:rPr>
        <w:pPrChange w:id="1810" w:author="Gergo" w:date="2017-11-18T17:15:00Z">
          <w:pPr>
            <w:pStyle w:val="Cmsor2"/>
          </w:pPr>
        </w:pPrChange>
      </w:pPr>
      <w:ins w:id="1811" w:author="Gergo" w:date="2017-11-18T19:48:00Z">
        <w:r w:rsidRPr="003355B9">
          <w:rPr>
            <w:rPrChange w:id="1812" w:author="Gergo" w:date="2017-11-25T13:10:00Z">
              <w:rPr>
                <w:b w:val="0"/>
                <w:bCs w:val="0"/>
                <w:iCs w:val="0"/>
              </w:rPr>
            </w:rPrChange>
          </w:rPr>
          <w:t>A rajzolás során akadt egy kis probl</w:t>
        </w:r>
      </w:ins>
      <w:ins w:id="1813" w:author="Gergo" w:date="2017-11-18T19:49:00Z">
        <w:r w:rsidRPr="003355B9">
          <w:rPr>
            <w:rPrChange w:id="1814" w:author="Gergo" w:date="2017-11-25T13:10:00Z">
              <w:rPr>
                <w:b w:val="0"/>
                <w:bCs w:val="0"/>
                <w:iCs w:val="0"/>
              </w:rPr>
            </w:rPrChange>
          </w:rPr>
          <w:t xml:space="preserve">émám a </w:t>
        </w:r>
        <w:r w:rsidRPr="003355B9">
          <w:rPr>
            <w:rFonts w:ascii="Consolas" w:hAnsi="Consolas"/>
            <w:rPrChange w:id="1815" w:author="Gergo" w:date="2017-11-25T13:10:00Z">
              <w:rPr>
                <w:b w:val="0"/>
                <w:bCs w:val="0"/>
                <w:iCs w:val="0"/>
              </w:rPr>
            </w:rPrChange>
          </w:rPr>
          <w:t>PointerDrag</w:t>
        </w:r>
        <w:r w:rsidRPr="0034280E">
          <w:t xml:space="preserve"> eseménnyel, mégpedig az, hogy ez csak akkor lépett működésbe, ha egy bizonyos távolságnál tovább húztam már a mutatót. Ez azt eredményezte, hogy a gomb lenyomásakor létrehozott szikra csak egy idő után kezdte el követni a kurzort. </w:t>
        </w:r>
      </w:ins>
      <w:ins w:id="1816" w:author="Gergo" w:date="2017-11-18T19:51:00Z">
        <w:r w:rsidRPr="003355B9">
          <w:rPr>
            <w:rPrChange w:id="1817" w:author="Gergo" w:date="2017-11-25T13:10:00Z">
              <w:rPr>
                <w:b w:val="0"/>
                <w:bCs w:val="0"/>
                <w:iCs w:val="0"/>
              </w:rPr>
            </w:rPrChange>
          </w:rPr>
          <w:t>Ezt úgy oldottam meg, hogy a GVR API  kontrollert kezelő script-jében</w:t>
        </w:r>
      </w:ins>
      <w:ins w:id="1818" w:author="Gergo" w:date="2017-11-18T20:30:00Z">
        <w:r w:rsidR="00DA2113" w:rsidRPr="003355B9">
          <w:rPr>
            <w:rPrChange w:id="1819" w:author="Gergo" w:date="2017-11-25T13:10:00Z">
              <w:rPr>
                <w:b w:val="0"/>
                <w:bCs w:val="0"/>
                <w:iCs w:val="0"/>
              </w:rPr>
            </w:rPrChange>
          </w:rPr>
          <w:t xml:space="preserve"> (</w:t>
        </w:r>
        <w:r w:rsidR="00DA2113" w:rsidRPr="003355B9">
          <w:rPr>
            <w:rFonts w:ascii="Consolas" w:hAnsi="Consolas"/>
            <w:rPrChange w:id="1820" w:author="Gergo" w:date="2017-11-25T13:10:00Z">
              <w:rPr>
                <w:b w:val="0"/>
                <w:bCs w:val="0"/>
                <w:iCs w:val="0"/>
              </w:rPr>
            </w:rPrChange>
          </w:rPr>
          <w:t>GvrPointerInputModuleImpl</w:t>
        </w:r>
        <w:r w:rsidR="00DA2113" w:rsidRPr="0034280E">
          <w:t>)</w:t>
        </w:r>
      </w:ins>
      <w:ins w:id="1821" w:author="Gergo" w:date="2017-11-18T19:51:00Z">
        <w:r w:rsidRPr="003355B9">
          <w:rPr>
            <w:rPrChange w:id="1822" w:author="Gergo" w:date="2017-11-25T13:10:00Z">
              <w:rPr>
                <w:b w:val="0"/>
                <w:bCs w:val="0"/>
                <w:iCs w:val="0"/>
              </w:rPr>
            </w:rPrChange>
          </w:rPr>
          <w:t xml:space="preserve"> megkerest</w:t>
        </w:r>
      </w:ins>
      <w:ins w:id="1823" w:author="Gergo" w:date="2017-11-18T19:54:00Z">
        <w:r w:rsidRPr="003355B9">
          <w:rPr>
            <w:rPrChange w:id="1824" w:author="Gergo" w:date="2017-11-25T13:10:00Z">
              <w:rPr>
                <w:b w:val="0"/>
                <w:bCs w:val="0"/>
                <w:iCs w:val="0"/>
              </w:rPr>
            </w:rPrChange>
          </w:rPr>
          <w:t>e</w:t>
        </w:r>
      </w:ins>
      <w:ins w:id="1825" w:author="Gergo" w:date="2017-11-18T19:51:00Z">
        <w:r w:rsidRPr="003355B9">
          <w:rPr>
            <w:rPrChange w:id="1826" w:author="Gergo" w:date="2017-11-25T13:10:00Z">
              <w:rPr>
                <w:b w:val="0"/>
                <w:bCs w:val="0"/>
                <w:iCs w:val="0"/>
              </w:rPr>
            </w:rPrChange>
          </w:rPr>
          <w:t>m</w:t>
        </w:r>
      </w:ins>
      <w:ins w:id="1827" w:author="Gergo" w:date="2017-11-18T19:54:00Z">
        <w:r w:rsidRPr="003355B9">
          <w:rPr>
            <w:rPrChange w:id="1828" w:author="Gergo" w:date="2017-11-25T13:10:00Z">
              <w:rPr>
                <w:b w:val="0"/>
                <w:bCs w:val="0"/>
                <w:iCs w:val="0"/>
              </w:rPr>
            </w:rPrChange>
          </w:rPr>
          <w:t xml:space="preserve"> a „drag” eseményért felelős kódrészletet és átírtam az esemény első elsülésé</w:t>
        </w:r>
      </w:ins>
      <w:ins w:id="1829" w:author="Gergo" w:date="2017-11-18T19:55:00Z">
        <w:r w:rsidRPr="003355B9">
          <w:rPr>
            <w:rPrChange w:id="1830" w:author="Gergo" w:date="2017-11-25T13:10:00Z">
              <w:rPr>
                <w:b w:val="0"/>
                <w:bCs w:val="0"/>
                <w:iCs w:val="0"/>
              </w:rPr>
            </w:rPrChange>
          </w:rPr>
          <w:t>hez szükséges küszöb méretét, így megoldódott a probléma.</w:t>
        </w:r>
      </w:ins>
    </w:p>
    <w:p w14:paraId="4A5B3265" w14:textId="33B2031F" w:rsidR="002B6D6D" w:rsidRPr="003355B9" w:rsidRDefault="007F039A">
      <w:pPr>
        <w:rPr>
          <w:ins w:id="1831" w:author="Gergo" w:date="2017-11-18T18:30:00Z"/>
          <w:rPrChange w:id="1832" w:author="Gergo" w:date="2017-11-25T13:10:00Z">
            <w:rPr>
              <w:ins w:id="1833" w:author="Gergo" w:date="2017-11-18T18:30:00Z"/>
            </w:rPr>
          </w:rPrChange>
        </w:rPr>
        <w:pPrChange w:id="1834" w:author="Gergo" w:date="2017-11-18T17:15:00Z">
          <w:pPr>
            <w:pStyle w:val="Cmsor2"/>
          </w:pPr>
        </w:pPrChange>
      </w:pPr>
      <w:ins w:id="1835" w:author="Gergo" w:date="2017-11-18T19:55:00Z">
        <w:r w:rsidRPr="003355B9">
          <w:rPr>
            <w:rPrChange w:id="1836" w:author="Gergo" w:date="2017-11-25T13:10:00Z">
              <w:rPr>
                <w:b w:val="0"/>
                <w:bCs w:val="0"/>
                <w:iCs w:val="0"/>
              </w:rPr>
            </w:rPrChange>
          </w:rPr>
          <w:t>Ezzel a megoldással csak akkor lehet probléma, ha az API-t frissítem, mert ugyebár az átírt script is frissül, de mivel az is verzió</w:t>
        </w:r>
      </w:ins>
      <w:ins w:id="1837" w:author="Gergo" w:date="2017-11-18T19:56:00Z">
        <w:r w:rsidRPr="003355B9">
          <w:rPr>
            <w:rPrChange w:id="1838" w:author="Gergo" w:date="2017-11-25T13:10:00Z">
              <w:rPr>
                <w:b w:val="0"/>
                <w:bCs w:val="0"/>
                <w:iCs w:val="0"/>
              </w:rPr>
            </w:rPrChange>
          </w:rPr>
          <w:t>-</w:t>
        </w:r>
      </w:ins>
      <w:ins w:id="1839" w:author="Gergo" w:date="2017-11-18T19:55:00Z">
        <w:r w:rsidRPr="003355B9">
          <w:rPr>
            <w:rPrChange w:id="1840" w:author="Gergo" w:date="2017-11-25T13:10:00Z">
              <w:rPr>
                <w:b w:val="0"/>
                <w:bCs w:val="0"/>
                <w:iCs w:val="0"/>
              </w:rPr>
            </w:rPrChange>
          </w:rPr>
          <w:t>követve van</w:t>
        </w:r>
      </w:ins>
      <w:ins w:id="1841" w:author="Gergo" w:date="2017-12-03T19:28:00Z">
        <w:r w:rsidR="00F62961">
          <w:t>,</w:t>
        </w:r>
      </w:ins>
      <w:ins w:id="1842" w:author="Gergo" w:date="2017-11-18T19:55:00Z">
        <w:r w:rsidRPr="003355B9">
          <w:rPr>
            <w:rPrChange w:id="1843" w:author="Gergo" w:date="2017-11-25T13:10:00Z">
              <w:rPr>
                <w:b w:val="0"/>
                <w:bCs w:val="0"/>
                <w:iCs w:val="0"/>
              </w:rPr>
            </w:rPrChange>
          </w:rPr>
          <w:t xml:space="preserve"> ez</w:t>
        </w:r>
      </w:ins>
      <w:ins w:id="1844" w:author="Gergo" w:date="2017-11-18T19:51:00Z">
        <w:r w:rsidRPr="003355B9">
          <w:rPr>
            <w:rPrChange w:id="1845" w:author="Gergo" w:date="2017-11-25T13:10:00Z">
              <w:rPr>
                <w:b w:val="0"/>
                <w:bCs w:val="0"/>
                <w:iCs w:val="0"/>
              </w:rPr>
            </w:rPrChange>
          </w:rPr>
          <w:t>ért ez könnyen karbantarthat</w:t>
        </w:r>
      </w:ins>
      <w:ins w:id="1846" w:author="Gergo" w:date="2017-11-18T19:57:00Z">
        <w:r w:rsidRPr="003355B9">
          <w:rPr>
            <w:rPrChange w:id="1847" w:author="Gergo" w:date="2017-11-25T13:10:00Z">
              <w:rPr>
                <w:b w:val="0"/>
                <w:bCs w:val="0"/>
                <w:iCs w:val="0"/>
              </w:rPr>
            </w:rPrChange>
          </w:rPr>
          <w:t>ó.</w:t>
        </w:r>
      </w:ins>
    </w:p>
    <w:p w14:paraId="2E1A0178" w14:textId="77777777" w:rsidR="00541483" w:rsidRPr="003355B9" w:rsidRDefault="00541483">
      <w:pPr>
        <w:rPr>
          <w:ins w:id="1848" w:author="Gergo" w:date="2017-11-17T13:48:00Z"/>
          <w:rPrChange w:id="1849" w:author="Gergo" w:date="2017-11-25T13:10:00Z">
            <w:rPr>
              <w:ins w:id="1850" w:author="Gergo" w:date="2017-11-17T13:48:00Z"/>
            </w:rPr>
          </w:rPrChange>
        </w:rPr>
        <w:pPrChange w:id="1851" w:author="Gergo" w:date="2017-11-18T17:15:00Z">
          <w:pPr>
            <w:pStyle w:val="Cmsor2"/>
          </w:pPr>
        </w:pPrChange>
      </w:pPr>
    </w:p>
    <w:p w14:paraId="0BD7B00B" w14:textId="788C93CB" w:rsidR="00EF3400" w:rsidRPr="003355B9" w:rsidDel="006075D1" w:rsidRDefault="00EF3400" w:rsidP="00EF3400">
      <w:pPr>
        <w:rPr>
          <w:del w:id="1852" w:author="Gergo" w:date="2017-11-18T18:37:00Z"/>
          <w:moveTo w:id="1853" w:author="Gergo" w:date="2017-11-17T16:45:00Z"/>
        </w:rPr>
      </w:pPr>
      <w:moveToRangeStart w:id="1854" w:author="Gergo" w:date="2017-11-17T16:45:00Z" w:name="move498689958"/>
      <w:moveTo w:id="1855" w:author="Gergo" w:date="2017-11-17T16:45:00Z">
        <w:del w:id="1856" w:author="Gergo" w:date="2017-11-18T18:37:00Z">
          <w:r w:rsidRPr="003355B9" w:rsidDel="006075D1">
            <w:delText>A játék állapotát egy központi egység, a játékvezérlő (</w:delText>
          </w:r>
          <w:commentRangeStart w:id="1857"/>
          <w:r w:rsidRPr="003355B9" w:rsidDel="006075D1">
            <w:rPr>
              <w:rFonts w:ascii="Consolas" w:hAnsi="Consolas"/>
              <w:rPrChange w:id="1858" w:author="Gergo" w:date="2017-11-25T13:10:00Z">
                <w:rPr/>
              </w:rPrChange>
            </w:rPr>
            <w:delText>GameManager</w:delText>
          </w:r>
          <w:commentRangeEnd w:id="1857"/>
          <w:r w:rsidRPr="003355B9" w:rsidDel="006075D1">
            <w:rPr>
              <w:rStyle w:val="Jegyzethivatkozs"/>
              <w:rFonts w:ascii="Consolas" w:hAnsi="Consolas"/>
              <w:sz w:val="24"/>
              <w:rPrChange w:id="1859" w:author="Gergo" w:date="2017-11-25T13:10:00Z">
                <w:rPr>
                  <w:rStyle w:val="Jegyzethivatkozs"/>
                </w:rPr>
              </w:rPrChange>
            </w:rPr>
            <w:commentReference w:id="1857"/>
          </w:r>
          <w:r w:rsidRPr="003355B9" w:rsidDel="006075D1">
            <w:delText xml:space="preserve">) tárolja és irányítja. Ebben a játék aktuális állapotáról minden információ megtalálható ahhoz, hogy meghatározzuk, játék jelenlegi állását. </w:delText>
          </w:r>
          <w:bookmarkStart w:id="1860" w:name="_Toc499416836"/>
          <w:bookmarkEnd w:id="1860"/>
        </w:del>
      </w:moveTo>
    </w:p>
    <w:p w14:paraId="6C8943A0" w14:textId="6F8C2712" w:rsidR="00EF3400" w:rsidRPr="003355B9" w:rsidDel="006075D1" w:rsidRDefault="00EF3400" w:rsidP="00EF3400">
      <w:pPr>
        <w:rPr>
          <w:del w:id="1861" w:author="Gergo" w:date="2017-11-18T18:37:00Z"/>
          <w:moveTo w:id="1862" w:author="Gergo" w:date="2017-11-17T16:45:00Z"/>
        </w:rPr>
      </w:pPr>
      <w:commentRangeStart w:id="1863"/>
      <w:moveTo w:id="1864" w:author="Gergo" w:date="2017-11-17T16:45:00Z">
        <w:del w:id="1865" w:author="Gergo" w:date="2017-11-18T18:37:00Z">
          <w:r w:rsidRPr="003355B9" w:rsidDel="006075D1">
            <w:delText>Ilyen adatok például a küldetéssorozat adott állomását reprezentáló kapcsolók, amik a pályán adott időpontban található karakterekkel történő kommunikáció megfelelő dialógusát, vagy harc állapotát, fázisát irányítják. Továbbá megszabják a rúnák viselkedését, rajzolásuknak mechanizmusát és legfőképpen a rajzolás eredményéről történő visszajelzést, hogy az egy sikerült/nem sikerült üzenet formájában jelenik meg vagy az Ogréra mért sebzés mennyiségeként, illetve, hogy varázsolhatunk-e utána, avagy sem.</w:delText>
          </w:r>
          <w:bookmarkStart w:id="1866" w:name="_Toc499416837"/>
          <w:bookmarkEnd w:id="1866"/>
        </w:del>
      </w:moveTo>
    </w:p>
    <w:p w14:paraId="68F442B7" w14:textId="39AE045C" w:rsidR="00EF3400" w:rsidRPr="003355B9" w:rsidDel="006075D1" w:rsidRDefault="00EF3400" w:rsidP="00EF3400">
      <w:pPr>
        <w:rPr>
          <w:del w:id="1867" w:author="Gergo" w:date="2017-11-18T18:37:00Z"/>
          <w:moveTo w:id="1868" w:author="Gergo" w:date="2017-11-17T16:45:00Z"/>
        </w:rPr>
      </w:pPr>
      <w:moveTo w:id="1869" w:author="Gergo" w:date="2017-11-17T16:45:00Z">
        <w:del w:id="1870" w:author="Gergo" w:date="2017-11-18T18:37:00Z">
          <w:r w:rsidRPr="003355B9" w:rsidDel="006075D1">
            <w:delText xml:space="preserve">  Ezek a kapcsolók átbillentésével ugrálhatunk a játék különböző állapotai között, úgy, hogy onnan úgy folytathassuk, mintha teljesítettük volna az azt megelőző küldetéseket.</w:delText>
          </w:r>
          <w:commentRangeEnd w:id="1863"/>
          <w:r w:rsidRPr="003355B9" w:rsidDel="006075D1">
            <w:rPr>
              <w:rStyle w:val="Jegyzethivatkozs"/>
            </w:rPr>
            <w:commentReference w:id="1863"/>
          </w:r>
          <w:bookmarkStart w:id="1871" w:name="_Toc499416838"/>
          <w:bookmarkEnd w:id="1871"/>
        </w:del>
      </w:moveTo>
    </w:p>
    <w:p w14:paraId="1B2EFEC6" w14:textId="7F8CBE57" w:rsidR="009654DF" w:rsidRPr="003355B9" w:rsidRDefault="009654DF" w:rsidP="009654DF">
      <w:pPr>
        <w:pStyle w:val="Cmsor2"/>
        <w:rPr>
          <w:ins w:id="1872" w:author="Gergo" w:date="2017-11-18T20:32:00Z"/>
        </w:rPr>
      </w:pPr>
      <w:bookmarkStart w:id="1873" w:name="_Toc499416839"/>
      <w:moveToRangeEnd w:id="1854"/>
      <w:ins w:id="1874" w:author="Gergo" w:date="2017-11-17T13:48:00Z">
        <w:r w:rsidRPr="003355B9">
          <w:t>Varázslás</w:t>
        </w:r>
      </w:ins>
      <w:bookmarkEnd w:id="1873"/>
    </w:p>
    <w:p w14:paraId="556EFF79" w14:textId="6B101D45" w:rsidR="00DA2113" w:rsidRPr="003355B9" w:rsidRDefault="00DA2113">
      <w:pPr>
        <w:rPr>
          <w:ins w:id="1875" w:author="Gergo" w:date="2017-11-18T21:25:00Z"/>
          <w:rPrChange w:id="1876" w:author="Gergo" w:date="2017-11-25T13:10:00Z">
            <w:rPr>
              <w:ins w:id="1877" w:author="Gergo" w:date="2017-11-18T21:25:00Z"/>
            </w:rPr>
          </w:rPrChange>
        </w:rPr>
        <w:pPrChange w:id="1878" w:author="Gergo" w:date="2017-11-18T20:32:00Z">
          <w:pPr>
            <w:pStyle w:val="Cmsor2"/>
          </w:pPr>
        </w:pPrChange>
      </w:pPr>
      <w:ins w:id="1879" w:author="Gergo" w:date="2017-11-18T20:32:00Z">
        <w:r w:rsidRPr="0034280E">
          <w:t>A varázslás a rúna sikeres végigrajzolásakor megjelenő varázsgömb eldobása.</w:t>
        </w:r>
      </w:ins>
      <w:ins w:id="1880" w:author="Gergo" w:date="2017-11-18T20:48:00Z">
        <w:r w:rsidR="009B78B2" w:rsidRPr="003355B9">
          <w:rPr>
            <w:rPrChange w:id="1881" w:author="Gergo" w:date="2017-11-25T13:10:00Z">
              <w:rPr>
                <w:b w:val="0"/>
                <w:bCs w:val="0"/>
                <w:iCs w:val="0"/>
              </w:rPr>
            </w:rPrChange>
          </w:rPr>
          <w:t xml:space="preserve"> </w:t>
        </w:r>
      </w:ins>
      <w:ins w:id="1882" w:author="Gergo" w:date="2017-11-18T20:49:00Z">
        <w:r w:rsidR="009B78B2" w:rsidRPr="003355B9">
          <w:rPr>
            <w:rPrChange w:id="1883" w:author="Gergo" w:date="2017-11-25T13:10:00Z">
              <w:rPr>
                <w:b w:val="0"/>
                <w:bCs w:val="0"/>
                <w:iCs w:val="0"/>
              </w:rPr>
            </w:rPrChange>
          </w:rPr>
          <w:t xml:space="preserve">A varázslást a </w:t>
        </w:r>
        <w:r w:rsidR="009B78B2" w:rsidRPr="003355B9">
          <w:rPr>
            <w:rFonts w:ascii="Consolas" w:hAnsi="Consolas"/>
            <w:rPrChange w:id="1884" w:author="Gergo" w:date="2017-11-25T13:10:00Z">
              <w:rPr>
                <w:b w:val="0"/>
                <w:bCs w:val="0"/>
                <w:iCs w:val="0"/>
              </w:rPr>
            </w:rPrChange>
          </w:rPr>
          <w:t>FireBallController</w:t>
        </w:r>
        <w:r w:rsidR="009B78B2" w:rsidRPr="0034280E">
          <w:t xml:space="preserve"> kezeli.</w:t>
        </w:r>
      </w:ins>
      <w:ins w:id="1885" w:author="Gergo" w:date="2017-11-18T20:50:00Z">
        <w:r w:rsidR="009B78B2" w:rsidRPr="003355B9">
          <w:rPr>
            <w:rPrChange w:id="1886" w:author="Gergo" w:date="2017-11-25T13:10:00Z">
              <w:rPr>
                <w:b w:val="0"/>
                <w:bCs w:val="0"/>
                <w:iCs w:val="0"/>
              </w:rPr>
            </w:rPrChange>
          </w:rPr>
          <w:t xml:space="preserve"> </w:t>
        </w:r>
      </w:ins>
      <w:ins w:id="1887" w:author="Gergo" w:date="2017-11-18T20:52:00Z">
        <w:r w:rsidR="009B78B2" w:rsidRPr="003355B9">
          <w:rPr>
            <w:rPrChange w:id="1888" w:author="Gergo" w:date="2017-11-25T13:10:00Z">
              <w:rPr>
                <w:b w:val="0"/>
                <w:bCs w:val="0"/>
                <w:iCs w:val="0"/>
              </w:rPr>
            </w:rPrChange>
          </w:rPr>
          <w:t xml:space="preserve">A varázsgolyó elhajítása tényleges dobómozdulatra történik meg. Ezt úgy valósítottam meg, hogy a gömb mozgását a </w:t>
        </w:r>
      </w:ins>
      <w:ins w:id="1889" w:author="Gergo" w:date="2017-11-18T20:57:00Z">
        <w:r w:rsidR="009B78B2" w:rsidRPr="003355B9">
          <w:rPr>
            <w:rPrChange w:id="1890" w:author="Gergo" w:date="2017-11-25T13:10:00Z">
              <w:rPr>
                <w:b w:val="0"/>
                <w:bCs w:val="0"/>
                <w:iCs w:val="0"/>
              </w:rPr>
            </w:rPrChange>
          </w:rPr>
          <w:t xml:space="preserve">kontroller giroszkópjának állapotától tettem függővé. A giroszkóp </w:t>
        </w:r>
        <w:r w:rsidR="003D0A1D" w:rsidRPr="003355B9">
          <w:rPr>
            <w:rPrChange w:id="1891" w:author="Gergo" w:date="2017-11-25T13:10:00Z">
              <w:rPr>
                <w:b w:val="0"/>
                <w:bCs w:val="0"/>
                <w:iCs w:val="0"/>
              </w:rPr>
            </w:rPrChange>
          </w:rPr>
          <w:t>a tengelyek körül</w:t>
        </w:r>
      </w:ins>
      <w:ins w:id="1892" w:author="Gergo" w:date="2017-12-03T19:29:00Z">
        <w:r w:rsidR="00621C92">
          <w:t>i</w:t>
        </w:r>
      </w:ins>
      <w:ins w:id="1893" w:author="Gergo" w:date="2017-11-18T20:57:00Z">
        <w:r w:rsidR="003D0A1D" w:rsidRPr="003355B9">
          <w:rPr>
            <w:rPrChange w:id="1894" w:author="Gergo" w:date="2017-11-25T13:10:00Z">
              <w:rPr>
                <w:b w:val="0"/>
                <w:bCs w:val="0"/>
                <w:iCs w:val="0"/>
              </w:rPr>
            </w:rPrChange>
          </w:rPr>
          <w:t xml:space="preserve"> szögsebességet adja vissza radiánban mérve egy háromdimenziós vektor formáj</w:t>
        </w:r>
      </w:ins>
      <w:ins w:id="1895" w:author="Gergo" w:date="2017-11-18T21:01:00Z">
        <w:r w:rsidR="003D0A1D" w:rsidRPr="003355B9">
          <w:rPr>
            <w:rPrChange w:id="1896" w:author="Gergo" w:date="2017-11-25T13:10:00Z">
              <w:rPr>
                <w:b w:val="0"/>
                <w:bCs w:val="0"/>
                <w:iCs w:val="0"/>
              </w:rPr>
            </w:rPrChange>
          </w:rPr>
          <w:t>á</w:t>
        </w:r>
      </w:ins>
      <w:ins w:id="1897" w:author="Gergo" w:date="2017-11-18T20:57:00Z">
        <w:r w:rsidR="003D0A1D" w:rsidRPr="003355B9">
          <w:rPr>
            <w:rPrChange w:id="1898" w:author="Gergo" w:date="2017-11-25T13:10:00Z">
              <w:rPr>
                <w:b w:val="0"/>
                <w:bCs w:val="0"/>
                <w:iCs w:val="0"/>
              </w:rPr>
            </w:rPrChange>
          </w:rPr>
          <w:t>ban (</w:t>
        </w:r>
      </w:ins>
      <w:ins w:id="1899" w:author="Gergo" w:date="2017-11-18T21:00:00Z">
        <w:r w:rsidR="003D0A1D" w:rsidRPr="003355B9">
          <w:rPr>
            <w:rFonts w:ascii="Consolas" w:hAnsi="Consolas" w:cs="Consolas"/>
            <w:szCs w:val="19"/>
            <w:lang w:eastAsia="hu-HU"/>
            <w:rPrChange w:id="1900" w:author="Gergo" w:date="2017-11-25T13:10:00Z">
              <w:rPr>
                <w:rFonts w:ascii="Consolas" w:hAnsi="Consolas" w:cs="Consolas"/>
                <w:b w:val="0"/>
                <w:bCs w:val="0"/>
                <w:iCs w:val="0"/>
                <w:color w:val="2B91AF"/>
                <w:sz w:val="19"/>
                <w:szCs w:val="19"/>
                <w:lang w:val="en-US" w:eastAsia="hu-HU"/>
              </w:rPr>
            </w:rPrChange>
          </w:rPr>
          <w:t>GvrControllerInput</w:t>
        </w:r>
        <w:r w:rsidR="003D0A1D" w:rsidRPr="003355B9">
          <w:rPr>
            <w:rFonts w:ascii="Consolas" w:hAnsi="Consolas" w:cs="Consolas"/>
            <w:szCs w:val="19"/>
            <w:lang w:eastAsia="hu-HU"/>
            <w:rPrChange w:id="1901" w:author="Gergo" w:date="2017-11-25T13:10:00Z">
              <w:rPr>
                <w:rFonts w:ascii="Consolas" w:hAnsi="Consolas" w:cs="Consolas"/>
                <w:b w:val="0"/>
                <w:bCs w:val="0"/>
                <w:iCs w:val="0"/>
                <w:color w:val="000000"/>
                <w:sz w:val="19"/>
                <w:szCs w:val="19"/>
                <w:lang w:val="en-US" w:eastAsia="hu-HU"/>
              </w:rPr>
            </w:rPrChange>
          </w:rPr>
          <w:t>.Gyro.x</w:t>
        </w:r>
        <w:r w:rsidR="003D0A1D" w:rsidRPr="003355B9">
          <w:rPr>
            <w:rPrChange w:id="1902" w:author="Gergo" w:date="2017-11-25T13:10:00Z">
              <w:rPr>
                <w:rFonts w:ascii="Consolas" w:hAnsi="Consolas" w:cs="Consolas"/>
                <w:b w:val="0"/>
                <w:bCs w:val="0"/>
                <w:iCs w:val="0"/>
                <w:szCs w:val="19"/>
                <w:lang w:val="en-US" w:eastAsia="hu-HU"/>
              </w:rPr>
            </w:rPrChange>
          </w:rPr>
          <w:t>)</w:t>
        </w:r>
      </w:ins>
      <w:ins w:id="1903" w:author="Gergo" w:date="2017-11-18T21:04:00Z">
        <w:r w:rsidR="003D0A1D" w:rsidRPr="0034280E">
          <w:t xml:space="preserve"> </w:t>
        </w:r>
      </w:ins>
      <w:ins w:id="1904" w:author="Gergo" w:date="2017-11-18T21:08:00Z">
        <w:r w:rsidR="0086352E" w:rsidRPr="003355B9">
          <w:rPr>
            <w:rPrChange w:id="1905" w:author="Gergo" w:date="2017-11-25T13:10:00Z">
              <w:rPr>
                <w:b w:val="0"/>
                <w:bCs w:val="0"/>
                <w:iCs w:val="0"/>
              </w:rPr>
            </w:rPrChange>
          </w:rPr>
          <w:t xml:space="preserve">. </w:t>
        </w:r>
        <w:r w:rsidR="00C25D0B" w:rsidRPr="003355B9">
          <w:rPr>
            <w:rPrChange w:id="1906" w:author="Gergo" w:date="2017-11-25T13:10:00Z">
              <w:rPr>
                <w:b w:val="0"/>
                <w:bCs w:val="0"/>
                <w:iCs w:val="0"/>
              </w:rPr>
            </w:rPrChange>
          </w:rPr>
          <w:t>A</w:t>
        </w:r>
        <w:r w:rsidR="0086352E" w:rsidRPr="003355B9">
          <w:rPr>
            <w:rPrChange w:id="1907" w:author="Gergo" w:date="2017-11-25T13:10:00Z">
              <w:rPr>
                <w:b w:val="0"/>
                <w:bCs w:val="0"/>
                <w:iCs w:val="0"/>
              </w:rPr>
            </w:rPrChange>
          </w:rPr>
          <w:t xml:space="preserve">zt, hogy csak megfelelő lendülettel, </w:t>
        </w:r>
        <w:r w:rsidR="0086352E" w:rsidRPr="003355B9">
          <w:rPr>
            <w:rPrChange w:id="1908" w:author="Gergo" w:date="2017-11-25T13:10:00Z">
              <w:rPr>
                <w:b w:val="0"/>
                <w:bCs w:val="0"/>
                <w:iCs w:val="0"/>
              </w:rPr>
            </w:rPrChange>
          </w:rPr>
          <w:lastRenderedPageBreak/>
          <w:t>karsebességgel induljon meg a dobás azt az x tengely körül szögsebesség mérésével érem el</w:t>
        </w:r>
      </w:ins>
      <w:ins w:id="1909" w:author="Gergo" w:date="2017-11-18T21:13:00Z">
        <w:r w:rsidR="00621C92">
          <w:rPr>
            <w:rPrChange w:id="1910" w:author="Gergo" w:date="2017-11-25T13:10:00Z">
              <w:rPr/>
            </w:rPrChange>
          </w:rPr>
          <w:t>. Ha a szögsebesség</w:t>
        </w:r>
        <w:r w:rsidR="0086352E" w:rsidRPr="003355B9">
          <w:rPr>
            <w:rPrChange w:id="1911" w:author="Gergo" w:date="2017-11-25T13:10:00Z">
              <w:rPr>
                <w:b w:val="0"/>
                <w:bCs w:val="0"/>
                <w:iCs w:val="0"/>
              </w:rPr>
            </w:rPrChange>
          </w:rPr>
          <w:t xml:space="preserve"> meghaladja a 3.14 radiánt másodpercenként</w:t>
        </w:r>
      </w:ins>
      <w:ins w:id="1912" w:author="Gergo" w:date="2017-11-18T21:20:00Z">
        <w:r w:rsidR="008123A8" w:rsidRPr="003355B9">
          <w:rPr>
            <w:rPrChange w:id="1913" w:author="Gergo" w:date="2017-11-25T13:10:00Z">
              <w:rPr>
                <w:b w:val="0"/>
                <w:bCs w:val="0"/>
                <w:iCs w:val="0"/>
              </w:rPr>
            </w:rPrChange>
          </w:rPr>
          <w:t>,</w:t>
        </w:r>
      </w:ins>
      <w:ins w:id="1914" w:author="Gergo" w:date="2017-11-18T21:13:00Z">
        <w:r w:rsidR="0086352E" w:rsidRPr="003355B9">
          <w:rPr>
            <w:rPrChange w:id="1915" w:author="Gergo" w:date="2017-11-25T13:10:00Z">
              <w:rPr>
                <w:b w:val="0"/>
                <w:bCs w:val="0"/>
                <w:iCs w:val="0"/>
              </w:rPr>
            </w:rPrChange>
          </w:rPr>
          <w:t xml:space="preserve"> tehát </w:t>
        </w:r>
      </w:ins>
      <w:ins w:id="1916" w:author="Gergo" w:date="2017-11-18T21:18:00Z">
        <w:r w:rsidR="0086352E" w:rsidRPr="003355B9">
          <w:rPr>
            <w:rPrChange w:id="1917" w:author="Gergo" w:date="2017-11-25T13:10:00Z">
              <w:rPr>
                <w:b w:val="0"/>
                <w:bCs w:val="0"/>
                <w:iCs w:val="0"/>
              </w:rPr>
            </w:rPrChange>
          </w:rPr>
          <w:t xml:space="preserve">a </w:t>
        </w:r>
        <w:r w:rsidR="008123A8" w:rsidRPr="003355B9">
          <w:rPr>
            <w:rPrChange w:id="1918" w:author="Gergo" w:date="2017-11-25T13:10:00Z">
              <w:rPr>
                <w:b w:val="0"/>
                <w:bCs w:val="0"/>
                <w:iCs w:val="0"/>
              </w:rPr>
            </w:rPrChange>
          </w:rPr>
          <w:t>fél</w:t>
        </w:r>
      </w:ins>
      <w:ins w:id="1919" w:author="Gergo" w:date="2017-11-18T21:20:00Z">
        <w:r w:rsidR="008123A8" w:rsidRPr="003355B9">
          <w:rPr>
            <w:rPrChange w:id="1920" w:author="Gergo" w:date="2017-11-25T13:10:00Z">
              <w:rPr>
                <w:b w:val="0"/>
                <w:bCs w:val="0"/>
                <w:iCs w:val="0"/>
              </w:rPr>
            </w:rPrChange>
          </w:rPr>
          <w:t xml:space="preserve"> fordulat per másodpercet</w:t>
        </w:r>
      </w:ins>
      <w:ins w:id="1921" w:author="Gergo" w:date="2017-12-03T19:30:00Z">
        <w:r w:rsidR="00621C92">
          <w:t>,</w:t>
        </w:r>
      </w:ins>
      <w:ins w:id="1922" w:author="Gergo" w:date="2017-11-18T21:20:00Z">
        <w:r w:rsidR="008123A8" w:rsidRPr="003355B9">
          <w:rPr>
            <w:rPrChange w:id="1923" w:author="Gergo" w:date="2017-11-25T13:10:00Z">
              <w:rPr>
                <w:b w:val="0"/>
                <w:bCs w:val="0"/>
                <w:iCs w:val="0"/>
              </w:rPr>
            </w:rPrChange>
          </w:rPr>
          <w:t xml:space="preserve"> bebillentek</w:t>
        </w:r>
      </w:ins>
      <w:ins w:id="1924" w:author="Gergo" w:date="2017-11-18T21:21:00Z">
        <w:r w:rsidR="008123A8" w:rsidRPr="003355B9">
          <w:rPr>
            <w:rPrChange w:id="1925" w:author="Gergo" w:date="2017-11-25T13:10:00Z">
              <w:rPr>
                <w:b w:val="0"/>
                <w:bCs w:val="0"/>
                <w:iCs w:val="0"/>
              </w:rPr>
            </w:rPrChange>
          </w:rPr>
          <w:t xml:space="preserve"> egy kapcsolót és elmentem ezt az időpillanatot. Ha ez </w:t>
        </w:r>
      </w:ins>
      <w:ins w:id="1926" w:author="Gergo" w:date="2017-11-18T21:25:00Z">
        <w:r w:rsidR="008123A8" w:rsidRPr="003355B9">
          <w:rPr>
            <w:rPrChange w:id="1927" w:author="Gergo" w:date="2017-11-25T13:10:00Z">
              <w:rPr>
                <w:b w:val="0"/>
                <w:bCs w:val="0"/>
                <w:iCs w:val="0"/>
              </w:rPr>
            </w:rPrChange>
          </w:rPr>
          <w:t xml:space="preserve">a kapcsoló ilyen állapotban marad elég ideig, tehát ha a kontroller szögsebessége nem megy 3.14 radián per másodperc alá adott ideig, akkor megtörténik a dobás. Ezt az elmentett időpillanat és az aktuális idő különbségéből számolom. </w:t>
        </w:r>
      </w:ins>
    </w:p>
    <w:p w14:paraId="34E27BA5" w14:textId="401B2244" w:rsidR="008123A8" w:rsidRDefault="008123A8">
      <w:pPr>
        <w:rPr>
          <w:ins w:id="1928" w:author="Gergo" w:date="2017-11-25T13:15:00Z"/>
        </w:rPr>
        <w:pPrChange w:id="1929" w:author="Gergo" w:date="2017-11-18T20:32:00Z">
          <w:pPr>
            <w:pStyle w:val="Cmsor2"/>
          </w:pPr>
        </w:pPrChange>
      </w:pPr>
      <w:ins w:id="1930" w:author="Gergo" w:date="2017-11-18T21:28:00Z">
        <w:r w:rsidRPr="003355B9">
          <w:rPr>
            <w:rPrChange w:id="1931" w:author="Gergo" w:date="2017-11-25T13:10:00Z">
              <w:rPr>
                <w:b w:val="0"/>
                <w:bCs w:val="0"/>
                <w:iCs w:val="0"/>
              </w:rPr>
            </w:rPrChange>
          </w:rPr>
          <w:t xml:space="preserve">Ha a felül </w:t>
        </w:r>
      </w:ins>
      <w:ins w:id="1932" w:author="Gergo" w:date="2017-11-18T21:30:00Z">
        <w:r w:rsidR="00C541CF" w:rsidRPr="003355B9">
          <w:rPr>
            <w:rPrChange w:id="1933" w:author="Gergo" w:date="2017-11-25T13:10:00Z">
              <w:rPr>
                <w:b w:val="0"/>
                <w:bCs w:val="0"/>
                <w:iCs w:val="0"/>
              </w:rPr>
            </w:rPrChange>
          </w:rPr>
          <w:t>leírt kritériumok teljesülnek</w:t>
        </w:r>
      </w:ins>
      <w:ins w:id="1934" w:author="Gergo" w:date="2017-12-03T19:29:00Z">
        <w:r w:rsidR="00621C92">
          <w:t>,</w:t>
        </w:r>
      </w:ins>
      <w:ins w:id="1935" w:author="Gergo" w:date="2017-11-18T21:30:00Z">
        <w:r w:rsidR="00C541CF" w:rsidRPr="003355B9">
          <w:rPr>
            <w:rPrChange w:id="1936" w:author="Gergo" w:date="2017-11-25T13:10:00Z">
              <w:rPr>
                <w:b w:val="0"/>
                <w:bCs w:val="0"/>
                <w:iCs w:val="0"/>
              </w:rPr>
            </w:rPrChange>
          </w:rPr>
          <w:t xml:space="preserve"> </w:t>
        </w:r>
      </w:ins>
      <w:ins w:id="1937" w:author="Gergo" w:date="2017-11-18T21:31:00Z">
        <w:r w:rsidR="00C541CF" w:rsidRPr="003355B9">
          <w:rPr>
            <w:rPrChange w:id="1938" w:author="Gergo" w:date="2017-11-25T13:10:00Z">
              <w:rPr>
                <w:b w:val="0"/>
                <w:bCs w:val="0"/>
                <w:iCs w:val="0"/>
              </w:rPr>
            </w:rPrChange>
          </w:rPr>
          <w:t xml:space="preserve">akkor </w:t>
        </w:r>
      </w:ins>
      <w:ins w:id="1939" w:author="Gergo" w:date="2017-11-18T21:32:00Z">
        <w:r w:rsidR="00C541CF" w:rsidRPr="003355B9">
          <w:rPr>
            <w:rPrChange w:id="1940" w:author="Gergo" w:date="2017-11-25T13:10:00Z">
              <w:rPr>
                <w:b w:val="0"/>
                <w:bCs w:val="0"/>
                <w:iCs w:val="0"/>
              </w:rPr>
            </w:rPrChange>
          </w:rPr>
          <w:t>a g</w:t>
        </w:r>
      </w:ins>
      <w:ins w:id="1941" w:author="Gergo" w:date="2017-11-18T21:31:00Z">
        <w:r w:rsidR="00C541CF" w:rsidRPr="003355B9">
          <w:rPr>
            <w:rPrChange w:id="1942" w:author="Gergo" w:date="2017-11-25T13:10:00Z">
              <w:rPr>
                <w:b w:val="0"/>
                <w:bCs w:val="0"/>
                <w:iCs w:val="0"/>
              </w:rPr>
            </w:rPrChange>
          </w:rPr>
          <w:t>iroszkóp</w:t>
        </w:r>
      </w:ins>
      <w:ins w:id="1943" w:author="Gergo" w:date="2017-11-18T21:32:00Z">
        <w:r w:rsidR="00C541CF" w:rsidRPr="003355B9">
          <w:rPr>
            <w:rPrChange w:id="1944" w:author="Gergo" w:date="2017-11-25T13:10:00Z">
              <w:rPr>
                <w:b w:val="0"/>
                <w:bCs w:val="0"/>
                <w:iCs w:val="0"/>
              </w:rPr>
            </w:rPrChange>
          </w:rPr>
          <w:t xml:space="preserve"> aktuális értékének megfelelő méretű (minél nagyobb a szögsebesség annál nagyobb) </w:t>
        </w:r>
      </w:ins>
      <w:ins w:id="1945" w:author="Gergo" w:date="2017-11-18T21:35:00Z">
        <w:r w:rsidR="00C541CF" w:rsidRPr="003355B9">
          <w:rPr>
            <w:rPrChange w:id="1946" w:author="Gergo" w:date="2017-11-25T13:10:00Z">
              <w:rPr>
                <w:b w:val="0"/>
                <w:bCs w:val="0"/>
                <w:iCs w:val="0"/>
              </w:rPr>
            </w:rPrChange>
          </w:rPr>
          <w:t>kezdeti erőt adok a gömbhöz</w:t>
        </w:r>
      </w:ins>
      <w:ins w:id="1947" w:author="Gergo" w:date="2017-11-18T21:36:00Z">
        <w:r w:rsidR="00C541CF" w:rsidRPr="003355B9">
          <w:rPr>
            <w:rPrChange w:id="1948" w:author="Gergo" w:date="2017-11-25T13:10:00Z">
              <w:rPr>
                <w:b w:val="0"/>
                <w:bCs w:val="0"/>
                <w:iCs w:val="0"/>
              </w:rPr>
            </w:rPrChange>
          </w:rPr>
          <w:t xml:space="preserve"> (akár csak</w:t>
        </w:r>
      </w:ins>
      <w:ins w:id="1949" w:author="Gergo" w:date="2017-12-03T19:30:00Z">
        <w:r w:rsidR="00621C92">
          <w:t xml:space="preserve"> egy</w:t>
        </w:r>
      </w:ins>
      <w:ins w:id="1950" w:author="Gergo" w:date="2017-11-18T21:36:00Z">
        <w:r w:rsidR="00C541CF" w:rsidRPr="003355B9">
          <w:rPr>
            <w:rPrChange w:id="1951" w:author="Gergo" w:date="2017-11-25T13:10:00Z">
              <w:rPr>
                <w:b w:val="0"/>
                <w:bCs w:val="0"/>
                <w:iCs w:val="0"/>
              </w:rPr>
            </w:rPrChange>
          </w:rPr>
          <w:t xml:space="preserve"> valódi dobásnál)</w:t>
        </w:r>
      </w:ins>
      <w:ins w:id="1952" w:author="Gergo" w:date="2017-11-18T21:35:00Z">
        <w:r w:rsidR="00C541CF" w:rsidRPr="003355B9">
          <w:rPr>
            <w:rPrChange w:id="1953" w:author="Gergo" w:date="2017-11-25T13:10:00Z">
              <w:rPr>
                <w:b w:val="0"/>
                <w:bCs w:val="0"/>
                <w:iCs w:val="0"/>
              </w:rPr>
            </w:rPrChange>
          </w:rPr>
          <w:t>.</w:t>
        </w:r>
      </w:ins>
      <w:ins w:id="1954" w:author="Gergo" w:date="2017-11-18T21:32:00Z">
        <w:r w:rsidR="00C541CF" w:rsidRPr="003355B9">
          <w:rPr>
            <w:rPrChange w:id="1955" w:author="Gergo" w:date="2017-11-25T13:10:00Z">
              <w:rPr>
                <w:b w:val="0"/>
                <w:bCs w:val="0"/>
                <w:iCs w:val="0"/>
              </w:rPr>
            </w:rPrChange>
          </w:rPr>
          <w:t xml:space="preserve"> </w:t>
        </w:r>
      </w:ins>
      <w:ins w:id="1956" w:author="Gergo" w:date="2017-11-18T21:31:00Z">
        <w:r w:rsidR="00C541CF" w:rsidRPr="003355B9">
          <w:rPr>
            <w:rPrChange w:id="1957" w:author="Gergo" w:date="2017-11-25T13:10:00Z">
              <w:rPr>
                <w:b w:val="0"/>
                <w:bCs w:val="0"/>
                <w:iCs w:val="0"/>
              </w:rPr>
            </w:rPrChange>
          </w:rPr>
          <w:t xml:space="preserve"> </w:t>
        </w:r>
      </w:ins>
    </w:p>
    <w:p w14:paraId="73709D9E" w14:textId="23D8C241" w:rsidR="009D0B19" w:rsidRDefault="009D0B19">
      <w:pPr>
        <w:rPr>
          <w:ins w:id="1958" w:author="Gergo" w:date="2017-11-25T13:15:00Z"/>
        </w:rPr>
        <w:pPrChange w:id="1959" w:author="Gergo" w:date="2017-11-18T20:32:00Z">
          <w:pPr>
            <w:pStyle w:val="Cmsor2"/>
          </w:pPr>
        </w:pPrChange>
      </w:pPr>
      <w:ins w:id="1960" w:author="Gergo" w:date="2017-11-25T13:15:00Z">
        <w:r>
          <w:t>Az alábbi kódrészlet a fügvény megvalósítását mutatja be:</w:t>
        </w:r>
      </w:ins>
    </w:p>
    <w:p w14:paraId="4E51B5F4" w14:textId="77777777" w:rsidR="009D0B19" w:rsidRPr="009D0B19" w:rsidRDefault="009D0B19" w:rsidP="009D0B19">
      <w:pPr>
        <w:autoSpaceDE w:val="0"/>
        <w:autoSpaceDN w:val="0"/>
        <w:adjustRightInd w:val="0"/>
        <w:spacing w:after="0" w:line="240" w:lineRule="auto"/>
        <w:ind w:firstLine="0"/>
        <w:jc w:val="left"/>
        <w:rPr>
          <w:ins w:id="1961" w:author="Gergo" w:date="2017-11-25T13:15:00Z"/>
          <w:rFonts w:ascii="Consolas" w:hAnsi="Consolas" w:cs="Consolas"/>
          <w:color w:val="000000"/>
          <w:sz w:val="22"/>
          <w:szCs w:val="22"/>
          <w:lang w:val="en-US" w:eastAsia="hu-HU"/>
          <w:rPrChange w:id="1962" w:author="Gergo" w:date="2017-11-25T13:16:00Z">
            <w:rPr>
              <w:ins w:id="1963" w:author="Gergo" w:date="2017-11-25T13:15:00Z"/>
              <w:rFonts w:ascii="Consolas" w:hAnsi="Consolas" w:cs="Consolas"/>
              <w:color w:val="000000"/>
              <w:sz w:val="19"/>
              <w:szCs w:val="19"/>
              <w:lang w:val="en-US" w:eastAsia="hu-HU"/>
            </w:rPr>
          </w:rPrChange>
        </w:rPr>
      </w:pPr>
      <w:ins w:id="1964" w:author="Gergo" w:date="2017-11-25T13:15:00Z">
        <w:r w:rsidRPr="009D0B19">
          <w:rPr>
            <w:rFonts w:ascii="Consolas" w:hAnsi="Consolas" w:cs="Consolas"/>
            <w:color w:val="0000FF"/>
            <w:sz w:val="22"/>
            <w:szCs w:val="22"/>
            <w:lang w:val="en-US" w:eastAsia="hu-HU"/>
            <w:rPrChange w:id="1965" w:author="Gergo" w:date="2017-11-25T13:16:00Z">
              <w:rPr>
                <w:rFonts w:ascii="Consolas" w:hAnsi="Consolas" w:cs="Consolas"/>
                <w:color w:val="0000FF"/>
                <w:sz w:val="19"/>
                <w:szCs w:val="19"/>
                <w:lang w:val="en-US" w:eastAsia="hu-HU"/>
              </w:rPr>
            </w:rPrChange>
          </w:rPr>
          <w:t>private</w:t>
        </w:r>
        <w:r w:rsidRPr="009D0B19">
          <w:rPr>
            <w:rFonts w:ascii="Consolas" w:hAnsi="Consolas" w:cs="Consolas"/>
            <w:color w:val="000000"/>
            <w:sz w:val="22"/>
            <w:szCs w:val="22"/>
            <w:lang w:val="en-US" w:eastAsia="hu-HU"/>
            <w:rPrChange w:id="1966"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967" w:author="Gergo" w:date="2017-11-25T13:16:00Z">
              <w:rPr>
                <w:rFonts w:ascii="Consolas" w:hAnsi="Consolas" w:cs="Consolas"/>
                <w:color w:val="0000FF"/>
                <w:sz w:val="19"/>
                <w:szCs w:val="19"/>
                <w:lang w:val="en-US" w:eastAsia="hu-HU"/>
              </w:rPr>
            </w:rPrChange>
          </w:rPr>
          <w:t>void</w:t>
        </w:r>
        <w:r w:rsidRPr="009D0B19">
          <w:rPr>
            <w:rFonts w:ascii="Consolas" w:hAnsi="Consolas" w:cs="Consolas"/>
            <w:color w:val="000000"/>
            <w:sz w:val="22"/>
            <w:szCs w:val="22"/>
            <w:lang w:val="en-US" w:eastAsia="hu-HU"/>
            <w:rPrChange w:id="1968"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969" w:author="Gergo" w:date="2017-11-25T13:16:00Z">
              <w:rPr>
                <w:rFonts w:ascii="Consolas" w:hAnsi="Consolas" w:cs="Consolas"/>
                <w:color w:val="0000FF"/>
                <w:sz w:val="19"/>
                <w:szCs w:val="19"/>
                <w:lang w:val="en-US" w:eastAsia="hu-HU"/>
              </w:rPr>
            </w:rPrChange>
          </w:rPr>
          <w:t>FixedUpdate</w:t>
        </w:r>
        <w:r w:rsidRPr="009D0B19">
          <w:rPr>
            <w:rFonts w:ascii="Consolas" w:hAnsi="Consolas" w:cs="Consolas"/>
            <w:color w:val="000000"/>
            <w:sz w:val="22"/>
            <w:szCs w:val="22"/>
            <w:lang w:val="en-US" w:eastAsia="hu-HU"/>
            <w:rPrChange w:id="1970" w:author="Gergo" w:date="2017-11-25T13:16:00Z">
              <w:rPr>
                <w:rFonts w:ascii="Consolas" w:hAnsi="Consolas" w:cs="Consolas"/>
                <w:color w:val="000000"/>
                <w:sz w:val="19"/>
                <w:szCs w:val="19"/>
                <w:lang w:val="en-US" w:eastAsia="hu-HU"/>
              </w:rPr>
            </w:rPrChange>
          </w:rPr>
          <w:t>()</w:t>
        </w:r>
      </w:ins>
    </w:p>
    <w:p w14:paraId="2FBE32F9" w14:textId="77777777" w:rsidR="009D0B19" w:rsidRPr="009D0B19" w:rsidRDefault="009D0B19" w:rsidP="009D0B19">
      <w:pPr>
        <w:autoSpaceDE w:val="0"/>
        <w:autoSpaceDN w:val="0"/>
        <w:adjustRightInd w:val="0"/>
        <w:spacing w:after="0" w:line="240" w:lineRule="auto"/>
        <w:ind w:firstLine="0"/>
        <w:jc w:val="left"/>
        <w:rPr>
          <w:ins w:id="1971" w:author="Gergo" w:date="2017-11-25T13:15:00Z"/>
          <w:rFonts w:ascii="Consolas" w:hAnsi="Consolas" w:cs="Consolas"/>
          <w:color w:val="000000"/>
          <w:sz w:val="22"/>
          <w:szCs w:val="22"/>
          <w:lang w:val="en-US" w:eastAsia="hu-HU"/>
          <w:rPrChange w:id="1972" w:author="Gergo" w:date="2017-11-25T13:16:00Z">
            <w:rPr>
              <w:ins w:id="1973" w:author="Gergo" w:date="2017-11-25T13:15:00Z"/>
              <w:rFonts w:ascii="Consolas" w:hAnsi="Consolas" w:cs="Consolas"/>
              <w:color w:val="000000"/>
              <w:sz w:val="19"/>
              <w:szCs w:val="19"/>
              <w:lang w:val="en-US" w:eastAsia="hu-HU"/>
            </w:rPr>
          </w:rPrChange>
        </w:rPr>
      </w:pPr>
      <w:ins w:id="1974" w:author="Gergo" w:date="2017-11-25T13:15:00Z">
        <w:r w:rsidRPr="009D0B19">
          <w:rPr>
            <w:rFonts w:ascii="Consolas" w:hAnsi="Consolas" w:cs="Consolas"/>
            <w:color w:val="000000"/>
            <w:sz w:val="22"/>
            <w:szCs w:val="22"/>
            <w:lang w:val="en-US" w:eastAsia="hu-HU"/>
            <w:rPrChange w:id="1975" w:author="Gergo" w:date="2017-11-25T13:16:00Z">
              <w:rPr>
                <w:rFonts w:ascii="Consolas" w:hAnsi="Consolas" w:cs="Consolas"/>
                <w:color w:val="000000"/>
                <w:sz w:val="19"/>
                <w:szCs w:val="19"/>
                <w:lang w:val="en-US" w:eastAsia="hu-HU"/>
              </w:rPr>
            </w:rPrChange>
          </w:rPr>
          <w:t>{</w:t>
        </w:r>
      </w:ins>
    </w:p>
    <w:p w14:paraId="2EB6526D" w14:textId="77777777" w:rsidR="009D0B19" w:rsidRPr="009D0B19" w:rsidRDefault="009D0B19" w:rsidP="009D0B19">
      <w:pPr>
        <w:autoSpaceDE w:val="0"/>
        <w:autoSpaceDN w:val="0"/>
        <w:adjustRightInd w:val="0"/>
        <w:spacing w:after="0" w:line="240" w:lineRule="auto"/>
        <w:ind w:firstLine="0"/>
        <w:jc w:val="left"/>
        <w:rPr>
          <w:ins w:id="1976" w:author="Gergo" w:date="2017-11-25T13:15:00Z"/>
          <w:rFonts w:ascii="Consolas" w:hAnsi="Consolas" w:cs="Consolas"/>
          <w:color w:val="008000"/>
          <w:sz w:val="22"/>
          <w:szCs w:val="22"/>
          <w:lang w:val="en-US" w:eastAsia="hu-HU"/>
          <w:rPrChange w:id="1977" w:author="Gergo" w:date="2017-11-25T13:16:00Z">
            <w:rPr>
              <w:ins w:id="1978" w:author="Gergo" w:date="2017-11-25T13:15:00Z"/>
              <w:rFonts w:ascii="Consolas" w:hAnsi="Consolas" w:cs="Consolas"/>
              <w:color w:val="008000"/>
              <w:sz w:val="19"/>
              <w:szCs w:val="19"/>
              <w:lang w:val="en-US" w:eastAsia="hu-HU"/>
            </w:rPr>
          </w:rPrChange>
        </w:rPr>
      </w:pPr>
      <w:ins w:id="1979" w:author="Gergo" w:date="2017-11-25T13:15:00Z">
        <w:r w:rsidRPr="009D0B19">
          <w:rPr>
            <w:rFonts w:ascii="Consolas" w:hAnsi="Consolas" w:cs="Consolas"/>
            <w:color w:val="000000"/>
            <w:sz w:val="22"/>
            <w:szCs w:val="22"/>
            <w:lang w:val="en-US" w:eastAsia="hu-HU"/>
            <w:rPrChange w:id="1980"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8000"/>
            <w:sz w:val="22"/>
            <w:szCs w:val="22"/>
            <w:lang w:val="en-US" w:eastAsia="hu-HU"/>
            <w:rPrChange w:id="1981" w:author="Gergo" w:date="2017-11-25T13:16:00Z">
              <w:rPr>
                <w:rFonts w:ascii="Consolas" w:hAnsi="Consolas" w:cs="Consolas"/>
                <w:color w:val="008000"/>
                <w:sz w:val="19"/>
                <w:szCs w:val="19"/>
                <w:lang w:val="en-US" w:eastAsia="hu-HU"/>
              </w:rPr>
            </w:rPrChange>
          </w:rPr>
          <w:t>//controller szogsebessege radianban</w:t>
        </w:r>
      </w:ins>
    </w:p>
    <w:p w14:paraId="2384DC84" w14:textId="77777777" w:rsidR="009D0B19" w:rsidRPr="009D0B19" w:rsidRDefault="009D0B19" w:rsidP="009D0B19">
      <w:pPr>
        <w:autoSpaceDE w:val="0"/>
        <w:autoSpaceDN w:val="0"/>
        <w:adjustRightInd w:val="0"/>
        <w:spacing w:after="0" w:line="240" w:lineRule="auto"/>
        <w:ind w:firstLine="0"/>
        <w:jc w:val="left"/>
        <w:rPr>
          <w:ins w:id="1982" w:author="Gergo" w:date="2017-11-25T13:15:00Z"/>
          <w:rFonts w:ascii="Consolas" w:hAnsi="Consolas" w:cs="Consolas"/>
          <w:color w:val="000000"/>
          <w:sz w:val="22"/>
          <w:szCs w:val="22"/>
          <w:lang w:val="en-US" w:eastAsia="hu-HU"/>
          <w:rPrChange w:id="1983" w:author="Gergo" w:date="2017-11-25T13:16:00Z">
            <w:rPr>
              <w:ins w:id="1984" w:author="Gergo" w:date="2017-11-25T13:15:00Z"/>
              <w:rFonts w:ascii="Consolas" w:hAnsi="Consolas" w:cs="Consolas"/>
              <w:color w:val="000000"/>
              <w:sz w:val="19"/>
              <w:szCs w:val="19"/>
              <w:lang w:val="en-US" w:eastAsia="hu-HU"/>
            </w:rPr>
          </w:rPrChange>
        </w:rPr>
      </w:pPr>
      <w:ins w:id="1985" w:author="Gergo" w:date="2017-11-25T13:15:00Z">
        <w:r w:rsidRPr="009D0B19">
          <w:rPr>
            <w:rFonts w:ascii="Consolas" w:hAnsi="Consolas" w:cs="Consolas"/>
            <w:color w:val="000000"/>
            <w:sz w:val="22"/>
            <w:szCs w:val="22"/>
            <w:lang w:val="en-US" w:eastAsia="hu-HU"/>
            <w:rPrChange w:id="1986"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987" w:author="Gergo" w:date="2017-11-25T13:16:00Z">
              <w:rPr>
                <w:rFonts w:ascii="Consolas" w:hAnsi="Consolas" w:cs="Consolas"/>
                <w:color w:val="0000FF"/>
                <w:sz w:val="19"/>
                <w:szCs w:val="19"/>
                <w:lang w:val="en-US" w:eastAsia="hu-HU"/>
              </w:rPr>
            </w:rPrChange>
          </w:rPr>
          <w:t>if</w:t>
        </w:r>
        <w:r w:rsidRPr="009D0B19">
          <w:rPr>
            <w:rFonts w:ascii="Consolas" w:hAnsi="Consolas" w:cs="Consolas"/>
            <w:color w:val="000000"/>
            <w:sz w:val="22"/>
            <w:szCs w:val="22"/>
            <w:lang w:val="en-US" w:eastAsia="hu-HU"/>
            <w:rPrChange w:id="1988" w:author="Gergo" w:date="2017-11-25T13:16:00Z">
              <w:rPr>
                <w:rFonts w:ascii="Consolas" w:hAnsi="Consolas" w:cs="Consolas"/>
                <w:color w:val="000000"/>
                <w:sz w:val="19"/>
                <w:szCs w:val="19"/>
                <w:lang w:val="en-US" w:eastAsia="hu-HU"/>
              </w:rPr>
            </w:rPrChange>
          </w:rPr>
          <w:t xml:space="preserve"> (!shooting &amp;&amp; </w:t>
        </w:r>
        <w:r w:rsidRPr="009D0B19">
          <w:rPr>
            <w:rFonts w:ascii="Consolas" w:hAnsi="Consolas" w:cs="Consolas"/>
            <w:color w:val="2B91AF"/>
            <w:sz w:val="22"/>
            <w:szCs w:val="22"/>
            <w:lang w:val="en-US" w:eastAsia="hu-HU"/>
            <w:rPrChange w:id="1989" w:author="Gergo" w:date="2017-11-25T13:16:00Z">
              <w:rPr>
                <w:rFonts w:ascii="Consolas" w:hAnsi="Consolas" w:cs="Consolas"/>
                <w:color w:val="2B91AF"/>
                <w:sz w:val="19"/>
                <w:szCs w:val="19"/>
                <w:lang w:val="en-US" w:eastAsia="hu-HU"/>
              </w:rPr>
            </w:rPrChange>
          </w:rPr>
          <w:t>GvrControllerInput</w:t>
        </w:r>
        <w:r w:rsidRPr="009D0B19">
          <w:rPr>
            <w:rFonts w:ascii="Consolas" w:hAnsi="Consolas" w:cs="Consolas"/>
            <w:color w:val="000000"/>
            <w:sz w:val="22"/>
            <w:szCs w:val="22"/>
            <w:lang w:val="en-US" w:eastAsia="hu-HU"/>
            <w:rPrChange w:id="1990" w:author="Gergo" w:date="2017-11-25T13:16:00Z">
              <w:rPr>
                <w:rFonts w:ascii="Consolas" w:hAnsi="Consolas" w:cs="Consolas"/>
                <w:color w:val="000000"/>
                <w:sz w:val="19"/>
                <w:szCs w:val="19"/>
                <w:lang w:val="en-US" w:eastAsia="hu-HU"/>
              </w:rPr>
            </w:rPrChange>
          </w:rPr>
          <w:t>.Gyro.x &gt; 3.14f)</w:t>
        </w:r>
      </w:ins>
    </w:p>
    <w:p w14:paraId="3B0C8148" w14:textId="77777777" w:rsidR="009D0B19" w:rsidRPr="009D0B19" w:rsidRDefault="009D0B19" w:rsidP="009D0B19">
      <w:pPr>
        <w:autoSpaceDE w:val="0"/>
        <w:autoSpaceDN w:val="0"/>
        <w:adjustRightInd w:val="0"/>
        <w:spacing w:after="0" w:line="240" w:lineRule="auto"/>
        <w:ind w:firstLine="0"/>
        <w:jc w:val="left"/>
        <w:rPr>
          <w:ins w:id="1991" w:author="Gergo" w:date="2017-11-25T13:15:00Z"/>
          <w:rFonts w:ascii="Consolas" w:hAnsi="Consolas" w:cs="Consolas"/>
          <w:color w:val="000000"/>
          <w:sz w:val="22"/>
          <w:szCs w:val="22"/>
          <w:lang w:val="en-US" w:eastAsia="hu-HU"/>
          <w:rPrChange w:id="1992" w:author="Gergo" w:date="2017-11-25T13:16:00Z">
            <w:rPr>
              <w:ins w:id="1993" w:author="Gergo" w:date="2017-11-25T13:15:00Z"/>
              <w:rFonts w:ascii="Consolas" w:hAnsi="Consolas" w:cs="Consolas"/>
              <w:color w:val="000000"/>
              <w:sz w:val="19"/>
              <w:szCs w:val="19"/>
              <w:lang w:val="en-US" w:eastAsia="hu-HU"/>
            </w:rPr>
          </w:rPrChange>
        </w:rPr>
      </w:pPr>
      <w:ins w:id="1994" w:author="Gergo" w:date="2017-11-25T13:15:00Z">
        <w:r w:rsidRPr="009D0B19">
          <w:rPr>
            <w:rFonts w:ascii="Consolas" w:hAnsi="Consolas" w:cs="Consolas"/>
            <w:color w:val="000000"/>
            <w:sz w:val="22"/>
            <w:szCs w:val="22"/>
            <w:lang w:val="en-US" w:eastAsia="hu-HU"/>
            <w:rPrChange w:id="1995" w:author="Gergo" w:date="2017-11-25T13:16:00Z">
              <w:rPr>
                <w:rFonts w:ascii="Consolas" w:hAnsi="Consolas" w:cs="Consolas"/>
                <w:color w:val="000000"/>
                <w:sz w:val="19"/>
                <w:szCs w:val="19"/>
                <w:lang w:val="en-US" w:eastAsia="hu-HU"/>
              </w:rPr>
            </w:rPrChange>
          </w:rPr>
          <w:t xml:space="preserve">    {</w:t>
        </w:r>
      </w:ins>
    </w:p>
    <w:p w14:paraId="69C86C03" w14:textId="77777777" w:rsidR="009D0B19" w:rsidRPr="009D0B19" w:rsidRDefault="009D0B19" w:rsidP="009D0B19">
      <w:pPr>
        <w:autoSpaceDE w:val="0"/>
        <w:autoSpaceDN w:val="0"/>
        <w:adjustRightInd w:val="0"/>
        <w:spacing w:after="0" w:line="240" w:lineRule="auto"/>
        <w:ind w:firstLine="0"/>
        <w:jc w:val="left"/>
        <w:rPr>
          <w:ins w:id="1996" w:author="Gergo" w:date="2017-11-25T13:15:00Z"/>
          <w:rFonts w:ascii="Consolas" w:hAnsi="Consolas" w:cs="Consolas"/>
          <w:color w:val="000000"/>
          <w:sz w:val="22"/>
          <w:szCs w:val="22"/>
          <w:lang w:val="en-US" w:eastAsia="hu-HU"/>
          <w:rPrChange w:id="1997" w:author="Gergo" w:date="2017-11-25T13:16:00Z">
            <w:rPr>
              <w:ins w:id="1998" w:author="Gergo" w:date="2017-11-25T13:15:00Z"/>
              <w:rFonts w:ascii="Consolas" w:hAnsi="Consolas" w:cs="Consolas"/>
              <w:color w:val="000000"/>
              <w:sz w:val="19"/>
              <w:szCs w:val="19"/>
              <w:lang w:val="en-US" w:eastAsia="hu-HU"/>
            </w:rPr>
          </w:rPrChange>
        </w:rPr>
      </w:pPr>
      <w:ins w:id="1999" w:author="Gergo" w:date="2017-11-25T13:15:00Z">
        <w:r w:rsidRPr="009D0B19">
          <w:rPr>
            <w:rFonts w:ascii="Consolas" w:hAnsi="Consolas" w:cs="Consolas"/>
            <w:color w:val="000000"/>
            <w:sz w:val="22"/>
            <w:szCs w:val="22"/>
            <w:lang w:val="en-US" w:eastAsia="hu-HU"/>
            <w:rPrChange w:id="2000"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2001" w:author="Gergo" w:date="2017-11-25T13:16:00Z">
              <w:rPr>
                <w:rFonts w:ascii="Consolas" w:hAnsi="Consolas" w:cs="Consolas"/>
                <w:color w:val="0000FF"/>
                <w:sz w:val="19"/>
                <w:szCs w:val="19"/>
                <w:lang w:val="en-US" w:eastAsia="hu-HU"/>
              </w:rPr>
            </w:rPrChange>
          </w:rPr>
          <w:t>if</w:t>
        </w:r>
        <w:r w:rsidRPr="009D0B19">
          <w:rPr>
            <w:rFonts w:ascii="Consolas" w:hAnsi="Consolas" w:cs="Consolas"/>
            <w:color w:val="000000"/>
            <w:sz w:val="22"/>
            <w:szCs w:val="22"/>
            <w:lang w:val="en-US" w:eastAsia="hu-HU"/>
            <w:rPrChange w:id="2002" w:author="Gergo" w:date="2017-11-25T13:16:00Z">
              <w:rPr>
                <w:rFonts w:ascii="Consolas" w:hAnsi="Consolas" w:cs="Consolas"/>
                <w:color w:val="000000"/>
                <w:sz w:val="19"/>
                <w:szCs w:val="19"/>
                <w:lang w:val="en-US" w:eastAsia="hu-HU"/>
              </w:rPr>
            </w:rPrChange>
          </w:rPr>
          <w:t xml:space="preserve"> (!swinging)</w:t>
        </w:r>
      </w:ins>
    </w:p>
    <w:p w14:paraId="48E4AC85" w14:textId="77777777" w:rsidR="009D0B19" w:rsidRPr="009D0B19" w:rsidRDefault="009D0B19" w:rsidP="009D0B19">
      <w:pPr>
        <w:autoSpaceDE w:val="0"/>
        <w:autoSpaceDN w:val="0"/>
        <w:adjustRightInd w:val="0"/>
        <w:spacing w:after="0" w:line="240" w:lineRule="auto"/>
        <w:ind w:firstLine="0"/>
        <w:jc w:val="left"/>
        <w:rPr>
          <w:ins w:id="2003" w:author="Gergo" w:date="2017-11-25T13:15:00Z"/>
          <w:rFonts w:ascii="Consolas" w:hAnsi="Consolas" w:cs="Consolas"/>
          <w:color w:val="000000"/>
          <w:sz w:val="22"/>
          <w:szCs w:val="22"/>
          <w:lang w:val="en-US" w:eastAsia="hu-HU"/>
          <w:rPrChange w:id="2004" w:author="Gergo" w:date="2017-11-25T13:16:00Z">
            <w:rPr>
              <w:ins w:id="2005" w:author="Gergo" w:date="2017-11-25T13:15:00Z"/>
              <w:rFonts w:ascii="Consolas" w:hAnsi="Consolas" w:cs="Consolas"/>
              <w:color w:val="000000"/>
              <w:sz w:val="19"/>
              <w:szCs w:val="19"/>
              <w:lang w:val="en-US" w:eastAsia="hu-HU"/>
            </w:rPr>
          </w:rPrChange>
        </w:rPr>
      </w:pPr>
      <w:ins w:id="2006" w:author="Gergo" w:date="2017-11-25T13:15:00Z">
        <w:r w:rsidRPr="009D0B19">
          <w:rPr>
            <w:rFonts w:ascii="Consolas" w:hAnsi="Consolas" w:cs="Consolas"/>
            <w:color w:val="000000"/>
            <w:sz w:val="22"/>
            <w:szCs w:val="22"/>
            <w:lang w:val="en-US" w:eastAsia="hu-HU"/>
            <w:rPrChange w:id="2007" w:author="Gergo" w:date="2017-11-25T13:16:00Z">
              <w:rPr>
                <w:rFonts w:ascii="Consolas" w:hAnsi="Consolas" w:cs="Consolas"/>
                <w:color w:val="000000"/>
                <w:sz w:val="19"/>
                <w:szCs w:val="19"/>
                <w:lang w:val="en-US" w:eastAsia="hu-HU"/>
              </w:rPr>
            </w:rPrChange>
          </w:rPr>
          <w:t xml:space="preserve">        {</w:t>
        </w:r>
      </w:ins>
    </w:p>
    <w:p w14:paraId="07BB46B5" w14:textId="77777777" w:rsidR="009D0B19" w:rsidRPr="009D0B19" w:rsidRDefault="009D0B19" w:rsidP="009D0B19">
      <w:pPr>
        <w:autoSpaceDE w:val="0"/>
        <w:autoSpaceDN w:val="0"/>
        <w:adjustRightInd w:val="0"/>
        <w:spacing w:after="0" w:line="240" w:lineRule="auto"/>
        <w:ind w:firstLine="0"/>
        <w:jc w:val="left"/>
        <w:rPr>
          <w:ins w:id="2008" w:author="Gergo" w:date="2017-11-25T13:15:00Z"/>
          <w:rFonts w:ascii="Consolas" w:hAnsi="Consolas" w:cs="Consolas"/>
          <w:color w:val="000000"/>
          <w:sz w:val="22"/>
          <w:szCs w:val="22"/>
          <w:lang w:val="en-US" w:eastAsia="hu-HU"/>
          <w:rPrChange w:id="2009" w:author="Gergo" w:date="2017-11-25T13:16:00Z">
            <w:rPr>
              <w:ins w:id="2010" w:author="Gergo" w:date="2017-11-25T13:15:00Z"/>
              <w:rFonts w:ascii="Consolas" w:hAnsi="Consolas" w:cs="Consolas"/>
              <w:color w:val="000000"/>
              <w:sz w:val="19"/>
              <w:szCs w:val="19"/>
              <w:lang w:val="en-US" w:eastAsia="hu-HU"/>
            </w:rPr>
          </w:rPrChange>
        </w:rPr>
      </w:pPr>
      <w:ins w:id="2011" w:author="Gergo" w:date="2017-11-25T13:15:00Z">
        <w:r w:rsidRPr="009D0B19">
          <w:rPr>
            <w:rFonts w:ascii="Consolas" w:hAnsi="Consolas" w:cs="Consolas"/>
            <w:color w:val="000000"/>
            <w:sz w:val="22"/>
            <w:szCs w:val="22"/>
            <w:lang w:val="en-US" w:eastAsia="hu-HU"/>
            <w:rPrChange w:id="2012" w:author="Gergo" w:date="2017-11-25T13:16:00Z">
              <w:rPr>
                <w:rFonts w:ascii="Consolas" w:hAnsi="Consolas" w:cs="Consolas"/>
                <w:color w:val="000000"/>
                <w:sz w:val="19"/>
                <w:szCs w:val="19"/>
                <w:lang w:val="en-US" w:eastAsia="hu-HU"/>
              </w:rPr>
            </w:rPrChange>
          </w:rPr>
          <w:t xml:space="preserve">            swingStartTime = </w:t>
        </w:r>
        <w:r w:rsidRPr="009D0B19">
          <w:rPr>
            <w:rFonts w:ascii="Consolas" w:hAnsi="Consolas" w:cs="Consolas"/>
            <w:color w:val="2B91AF"/>
            <w:sz w:val="22"/>
            <w:szCs w:val="22"/>
            <w:lang w:val="en-US" w:eastAsia="hu-HU"/>
            <w:rPrChange w:id="2013" w:author="Gergo" w:date="2017-11-25T13:16:00Z">
              <w:rPr>
                <w:rFonts w:ascii="Consolas" w:hAnsi="Consolas" w:cs="Consolas"/>
                <w:color w:val="2B91AF"/>
                <w:sz w:val="19"/>
                <w:szCs w:val="19"/>
                <w:lang w:val="en-US" w:eastAsia="hu-HU"/>
              </w:rPr>
            </w:rPrChange>
          </w:rPr>
          <w:t>Time</w:t>
        </w:r>
        <w:r w:rsidRPr="009D0B19">
          <w:rPr>
            <w:rFonts w:ascii="Consolas" w:hAnsi="Consolas" w:cs="Consolas"/>
            <w:color w:val="000000"/>
            <w:sz w:val="22"/>
            <w:szCs w:val="22"/>
            <w:lang w:val="en-US" w:eastAsia="hu-HU"/>
            <w:rPrChange w:id="2014" w:author="Gergo" w:date="2017-11-25T13:16:00Z">
              <w:rPr>
                <w:rFonts w:ascii="Consolas" w:hAnsi="Consolas" w:cs="Consolas"/>
                <w:color w:val="000000"/>
                <w:sz w:val="19"/>
                <w:szCs w:val="19"/>
                <w:lang w:val="en-US" w:eastAsia="hu-HU"/>
              </w:rPr>
            </w:rPrChange>
          </w:rPr>
          <w:t>.time;</w:t>
        </w:r>
      </w:ins>
    </w:p>
    <w:p w14:paraId="36943FCF" w14:textId="77777777" w:rsidR="009D0B19" w:rsidRPr="009D0B19" w:rsidRDefault="009D0B19" w:rsidP="009D0B19">
      <w:pPr>
        <w:autoSpaceDE w:val="0"/>
        <w:autoSpaceDN w:val="0"/>
        <w:adjustRightInd w:val="0"/>
        <w:spacing w:after="0" w:line="240" w:lineRule="auto"/>
        <w:ind w:firstLine="0"/>
        <w:jc w:val="left"/>
        <w:rPr>
          <w:ins w:id="2015" w:author="Gergo" w:date="2017-11-25T13:15:00Z"/>
          <w:rFonts w:ascii="Consolas" w:hAnsi="Consolas" w:cs="Consolas"/>
          <w:color w:val="000000"/>
          <w:sz w:val="22"/>
          <w:szCs w:val="22"/>
          <w:lang w:val="en-US" w:eastAsia="hu-HU"/>
          <w:rPrChange w:id="2016" w:author="Gergo" w:date="2017-11-25T13:16:00Z">
            <w:rPr>
              <w:ins w:id="2017" w:author="Gergo" w:date="2017-11-25T13:15:00Z"/>
              <w:rFonts w:ascii="Consolas" w:hAnsi="Consolas" w:cs="Consolas"/>
              <w:color w:val="000000"/>
              <w:sz w:val="19"/>
              <w:szCs w:val="19"/>
              <w:lang w:val="en-US" w:eastAsia="hu-HU"/>
            </w:rPr>
          </w:rPrChange>
        </w:rPr>
      </w:pPr>
      <w:ins w:id="2018" w:author="Gergo" w:date="2017-11-25T13:15:00Z">
        <w:r w:rsidRPr="009D0B19">
          <w:rPr>
            <w:rFonts w:ascii="Consolas" w:hAnsi="Consolas" w:cs="Consolas"/>
            <w:color w:val="000000"/>
            <w:sz w:val="22"/>
            <w:szCs w:val="22"/>
            <w:lang w:val="en-US" w:eastAsia="hu-HU"/>
            <w:rPrChange w:id="2019" w:author="Gergo" w:date="2017-11-25T13:16:00Z">
              <w:rPr>
                <w:rFonts w:ascii="Consolas" w:hAnsi="Consolas" w:cs="Consolas"/>
                <w:color w:val="000000"/>
                <w:sz w:val="19"/>
                <w:szCs w:val="19"/>
                <w:lang w:val="en-US" w:eastAsia="hu-HU"/>
              </w:rPr>
            </w:rPrChange>
          </w:rPr>
          <w:t xml:space="preserve">            swinging = </w:t>
        </w:r>
        <w:r w:rsidRPr="009D0B19">
          <w:rPr>
            <w:rFonts w:ascii="Consolas" w:hAnsi="Consolas" w:cs="Consolas"/>
            <w:color w:val="0000FF"/>
            <w:sz w:val="22"/>
            <w:szCs w:val="22"/>
            <w:lang w:val="en-US" w:eastAsia="hu-HU"/>
            <w:rPrChange w:id="2020" w:author="Gergo" w:date="2017-11-25T13:16:00Z">
              <w:rPr>
                <w:rFonts w:ascii="Consolas" w:hAnsi="Consolas" w:cs="Consolas"/>
                <w:color w:val="0000FF"/>
                <w:sz w:val="19"/>
                <w:szCs w:val="19"/>
                <w:lang w:val="en-US" w:eastAsia="hu-HU"/>
              </w:rPr>
            </w:rPrChange>
          </w:rPr>
          <w:t>true</w:t>
        </w:r>
        <w:r w:rsidRPr="009D0B19">
          <w:rPr>
            <w:rFonts w:ascii="Consolas" w:hAnsi="Consolas" w:cs="Consolas"/>
            <w:color w:val="000000"/>
            <w:sz w:val="22"/>
            <w:szCs w:val="22"/>
            <w:lang w:val="en-US" w:eastAsia="hu-HU"/>
            <w:rPrChange w:id="2021" w:author="Gergo" w:date="2017-11-25T13:16:00Z">
              <w:rPr>
                <w:rFonts w:ascii="Consolas" w:hAnsi="Consolas" w:cs="Consolas"/>
                <w:color w:val="000000"/>
                <w:sz w:val="19"/>
                <w:szCs w:val="19"/>
                <w:lang w:val="en-US" w:eastAsia="hu-HU"/>
              </w:rPr>
            </w:rPrChange>
          </w:rPr>
          <w:t>;</w:t>
        </w:r>
      </w:ins>
    </w:p>
    <w:p w14:paraId="7060A88F" w14:textId="77777777" w:rsidR="009D0B19" w:rsidRPr="009D0B19" w:rsidRDefault="009D0B19" w:rsidP="009D0B19">
      <w:pPr>
        <w:autoSpaceDE w:val="0"/>
        <w:autoSpaceDN w:val="0"/>
        <w:adjustRightInd w:val="0"/>
        <w:spacing w:after="0" w:line="240" w:lineRule="auto"/>
        <w:ind w:firstLine="0"/>
        <w:jc w:val="left"/>
        <w:rPr>
          <w:ins w:id="2022" w:author="Gergo" w:date="2017-11-25T13:15:00Z"/>
          <w:rFonts w:ascii="Consolas" w:hAnsi="Consolas" w:cs="Consolas"/>
          <w:color w:val="000000"/>
          <w:sz w:val="22"/>
          <w:szCs w:val="22"/>
          <w:lang w:val="en-US" w:eastAsia="hu-HU"/>
          <w:rPrChange w:id="2023" w:author="Gergo" w:date="2017-11-25T13:16:00Z">
            <w:rPr>
              <w:ins w:id="2024" w:author="Gergo" w:date="2017-11-25T13:15:00Z"/>
              <w:rFonts w:ascii="Consolas" w:hAnsi="Consolas" w:cs="Consolas"/>
              <w:color w:val="000000"/>
              <w:sz w:val="19"/>
              <w:szCs w:val="19"/>
              <w:lang w:val="en-US" w:eastAsia="hu-HU"/>
            </w:rPr>
          </w:rPrChange>
        </w:rPr>
      </w:pPr>
      <w:ins w:id="2025" w:author="Gergo" w:date="2017-11-25T13:15:00Z">
        <w:r w:rsidRPr="009D0B19">
          <w:rPr>
            <w:rFonts w:ascii="Consolas" w:hAnsi="Consolas" w:cs="Consolas"/>
            <w:color w:val="000000"/>
            <w:sz w:val="22"/>
            <w:szCs w:val="22"/>
            <w:lang w:val="en-US" w:eastAsia="hu-HU"/>
            <w:rPrChange w:id="2026" w:author="Gergo" w:date="2017-11-25T13:16:00Z">
              <w:rPr>
                <w:rFonts w:ascii="Consolas" w:hAnsi="Consolas" w:cs="Consolas"/>
                <w:color w:val="000000"/>
                <w:sz w:val="19"/>
                <w:szCs w:val="19"/>
                <w:lang w:val="en-US" w:eastAsia="hu-HU"/>
              </w:rPr>
            </w:rPrChange>
          </w:rPr>
          <w:t xml:space="preserve">        }</w:t>
        </w:r>
      </w:ins>
    </w:p>
    <w:p w14:paraId="472F7746" w14:textId="77777777" w:rsidR="009D0B19" w:rsidRPr="009D0B19" w:rsidRDefault="009D0B19" w:rsidP="009D0B19">
      <w:pPr>
        <w:autoSpaceDE w:val="0"/>
        <w:autoSpaceDN w:val="0"/>
        <w:adjustRightInd w:val="0"/>
        <w:spacing w:after="0" w:line="240" w:lineRule="auto"/>
        <w:ind w:firstLine="0"/>
        <w:jc w:val="left"/>
        <w:rPr>
          <w:ins w:id="2027" w:author="Gergo" w:date="2017-11-25T13:15:00Z"/>
          <w:rFonts w:ascii="Consolas" w:hAnsi="Consolas" w:cs="Consolas"/>
          <w:color w:val="000000"/>
          <w:sz w:val="22"/>
          <w:szCs w:val="22"/>
          <w:lang w:val="en-US" w:eastAsia="hu-HU"/>
          <w:rPrChange w:id="2028" w:author="Gergo" w:date="2017-11-25T13:16:00Z">
            <w:rPr>
              <w:ins w:id="2029" w:author="Gergo" w:date="2017-11-25T13:15:00Z"/>
              <w:rFonts w:ascii="Consolas" w:hAnsi="Consolas" w:cs="Consolas"/>
              <w:color w:val="000000"/>
              <w:sz w:val="19"/>
              <w:szCs w:val="19"/>
              <w:lang w:val="en-US" w:eastAsia="hu-HU"/>
            </w:rPr>
          </w:rPrChange>
        </w:rPr>
      </w:pPr>
      <w:ins w:id="2030" w:author="Gergo" w:date="2017-11-25T13:15:00Z">
        <w:r w:rsidRPr="009D0B19">
          <w:rPr>
            <w:rFonts w:ascii="Consolas" w:hAnsi="Consolas" w:cs="Consolas"/>
            <w:color w:val="000000"/>
            <w:sz w:val="22"/>
            <w:szCs w:val="22"/>
            <w:lang w:val="en-US" w:eastAsia="hu-HU"/>
            <w:rPrChange w:id="2031"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2032" w:author="Gergo" w:date="2017-11-25T13:16:00Z">
              <w:rPr>
                <w:rFonts w:ascii="Consolas" w:hAnsi="Consolas" w:cs="Consolas"/>
                <w:color w:val="0000FF"/>
                <w:sz w:val="19"/>
                <w:szCs w:val="19"/>
                <w:lang w:val="en-US" w:eastAsia="hu-HU"/>
              </w:rPr>
            </w:rPrChange>
          </w:rPr>
          <w:t>else</w:t>
        </w:r>
        <w:r w:rsidRPr="009D0B19">
          <w:rPr>
            <w:rFonts w:ascii="Consolas" w:hAnsi="Consolas" w:cs="Consolas"/>
            <w:color w:val="000000"/>
            <w:sz w:val="22"/>
            <w:szCs w:val="22"/>
            <w:lang w:val="en-US" w:eastAsia="hu-HU"/>
            <w:rPrChange w:id="2033"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2034" w:author="Gergo" w:date="2017-11-25T13:16:00Z">
              <w:rPr>
                <w:rFonts w:ascii="Consolas" w:hAnsi="Consolas" w:cs="Consolas"/>
                <w:color w:val="0000FF"/>
                <w:sz w:val="19"/>
                <w:szCs w:val="19"/>
                <w:lang w:val="en-US" w:eastAsia="hu-HU"/>
              </w:rPr>
            </w:rPrChange>
          </w:rPr>
          <w:t>if</w:t>
        </w:r>
        <w:r w:rsidRPr="009D0B19">
          <w:rPr>
            <w:rFonts w:ascii="Consolas" w:hAnsi="Consolas" w:cs="Consolas"/>
            <w:color w:val="000000"/>
            <w:sz w:val="22"/>
            <w:szCs w:val="22"/>
            <w:lang w:val="en-US" w:eastAsia="hu-HU"/>
            <w:rPrChange w:id="2035"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2B91AF"/>
            <w:sz w:val="22"/>
            <w:szCs w:val="22"/>
            <w:lang w:val="en-US" w:eastAsia="hu-HU"/>
            <w:rPrChange w:id="2036" w:author="Gergo" w:date="2017-11-25T13:16:00Z">
              <w:rPr>
                <w:rFonts w:ascii="Consolas" w:hAnsi="Consolas" w:cs="Consolas"/>
                <w:color w:val="2B91AF"/>
                <w:sz w:val="19"/>
                <w:szCs w:val="19"/>
                <w:lang w:val="en-US" w:eastAsia="hu-HU"/>
              </w:rPr>
            </w:rPrChange>
          </w:rPr>
          <w:t>Time</w:t>
        </w:r>
        <w:r w:rsidRPr="009D0B19">
          <w:rPr>
            <w:rFonts w:ascii="Consolas" w:hAnsi="Consolas" w:cs="Consolas"/>
            <w:color w:val="000000"/>
            <w:sz w:val="22"/>
            <w:szCs w:val="22"/>
            <w:lang w:val="en-US" w:eastAsia="hu-HU"/>
            <w:rPrChange w:id="2037" w:author="Gergo" w:date="2017-11-25T13:16:00Z">
              <w:rPr>
                <w:rFonts w:ascii="Consolas" w:hAnsi="Consolas" w:cs="Consolas"/>
                <w:color w:val="000000"/>
                <w:sz w:val="19"/>
                <w:szCs w:val="19"/>
                <w:lang w:val="en-US" w:eastAsia="hu-HU"/>
              </w:rPr>
            </w:rPrChange>
          </w:rPr>
          <w:t>.time - swingStartTime &gt; 0.35f)</w:t>
        </w:r>
      </w:ins>
    </w:p>
    <w:p w14:paraId="02FFA60E" w14:textId="77777777" w:rsidR="009D0B19" w:rsidRPr="009D0B19" w:rsidRDefault="009D0B19" w:rsidP="009D0B19">
      <w:pPr>
        <w:autoSpaceDE w:val="0"/>
        <w:autoSpaceDN w:val="0"/>
        <w:adjustRightInd w:val="0"/>
        <w:spacing w:after="0" w:line="240" w:lineRule="auto"/>
        <w:ind w:firstLine="0"/>
        <w:jc w:val="left"/>
        <w:rPr>
          <w:ins w:id="2038" w:author="Gergo" w:date="2017-11-25T13:15:00Z"/>
          <w:rFonts w:ascii="Consolas" w:hAnsi="Consolas" w:cs="Consolas"/>
          <w:color w:val="000000"/>
          <w:sz w:val="22"/>
          <w:szCs w:val="22"/>
          <w:lang w:val="en-US" w:eastAsia="hu-HU"/>
          <w:rPrChange w:id="2039" w:author="Gergo" w:date="2017-11-25T13:16:00Z">
            <w:rPr>
              <w:ins w:id="2040" w:author="Gergo" w:date="2017-11-25T13:15:00Z"/>
              <w:rFonts w:ascii="Consolas" w:hAnsi="Consolas" w:cs="Consolas"/>
              <w:color w:val="000000"/>
              <w:sz w:val="19"/>
              <w:szCs w:val="19"/>
              <w:lang w:val="en-US" w:eastAsia="hu-HU"/>
            </w:rPr>
          </w:rPrChange>
        </w:rPr>
      </w:pPr>
      <w:ins w:id="2041" w:author="Gergo" w:date="2017-11-25T13:15:00Z">
        <w:r w:rsidRPr="009D0B19">
          <w:rPr>
            <w:rFonts w:ascii="Consolas" w:hAnsi="Consolas" w:cs="Consolas"/>
            <w:color w:val="000000"/>
            <w:sz w:val="22"/>
            <w:szCs w:val="22"/>
            <w:lang w:val="en-US" w:eastAsia="hu-HU"/>
            <w:rPrChange w:id="2042" w:author="Gergo" w:date="2017-11-25T13:16:00Z">
              <w:rPr>
                <w:rFonts w:ascii="Consolas" w:hAnsi="Consolas" w:cs="Consolas"/>
                <w:color w:val="000000"/>
                <w:sz w:val="19"/>
                <w:szCs w:val="19"/>
                <w:lang w:val="en-US" w:eastAsia="hu-HU"/>
              </w:rPr>
            </w:rPrChange>
          </w:rPr>
          <w:t xml:space="preserve">        {</w:t>
        </w:r>
      </w:ins>
    </w:p>
    <w:p w14:paraId="24921099" w14:textId="77777777" w:rsidR="009D0B19" w:rsidRPr="009D0B19" w:rsidRDefault="009D0B19" w:rsidP="009D0B19">
      <w:pPr>
        <w:autoSpaceDE w:val="0"/>
        <w:autoSpaceDN w:val="0"/>
        <w:adjustRightInd w:val="0"/>
        <w:spacing w:after="0" w:line="240" w:lineRule="auto"/>
        <w:ind w:firstLine="0"/>
        <w:jc w:val="left"/>
        <w:rPr>
          <w:ins w:id="2043" w:author="Gergo" w:date="2017-11-25T13:15:00Z"/>
          <w:rFonts w:ascii="Consolas" w:hAnsi="Consolas" w:cs="Consolas"/>
          <w:color w:val="000000"/>
          <w:sz w:val="22"/>
          <w:szCs w:val="22"/>
          <w:lang w:val="en-US" w:eastAsia="hu-HU"/>
          <w:rPrChange w:id="2044" w:author="Gergo" w:date="2017-11-25T13:16:00Z">
            <w:rPr>
              <w:ins w:id="2045" w:author="Gergo" w:date="2017-11-25T13:15:00Z"/>
              <w:rFonts w:ascii="Consolas" w:hAnsi="Consolas" w:cs="Consolas"/>
              <w:color w:val="000000"/>
              <w:sz w:val="19"/>
              <w:szCs w:val="19"/>
              <w:lang w:val="en-US" w:eastAsia="hu-HU"/>
            </w:rPr>
          </w:rPrChange>
        </w:rPr>
      </w:pPr>
      <w:ins w:id="2046" w:author="Gergo" w:date="2017-11-25T13:15:00Z">
        <w:r w:rsidRPr="009D0B19">
          <w:rPr>
            <w:rFonts w:ascii="Consolas" w:hAnsi="Consolas" w:cs="Consolas"/>
            <w:color w:val="000000"/>
            <w:sz w:val="22"/>
            <w:szCs w:val="22"/>
            <w:lang w:val="en-US" w:eastAsia="hu-HU"/>
            <w:rPrChange w:id="2047" w:author="Gergo" w:date="2017-11-25T13:16:00Z">
              <w:rPr>
                <w:rFonts w:ascii="Consolas" w:hAnsi="Consolas" w:cs="Consolas"/>
                <w:color w:val="000000"/>
                <w:sz w:val="19"/>
                <w:szCs w:val="19"/>
                <w:lang w:val="en-US" w:eastAsia="hu-HU"/>
              </w:rPr>
            </w:rPrChange>
          </w:rPr>
          <w:t xml:space="preserve">            shoot();</w:t>
        </w:r>
      </w:ins>
    </w:p>
    <w:p w14:paraId="12938931" w14:textId="77777777" w:rsidR="009D0B19" w:rsidRPr="009D0B19" w:rsidRDefault="009D0B19" w:rsidP="009D0B19">
      <w:pPr>
        <w:autoSpaceDE w:val="0"/>
        <w:autoSpaceDN w:val="0"/>
        <w:adjustRightInd w:val="0"/>
        <w:spacing w:after="0" w:line="240" w:lineRule="auto"/>
        <w:ind w:firstLine="0"/>
        <w:jc w:val="left"/>
        <w:rPr>
          <w:ins w:id="2048" w:author="Gergo" w:date="2017-11-25T13:15:00Z"/>
          <w:rFonts w:ascii="Consolas" w:hAnsi="Consolas" w:cs="Consolas"/>
          <w:color w:val="000000"/>
          <w:sz w:val="22"/>
          <w:szCs w:val="22"/>
          <w:lang w:val="en-US" w:eastAsia="hu-HU"/>
          <w:rPrChange w:id="2049" w:author="Gergo" w:date="2017-11-25T13:16:00Z">
            <w:rPr>
              <w:ins w:id="2050" w:author="Gergo" w:date="2017-11-25T13:15:00Z"/>
              <w:rFonts w:ascii="Consolas" w:hAnsi="Consolas" w:cs="Consolas"/>
              <w:color w:val="000000"/>
              <w:sz w:val="19"/>
              <w:szCs w:val="19"/>
              <w:lang w:val="en-US" w:eastAsia="hu-HU"/>
            </w:rPr>
          </w:rPrChange>
        </w:rPr>
      </w:pPr>
      <w:ins w:id="2051" w:author="Gergo" w:date="2017-11-25T13:15:00Z">
        <w:r w:rsidRPr="009D0B19">
          <w:rPr>
            <w:rFonts w:ascii="Consolas" w:hAnsi="Consolas" w:cs="Consolas"/>
            <w:color w:val="000000"/>
            <w:sz w:val="22"/>
            <w:szCs w:val="22"/>
            <w:lang w:val="en-US" w:eastAsia="hu-HU"/>
            <w:rPrChange w:id="2052" w:author="Gergo" w:date="2017-11-25T13:16:00Z">
              <w:rPr>
                <w:rFonts w:ascii="Consolas" w:hAnsi="Consolas" w:cs="Consolas"/>
                <w:color w:val="000000"/>
                <w:sz w:val="19"/>
                <w:szCs w:val="19"/>
                <w:lang w:val="en-US" w:eastAsia="hu-HU"/>
              </w:rPr>
            </w:rPrChange>
          </w:rPr>
          <w:t xml:space="preserve">        }</w:t>
        </w:r>
      </w:ins>
    </w:p>
    <w:p w14:paraId="4102CB7B" w14:textId="77777777" w:rsidR="009D0B19" w:rsidRPr="009D0B19" w:rsidRDefault="009D0B19" w:rsidP="009D0B19">
      <w:pPr>
        <w:autoSpaceDE w:val="0"/>
        <w:autoSpaceDN w:val="0"/>
        <w:adjustRightInd w:val="0"/>
        <w:spacing w:after="0" w:line="240" w:lineRule="auto"/>
        <w:ind w:firstLine="0"/>
        <w:jc w:val="left"/>
        <w:rPr>
          <w:ins w:id="2053" w:author="Gergo" w:date="2017-11-25T13:15:00Z"/>
          <w:rFonts w:ascii="Consolas" w:hAnsi="Consolas" w:cs="Consolas"/>
          <w:color w:val="000000"/>
          <w:sz w:val="22"/>
          <w:szCs w:val="22"/>
          <w:lang w:val="en-US" w:eastAsia="hu-HU"/>
          <w:rPrChange w:id="2054" w:author="Gergo" w:date="2017-11-25T13:16:00Z">
            <w:rPr>
              <w:ins w:id="2055" w:author="Gergo" w:date="2017-11-25T13:15:00Z"/>
              <w:rFonts w:ascii="Consolas" w:hAnsi="Consolas" w:cs="Consolas"/>
              <w:color w:val="000000"/>
              <w:sz w:val="19"/>
              <w:szCs w:val="19"/>
              <w:lang w:val="en-US" w:eastAsia="hu-HU"/>
            </w:rPr>
          </w:rPrChange>
        </w:rPr>
      </w:pPr>
      <w:ins w:id="2056" w:author="Gergo" w:date="2017-11-25T13:15:00Z">
        <w:r w:rsidRPr="009D0B19">
          <w:rPr>
            <w:rFonts w:ascii="Consolas" w:hAnsi="Consolas" w:cs="Consolas"/>
            <w:color w:val="000000"/>
            <w:sz w:val="22"/>
            <w:szCs w:val="22"/>
            <w:lang w:val="en-US" w:eastAsia="hu-HU"/>
            <w:rPrChange w:id="2057" w:author="Gergo" w:date="2017-11-25T13:16:00Z">
              <w:rPr>
                <w:rFonts w:ascii="Consolas" w:hAnsi="Consolas" w:cs="Consolas"/>
                <w:color w:val="000000"/>
                <w:sz w:val="19"/>
                <w:szCs w:val="19"/>
                <w:lang w:val="en-US" w:eastAsia="hu-HU"/>
              </w:rPr>
            </w:rPrChange>
          </w:rPr>
          <w:t xml:space="preserve">    }</w:t>
        </w:r>
      </w:ins>
    </w:p>
    <w:p w14:paraId="23450DBE" w14:textId="77777777" w:rsidR="009D0B19" w:rsidRPr="009D0B19" w:rsidRDefault="009D0B19" w:rsidP="009D0B19">
      <w:pPr>
        <w:autoSpaceDE w:val="0"/>
        <w:autoSpaceDN w:val="0"/>
        <w:adjustRightInd w:val="0"/>
        <w:spacing w:after="0" w:line="240" w:lineRule="auto"/>
        <w:ind w:firstLine="0"/>
        <w:jc w:val="left"/>
        <w:rPr>
          <w:ins w:id="2058" w:author="Gergo" w:date="2017-11-25T13:15:00Z"/>
          <w:rFonts w:ascii="Consolas" w:hAnsi="Consolas" w:cs="Consolas"/>
          <w:color w:val="0000FF"/>
          <w:sz w:val="22"/>
          <w:szCs w:val="22"/>
          <w:lang w:val="en-US" w:eastAsia="hu-HU"/>
          <w:rPrChange w:id="2059" w:author="Gergo" w:date="2017-11-25T13:16:00Z">
            <w:rPr>
              <w:ins w:id="2060" w:author="Gergo" w:date="2017-11-25T13:15:00Z"/>
              <w:rFonts w:ascii="Consolas" w:hAnsi="Consolas" w:cs="Consolas"/>
              <w:color w:val="0000FF"/>
              <w:sz w:val="19"/>
              <w:szCs w:val="19"/>
              <w:lang w:val="en-US" w:eastAsia="hu-HU"/>
            </w:rPr>
          </w:rPrChange>
        </w:rPr>
      </w:pPr>
      <w:ins w:id="2061" w:author="Gergo" w:date="2017-11-25T13:15:00Z">
        <w:r w:rsidRPr="009D0B19">
          <w:rPr>
            <w:rFonts w:ascii="Consolas" w:hAnsi="Consolas" w:cs="Consolas"/>
            <w:color w:val="000000"/>
            <w:sz w:val="22"/>
            <w:szCs w:val="22"/>
            <w:lang w:val="en-US" w:eastAsia="hu-HU"/>
            <w:rPrChange w:id="2062"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2063" w:author="Gergo" w:date="2017-11-25T13:16:00Z">
              <w:rPr>
                <w:rFonts w:ascii="Consolas" w:hAnsi="Consolas" w:cs="Consolas"/>
                <w:color w:val="0000FF"/>
                <w:sz w:val="19"/>
                <w:szCs w:val="19"/>
                <w:lang w:val="en-US" w:eastAsia="hu-HU"/>
              </w:rPr>
            </w:rPrChange>
          </w:rPr>
          <w:t>else</w:t>
        </w:r>
      </w:ins>
    </w:p>
    <w:p w14:paraId="2B2D069E" w14:textId="77777777" w:rsidR="009D0B19" w:rsidRPr="009D0B19" w:rsidRDefault="009D0B19" w:rsidP="009D0B19">
      <w:pPr>
        <w:autoSpaceDE w:val="0"/>
        <w:autoSpaceDN w:val="0"/>
        <w:adjustRightInd w:val="0"/>
        <w:spacing w:after="0" w:line="240" w:lineRule="auto"/>
        <w:ind w:firstLine="0"/>
        <w:jc w:val="left"/>
        <w:rPr>
          <w:ins w:id="2064" w:author="Gergo" w:date="2017-11-25T13:15:00Z"/>
          <w:rFonts w:ascii="Consolas" w:hAnsi="Consolas" w:cs="Consolas"/>
          <w:color w:val="000000"/>
          <w:sz w:val="22"/>
          <w:szCs w:val="22"/>
          <w:lang w:val="en-US" w:eastAsia="hu-HU"/>
          <w:rPrChange w:id="2065" w:author="Gergo" w:date="2017-11-25T13:16:00Z">
            <w:rPr>
              <w:ins w:id="2066" w:author="Gergo" w:date="2017-11-25T13:15:00Z"/>
              <w:rFonts w:ascii="Consolas" w:hAnsi="Consolas" w:cs="Consolas"/>
              <w:color w:val="000000"/>
              <w:sz w:val="19"/>
              <w:szCs w:val="19"/>
              <w:lang w:val="en-US" w:eastAsia="hu-HU"/>
            </w:rPr>
          </w:rPrChange>
        </w:rPr>
      </w:pPr>
      <w:ins w:id="2067" w:author="Gergo" w:date="2017-11-25T13:15:00Z">
        <w:r w:rsidRPr="009D0B19">
          <w:rPr>
            <w:rFonts w:ascii="Consolas" w:hAnsi="Consolas" w:cs="Consolas"/>
            <w:color w:val="000000"/>
            <w:sz w:val="22"/>
            <w:szCs w:val="22"/>
            <w:lang w:val="en-US" w:eastAsia="hu-HU"/>
            <w:rPrChange w:id="2068" w:author="Gergo" w:date="2017-11-25T13:16:00Z">
              <w:rPr>
                <w:rFonts w:ascii="Consolas" w:hAnsi="Consolas" w:cs="Consolas"/>
                <w:color w:val="000000"/>
                <w:sz w:val="19"/>
                <w:szCs w:val="19"/>
                <w:lang w:val="en-US" w:eastAsia="hu-HU"/>
              </w:rPr>
            </w:rPrChange>
          </w:rPr>
          <w:t xml:space="preserve">    {</w:t>
        </w:r>
      </w:ins>
    </w:p>
    <w:p w14:paraId="7963B802" w14:textId="77777777" w:rsidR="009D0B19" w:rsidRPr="009D0B19" w:rsidRDefault="009D0B19" w:rsidP="009D0B19">
      <w:pPr>
        <w:autoSpaceDE w:val="0"/>
        <w:autoSpaceDN w:val="0"/>
        <w:adjustRightInd w:val="0"/>
        <w:spacing w:after="0" w:line="240" w:lineRule="auto"/>
        <w:ind w:firstLine="0"/>
        <w:jc w:val="left"/>
        <w:rPr>
          <w:ins w:id="2069" w:author="Gergo" w:date="2017-11-25T13:15:00Z"/>
          <w:rFonts w:ascii="Consolas" w:hAnsi="Consolas" w:cs="Consolas"/>
          <w:color w:val="000000"/>
          <w:sz w:val="22"/>
          <w:szCs w:val="22"/>
          <w:lang w:val="en-US" w:eastAsia="hu-HU"/>
          <w:rPrChange w:id="2070" w:author="Gergo" w:date="2017-11-25T13:16:00Z">
            <w:rPr>
              <w:ins w:id="2071" w:author="Gergo" w:date="2017-11-25T13:15:00Z"/>
              <w:rFonts w:ascii="Consolas" w:hAnsi="Consolas" w:cs="Consolas"/>
              <w:color w:val="000000"/>
              <w:sz w:val="19"/>
              <w:szCs w:val="19"/>
              <w:lang w:val="en-US" w:eastAsia="hu-HU"/>
            </w:rPr>
          </w:rPrChange>
        </w:rPr>
      </w:pPr>
      <w:ins w:id="2072" w:author="Gergo" w:date="2017-11-25T13:15:00Z">
        <w:r w:rsidRPr="009D0B19">
          <w:rPr>
            <w:rFonts w:ascii="Consolas" w:hAnsi="Consolas" w:cs="Consolas"/>
            <w:color w:val="000000"/>
            <w:sz w:val="22"/>
            <w:szCs w:val="22"/>
            <w:lang w:val="en-US" w:eastAsia="hu-HU"/>
            <w:rPrChange w:id="2073" w:author="Gergo" w:date="2017-11-25T13:16:00Z">
              <w:rPr>
                <w:rFonts w:ascii="Consolas" w:hAnsi="Consolas" w:cs="Consolas"/>
                <w:color w:val="000000"/>
                <w:sz w:val="19"/>
                <w:szCs w:val="19"/>
                <w:lang w:val="en-US" w:eastAsia="hu-HU"/>
              </w:rPr>
            </w:rPrChange>
          </w:rPr>
          <w:t xml:space="preserve">        swinging = </w:t>
        </w:r>
        <w:r w:rsidRPr="009D0B19">
          <w:rPr>
            <w:rFonts w:ascii="Consolas" w:hAnsi="Consolas" w:cs="Consolas"/>
            <w:color w:val="0000FF"/>
            <w:sz w:val="22"/>
            <w:szCs w:val="22"/>
            <w:lang w:val="en-US" w:eastAsia="hu-HU"/>
            <w:rPrChange w:id="2074" w:author="Gergo" w:date="2017-11-25T13:16:00Z">
              <w:rPr>
                <w:rFonts w:ascii="Consolas" w:hAnsi="Consolas" w:cs="Consolas"/>
                <w:color w:val="0000FF"/>
                <w:sz w:val="19"/>
                <w:szCs w:val="19"/>
                <w:lang w:val="en-US" w:eastAsia="hu-HU"/>
              </w:rPr>
            </w:rPrChange>
          </w:rPr>
          <w:t>false</w:t>
        </w:r>
        <w:r w:rsidRPr="009D0B19">
          <w:rPr>
            <w:rFonts w:ascii="Consolas" w:hAnsi="Consolas" w:cs="Consolas"/>
            <w:color w:val="000000"/>
            <w:sz w:val="22"/>
            <w:szCs w:val="22"/>
            <w:lang w:val="en-US" w:eastAsia="hu-HU"/>
            <w:rPrChange w:id="2075" w:author="Gergo" w:date="2017-11-25T13:16:00Z">
              <w:rPr>
                <w:rFonts w:ascii="Consolas" w:hAnsi="Consolas" w:cs="Consolas"/>
                <w:color w:val="000000"/>
                <w:sz w:val="19"/>
                <w:szCs w:val="19"/>
                <w:lang w:val="en-US" w:eastAsia="hu-HU"/>
              </w:rPr>
            </w:rPrChange>
          </w:rPr>
          <w:t>;</w:t>
        </w:r>
      </w:ins>
    </w:p>
    <w:p w14:paraId="0197120D" w14:textId="77777777" w:rsidR="009D0B19" w:rsidRPr="009D0B19" w:rsidRDefault="009D0B19" w:rsidP="009D0B19">
      <w:pPr>
        <w:autoSpaceDE w:val="0"/>
        <w:autoSpaceDN w:val="0"/>
        <w:adjustRightInd w:val="0"/>
        <w:spacing w:after="0" w:line="240" w:lineRule="auto"/>
        <w:ind w:firstLine="0"/>
        <w:jc w:val="left"/>
        <w:rPr>
          <w:ins w:id="2076" w:author="Gergo" w:date="2017-11-25T13:15:00Z"/>
          <w:rFonts w:ascii="Consolas" w:hAnsi="Consolas" w:cs="Consolas"/>
          <w:color w:val="000000"/>
          <w:sz w:val="22"/>
          <w:szCs w:val="22"/>
          <w:lang w:val="en-US" w:eastAsia="hu-HU"/>
          <w:rPrChange w:id="2077" w:author="Gergo" w:date="2017-11-25T13:16:00Z">
            <w:rPr>
              <w:ins w:id="2078" w:author="Gergo" w:date="2017-11-25T13:15:00Z"/>
              <w:rFonts w:ascii="Consolas" w:hAnsi="Consolas" w:cs="Consolas"/>
              <w:color w:val="000000"/>
              <w:sz w:val="19"/>
              <w:szCs w:val="19"/>
              <w:lang w:val="en-US" w:eastAsia="hu-HU"/>
            </w:rPr>
          </w:rPrChange>
        </w:rPr>
      </w:pPr>
      <w:ins w:id="2079" w:author="Gergo" w:date="2017-11-25T13:15:00Z">
        <w:r w:rsidRPr="009D0B19">
          <w:rPr>
            <w:rFonts w:ascii="Consolas" w:hAnsi="Consolas" w:cs="Consolas"/>
            <w:color w:val="000000"/>
            <w:sz w:val="22"/>
            <w:szCs w:val="22"/>
            <w:lang w:val="en-US" w:eastAsia="hu-HU"/>
            <w:rPrChange w:id="2080" w:author="Gergo" w:date="2017-11-25T13:16:00Z">
              <w:rPr>
                <w:rFonts w:ascii="Consolas" w:hAnsi="Consolas" w:cs="Consolas"/>
                <w:color w:val="000000"/>
                <w:sz w:val="19"/>
                <w:szCs w:val="19"/>
                <w:lang w:val="en-US" w:eastAsia="hu-HU"/>
              </w:rPr>
            </w:rPrChange>
          </w:rPr>
          <w:t xml:space="preserve">    }</w:t>
        </w:r>
      </w:ins>
    </w:p>
    <w:p w14:paraId="4DA0FC19" w14:textId="1B9C30CD" w:rsidR="009D0B19" w:rsidRPr="0034280E" w:rsidRDefault="009D0B19">
      <w:pPr>
        <w:ind w:firstLine="0"/>
        <w:rPr>
          <w:ins w:id="2081" w:author="Gergo" w:date="2017-11-17T13:48:00Z"/>
        </w:rPr>
        <w:pPrChange w:id="2082" w:author="Gergo" w:date="2017-11-25T13:16:00Z">
          <w:pPr>
            <w:pStyle w:val="Cmsor2"/>
          </w:pPr>
        </w:pPrChange>
      </w:pPr>
      <w:ins w:id="2083" w:author="Gergo" w:date="2017-11-25T13:15:00Z">
        <w:r w:rsidRPr="009D0B19">
          <w:rPr>
            <w:rFonts w:ascii="Consolas" w:hAnsi="Consolas" w:cs="Consolas"/>
            <w:color w:val="000000"/>
            <w:sz w:val="22"/>
            <w:szCs w:val="22"/>
            <w:lang w:val="en-US" w:eastAsia="hu-HU"/>
            <w:rPrChange w:id="2084" w:author="Gergo" w:date="2017-11-25T13:16:00Z">
              <w:rPr>
                <w:rFonts w:ascii="Consolas" w:hAnsi="Consolas" w:cs="Consolas"/>
                <w:b w:val="0"/>
                <w:bCs w:val="0"/>
                <w:iCs w:val="0"/>
                <w:color w:val="000000"/>
                <w:sz w:val="19"/>
                <w:szCs w:val="19"/>
                <w:lang w:val="en-US" w:eastAsia="hu-HU"/>
              </w:rPr>
            </w:rPrChange>
          </w:rPr>
          <w:t>}</w:t>
        </w:r>
      </w:ins>
    </w:p>
    <w:p w14:paraId="74F0B417" w14:textId="3A47A95F" w:rsidR="009654DF" w:rsidRPr="003355B9" w:rsidRDefault="009654DF" w:rsidP="009654DF">
      <w:pPr>
        <w:pStyle w:val="Cmsor2"/>
        <w:rPr>
          <w:ins w:id="2085" w:author="Gergo" w:date="2017-11-18T21:58:00Z"/>
        </w:rPr>
      </w:pPr>
      <w:bookmarkStart w:id="2086" w:name="_Toc499416840"/>
      <w:ins w:id="2087" w:author="Gergo" w:date="2017-11-17T13:48:00Z">
        <w:r w:rsidRPr="003355B9">
          <w:t>A végső harc</w:t>
        </w:r>
      </w:ins>
      <w:bookmarkEnd w:id="2086"/>
    </w:p>
    <w:p w14:paraId="6A396279" w14:textId="74EBB60F" w:rsidR="009C437E" w:rsidRPr="003355B9" w:rsidRDefault="009C437E">
      <w:pPr>
        <w:rPr>
          <w:ins w:id="2088" w:author="Gergo" w:date="2017-11-18T22:04:00Z"/>
          <w:rPrChange w:id="2089" w:author="Gergo" w:date="2017-11-25T13:10:00Z">
            <w:rPr>
              <w:ins w:id="2090" w:author="Gergo" w:date="2017-11-18T22:04:00Z"/>
            </w:rPr>
          </w:rPrChange>
        </w:rPr>
        <w:pPrChange w:id="2091" w:author="Gergo" w:date="2017-11-18T21:58:00Z">
          <w:pPr>
            <w:pStyle w:val="Cmsor2"/>
          </w:pPr>
        </w:pPrChange>
      </w:pPr>
      <w:ins w:id="2092" w:author="Gergo" w:date="2017-11-18T21:58:00Z">
        <w:r w:rsidRPr="0034280E">
          <w:t xml:space="preserve">A végső harc </w:t>
        </w:r>
        <w:r w:rsidRPr="003355B9">
          <w:rPr>
            <w:rPrChange w:id="2093" w:author="Gergo" w:date="2017-11-25T13:10:00Z">
              <w:rPr>
                <w:b w:val="0"/>
                <w:bCs w:val="0"/>
                <w:iCs w:val="0"/>
              </w:rPr>
            </w:rPrChange>
          </w:rPr>
          <w:t>során részben a már bemutatott elemek jelennek meg  például a rúnarajzolás</w:t>
        </w:r>
      </w:ins>
      <w:ins w:id="2094" w:author="Gergo" w:date="2017-11-18T22:01:00Z">
        <w:r w:rsidRPr="003355B9">
          <w:rPr>
            <w:rPrChange w:id="2095" w:author="Gergo" w:date="2017-11-25T13:10:00Z">
              <w:rPr>
                <w:b w:val="0"/>
                <w:bCs w:val="0"/>
                <w:iCs w:val="0"/>
              </w:rPr>
            </w:rPrChange>
          </w:rPr>
          <w:t>, a</w:t>
        </w:r>
      </w:ins>
      <w:ins w:id="2096" w:author="Gergo" w:date="2017-11-18T21:58:00Z">
        <w:r w:rsidRPr="003355B9">
          <w:rPr>
            <w:rPrChange w:id="2097" w:author="Gergo" w:date="2017-11-25T13:10:00Z">
              <w:rPr>
                <w:b w:val="0"/>
                <w:bCs w:val="0"/>
                <w:iCs w:val="0"/>
              </w:rPr>
            </w:rPrChange>
          </w:rPr>
          <w:t xml:space="preserve"> varázslás</w:t>
        </w:r>
      </w:ins>
      <w:ins w:id="2098" w:author="Gergo" w:date="2017-11-18T22:01:00Z">
        <w:r w:rsidRPr="003355B9">
          <w:rPr>
            <w:rPrChange w:id="2099" w:author="Gergo" w:date="2017-11-25T13:10:00Z">
              <w:rPr>
                <w:b w:val="0"/>
                <w:bCs w:val="0"/>
                <w:iCs w:val="0"/>
              </w:rPr>
            </w:rPrChange>
          </w:rPr>
          <w:t xml:space="preserve"> vagy a dialógu</w:t>
        </w:r>
      </w:ins>
      <w:ins w:id="2100" w:author="Gergo" w:date="2017-11-18T22:03:00Z">
        <w:r w:rsidRPr="003355B9">
          <w:rPr>
            <w:rPrChange w:id="2101" w:author="Gergo" w:date="2017-11-25T13:10:00Z">
              <w:rPr>
                <w:b w:val="0"/>
                <w:bCs w:val="0"/>
                <w:iCs w:val="0"/>
              </w:rPr>
            </w:rPrChange>
          </w:rPr>
          <w:t>sok,</w:t>
        </w:r>
      </w:ins>
      <w:ins w:id="2102" w:author="Gergo" w:date="2017-11-18T21:58:00Z">
        <w:r w:rsidRPr="003355B9">
          <w:rPr>
            <w:rPrChange w:id="2103" w:author="Gergo" w:date="2017-11-25T13:10:00Z">
              <w:rPr>
                <w:b w:val="0"/>
                <w:bCs w:val="0"/>
                <w:iCs w:val="0"/>
              </w:rPr>
            </w:rPrChange>
          </w:rPr>
          <w:t xml:space="preserve"> részben pedig új elemek</w:t>
        </w:r>
      </w:ins>
      <w:ins w:id="2104" w:author="Gergo" w:date="2017-11-18T22:03:00Z">
        <w:r w:rsidRPr="003355B9">
          <w:rPr>
            <w:rPrChange w:id="2105" w:author="Gergo" w:date="2017-11-25T13:10:00Z">
              <w:rPr>
                <w:b w:val="0"/>
                <w:bCs w:val="0"/>
                <w:iCs w:val="0"/>
              </w:rPr>
            </w:rPrChange>
          </w:rPr>
          <w:t xml:space="preserve"> jelennek meg, mint az Ogre támadása vagy a játékos kitérése, elugrása.</w:t>
        </w:r>
      </w:ins>
      <w:ins w:id="2106" w:author="Gergo" w:date="2017-11-18T21:58:00Z">
        <w:r w:rsidRPr="003355B9">
          <w:rPr>
            <w:rPrChange w:id="2107" w:author="Gergo" w:date="2017-11-25T13:10:00Z">
              <w:rPr>
                <w:b w:val="0"/>
                <w:bCs w:val="0"/>
                <w:iCs w:val="0"/>
              </w:rPr>
            </w:rPrChange>
          </w:rPr>
          <w:t xml:space="preserve"> </w:t>
        </w:r>
      </w:ins>
    </w:p>
    <w:p w14:paraId="11B46081" w14:textId="654C5A50" w:rsidR="009C437E" w:rsidRPr="003355B9" w:rsidRDefault="009C437E">
      <w:pPr>
        <w:rPr>
          <w:ins w:id="2108" w:author="Gergo" w:date="2017-11-18T22:17:00Z"/>
          <w:rPrChange w:id="2109" w:author="Gergo" w:date="2017-11-25T13:10:00Z">
            <w:rPr>
              <w:ins w:id="2110" w:author="Gergo" w:date="2017-11-18T22:17:00Z"/>
            </w:rPr>
          </w:rPrChange>
        </w:rPr>
        <w:pPrChange w:id="2111" w:author="Gergo" w:date="2017-11-18T21:58:00Z">
          <w:pPr>
            <w:pStyle w:val="Cmsor2"/>
          </w:pPr>
        </w:pPrChange>
      </w:pPr>
      <w:ins w:id="2112" w:author="Gergo" w:date="2017-11-18T22:05:00Z">
        <w:r w:rsidRPr="003355B9">
          <w:rPr>
            <w:rPrChange w:id="2113" w:author="Gergo" w:date="2017-11-25T13:10:00Z">
              <w:rPr>
                <w:b w:val="0"/>
                <w:bCs w:val="0"/>
                <w:iCs w:val="0"/>
              </w:rPr>
            </w:rPrChange>
          </w:rPr>
          <w:t xml:space="preserve">Az ogréhez való visszatéréskor megjelenik egy dialógus, ami felvezeti a harcot. Ezután az Ogre sokszorosára nő és </w:t>
        </w:r>
      </w:ins>
      <w:ins w:id="2114" w:author="Gergo" w:date="2017-11-18T22:06:00Z">
        <w:r w:rsidRPr="003355B9">
          <w:rPr>
            <w:rPrChange w:id="2115" w:author="Gergo" w:date="2017-11-25T13:10:00Z">
              <w:rPr>
                <w:b w:val="0"/>
                <w:bCs w:val="0"/>
                <w:iCs w:val="0"/>
              </w:rPr>
            </w:rPrChange>
          </w:rPr>
          <w:t xml:space="preserve">megkezdődik a harc. Ezt a </w:t>
        </w:r>
        <w:r w:rsidRPr="003355B9">
          <w:rPr>
            <w:rFonts w:ascii="Consolas" w:hAnsi="Consolas"/>
            <w:rPrChange w:id="2116" w:author="Gergo" w:date="2017-11-25T13:10:00Z">
              <w:rPr>
                <w:b w:val="0"/>
                <w:bCs w:val="0"/>
                <w:iCs w:val="0"/>
              </w:rPr>
            </w:rPrChange>
          </w:rPr>
          <w:t>WizzardController</w:t>
        </w:r>
        <w:r w:rsidRPr="0034280E">
          <w:t xml:space="preserve"> </w:t>
        </w:r>
        <w:r w:rsidRPr="003355B9">
          <w:rPr>
            <w:rFonts w:ascii="Consolas" w:hAnsi="Consolas"/>
            <w:rPrChange w:id="2117" w:author="Gergo" w:date="2017-11-25T13:10:00Z">
              <w:rPr>
                <w:b w:val="0"/>
                <w:bCs w:val="0"/>
                <w:iCs w:val="0"/>
              </w:rPr>
            </w:rPrChange>
          </w:rPr>
          <w:lastRenderedPageBreak/>
          <w:t>enrage</w:t>
        </w:r>
        <w:r w:rsidRPr="0034280E">
          <w:t xml:space="preserve"> corutin-ja végzi. A corutine egy olyan függvény, ami a C#-os </w:t>
        </w:r>
        <w:r w:rsidRPr="003355B9">
          <w:rPr>
            <w:rFonts w:ascii="Consolas" w:hAnsi="Consolas"/>
            <w:rPrChange w:id="2118" w:author="Gergo" w:date="2017-11-25T13:10:00Z">
              <w:rPr>
                <w:b w:val="0"/>
                <w:bCs w:val="0"/>
                <w:iCs w:val="0"/>
              </w:rPr>
            </w:rPrChange>
          </w:rPr>
          <w:t>yield-return</w:t>
        </w:r>
      </w:ins>
      <w:ins w:id="2119" w:author="Gergo" w:date="2017-11-18T22:12:00Z">
        <w:r w:rsidR="008331A5" w:rsidRPr="0034280E">
          <w:t xml:space="preserve"> nyelvi elemeket kihasználva, olyan működést valósít meg, hogy megszakí</w:t>
        </w:r>
        <w:r w:rsidR="008331A5" w:rsidRPr="003355B9">
          <w:rPr>
            <w:rPrChange w:id="2120" w:author="Gergo" w:date="2017-11-25T13:10:00Z">
              <w:rPr>
                <w:b w:val="0"/>
                <w:bCs w:val="0"/>
                <w:iCs w:val="0"/>
              </w:rPr>
            </w:rPrChange>
          </w:rPr>
          <w:t xml:space="preserve">tja a függvény végrehajtását és a következő képkocka kiszámításakor folytatja. Erre azért van szükség, mert egy ciklus futása különben egy képkocka alatt történne meg és nem lenne meg a folyamatos hatás. </w:t>
        </w:r>
      </w:ins>
      <w:ins w:id="2121" w:author="Gergo" w:date="2017-11-18T22:15:00Z">
        <w:r w:rsidR="008331A5" w:rsidRPr="003355B9">
          <w:rPr>
            <w:rPrChange w:id="2122" w:author="Gergo" w:date="2017-11-25T13:10:00Z">
              <w:rPr>
                <w:b w:val="0"/>
                <w:bCs w:val="0"/>
                <w:iCs w:val="0"/>
              </w:rPr>
            </w:rPrChange>
          </w:rPr>
          <w:t xml:space="preserve">Az </w:t>
        </w:r>
        <w:r w:rsidR="008331A5" w:rsidRPr="003355B9">
          <w:rPr>
            <w:rFonts w:ascii="Consolas" w:hAnsi="Consolas"/>
            <w:rPrChange w:id="2123" w:author="Gergo" w:date="2017-11-25T13:10:00Z">
              <w:rPr>
                <w:b w:val="0"/>
                <w:bCs w:val="0"/>
                <w:iCs w:val="0"/>
              </w:rPr>
            </w:rPrChange>
          </w:rPr>
          <w:t>enrage</w:t>
        </w:r>
        <w:r w:rsidR="008331A5" w:rsidRPr="0034280E">
          <w:t xml:space="preserve"> függvény egy ciklusban folyamatosan skálázza fel az Ogre méretét.</w:t>
        </w:r>
      </w:ins>
    </w:p>
    <w:p w14:paraId="3D31990D" w14:textId="61DB0DB9" w:rsidR="008331A5" w:rsidRPr="003355B9" w:rsidRDefault="008331A5">
      <w:pPr>
        <w:pStyle w:val="Cmsor3"/>
        <w:rPr>
          <w:ins w:id="2124" w:author="Gergo" w:date="2017-11-24T10:47:00Z"/>
          <w:rPrChange w:id="2125" w:author="Gergo" w:date="2017-11-25T13:10:00Z">
            <w:rPr>
              <w:ins w:id="2126" w:author="Gergo" w:date="2017-11-24T10:47:00Z"/>
            </w:rPr>
          </w:rPrChange>
        </w:rPr>
        <w:pPrChange w:id="2127" w:author="Gergo" w:date="2017-11-18T22:17:00Z">
          <w:pPr>
            <w:pStyle w:val="Cmsor2"/>
          </w:pPr>
        </w:pPrChange>
      </w:pPr>
      <w:bookmarkStart w:id="2128" w:name="_Toc499416841"/>
      <w:ins w:id="2129" w:author="Gergo" w:date="2017-11-18T22:17:00Z">
        <w:r w:rsidRPr="003355B9">
          <w:rPr>
            <w:rPrChange w:id="2130" w:author="Gergo" w:date="2017-11-25T13:10:00Z">
              <w:rPr>
                <w:iCs w:val="0"/>
              </w:rPr>
            </w:rPrChange>
          </w:rPr>
          <w:t>A hordódobás</w:t>
        </w:r>
      </w:ins>
      <w:bookmarkEnd w:id="2128"/>
    </w:p>
    <w:p w14:paraId="2BAA6CCB" w14:textId="3A7E5DAD" w:rsidR="00C12D2B" w:rsidRPr="003355B9" w:rsidRDefault="00C12D2B">
      <w:pPr>
        <w:rPr>
          <w:ins w:id="2131" w:author="Gergo" w:date="2017-11-24T11:00:00Z"/>
          <w:rPrChange w:id="2132" w:author="Gergo" w:date="2017-11-25T13:10:00Z">
            <w:rPr>
              <w:ins w:id="2133" w:author="Gergo" w:date="2017-11-24T11:00:00Z"/>
            </w:rPr>
          </w:rPrChange>
        </w:rPr>
        <w:pPrChange w:id="2134" w:author="Gergo" w:date="2017-11-24T10:47:00Z">
          <w:pPr>
            <w:pStyle w:val="Cmsor2"/>
          </w:pPr>
        </w:pPrChange>
      </w:pPr>
      <w:ins w:id="2135" w:author="Gergo" w:date="2017-11-24T10:47:00Z">
        <w:r w:rsidRPr="003355B9">
          <w:rPr>
            <w:rPrChange w:id="2136" w:author="Gergo" w:date="2017-11-25T13:10:00Z">
              <w:rPr>
                <w:b w:val="0"/>
                <w:bCs w:val="0"/>
                <w:iCs w:val="0"/>
              </w:rPr>
            </w:rPrChange>
          </w:rPr>
          <w:t>A harc megkezdésekor</w:t>
        </w:r>
      </w:ins>
      <w:ins w:id="2137" w:author="Gergo" w:date="2017-11-24T10:48:00Z">
        <w:r w:rsidRPr="003355B9">
          <w:rPr>
            <w:rPrChange w:id="2138" w:author="Gergo" w:date="2017-11-25T13:10:00Z">
              <w:rPr>
                <w:b w:val="0"/>
                <w:bCs w:val="0"/>
                <w:iCs w:val="0"/>
              </w:rPr>
            </w:rPrChange>
          </w:rPr>
          <w:t xml:space="preserve"> meghívódik a </w:t>
        </w:r>
        <w:r w:rsidRPr="003355B9">
          <w:rPr>
            <w:rFonts w:ascii="Consolas" w:hAnsi="Consolas"/>
            <w:rPrChange w:id="2139" w:author="Gergo" w:date="2017-11-25T13:10:00Z">
              <w:rPr/>
            </w:rPrChange>
          </w:rPr>
          <w:t>BarrelSpawner</w:t>
        </w:r>
        <w:r w:rsidRPr="0034280E">
          <w:t xml:space="preserve"> osztály </w:t>
        </w:r>
      </w:ins>
      <w:ins w:id="2140" w:author="Gergo" w:date="2017-11-24T10:49:00Z">
        <w:r w:rsidRPr="003355B9">
          <w:rPr>
            <w:rFonts w:ascii="Consolas" w:hAnsi="Consolas"/>
            <w:rPrChange w:id="2141" w:author="Gergo" w:date="2017-11-25T13:10:00Z">
              <w:rPr/>
            </w:rPrChange>
          </w:rPr>
          <w:t>startBarrelThrowing</w:t>
        </w:r>
        <w:r w:rsidRPr="0034280E">
          <w:t xml:space="preserve"> metódusa, ami elindítja a </w:t>
        </w:r>
      </w:ins>
      <w:ins w:id="2142" w:author="Gergo" w:date="2017-11-24T10:51:00Z">
        <w:r w:rsidRPr="003355B9">
          <w:rPr>
            <w:rFonts w:ascii="Consolas" w:hAnsi="Consolas"/>
            <w:rPrChange w:id="2143" w:author="Gergo" w:date="2017-11-25T13:10:00Z">
              <w:rPr/>
            </w:rPrChange>
          </w:rPr>
          <w:t>spawnBarrels</w:t>
        </w:r>
        <w:r w:rsidRPr="0034280E">
          <w:t xml:space="preserve"> nevű corutine-t. Ez a függvény </w:t>
        </w:r>
      </w:ins>
      <w:ins w:id="2144" w:author="Gergo" w:date="2017-11-24T10:52:00Z">
        <w:r w:rsidR="00764705" w:rsidRPr="003355B9">
          <w:rPr>
            <w:rPrChange w:id="2145" w:author="Gergo" w:date="2017-11-25T13:10:00Z">
              <w:rPr>
                <w:b w:val="0"/>
                <w:bCs w:val="0"/>
                <w:iCs w:val="0"/>
              </w:rPr>
            </w:rPrChange>
          </w:rPr>
          <w:t>az alany nyugalmától</w:t>
        </w:r>
      </w:ins>
      <w:ins w:id="2146" w:author="Gergo" w:date="2017-12-03T19:32:00Z">
        <w:r w:rsidR="002C7692">
          <w:t xml:space="preserve"> </w:t>
        </w:r>
        <w:r w:rsidR="002C7692" w:rsidRPr="002C7F1A">
          <w:t>(ezt a NeuroSky headset-től kérdezem le)</w:t>
        </w:r>
      </w:ins>
      <w:ins w:id="2147" w:author="Gergo" w:date="2017-11-24T10:52:00Z">
        <w:r w:rsidR="00764705" w:rsidRPr="003355B9">
          <w:rPr>
            <w:rPrChange w:id="2148" w:author="Gergo" w:date="2017-11-25T13:10:00Z">
              <w:rPr>
                <w:b w:val="0"/>
                <w:bCs w:val="0"/>
                <w:iCs w:val="0"/>
              </w:rPr>
            </w:rPrChange>
          </w:rPr>
          <w:t xml:space="preserve"> függő</w:t>
        </w:r>
        <w:r w:rsidRPr="003355B9">
          <w:rPr>
            <w:rPrChange w:id="2149" w:author="Gergo" w:date="2017-11-25T13:10:00Z">
              <w:rPr>
                <w:b w:val="0"/>
                <w:bCs w:val="0"/>
                <w:iCs w:val="0"/>
              </w:rPr>
            </w:rPrChange>
          </w:rPr>
          <w:t xml:space="preserve"> </w:t>
        </w:r>
      </w:ins>
      <w:ins w:id="2150" w:author="Gergo" w:date="2017-11-24T10:54:00Z">
        <w:r w:rsidR="00764705" w:rsidRPr="003355B9">
          <w:rPr>
            <w:rPrChange w:id="2151" w:author="Gergo" w:date="2017-11-25T13:10:00Z">
              <w:rPr>
                <w:b w:val="0"/>
                <w:bCs w:val="0"/>
                <w:iCs w:val="0"/>
              </w:rPr>
            </w:rPrChange>
          </w:rPr>
          <w:t>időközönként létrehoz egy hordót, és elindítja a játékos felé.</w:t>
        </w:r>
      </w:ins>
      <w:ins w:id="2152" w:author="Gergo" w:date="2017-11-24T11:11:00Z">
        <w:r w:rsidR="00113527" w:rsidRPr="003355B9">
          <w:rPr>
            <w:rPrChange w:id="2153" w:author="Gergo" w:date="2017-11-25T13:10:00Z">
              <w:rPr>
                <w:b w:val="0"/>
                <w:bCs w:val="0"/>
                <w:iCs w:val="0"/>
              </w:rPr>
            </w:rPrChange>
          </w:rPr>
          <w:t xml:space="preserve"> A nyugalom értékének beállítása az </w:t>
        </w:r>
        <w:r w:rsidR="00113527" w:rsidRPr="003355B9">
          <w:rPr>
            <w:rFonts w:ascii="Consolas" w:hAnsi="Consolas"/>
            <w:rPrChange w:id="2154" w:author="Gergo" w:date="2017-11-25T13:10:00Z">
              <w:rPr/>
            </w:rPrChange>
          </w:rPr>
          <w:t>Update</w:t>
        </w:r>
        <w:r w:rsidR="00113527" w:rsidRPr="0034280E">
          <w:t xml:space="preserve"> függvényben kapott helyet, így az folyamatosan frissül.</w:t>
        </w:r>
      </w:ins>
      <w:ins w:id="2155" w:author="Gergo" w:date="2017-11-24T10:58:00Z">
        <w:r w:rsidR="004F5B39" w:rsidRPr="003355B9">
          <w:rPr>
            <w:rPrChange w:id="2156" w:author="Gergo" w:date="2017-11-25T13:10:00Z">
              <w:rPr>
                <w:b w:val="0"/>
                <w:bCs w:val="0"/>
                <w:iCs w:val="0"/>
              </w:rPr>
            </w:rPrChange>
          </w:rPr>
          <w:t xml:space="preserve"> Az alábbi kódrészlet szemlélteti a működését.</w:t>
        </w:r>
      </w:ins>
    </w:p>
    <w:p w14:paraId="62FBF0C3" w14:textId="1397916E" w:rsidR="004F5B39" w:rsidRPr="003355B9" w:rsidRDefault="004F5B39" w:rsidP="004F5B39">
      <w:pPr>
        <w:autoSpaceDE w:val="0"/>
        <w:autoSpaceDN w:val="0"/>
        <w:adjustRightInd w:val="0"/>
        <w:spacing w:after="0" w:line="240" w:lineRule="auto"/>
        <w:ind w:firstLine="0"/>
        <w:jc w:val="left"/>
        <w:rPr>
          <w:ins w:id="2157" w:author="Gergo" w:date="2017-11-24T11:00:00Z"/>
          <w:rFonts w:ascii="Consolas" w:hAnsi="Consolas" w:cs="Consolas"/>
          <w:color w:val="000000"/>
          <w:sz w:val="22"/>
          <w:szCs w:val="22"/>
          <w:lang w:eastAsia="hu-HU"/>
          <w:rPrChange w:id="2158" w:author="Gergo" w:date="2017-11-25T13:10:00Z">
            <w:rPr>
              <w:ins w:id="2159" w:author="Gergo" w:date="2017-11-24T11:00:00Z"/>
              <w:rFonts w:ascii="Consolas" w:hAnsi="Consolas" w:cs="Consolas"/>
              <w:color w:val="000000"/>
              <w:sz w:val="19"/>
              <w:szCs w:val="19"/>
              <w:lang w:val="en-US" w:eastAsia="hu-HU"/>
            </w:rPr>
          </w:rPrChange>
        </w:rPr>
      </w:pPr>
      <w:ins w:id="2160" w:author="Gergo" w:date="2017-11-24T11:00:00Z">
        <w:r w:rsidRPr="003355B9">
          <w:rPr>
            <w:rFonts w:ascii="Consolas" w:hAnsi="Consolas" w:cs="Consolas"/>
            <w:color w:val="0000FF"/>
            <w:sz w:val="22"/>
            <w:szCs w:val="22"/>
            <w:lang w:eastAsia="hu-HU"/>
            <w:rPrChange w:id="2161" w:author="Gergo" w:date="2017-11-25T13:10:00Z">
              <w:rPr>
                <w:rFonts w:ascii="Consolas" w:hAnsi="Consolas" w:cs="Consolas"/>
                <w:color w:val="0000FF"/>
                <w:sz w:val="19"/>
                <w:szCs w:val="19"/>
                <w:lang w:val="en-US" w:eastAsia="hu-HU"/>
              </w:rPr>
            </w:rPrChange>
          </w:rPr>
          <w:t>void</w:t>
        </w:r>
        <w:r w:rsidRPr="003355B9">
          <w:rPr>
            <w:rFonts w:ascii="Consolas" w:hAnsi="Consolas" w:cs="Consolas"/>
            <w:color w:val="000000"/>
            <w:sz w:val="22"/>
            <w:szCs w:val="22"/>
            <w:lang w:eastAsia="hu-HU"/>
            <w:rPrChange w:id="2162"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163" w:author="Gergo" w:date="2017-11-25T13:10:00Z">
              <w:rPr>
                <w:rFonts w:ascii="Consolas" w:hAnsi="Consolas" w:cs="Consolas"/>
                <w:color w:val="0000FF"/>
                <w:sz w:val="19"/>
                <w:szCs w:val="19"/>
                <w:lang w:val="en-US" w:eastAsia="hu-HU"/>
              </w:rPr>
            </w:rPrChange>
          </w:rPr>
          <w:t>Update</w:t>
        </w:r>
        <w:r w:rsidRPr="003355B9">
          <w:rPr>
            <w:rFonts w:ascii="Consolas" w:hAnsi="Consolas" w:cs="Consolas"/>
            <w:color w:val="000000"/>
            <w:sz w:val="22"/>
            <w:szCs w:val="22"/>
            <w:lang w:eastAsia="hu-HU"/>
            <w:rPrChange w:id="2164" w:author="Gergo" w:date="2017-11-25T13:10:00Z">
              <w:rPr>
                <w:rFonts w:ascii="Consolas" w:hAnsi="Consolas" w:cs="Consolas"/>
                <w:color w:val="000000"/>
                <w:sz w:val="19"/>
                <w:szCs w:val="19"/>
                <w:lang w:val="en-US" w:eastAsia="hu-HU"/>
              </w:rPr>
            </w:rPrChange>
          </w:rPr>
          <w:t xml:space="preserve"> () {</w:t>
        </w:r>
      </w:ins>
    </w:p>
    <w:p w14:paraId="44BCF840" w14:textId="1E2CB63A" w:rsidR="004F5B39" w:rsidRPr="003355B9" w:rsidRDefault="004F5B39">
      <w:pPr>
        <w:autoSpaceDE w:val="0"/>
        <w:autoSpaceDN w:val="0"/>
        <w:adjustRightInd w:val="0"/>
        <w:spacing w:after="0" w:line="240" w:lineRule="auto"/>
        <w:ind w:firstLine="0"/>
        <w:jc w:val="left"/>
        <w:rPr>
          <w:ins w:id="2165" w:author="Gergo" w:date="2017-11-24T11:00:00Z"/>
          <w:rFonts w:ascii="Consolas" w:hAnsi="Consolas" w:cs="Consolas"/>
          <w:color w:val="000000"/>
          <w:sz w:val="22"/>
          <w:szCs w:val="22"/>
          <w:lang w:eastAsia="hu-HU"/>
          <w:rPrChange w:id="2166" w:author="Gergo" w:date="2017-11-25T13:10:00Z">
            <w:rPr>
              <w:ins w:id="2167" w:author="Gergo" w:date="2017-11-24T11:00:00Z"/>
              <w:rFonts w:ascii="Consolas" w:hAnsi="Consolas" w:cs="Consolas"/>
              <w:color w:val="000000"/>
              <w:sz w:val="19"/>
              <w:szCs w:val="19"/>
              <w:lang w:val="en-US" w:eastAsia="hu-HU"/>
            </w:rPr>
          </w:rPrChange>
        </w:rPr>
      </w:pPr>
      <w:ins w:id="2168" w:author="Gergo" w:date="2017-11-24T11:00:00Z">
        <w:r w:rsidRPr="003355B9">
          <w:rPr>
            <w:rFonts w:ascii="Consolas" w:hAnsi="Consolas" w:cs="Consolas"/>
            <w:color w:val="000000"/>
            <w:sz w:val="22"/>
            <w:szCs w:val="22"/>
            <w:lang w:eastAsia="hu-HU"/>
            <w:rPrChange w:id="2169"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170" w:author="Gergo" w:date="2017-11-25T13:10:00Z">
              <w:rPr>
                <w:rFonts w:ascii="Consolas" w:hAnsi="Consolas" w:cs="Consolas"/>
                <w:color w:val="0000FF"/>
                <w:sz w:val="19"/>
                <w:szCs w:val="19"/>
                <w:lang w:val="en-US" w:eastAsia="hu-HU"/>
              </w:rPr>
            </w:rPrChange>
          </w:rPr>
          <w:t>int</w:t>
        </w:r>
        <w:r w:rsidRPr="003355B9">
          <w:rPr>
            <w:rFonts w:ascii="Consolas" w:hAnsi="Consolas" w:cs="Consolas"/>
            <w:color w:val="000000"/>
            <w:sz w:val="22"/>
            <w:szCs w:val="22"/>
            <w:lang w:eastAsia="hu-HU"/>
            <w:rPrChange w:id="2171" w:author="Gergo" w:date="2017-11-25T13:10:00Z">
              <w:rPr>
                <w:rFonts w:ascii="Consolas" w:hAnsi="Consolas" w:cs="Consolas"/>
                <w:color w:val="000000"/>
                <w:sz w:val="19"/>
                <w:szCs w:val="19"/>
                <w:lang w:val="en-US" w:eastAsia="hu-HU"/>
              </w:rPr>
            </w:rPrChange>
          </w:rPr>
          <w:t xml:space="preserve"> meditation = </w:t>
        </w:r>
        <w:r w:rsidRPr="003355B9">
          <w:rPr>
            <w:rFonts w:ascii="Consolas" w:hAnsi="Consolas" w:cs="Consolas"/>
            <w:color w:val="2B91AF"/>
            <w:sz w:val="22"/>
            <w:szCs w:val="22"/>
            <w:lang w:eastAsia="hu-HU"/>
            <w:rPrChange w:id="2172" w:author="Gergo" w:date="2017-11-25T13:10:00Z">
              <w:rPr>
                <w:rFonts w:ascii="Consolas" w:hAnsi="Consolas" w:cs="Consolas"/>
                <w:color w:val="2B91AF"/>
                <w:sz w:val="19"/>
                <w:szCs w:val="19"/>
                <w:lang w:val="en-US" w:eastAsia="hu-HU"/>
              </w:rPr>
            </w:rPrChange>
          </w:rPr>
          <w:t>AdaptEDConnector</w:t>
        </w:r>
        <w:r w:rsidRPr="003355B9">
          <w:rPr>
            <w:rFonts w:ascii="Consolas" w:hAnsi="Consolas" w:cs="Consolas"/>
            <w:color w:val="000000"/>
            <w:sz w:val="22"/>
            <w:szCs w:val="22"/>
            <w:lang w:eastAsia="hu-HU"/>
            <w:rPrChange w:id="2173" w:author="Gergo" w:date="2017-11-25T13:10:00Z">
              <w:rPr>
                <w:rFonts w:ascii="Consolas" w:hAnsi="Consolas" w:cs="Consolas"/>
                <w:color w:val="000000"/>
                <w:sz w:val="19"/>
                <w:szCs w:val="19"/>
                <w:lang w:val="en-US" w:eastAsia="hu-HU"/>
              </w:rPr>
            </w:rPrChange>
          </w:rPr>
          <w:t>.Meditation</w:t>
        </w:r>
        <w:r w:rsidRPr="003355B9">
          <w:rPr>
            <w:rFonts w:ascii="Consolas" w:hAnsi="Consolas" w:cs="Consolas"/>
            <w:color w:val="000000"/>
            <w:sz w:val="22"/>
            <w:szCs w:val="22"/>
            <w:lang w:eastAsia="hu-HU"/>
            <w:rPrChange w:id="2174" w:author="Gergo" w:date="2017-11-25T13:10:00Z">
              <w:rPr>
                <w:rFonts w:ascii="Consolas" w:hAnsi="Consolas" w:cs="Consolas"/>
                <w:color w:val="000000"/>
                <w:sz w:val="22"/>
                <w:szCs w:val="22"/>
                <w:lang w:val="en-US" w:eastAsia="hu-HU"/>
              </w:rPr>
            </w:rPrChange>
          </w:rPr>
          <w:t>;</w:t>
        </w:r>
      </w:ins>
    </w:p>
    <w:p w14:paraId="208C8A5D" w14:textId="259841F9" w:rsidR="004F5B39" w:rsidRPr="003355B9" w:rsidRDefault="004F5B39" w:rsidP="004F5B39">
      <w:pPr>
        <w:autoSpaceDE w:val="0"/>
        <w:autoSpaceDN w:val="0"/>
        <w:adjustRightInd w:val="0"/>
        <w:spacing w:after="0" w:line="240" w:lineRule="auto"/>
        <w:ind w:firstLine="0"/>
        <w:jc w:val="left"/>
        <w:rPr>
          <w:ins w:id="2175" w:author="Gergo" w:date="2017-11-24T11:00:00Z"/>
          <w:rFonts w:ascii="Consolas" w:hAnsi="Consolas" w:cs="Consolas"/>
          <w:color w:val="000000"/>
          <w:sz w:val="22"/>
          <w:szCs w:val="22"/>
          <w:lang w:eastAsia="hu-HU"/>
          <w:rPrChange w:id="2176" w:author="Gergo" w:date="2017-11-25T13:10:00Z">
            <w:rPr>
              <w:ins w:id="2177" w:author="Gergo" w:date="2017-11-24T11:00:00Z"/>
              <w:rFonts w:ascii="Consolas" w:hAnsi="Consolas" w:cs="Consolas"/>
              <w:color w:val="000000"/>
              <w:sz w:val="19"/>
              <w:szCs w:val="19"/>
              <w:lang w:val="en-US" w:eastAsia="hu-HU"/>
            </w:rPr>
          </w:rPrChange>
        </w:rPr>
      </w:pPr>
      <w:ins w:id="2178" w:author="Gergo" w:date="2017-11-24T11:00:00Z">
        <w:r w:rsidRPr="003355B9">
          <w:rPr>
            <w:rFonts w:ascii="Consolas" w:hAnsi="Consolas" w:cs="Consolas"/>
            <w:color w:val="000000"/>
            <w:sz w:val="22"/>
            <w:szCs w:val="22"/>
            <w:lang w:eastAsia="hu-HU"/>
            <w:rPrChange w:id="2179" w:author="Gergo" w:date="2017-11-25T13:10:00Z">
              <w:rPr>
                <w:rFonts w:ascii="Consolas" w:hAnsi="Consolas" w:cs="Consolas"/>
                <w:color w:val="000000"/>
                <w:sz w:val="22"/>
                <w:szCs w:val="22"/>
                <w:lang w:val="en-US" w:eastAsia="hu-HU"/>
              </w:rPr>
            </w:rPrChange>
          </w:rPr>
          <w:t xml:space="preserve">    </w:t>
        </w:r>
        <w:r w:rsidRPr="003355B9">
          <w:rPr>
            <w:rFonts w:ascii="Consolas" w:hAnsi="Consolas" w:cs="Consolas"/>
            <w:color w:val="000000"/>
            <w:sz w:val="22"/>
            <w:szCs w:val="22"/>
            <w:lang w:eastAsia="hu-HU"/>
            <w:rPrChange w:id="2180" w:author="Gergo" w:date="2017-11-25T13:10:00Z">
              <w:rPr>
                <w:rFonts w:ascii="Consolas" w:hAnsi="Consolas" w:cs="Consolas"/>
                <w:color w:val="000000"/>
                <w:sz w:val="19"/>
                <w:szCs w:val="19"/>
                <w:lang w:val="en-US" w:eastAsia="hu-HU"/>
              </w:rPr>
            </w:rPrChange>
          </w:rPr>
          <w:t>spawnTime = 40000 / (meditation * meditation);</w:t>
        </w:r>
      </w:ins>
    </w:p>
    <w:p w14:paraId="4AA4E6D4" w14:textId="680ACF3E" w:rsidR="004F5B39" w:rsidRPr="003355B9" w:rsidRDefault="004F5B39" w:rsidP="004F5B39">
      <w:pPr>
        <w:autoSpaceDE w:val="0"/>
        <w:autoSpaceDN w:val="0"/>
        <w:adjustRightInd w:val="0"/>
        <w:spacing w:after="0" w:line="240" w:lineRule="auto"/>
        <w:ind w:firstLine="0"/>
        <w:jc w:val="left"/>
        <w:rPr>
          <w:ins w:id="2181" w:author="Gergo" w:date="2017-11-24T11:00:00Z"/>
          <w:rFonts w:ascii="Consolas" w:hAnsi="Consolas" w:cs="Consolas"/>
          <w:color w:val="000000"/>
          <w:sz w:val="22"/>
          <w:szCs w:val="22"/>
          <w:lang w:eastAsia="hu-HU"/>
          <w:rPrChange w:id="2182" w:author="Gergo" w:date="2017-11-25T13:10:00Z">
            <w:rPr>
              <w:ins w:id="2183" w:author="Gergo" w:date="2017-11-24T11:00:00Z"/>
              <w:rFonts w:ascii="Consolas" w:hAnsi="Consolas" w:cs="Consolas"/>
              <w:color w:val="000000"/>
              <w:sz w:val="19"/>
              <w:szCs w:val="19"/>
              <w:lang w:val="en-US" w:eastAsia="hu-HU"/>
            </w:rPr>
          </w:rPrChange>
        </w:rPr>
      </w:pPr>
      <w:ins w:id="2184" w:author="Gergo" w:date="2017-11-24T11:00:00Z">
        <w:r w:rsidRPr="003355B9">
          <w:rPr>
            <w:rFonts w:ascii="Consolas" w:hAnsi="Consolas" w:cs="Consolas"/>
            <w:color w:val="000000"/>
            <w:sz w:val="22"/>
            <w:szCs w:val="22"/>
            <w:lang w:eastAsia="hu-HU"/>
            <w:rPrChange w:id="2185" w:author="Gergo" w:date="2017-11-25T13:10:00Z">
              <w:rPr>
                <w:rFonts w:ascii="Consolas" w:hAnsi="Consolas" w:cs="Consolas"/>
                <w:color w:val="000000"/>
                <w:sz w:val="22"/>
                <w:szCs w:val="22"/>
                <w:lang w:val="en-US" w:eastAsia="hu-HU"/>
              </w:rPr>
            </w:rPrChange>
          </w:rPr>
          <w:t xml:space="preserve">    </w:t>
        </w:r>
        <w:r w:rsidRPr="003355B9">
          <w:rPr>
            <w:rFonts w:ascii="Consolas" w:hAnsi="Consolas" w:cs="Consolas"/>
            <w:color w:val="0000FF"/>
            <w:sz w:val="22"/>
            <w:szCs w:val="22"/>
            <w:lang w:eastAsia="hu-HU"/>
            <w:rPrChange w:id="2186"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187" w:author="Gergo" w:date="2017-11-25T13:10:00Z">
              <w:rPr>
                <w:rFonts w:ascii="Consolas" w:hAnsi="Consolas" w:cs="Consolas"/>
                <w:color w:val="000000"/>
                <w:sz w:val="19"/>
                <w:szCs w:val="19"/>
                <w:lang w:val="en-US" w:eastAsia="hu-HU"/>
              </w:rPr>
            </w:rPrChange>
          </w:rPr>
          <w:t xml:space="preserve"> (spawnTime &gt; 18)</w:t>
        </w:r>
      </w:ins>
    </w:p>
    <w:p w14:paraId="3C793AE7" w14:textId="33835761" w:rsidR="004F5B39" w:rsidRPr="003355B9" w:rsidRDefault="004F5B39">
      <w:pPr>
        <w:autoSpaceDE w:val="0"/>
        <w:autoSpaceDN w:val="0"/>
        <w:adjustRightInd w:val="0"/>
        <w:spacing w:after="0" w:line="240" w:lineRule="auto"/>
        <w:ind w:firstLine="0"/>
        <w:jc w:val="left"/>
        <w:rPr>
          <w:ins w:id="2188" w:author="Gergo" w:date="2017-11-24T11:00:00Z"/>
          <w:rFonts w:ascii="Consolas" w:hAnsi="Consolas" w:cs="Consolas"/>
          <w:color w:val="000000"/>
          <w:sz w:val="22"/>
          <w:szCs w:val="22"/>
          <w:lang w:eastAsia="hu-HU"/>
          <w:rPrChange w:id="2189" w:author="Gergo" w:date="2017-11-25T13:10:00Z">
            <w:rPr>
              <w:ins w:id="2190" w:author="Gergo" w:date="2017-11-24T11:00:00Z"/>
              <w:rFonts w:ascii="Consolas" w:hAnsi="Consolas" w:cs="Consolas"/>
              <w:color w:val="000000"/>
              <w:sz w:val="22"/>
              <w:szCs w:val="22"/>
              <w:lang w:val="en-US" w:eastAsia="hu-HU"/>
            </w:rPr>
          </w:rPrChange>
        </w:rPr>
        <w:pPrChange w:id="2191" w:author="Gergo" w:date="2017-11-24T11:00:00Z">
          <w:pPr>
            <w:pStyle w:val="Cmsor2"/>
          </w:pPr>
        </w:pPrChange>
      </w:pPr>
      <w:ins w:id="2192" w:author="Gergo" w:date="2017-11-24T11:00:00Z">
        <w:r w:rsidRPr="003355B9">
          <w:rPr>
            <w:rFonts w:ascii="Consolas" w:hAnsi="Consolas" w:cs="Consolas"/>
            <w:color w:val="000000"/>
            <w:sz w:val="22"/>
            <w:szCs w:val="22"/>
            <w:lang w:eastAsia="hu-HU"/>
            <w:rPrChange w:id="2193" w:author="Gergo" w:date="2017-11-25T13:10:00Z">
              <w:rPr>
                <w:rFonts w:ascii="Consolas" w:hAnsi="Consolas" w:cs="Consolas"/>
                <w:color w:val="000000"/>
                <w:sz w:val="22"/>
                <w:szCs w:val="22"/>
                <w:lang w:val="en-US" w:eastAsia="hu-HU"/>
              </w:rPr>
            </w:rPrChange>
          </w:rPr>
          <w:t xml:space="preserve">         </w:t>
        </w:r>
        <w:r w:rsidRPr="003355B9">
          <w:rPr>
            <w:rFonts w:ascii="Consolas" w:hAnsi="Consolas" w:cs="Consolas"/>
            <w:color w:val="000000"/>
            <w:sz w:val="22"/>
            <w:szCs w:val="22"/>
            <w:lang w:eastAsia="hu-HU"/>
            <w:rPrChange w:id="2194" w:author="Gergo" w:date="2017-11-25T13:10:00Z">
              <w:rPr>
                <w:rFonts w:ascii="Consolas" w:hAnsi="Consolas" w:cs="Consolas"/>
                <w:color w:val="000000"/>
                <w:sz w:val="19"/>
                <w:szCs w:val="19"/>
                <w:lang w:val="en-US" w:eastAsia="hu-HU"/>
              </w:rPr>
            </w:rPrChange>
          </w:rPr>
          <w:t>spawnTime = 18</w:t>
        </w:r>
        <w:r w:rsidRPr="003355B9">
          <w:rPr>
            <w:rFonts w:ascii="Consolas" w:hAnsi="Consolas" w:cs="Consolas"/>
            <w:color w:val="000000"/>
            <w:sz w:val="22"/>
            <w:szCs w:val="22"/>
            <w:lang w:eastAsia="hu-HU"/>
            <w:rPrChange w:id="2195" w:author="Gergo" w:date="2017-11-25T13:10:00Z">
              <w:rPr>
                <w:rFonts w:ascii="Consolas" w:hAnsi="Consolas" w:cs="Consolas"/>
                <w:color w:val="000000"/>
                <w:sz w:val="22"/>
                <w:szCs w:val="22"/>
                <w:lang w:val="en-US" w:eastAsia="hu-HU"/>
              </w:rPr>
            </w:rPrChange>
          </w:rPr>
          <w:t>;</w:t>
        </w:r>
      </w:ins>
    </w:p>
    <w:p w14:paraId="70706043" w14:textId="1AC2C12A" w:rsidR="004F5B39" w:rsidRPr="003355B9" w:rsidRDefault="004F5B39">
      <w:pPr>
        <w:autoSpaceDE w:val="0"/>
        <w:autoSpaceDN w:val="0"/>
        <w:adjustRightInd w:val="0"/>
        <w:spacing w:after="0" w:line="240" w:lineRule="auto"/>
        <w:ind w:firstLine="0"/>
        <w:jc w:val="left"/>
        <w:rPr>
          <w:ins w:id="2196" w:author="Gergo" w:date="2017-11-24T10:58:00Z"/>
          <w:rFonts w:ascii="Consolas" w:hAnsi="Consolas" w:cs="Consolas"/>
          <w:color w:val="000000"/>
          <w:sz w:val="22"/>
          <w:szCs w:val="22"/>
          <w:lang w:eastAsia="hu-HU"/>
          <w:rPrChange w:id="2197" w:author="Gergo" w:date="2017-11-25T13:10:00Z">
            <w:rPr>
              <w:ins w:id="2198" w:author="Gergo" w:date="2017-11-24T10:58:00Z"/>
            </w:rPr>
          </w:rPrChange>
        </w:rPr>
        <w:pPrChange w:id="2199" w:author="Gergo" w:date="2017-11-24T11:00:00Z">
          <w:pPr>
            <w:pStyle w:val="Cmsor2"/>
          </w:pPr>
        </w:pPrChange>
      </w:pPr>
      <w:ins w:id="2200" w:author="Gergo" w:date="2017-11-24T11:00:00Z">
        <w:r w:rsidRPr="003355B9">
          <w:rPr>
            <w:rFonts w:ascii="Consolas" w:hAnsi="Consolas" w:cs="Consolas"/>
            <w:color w:val="000000"/>
            <w:sz w:val="22"/>
            <w:szCs w:val="22"/>
            <w:lang w:eastAsia="hu-HU"/>
            <w:rPrChange w:id="2201" w:author="Gergo" w:date="2017-11-25T13:10:00Z">
              <w:rPr>
                <w:rFonts w:ascii="Consolas" w:hAnsi="Consolas" w:cs="Consolas"/>
                <w:color w:val="000000"/>
                <w:sz w:val="19"/>
                <w:szCs w:val="19"/>
                <w:lang w:val="en-US" w:eastAsia="hu-HU"/>
              </w:rPr>
            </w:rPrChange>
          </w:rPr>
          <w:t>}</w:t>
        </w:r>
      </w:ins>
    </w:p>
    <w:p w14:paraId="34CBAAF9" w14:textId="77777777" w:rsidR="004F5B39" w:rsidRPr="003355B9" w:rsidRDefault="004F5B39" w:rsidP="004F5B39">
      <w:pPr>
        <w:autoSpaceDE w:val="0"/>
        <w:autoSpaceDN w:val="0"/>
        <w:adjustRightInd w:val="0"/>
        <w:spacing w:after="0" w:line="240" w:lineRule="auto"/>
        <w:ind w:firstLine="0"/>
        <w:jc w:val="left"/>
        <w:rPr>
          <w:ins w:id="2202" w:author="Gergo" w:date="2017-11-24T11:04:00Z"/>
          <w:rFonts w:ascii="Consolas" w:hAnsi="Consolas" w:cs="Consolas"/>
          <w:color w:val="000000"/>
          <w:sz w:val="22"/>
          <w:szCs w:val="22"/>
          <w:lang w:eastAsia="hu-HU"/>
          <w:rPrChange w:id="2203" w:author="Gergo" w:date="2017-11-25T13:10:00Z">
            <w:rPr>
              <w:ins w:id="2204" w:author="Gergo" w:date="2017-11-24T11:04:00Z"/>
              <w:rFonts w:ascii="Consolas" w:hAnsi="Consolas" w:cs="Consolas"/>
              <w:color w:val="000000"/>
              <w:sz w:val="19"/>
              <w:szCs w:val="19"/>
              <w:lang w:val="en-US" w:eastAsia="hu-HU"/>
            </w:rPr>
          </w:rPrChange>
        </w:rPr>
      </w:pPr>
      <w:ins w:id="2205" w:author="Gergo" w:date="2017-11-24T11:04:00Z">
        <w:r w:rsidRPr="003355B9">
          <w:rPr>
            <w:rFonts w:ascii="Consolas" w:hAnsi="Consolas" w:cs="Consolas"/>
            <w:color w:val="0000FF"/>
            <w:sz w:val="22"/>
            <w:szCs w:val="22"/>
            <w:lang w:eastAsia="hu-HU"/>
            <w:rPrChange w:id="2206" w:author="Gergo" w:date="2017-11-25T13:10:00Z">
              <w:rPr>
                <w:rFonts w:ascii="Consolas" w:hAnsi="Consolas" w:cs="Consolas"/>
                <w:color w:val="0000FF"/>
                <w:sz w:val="19"/>
                <w:szCs w:val="19"/>
                <w:lang w:val="en-US" w:eastAsia="hu-HU"/>
              </w:rPr>
            </w:rPrChange>
          </w:rPr>
          <w:t>private</w:t>
        </w:r>
        <w:r w:rsidRPr="003355B9">
          <w:rPr>
            <w:rFonts w:ascii="Consolas" w:hAnsi="Consolas" w:cs="Consolas"/>
            <w:color w:val="000000"/>
            <w:sz w:val="22"/>
            <w:szCs w:val="22"/>
            <w:lang w:eastAsia="hu-HU"/>
            <w:rPrChange w:id="2207"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208" w:author="Gergo" w:date="2017-11-25T13:10:00Z">
              <w:rPr>
                <w:rFonts w:ascii="Consolas" w:hAnsi="Consolas" w:cs="Consolas"/>
                <w:color w:val="2B91AF"/>
                <w:sz w:val="19"/>
                <w:szCs w:val="19"/>
                <w:lang w:val="en-US" w:eastAsia="hu-HU"/>
              </w:rPr>
            </w:rPrChange>
          </w:rPr>
          <w:t>IEnumerator</w:t>
        </w:r>
        <w:r w:rsidRPr="003355B9">
          <w:rPr>
            <w:rFonts w:ascii="Consolas" w:hAnsi="Consolas" w:cs="Consolas"/>
            <w:color w:val="000000"/>
            <w:sz w:val="22"/>
            <w:szCs w:val="22"/>
            <w:lang w:eastAsia="hu-HU"/>
            <w:rPrChange w:id="2209" w:author="Gergo" w:date="2017-11-25T13:10:00Z">
              <w:rPr>
                <w:rFonts w:ascii="Consolas" w:hAnsi="Consolas" w:cs="Consolas"/>
                <w:color w:val="000000"/>
                <w:sz w:val="19"/>
                <w:szCs w:val="19"/>
                <w:lang w:val="en-US" w:eastAsia="hu-HU"/>
              </w:rPr>
            </w:rPrChange>
          </w:rPr>
          <w:t xml:space="preserve"> spawnBarrels()</w:t>
        </w:r>
      </w:ins>
    </w:p>
    <w:p w14:paraId="046AE628" w14:textId="77777777" w:rsidR="004F5B39" w:rsidRPr="003355B9" w:rsidRDefault="004F5B39" w:rsidP="004F5B39">
      <w:pPr>
        <w:autoSpaceDE w:val="0"/>
        <w:autoSpaceDN w:val="0"/>
        <w:adjustRightInd w:val="0"/>
        <w:spacing w:after="0" w:line="240" w:lineRule="auto"/>
        <w:ind w:firstLine="0"/>
        <w:jc w:val="left"/>
        <w:rPr>
          <w:ins w:id="2210" w:author="Gergo" w:date="2017-11-24T11:04:00Z"/>
          <w:rFonts w:ascii="Consolas" w:hAnsi="Consolas" w:cs="Consolas"/>
          <w:color w:val="000000"/>
          <w:sz w:val="22"/>
          <w:szCs w:val="22"/>
          <w:lang w:eastAsia="hu-HU"/>
          <w:rPrChange w:id="2211" w:author="Gergo" w:date="2017-11-25T13:10:00Z">
            <w:rPr>
              <w:ins w:id="2212" w:author="Gergo" w:date="2017-11-24T11:04:00Z"/>
              <w:rFonts w:ascii="Consolas" w:hAnsi="Consolas" w:cs="Consolas"/>
              <w:color w:val="000000"/>
              <w:sz w:val="19"/>
              <w:szCs w:val="19"/>
              <w:lang w:val="en-US" w:eastAsia="hu-HU"/>
            </w:rPr>
          </w:rPrChange>
        </w:rPr>
      </w:pPr>
      <w:ins w:id="2213" w:author="Gergo" w:date="2017-11-24T11:04:00Z">
        <w:r w:rsidRPr="003355B9">
          <w:rPr>
            <w:rFonts w:ascii="Consolas" w:hAnsi="Consolas" w:cs="Consolas"/>
            <w:color w:val="000000"/>
            <w:sz w:val="22"/>
            <w:szCs w:val="22"/>
            <w:lang w:eastAsia="hu-HU"/>
            <w:rPrChange w:id="2214" w:author="Gergo" w:date="2017-11-25T13:10:00Z">
              <w:rPr>
                <w:rFonts w:ascii="Consolas" w:hAnsi="Consolas" w:cs="Consolas"/>
                <w:color w:val="000000"/>
                <w:sz w:val="19"/>
                <w:szCs w:val="19"/>
                <w:lang w:val="en-US" w:eastAsia="hu-HU"/>
              </w:rPr>
            </w:rPrChange>
          </w:rPr>
          <w:t>{</w:t>
        </w:r>
      </w:ins>
    </w:p>
    <w:p w14:paraId="140C3BE4" w14:textId="77777777" w:rsidR="004F5B39" w:rsidRPr="003355B9" w:rsidRDefault="004F5B39" w:rsidP="004F5B39">
      <w:pPr>
        <w:autoSpaceDE w:val="0"/>
        <w:autoSpaceDN w:val="0"/>
        <w:adjustRightInd w:val="0"/>
        <w:spacing w:after="0" w:line="240" w:lineRule="auto"/>
        <w:ind w:firstLine="0"/>
        <w:jc w:val="left"/>
        <w:rPr>
          <w:ins w:id="2215" w:author="Gergo" w:date="2017-11-24T11:04:00Z"/>
          <w:rFonts w:ascii="Consolas" w:hAnsi="Consolas" w:cs="Consolas"/>
          <w:color w:val="000000"/>
          <w:sz w:val="22"/>
          <w:szCs w:val="22"/>
          <w:lang w:eastAsia="hu-HU"/>
          <w:rPrChange w:id="2216" w:author="Gergo" w:date="2017-11-25T13:10:00Z">
            <w:rPr>
              <w:ins w:id="2217" w:author="Gergo" w:date="2017-11-24T11:04:00Z"/>
              <w:rFonts w:ascii="Consolas" w:hAnsi="Consolas" w:cs="Consolas"/>
              <w:color w:val="000000"/>
              <w:sz w:val="19"/>
              <w:szCs w:val="19"/>
              <w:lang w:val="en-US" w:eastAsia="hu-HU"/>
            </w:rPr>
          </w:rPrChange>
        </w:rPr>
      </w:pPr>
      <w:ins w:id="2218" w:author="Gergo" w:date="2017-11-24T11:04:00Z">
        <w:r w:rsidRPr="003355B9">
          <w:rPr>
            <w:rFonts w:ascii="Consolas" w:hAnsi="Consolas" w:cs="Consolas"/>
            <w:color w:val="000000"/>
            <w:sz w:val="22"/>
            <w:szCs w:val="22"/>
            <w:lang w:eastAsia="hu-HU"/>
            <w:rPrChange w:id="2219"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220" w:author="Gergo" w:date="2017-11-25T13:10:00Z">
              <w:rPr>
                <w:rFonts w:ascii="Consolas" w:hAnsi="Consolas" w:cs="Consolas"/>
                <w:color w:val="0000FF"/>
                <w:sz w:val="19"/>
                <w:szCs w:val="19"/>
                <w:lang w:val="en-US" w:eastAsia="hu-HU"/>
              </w:rPr>
            </w:rPrChange>
          </w:rPr>
          <w:t>yield</w:t>
        </w:r>
        <w:r w:rsidRPr="003355B9">
          <w:rPr>
            <w:rFonts w:ascii="Consolas" w:hAnsi="Consolas" w:cs="Consolas"/>
            <w:color w:val="000000"/>
            <w:sz w:val="22"/>
            <w:szCs w:val="22"/>
            <w:lang w:eastAsia="hu-HU"/>
            <w:rPrChange w:id="2221"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222" w:author="Gergo" w:date="2017-11-25T13:10:00Z">
              <w:rPr>
                <w:rFonts w:ascii="Consolas" w:hAnsi="Consolas" w:cs="Consolas"/>
                <w:color w:val="0000FF"/>
                <w:sz w:val="19"/>
                <w:szCs w:val="19"/>
                <w:lang w:val="en-US" w:eastAsia="hu-HU"/>
              </w:rPr>
            </w:rPrChange>
          </w:rPr>
          <w:t>return</w:t>
        </w:r>
        <w:r w:rsidRPr="003355B9">
          <w:rPr>
            <w:rFonts w:ascii="Consolas" w:hAnsi="Consolas" w:cs="Consolas"/>
            <w:color w:val="000000"/>
            <w:sz w:val="22"/>
            <w:szCs w:val="22"/>
            <w:lang w:eastAsia="hu-HU"/>
            <w:rPrChange w:id="2223"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224" w:author="Gergo" w:date="2017-11-25T13:10:00Z">
              <w:rPr>
                <w:rFonts w:ascii="Consolas" w:hAnsi="Consolas" w:cs="Consolas"/>
                <w:color w:val="0000FF"/>
                <w:sz w:val="19"/>
                <w:szCs w:val="19"/>
                <w:lang w:val="en-US" w:eastAsia="hu-HU"/>
              </w:rPr>
            </w:rPrChange>
          </w:rPr>
          <w:t>new</w:t>
        </w:r>
        <w:r w:rsidRPr="003355B9">
          <w:rPr>
            <w:rFonts w:ascii="Consolas" w:hAnsi="Consolas" w:cs="Consolas"/>
            <w:color w:val="000000"/>
            <w:sz w:val="22"/>
            <w:szCs w:val="22"/>
            <w:lang w:eastAsia="hu-HU"/>
            <w:rPrChange w:id="2225"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226" w:author="Gergo" w:date="2017-11-25T13:10:00Z">
              <w:rPr>
                <w:rFonts w:ascii="Consolas" w:hAnsi="Consolas" w:cs="Consolas"/>
                <w:color w:val="2B91AF"/>
                <w:sz w:val="19"/>
                <w:szCs w:val="19"/>
                <w:lang w:val="en-US" w:eastAsia="hu-HU"/>
              </w:rPr>
            </w:rPrChange>
          </w:rPr>
          <w:t>WaitForSeconds</w:t>
        </w:r>
        <w:r w:rsidRPr="003355B9">
          <w:rPr>
            <w:rFonts w:ascii="Consolas" w:hAnsi="Consolas" w:cs="Consolas"/>
            <w:color w:val="000000"/>
            <w:sz w:val="22"/>
            <w:szCs w:val="22"/>
            <w:lang w:eastAsia="hu-HU"/>
            <w:rPrChange w:id="2227" w:author="Gergo" w:date="2017-11-25T13:10:00Z">
              <w:rPr>
                <w:rFonts w:ascii="Consolas" w:hAnsi="Consolas" w:cs="Consolas"/>
                <w:color w:val="000000"/>
                <w:sz w:val="19"/>
                <w:szCs w:val="19"/>
                <w:lang w:val="en-US" w:eastAsia="hu-HU"/>
              </w:rPr>
            </w:rPrChange>
          </w:rPr>
          <w:t>(7.0f);</w:t>
        </w:r>
      </w:ins>
    </w:p>
    <w:p w14:paraId="34624583" w14:textId="77777777" w:rsidR="004F5B39" w:rsidRPr="003355B9" w:rsidRDefault="004F5B39" w:rsidP="004F5B39">
      <w:pPr>
        <w:autoSpaceDE w:val="0"/>
        <w:autoSpaceDN w:val="0"/>
        <w:adjustRightInd w:val="0"/>
        <w:spacing w:after="0" w:line="240" w:lineRule="auto"/>
        <w:ind w:firstLine="0"/>
        <w:jc w:val="left"/>
        <w:rPr>
          <w:ins w:id="2228" w:author="Gergo" w:date="2017-11-24T11:04:00Z"/>
          <w:rFonts w:ascii="Consolas" w:hAnsi="Consolas" w:cs="Consolas"/>
          <w:color w:val="000000"/>
          <w:sz w:val="22"/>
          <w:szCs w:val="22"/>
          <w:lang w:eastAsia="hu-HU"/>
          <w:rPrChange w:id="2229" w:author="Gergo" w:date="2017-11-25T13:10:00Z">
            <w:rPr>
              <w:ins w:id="2230" w:author="Gergo" w:date="2017-11-24T11:04:00Z"/>
              <w:rFonts w:ascii="Consolas" w:hAnsi="Consolas" w:cs="Consolas"/>
              <w:color w:val="000000"/>
              <w:sz w:val="19"/>
              <w:szCs w:val="19"/>
              <w:lang w:val="en-US" w:eastAsia="hu-HU"/>
            </w:rPr>
          </w:rPrChange>
        </w:rPr>
      </w:pPr>
      <w:ins w:id="2231" w:author="Gergo" w:date="2017-11-24T11:04:00Z">
        <w:r w:rsidRPr="003355B9">
          <w:rPr>
            <w:rFonts w:ascii="Consolas" w:hAnsi="Consolas" w:cs="Consolas"/>
            <w:color w:val="000000"/>
            <w:sz w:val="22"/>
            <w:szCs w:val="22"/>
            <w:lang w:eastAsia="hu-HU"/>
            <w:rPrChange w:id="2232"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233" w:author="Gergo" w:date="2017-11-25T13:10:00Z">
              <w:rPr>
                <w:rFonts w:ascii="Consolas" w:hAnsi="Consolas" w:cs="Consolas"/>
                <w:color w:val="0000FF"/>
                <w:sz w:val="19"/>
                <w:szCs w:val="19"/>
                <w:lang w:val="en-US" w:eastAsia="hu-HU"/>
              </w:rPr>
            </w:rPrChange>
          </w:rPr>
          <w:t>while</w:t>
        </w:r>
        <w:r w:rsidRPr="003355B9">
          <w:rPr>
            <w:rFonts w:ascii="Consolas" w:hAnsi="Consolas" w:cs="Consolas"/>
            <w:color w:val="000000"/>
            <w:sz w:val="22"/>
            <w:szCs w:val="22"/>
            <w:lang w:eastAsia="hu-HU"/>
            <w:rPrChange w:id="2234" w:author="Gergo" w:date="2017-11-25T13:10:00Z">
              <w:rPr>
                <w:rFonts w:ascii="Consolas" w:hAnsi="Consolas" w:cs="Consolas"/>
                <w:color w:val="000000"/>
                <w:sz w:val="19"/>
                <w:szCs w:val="19"/>
                <w:lang w:val="en-US" w:eastAsia="hu-HU"/>
              </w:rPr>
            </w:rPrChange>
          </w:rPr>
          <w:t xml:space="preserve"> (gameManager.OgreAlive &amp;&amp; ( gameManager.Phase1 </w:t>
        </w:r>
      </w:ins>
    </w:p>
    <w:p w14:paraId="39118875" w14:textId="77777777" w:rsidR="004F5B39" w:rsidRPr="003355B9" w:rsidRDefault="004F5B39" w:rsidP="004F5B39">
      <w:pPr>
        <w:autoSpaceDE w:val="0"/>
        <w:autoSpaceDN w:val="0"/>
        <w:adjustRightInd w:val="0"/>
        <w:spacing w:after="0" w:line="240" w:lineRule="auto"/>
        <w:ind w:firstLine="0"/>
        <w:jc w:val="left"/>
        <w:rPr>
          <w:ins w:id="2235" w:author="Gergo" w:date="2017-11-24T11:04:00Z"/>
          <w:rFonts w:ascii="Consolas" w:hAnsi="Consolas" w:cs="Consolas"/>
          <w:color w:val="000000"/>
          <w:sz w:val="22"/>
          <w:szCs w:val="22"/>
          <w:lang w:eastAsia="hu-HU"/>
          <w:rPrChange w:id="2236" w:author="Gergo" w:date="2017-11-25T13:10:00Z">
            <w:rPr>
              <w:ins w:id="2237" w:author="Gergo" w:date="2017-11-24T11:04:00Z"/>
              <w:rFonts w:ascii="Consolas" w:hAnsi="Consolas" w:cs="Consolas"/>
              <w:color w:val="000000"/>
              <w:sz w:val="19"/>
              <w:szCs w:val="19"/>
              <w:lang w:val="en-US" w:eastAsia="hu-HU"/>
            </w:rPr>
          </w:rPrChange>
        </w:rPr>
      </w:pPr>
      <w:ins w:id="2238" w:author="Gergo" w:date="2017-11-24T11:04:00Z">
        <w:r w:rsidRPr="003355B9">
          <w:rPr>
            <w:rFonts w:ascii="Consolas" w:hAnsi="Consolas" w:cs="Consolas"/>
            <w:color w:val="000000"/>
            <w:sz w:val="22"/>
            <w:szCs w:val="22"/>
            <w:lang w:eastAsia="hu-HU"/>
            <w:rPrChange w:id="2239" w:author="Gergo" w:date="2017-11-25T13:10:00Z">
              <w:rPr>
                <w:rFonts w:ascii="Consolas" w:hAnsi="Consolas" w:cs="Consolas"/>
                <w:color w:val="000000"/>
                <w:sz w:val="19"/>
                <w:szCs w:val="19"/>
                <w:lang w:val="en-US" w:eastAsia="hu-HU"/>
              </w:rPr>
            </w:rPrChange>
          </w:rPr>
          <w:t xml:space="preserve">           || gameManager.Phase2))</w:t>
        </w:r>
      </w:ins>
    </w:p>
    <w:p w14:paraId="70ACD07C" w14:textId="77777777" w:rsidR="004F5B39" w:rsidRPr="003355B9" w:rsidRDefault="004F5B39" w:rsidP="004F5B39">
      <w:pPr>
        <w:autoSpaceDE w:val="0"/>
        <w:autoSpaceDN w:val="0"/>
        <w:adjustRightInd w:val="0"/>
        <w:spacing w:after="0" w:line="240" w:lineRule="auto"/>
        <w:ind w:firstLine="0"/>
        <w:jc w:val="left"/>
        <w:rPr>
          <w:ins w:id="2240" w:author="Gergo" w:date="2017-11-24T11:04:00Z"/>
          <w:rFonts w:ascii="Consolas" w:hAnsi="Consolas" w:cs="Consolas"/>
          <w:color w:val="000000"/>
          <w:sz w:val="22"/>
          <w:szCs w:val="22"/>
          <w:lang w:eastAsia="hu-HU"/>
          <w:rPrChange w:id="2241" w:author="Gergo" w:date="2017-11-25T13:10:00Z">
            <w:rPr>
              <w:ins w:id="2242" w:author="Gergo" w:date="2017-11-24T11:04:00Z"/>
              <w:rFonts w:ascii="Consolas" w:hAnsi="Consolas" w:cs="Consolas"/>
              <w:color w:val="000000"/>
              <w:sz w:val="19"/>
              <w:szCs w:val="19"/>
              <w:lang w:val="en-US" w:eastAsia="hu-HU"/>
            </w:rPr>
          </w:rPrChange>
        </w:rPr>
      </w:pPr>
      <w:ins w:id="2243" w:author="Gergo" w:date="2017-11-24T11:04:00Z">
        <w:r w:rsidRPr="003355B9">
          <w:rPr>
            <w:rFonts w:ascii="Consolas" w:hAnsi="Consolas" w:cs="Consolas"/>
            <w:color w:val="000000"/>
            <w:sz w:val="22"/>
            <w:szCs w:val="22"/>
            <w:lang w:eastAsia="hu-HU"/>
            <w:rPrChange w:id="2244" w:author="Gergo" w:date="2017-11-25T13:10:00Z">
              <w:rPr>
                <w:rFonts w:ascii="Consolas" w:hAnsi="Consolas" w:cs="Consolas"/>
                <w:color w:val="000000"/>
                <w:sz w:val="19"/>
                <w:szCs w:val="19"/>
                <w:lang w:val="en-US" w:eastAsia="hu-HU"/>
              </w:rPr>
            </w:rPrChange>
          </w:rPr>
          <w:t xml:space="preserve">    {</w:t>
        </w:r>
      </w:ins>
    </w:p>
    <w:p w14:paraId="30C7190A" w14:textId="77777777" w:rsidR="004F5B39" w:rsidRPr="003355B9" w:rsidRDefault="004F5B39" w:rsidP="004F5B39">
      <w:pPr>
        <w:autoSpaceDE w:val="0"/>
        <w:autoSpaceDN w:val="0"/>
        <w:adjustRightInd w:val="0"/>
        <w:spacing w:after="0" w:line="240" w:lineRule="auto"/>
        <w:ind w:firstLine="0"/>
        <w:jc w:val="left"/>
        <w:rPr>
          <w:ins w:id="2245" w:author="Gergo" w:date="2017-11-24T11:04:00Z"/>
          <w:rFonts w:ascii="Consolas" w:hAnsi="Consolas" w:cs="Consolas"/>
          <w:color w:val="000000"/>
          <w:sz w:val="22"/>
          <w:szCs w:val="22"/>
          <w:lang w:eastAsia="hu-HU"/>
          <w:rPrChange w:id="2246" w:author="Gergo" w:date="2017-11-25T13:10:00Z">
            <w:rPr>
              <w:ins w:id="2247" w:author="Gergo" w:date="2017-11-24T11:04:00Z"/>
              <w:rFonts w:ascii="Consolas" w:hAnsi="Consolas" w:cs="Consolas"/>
              <w:color w:val="000000"/>
              <w:sz w:val="19"/>
              <w:szCs w:val="19"/>
              <w:lang w:val="en-US" w:eastAsia="hu-HU"/>
            </w:rPr>
          </w:rPrChange>
        </w:rPr>
      </w:pPr>
      <w:ins w:id="2248" w:author="Gergo" w:date="2017-11-24T11:04:00Z">
        <w:r w:rsidRPr="003355B9">
          <w:rPr>
            <w:rFonts w:ascii="Consolas" w:hAnsi="Consolas" w:cs="Consolas"/>
            <w:color w:val="000000"/>
            <w:sz w:val="22"/>
            <w:szCs w:val="22"/>
            <w:lang w:eastAsia="hu-HU"/>
            <w:rPrChange w:id="2249"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250" w:author="Gergo" w:date="2017-11-25T13:10:00Z">
              <w:rPr>
                <w:rFonts w:ascii="Consolas" w:hAnsi="Consolas" w:cs="Consolas"/>
                <w:color w:val="2B91AF"/>
                <w:sz w:val="19"/>
                <w:szCs w:val="19"/>
                <w:lang w:val="en-US" w:eastAsia="hu-HU"/>
              </w:rPr>
            </w:rPrChange>
          </w:rPr>
          <w:t>GameObject</w:t>
        </w:r>
        <w:r w:rsidRPr="003355B9">
          <w:rPr>
            <w:rFonts w:ascii="Consolas" w:hAnsi="Consolas" w:cs="Consolas"/>
            <w:color w:val="000000"/>
            <w:sz w:val="22"/>
            <w:szCs w:val="22"/>
            <w:lang w:eastAsia="hu-HU"/>
            <w:rPrChange w:id="2251" w:author="Gergo" w:date="2017-11-25T13:10:00Z">
              <w:rPr>
                <w:rFonts w:ascii="Consolas" w:hAnsi="Consolas" w:cs="Consolas"/>
                <w:color w:val="000000"/>
                <w:sz w:val="19"/>
                <w:szCs w:val="19"/>
                <w:lang w:val="en-US" w:eastAsia="hu-HU"/>
              </w:rPr>
            </w:rPrChange>
          </w:rPr>
          <w:t xml:space="preserve"> barrel = Instantiate(barrelPrefab, </w:t>
        </w:r>
      </w:ins>
    </w:p>
    <w:p w14:paraId="61184F00" w14:textId="77777777" w:rsidR="004F5B39" w:rsidRPr="003355B9" w:rsidRDefault="004F5B39" w:rsidP="004F5B39">
      <w:pPr>
        <w:autoSpaceDE w:val="0"/>
        <w:autoSpaceDN w:val="0"/>
        <w:adjustRightInd w:val="0"/>
        <w:spacing w:after="0" w:line="240" w:lineRule="auto"/>
        <w:ind w:firstLine="0"/>
        <w:jc w:val="left"/>
        <w:rPr>
          <w:ins w:id="2252" w:author="Gergo" w:date="2017-11-24T11:04:00Z"/>
          <w:rFonts w:ascii="Consolas" w:hAnsi="Consolas" w:cs="Consolas"/>
          <w:color w:val="000000"/>
          <w:sz w:val="22"/>
          <w:szCs w:val="22"/>
          <w:lang w:eastAsia="hu-HU"/>
          <w:rPrChange w:id="2253" w:author="Gergo" w:date="2017-11-25T13:10:00Z">
            <w:rPr>
              <w:ins w:id="2254" w:author="Gergo" w:date="2017-11-24T11:04:00Z"/>
              <w:rFonts w:ascii="Consolas" w:hAnsi="Consolas" w:cs="Consolas"/>
              <w:color w:val="000000"/>
              <w:sz w:val="19"/>
              <w:szCs w:val="19"/>
              <w:lang w:val="en-US" w:eastAsia="hu-HU"/>
            </w:rPr>
          </w:rPrChange>
        </w:rPr>
      </w:pPr>
      <w:ins w:id="2255" w:author="Gergo" w:date="2017-11-24T11:04:00Z">
        <w:r w:rsidRPr="003355B9">
          <w:rPr>
            <w:rFonts w:ascii="Consolas" w:hAnsi="Consolas" w:cs="Consolas"/>
            <w:color w:val="000000"/>
            <w:sz w:val="22"/>
            <w:szCs w:val="22"/>
            <w:lang w:eastAsia="hu-HU"/>
            <w:rPrChange w:id="2256" w:author="Gergo" w:date="2017-11-25T13:10:00Z">
              <w:rPr>
                <w:rFonts w:ascii="Consolas" w:hAnsi="Consolas" w:cs="Consolas"/>
                <w:color w:val="000000"/>
                <w:sz w:val="19"/>
                <w:szCs w:val="19"/>
                <w:lang w:val="en-US" w:eastAsia="hu-HU"/>
              </w:rPr>
            </w:rPrChange>
          </w:rPr>
          <w:t xml:space="preserve">                   barrelSpawn.position, </w:t>
        </w:r>
      </w:ins>
    </w:p>
    <w:p w14:paraId="7C9B9FF1" w14:textId="77777777" w:rsidR="004F5B39" w:rsidRPr="003355B9" w:rsidRDefault="004F5B39" w:rsidP="004F5B39">
      <w:pPr>
        <w:autoSpaceDE w:val="0"/>
        <w:autoSpaceDN w:val="0"/>
        <w:adjustRightInd w:val="0"/>
        <w:spacing w:after="0" w:line="240" w:lineRule="auto"/>
        <w:ind w:firstLine="0"/>
        <w:jc w:val="left"/>
        <w:rPr>
          <w:ins w:id="2257" w:author="Gergo" w:date="2017-11-24T11:04:00Z"/>
          <w:rFonts w:ascii="Consolas" w:hAnsi="Consolas" w:cs="Consolas"/>
          <w:color w:val="000000"/>
          <w:sz w:val="22"/>
          <w:szCs w:val="22"/>
          <w:lang w:eastAsia="hu-HU"/>
          <w:rPrChange w:id="2258" w:author="Gergo" w:date="2017-11-25T13:10:00Z">
            <w:rPr>
              <w:ins w:id="2259" w:author="Gergo" w:date="2017-11-24T11:04:00Z"/>
              <w:rFonts w:ascii="Consolas" w:hAnsi="Consolas" w:cs="Consolas"/>
              <w:color w:val="000000"/>
              <w:sz w:val="19"/>
              <w:szCs w:val="19"/>
              <w:lang w:val="en-US" w:eastAsia="hu-HU"/>
            </w:rPr>
          </w:rPrChange>
        </w:rPr>
      </w:pPr>
      <w:ins w:id="2260" w:author="Gergo" w:date="2017-11-24T11:04:00Z">
        <w:r w:rsidRPr="003355B9">
          <w:rPr>
            <w:rFonts w:ascii="Consolas" w:hAnsi="Consolas" w:cs="Consolas"/>
            <w:color w:val="000000"/>
            <w:sz w:val="22"/>
            <w:szCs w:val="22"/>
            <w:lang w:eastAsia="hu-HU"/>
            <w:rPrChange w:id="2261"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262" w:author="Gergo" w:date="2017-11-25T13:10:00Z">
              <w:rPr>
                <w:rFonts w:ascii="Consolas" w:hAnsi="Consolas" w:cs="Consolas"/>
                <w:color w:val="2B91AF"/>
                <w:sz w:val="19"/>
                <w:szCs w:val="19"/>
                <w:lang w:val="en-US" w:eastAsia="hu-HU"/>
              </w:rPr>
            </w:rPrChange>
          </w:rPr>
          <w:t>Quaternion</w:t>
        </w:r>
        <w:r w:rsidRPr="003355B9">
          <w:rPr>
            <w:rFonts w:ascii="Consolas" w:hAnsi="Consolas" w:cs="Consolas"/>
            <w:color w:val="000000"/>
            <w:sz w:val="22"/>
            <w:szCs w:val="22"/>
            <w:lang w:eastAsia="hu-HU"/>
            <w:rPrChange w:id="2263" w:author="Gergo" w:date="2017-11-25T13:10:00Z">
              <w:rPr>
                <w:rFonts w:ascii="Consolas" w:hAnsi="Consolas" w:cs="Consolas"/>
                <w:color w:val="000000"/>
                <w:sz w:val="19"/>
                <w:szCs w:val="19"/>
                <w:lang w:val="en-US" w:eastAsia="hu-HU"/>
              </w:rPr>
            </w:rPrChange>
          </w:rPr>
          <w:t>.identity);</w:t>
        </w:r>
      </w:ins>
    </w:p>
    <w:p w14:paraId="7953E4CC" w14:textId="77777777" w:rsidR="004F5B39" w:rsidRPr="003355B9" w:rsidRDefault="004F5B39" w:rsidP="004F5B39">
      <w:pPr>
        <w:autoSpaceDE w:val="0"/>
        <w:autoSpaceDN w:val="0"/>
        <w:adjustRightInd w:val="0"/>
        <w:spacing w:after="0" w:line="240" w:lineRule="auto"/>
        <w:ind w:firstLine="0"/>
        <w:jc w:val="left"/>
        <w:rPr>
          <w:ins w:id="2264" w:author="Gergo" w:date="2017-11-24T11:04:00Z"/>
          <w:rFonts w:ascii="Consolas" w:hAnsi="Consolas" w:cs="Consolas"/>
          <w:color w:val="000000"/>
          <w:sz w:val="22"/>
          <w:szCs w:val="22"/>
          <w:lang w:eastAsia="hu-HU"/>
          <w:rPrChange w:id="2265" w:author="Gergo" w:date="2017-11-25T13:10:00Z">
            <w:rPr>
              <w:ins w:id="2266" w:author="Gergo" w:date="2017-11-24T11:04:00Z"/>
              <w:rFonts w:ascii="Consolas" w:hAnsi="Consolas" w:cs="Consolas"/>
              <w:color w:val="000000"/>
              <w:sz w:val="19"/>
              <w:szCs w:val="19"/>
              <w:lang w:val="en-US" w:eastAsia="hu-HU"/>
            </w:rPr>
          </w:rPrChange>
        </w:rPr>
      </w:pPr>
      <w:ins w:id="2267" w:author="Gergo" w:date="2017-11-24T11:04:00Z">
        <w:r w:rsidRPr="003355B9">
          <w:rPr>
            <w:rFonts w:ascii="Consolas" w:hAnsi="Consolas" w:cs="Consolas"/>
            <w:color w:val="000000"/>
            <w:sz w:val="22"/>
            <w:szCs w:val="22"/>
            <w:lang w:eastAsia="hu-HU"/>
            <w:rPrChange w:id="2268" w:author="Gergo" w:date="2017-11-25T13:10:00Z">
              <w:rPr>
                <w:rFonts w:ascii="Consolas" w:hAnsi="Consolas" w:cs="Consolas"/>
                <w:color w:val="000000"/>
                <w:sz w:val="19"/>
                <w:szCs w:val="19"/>
                <w:lang w:val="en-US" w:eastAsia="hu-HU"/>
              </w:rPr>
            </w:rPrChange>
          </w:rPr>
          <w:t xml:space="preserve">        Destroy(barrel, 3.0f);</w:t>
        </w:r>
      </w:ins>
    </w:p>
    <w:p w14:paraId="227D56E1" w14:textId="77777777" w:rsidR="004F5B39" w:rsidRPr="003355B9" w:rsidRDefault="004F5B39" w:rsidP="004F5B39">
      <w:pPr>
        <w:autoSpaceDE w:val="0"/>
        <w:autoSpaceDN w:val="0"/>
        <w:adjustRightInd w:val="0"/>
        <w:spacing w:after="0" w:line="240" w:lineRule="auto"/>
        <w:ind w:firstLine="0"/>
        <w:jc w:val="left"/>
        <w:rPr>
          <w:ins w:id="2269" w:author="Gergo" w:date="2017-11-24T11:04:00Z"/>
          <w:rFonts w:ascii="Consolas" w:hAnsi="Consolas" w:cs="Consolas"/>
          <w:color w:val="000000"/>
          <w:sz w:val="22"/>
          <w:szCs w:val="22"/>
          <w:lang w:eastAsia="hu-HU"/>
          <w:rPrChange w:id="2270" w:author="Gergo" w:date="2017-11-25T13:10:00Z">
            <w:rPr>
              <w:ins w:id="2271" w:author="Gergo" w:date="2017-11-24T11:04:00Z"/>
              <w:rFonts w:ascii="Consolas" w:hAnsi="Consolas" w:cs="Consolas"/>
              <w:color w:val="000000"/>
              <w:sz w:val="19"/>
              <w:szCs w:val="19"/>
              <w:lang w:val="en-US" w:eastAsia="hu-HU"/>
            </w:rPr>
          </w:rPrChange>
        </w:rPr>
      </w:pPr>
    </w:p>
    <w:p w14:paraId="3D7AB773" w14:textId="77777777" w:rsidR="004F5B39" w:rsidRPr="003355B9" w:rsidRDefault="004F5B39" w:rsidP="004F5B39">
      <w:pPr>
        <w:autoSpaceDE w:val="0"/>
        <w:autoSpaceDN w:val="0"/>
        <w:adjustRightInd w:val="0"/>
        <w:spacing w:after="0" w:line="240" w:lineRule="auto"/>
        <w:ind w:firstLine="0"/>
        <w:jc w:val="left"/>
        <w:rPr>
          <w:ins w:id="2272" w:author="Gergo" w:date="2017-11-24T11:04:00Z"/>
          <w:rFonts w:ascii="Consolas" w:hAnsi="Consolas" w:cs="Consolas"/>
          <w:color w:val="000000"/>
          <w:sz w:val="22"/>
          <w:szCs w:val="22"/>
          <w:lang w:eastAsia="hu-HU"/>
          <w:rPrChange w:id="2273" w:author="Gergo" w:date="2017-11-25T13:10:00Z">
            <w:rPr>
              <w:ins w:id="2274" w:author="Gergo" w:date="2017-11-24T11:04:00Z"/>
              <w:rFonts w:ascii="Consolas" w:hAnsi="Consolas" w:cs="Consolas"/>
              <w:color w:val="000000"/>
              <w:sz w:val="19"/>
              <w:szCs w:val="19"/>
              <w:lang w:val="en-US" w:eastAsia="hu-HU"/>
            </w:rPr>
          </w:rPrChange>
        </w:rPr>
      </w:pPr>
      <w:ins w:id="2275" w:author="Gergo" w:date="2017-11-24T11:04:00Z">
        <w:r w:rsidRPr="003355B9">
          <w:rPr>
            <w:rFonts w:ascii="Consolas" w:hAnsi="Consolas" w:cs="Consolas"/>
            <w:color w:val="000000"/>
            <w:sz w:val="22"/>
            <w:szCs w:val="22"/>
            <w:lang w:eastAsia="hu-HU"/>
            <w:rPrChange w:id="2276" w:author="Gergo" w:date="2017-11-25T13:10:00Z">
              <w:rPr>
                <w:rFonts w:ascii="Consolas" w:hAnsi="Consolas" w:cs="Consolas"/>
                <w:color w:val="000000"/>
                <w:sz w:val="19"/>
                <w:szCs w:val="19"/>
                <w:lang w:val="en-US" w:eastAsia="hu-HU"/>
              </w:rPr>
            </w:rPrChange>
          </w:rPr>
          <w:t xml:space="preserve">        FindObjectOfType&lt;</w:t>
        </w:r>
        <w:r w:rsidRPr="003355B9">
          <w:rPr>
            <w:rFonts w:ascii="Consolas" w:hAnsi="Consolas" w:cs="Consolas"/>
            <w:color w:val="2B91AF"/>
            <w:sz w:val="22"/>
            <w:szCs w:val="22"/>
            <w:lang w:eastAsia="hu-HU"/>
            <w:rPrChange w:id="2277" w:author="Gergo" w:date="2017-11-25T13:10:00Z">
              <w:rPr>
                <w:rFonts w:ascii="Consolas" w:hAnsi="Consolas" w:cs="Consolas"/>
                <w:color w:val="2B91AF"/>
                <w:sz w:val="19"/>
                <w:szCs w:val="19"/>
                <w:lang w:val="en-US" w:eastAsia="hu-HU"/>
              </w:rPr>
            </w:rPrChange>
          </w:rPr>
          <w:t>AudioManager</w:t>
        </w:r>
        <w:r w:rsidRPr="003355B9">
          <w:rPr>
            <w:rFonts w:ascii="Consolas" w:hAnsi="Consolas" w:cs="Consolas"/>
            <w:color w:val="000000"/>
            <w:sz w:val="22"/>
            <w:szCs w:val="22"/>
            <w:lang w:eastAsia="hu-HU"/>
            <w:rPrChange w:id="2278" w:author="Gergo" w:date="2017-11-25T13:10:00Z">
              <w:rPr>
                <w:rFonts w:ascii="Consolas" w:hAnsi="Consolas" w:cs="Consolas"/>
                <w:color w:val="000000"/>
                <w:sz w:val="19"/>
                <w:szCs w:val="19"/>
                <w:lang w:val="en-US" w:eastAsia="hu-HU"/>
              </w:rPr>
            </w:rPrChange>
          </w:rPr>
          <w:t>&gt;().playSound(</w:t>
        </w:r>
        <w:r w:rsidRPr="003355B9">
          <w:rPr>
            <w:rFonts w:ascii="Consolas" w:hAnsi="Consolas" w:cs="Consolas"/>
            <w:color w:val="A31515"/>
            <w:sz w:val="22"/>
            <w:szCs w:val="22"/>
            <w:lang w:eastAsia="hu-HU"/>
            <w:rPrChange w:id="2279" w:author="Gergo" w:date="2017-11-25T13:10:00Z">
              <w:rPr>
                <w:rFonts w:ascii="Consolas" w:hAnsi="Consolas" w:cs="Consolas"/>
                <w:color w:val="A31515"/>
                <w:sz w:val="19"/>
                <w:szCs w:val="19"/>
                <w:lang w:val="en-US" w:eastAsia="hu-HU"/>
              </w:rPr>
            </w:rPrChange>
          </w:rPr>
          <w:t>"barrelthrow"</w:t>
        </w:r>
        <w:r w:rsidRPr="003355B9">
          <w:rPr>
            <w:rFonts w:ascii="Consolas" w:hAnsi="Consolas" w:cs="Consolas"/>
            <w:color w:val="000000"/>
            <w:sz w:val="22"/>
            <w:szCs w:val="22"/>
            <w:lang w:eastAsia="hu-HU"/>
            <w:rPrChange w:id="2280" w:author="Gergo" w:date="2017-11-25T13:10:00Z">
              <w:rPr>
                <w:rFonts w:ascii="Consolas" w:hAnsi="Consolas" w:cs="Consolas"/>
                <w:color w:val="000000"/>
                <w:sz w:val="19"/>
                <w:szCs w:val="19"/>
                <w:lang w:val="en-US" w:eastAsia="hu-HU"/>
              </w:rPr>
            </w:rPrChange>
          </w:rPr>
          <w:t>);</w:t>
        </w:r>
      </w:ins>
    </w:p>
    <w:p w14:paraId="27DC9C15" w14:textId="77777777" w:rsidR="004F5B39" w:rsidRPr="003355B9" w:rsidRDefault="004F5B39" w:rsidP="004F5B39">
      <w:pPr>
        <w:autoSpaceDE w:val="0"/>
        <w:autoSpaceDN w:val="0"/>
        <w:adjustRightInd w:val="0"/>
        <w:spacing w:after="0" w:line="240" w:lineRule="auto"/>
        <w:ind w:firstLine="0"/>
        <w:jc w:val="left"/>
        <w:rPr>
          <w:ins w:id="2281" w:author="Gergo" w:date="2017-11-24T11:04:00Z"/>
          <w:rFonts w:ascii="Consolas" w:hAnsi="Consolas" w:cs="Consolas"/>
          <w:color w:val="000000"/>
          <w:sz w:val="22"/>
          <w:szCs w:val="22"/>
          <w:lang w:eastAsia="hu-HU"/>
          <w:rPrChange w:id="2282" w:author="Gergo" w:date="2017-11-25T13:10:00Z">
            <w:rPr>
              <w:ins w:id="2283" w:author="Gergo" w:date="2017-11-24T11:04:00Z"/>
              <w:rFonts w:ascii="Consolas" w:hAnsi="Consolas" w:cs="Consolas"/>
              <w:color w:val="000000"/>
              <w:sz w:val="19"/>
              <w:szCs w:val="19"/>
              <w:lang w:val="en-US" w:eastAsia="hu-HU"/>
            </w:rPr>
          </w:rPrChange>
        </w:rPr>
      </w:pPr>
    </w:p>
    <w:p w14:paraId="555C9B48" w14:textId="77777777" w:rsidR="004F5B39" w:rsidRPr="003355B9" w:rsidRDefault="004F5B39" w:rsidP="004F5B39">
      <w:pPr>
        <w:autoSpaceDE w:val="0"/>
        <w:autoSpaceDN w:val="0"/>
        <w:adjustRightInd w:val="0"/>
        <w:spacing w:after="0" w:line="240" w:lineRule="auto"/>
        <w:ind w:firstLine="0"/>
        <w:jc w:val="left"/>
        <w:rPr>
          <w:ins w:id="2284" w:author="Gergo" w:date="2017-11-24T11:04:00Z"/>
          <w:rFonts w:ascii="Consolas" w:hAnsi="Consolas" w:cs="Consolas"/>
          <w:color w:val="000000"/>
          <w:sz w:val="22"/>
          <w:szCs w:val="22"/>
          <w:lang w:eastAsia="hu-HU"/>
          <w:rPrChange w:id="2285" w:author="Gergo" w:date="2017-11-25T13:10:00Z">
            <w:rPr>
              <w:ins w:id="2286" w:author="Gergo" w:date="2017-11-24T11:04:00Z"/>
              <w:rFonts w:ascii="Consolas" w:hAnsi="Consolas" w:cs="Consolas"/>
              <w:color w:val="000000"/>
              <w:sz w:val="19"/>
              <w:szCs w:val="19"/>
              <w:lang w:val="en-US" w:eastAsia="hu-HU"/>
            </w:rPr>
          </w:rPrChange>
        </w:rPr>
      </w:pPr>
      <w:ins w:id="2287" w:author="Gergo" w:date="2017-11-24T11:04:00Z">
        <w:r w:rsidRPr="003355B9">
          <w:rPr>
            <w:rFonts w:ascii="Consolas" w:hAnsi="Consolas" w:cs="Consolas"/>
            <w:color w:val="000000"/>
            <w:sz w:val="22"/>
            <w:szCs w:val="22"/>
            <w:lang w:eastAsia="hu-HU"/>
            <w:rPrChange w:id="2288"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289" w:author="Gergo" w:date="2017-11-25T13:10:00Z">
              <w:rPr>
                <w:rFonts w:ascii="Consolas" w:hAnsi="Consolas" w:cs="Consolas"/>
                <w:color w:val="0000FF"/>
                <w:sz w:val="19"/>
                <w:szCs w:val="19"/>
                <w:lang w:val="en-US" w:eastAsia="hu-HU"/>
              </w:rPr>
            </w:rPrChange>
          </w:rPr>
          <w:t>yield</w:t>
        </w:r>
        <w:r w:rsidRPr="003355B9">
          <w:rPr>
            <w:rFonts w:ascii="Consolas" w:hAnsi="Consolas" w:cs="Consolas"/>
            <w:color w:val="000000"/>
            <w:sz w:val="22"/>
            <w:szCs w:val="22"/>
            <w:lang w:eastAsia="hu-HU"/>
            <w:rPrChange w:id="2290"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291" w:author="Gergo" w:date="2017-11-25T13:10:00Z">
              <w:rPr>
                <w:rFonts w:ascii="Consolas" w:hAnsi="Consolas" w:cs="Consolas"/>
                <w:color w:val="0000FF"/>
                <w:sz w:val="19"/>
                <w:szCs w:val="19"/>
                <w:lang w:val="en-US" w:eastAsia="hu-HU"/>
              </w:rPr>
            </w:rPrChange>
          </w:rPr>
          <w:t>return</w:t>
        </w:r>
        <w:r w:rsidRPr="003355B9">
          <w:rPr>
            <w:rFonts w:ascii="Consolas" w:hAnsi="Consolas" w:cs="Consolas"/>
            <w:color w:val="000000"/>
            <w:sz w:val="22"/>
            <w:szCs w:val="22"/>
            <w:lang w:eastAsia="hu-HU"/>
            <w:rPrChange w:id="2292"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293" w:author="Gergo" w:date="2017-11-25T13:10:00Z">
              <w:rPr>
                <w:rFonts w:ascii="Consolas" w:hAnsi="Consolas" w:cs="Consolas"/>
                <w:color w:val="0000FF"/>
                <w:sz w:val="19"/>
                <w:szCs w:val="19"/>
                <w:lang w:val="en-US" w:eastAsia="hu-HU"/>
              </w:rPr>
            </w:rPrChange>
          </w:rPr>
          <w:t>new</w:t>
        </w:r>
        <w:r w:rsidRPr="003355B9">
          <w:rPr>
            <w:rFonts w:ascii="Consolas" w:hAnsi="Consolas" w:cs="Consolas"/>
            <w:color w:val="000000"/>
            <w:sz w:val="22"/>
            <w:szCs w:val="22"/>
            <w:lang w:eastAsia="hu-HU"/>
            <w:rPrChange w:id="2294"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295" w:author="Gergo" w:date="2017-11-25T13:10:00Z">
              <w:rPr>
                <w:rFonts w:ascii="Consolas" w:hAnsi="Consolas" w:cs="Consolas"/>
                <w:color w:val="2B91AF"/>
                <w:sz w:val="19"/>
                <w:szCs w:val="19"/>
                <w:lang w:val="en-US" w:eastAsia="hu-HU"/>
              </w:rPr>
            </w:rPrChange>
          </w:rPr>
          <w:t>WaitForSeconds</w:t>
        </w:r>
        <w:r w:rsidRPr="003355B9">
          <w:rPr>
            <w:rFonts w:ascii="Consolas" w:hAnsi="Consolas" w:cs="Consolas"/>
            <w:color w:val="000000"/>
            <w:sz w:val="22"/>
            <w:szCs w:val="22"/>
            <w:lang w:eastAsia="hu-HU"/>
            <w:rPrChange w:id="2296" w:author="Gergo" w:date="2017-11-25T13:10:00Z">
              <w:rPr>
                <w:rFonts w:ascii="Consolas" w:hAnsi="Consolas" w:cs="Consolas"/>
                <w:color w:val="000000"/>
                <w:sz w:val="19"/>
                <w:szCs w:val="19"/>
                <w:lang w:val="en-US" w:eastAsia="hu-HU"/>
              </w:rPr>
            </w:rPrChange>
          </w:rPr>
          <w:t>(spawnTime);</w:t>
        </w:r>
      </w:ins>
    </w:p>
    <w:p w14:paraId="5CBE0833" w14:textId="2AD16F92" w:rsidR="004F5B39" w:rsidRPr="003355B9" w:rsidRDefault="004F5B39" w:rsidP="004F5B39">
      <w:pPr>
        <w:autoSpaceDE w:val="0"/>
        <w:autoSpaceDN w:val="0"/>
        <w:adjustRightInd w:val="0"/>
        <w:spacing w:after="0" w:line="240" w:lineRule="auto"/>
        <w:ind w:firstLine="0"/>
        <w:jc w:val="left"/>
        <w:rPr>
          <w:ins w:id="2297" w:author="Gergo" w:date="2017-11-24T11:04:00Z"/>
          <w:rFonts w:ascii="Consolas" w:hAnsi="Consolas" w:cs="Consolas"/>
          <w:color w:val="000000"/>
          <w:sz w:val="22"/>
          <w:szCs w:val="22"/>
          <w:lang w:eastAsia="hu-HU"/>
          <w:rPrChange w:id="2298" w:author="Gergo" w:date="2017-11-25T13:10:00Z">
            <w:rPr>
              <w:ins w:id="2299" w:author="Gergo" w:date="2017-11-24T11:04:00Z"/>
              <w:rFonts w:ascii="Consolas" w:hAnsi="Consolas" w:cs="Consolas"/>
              <w:color w:val="000000"/>
              <w:sz w:val="22"/>
              <w:szCs w:val="22"/>
              <w:lang w:val="en-US" w:eastAsia="hu-HU"/>
            </w:rPr>
          </w:rPrChange>
        </w:rPr>
      </w:pPr>
      <w:ins w:id="2300" w:author="Gergo" w:date="2017-11-24T11:04:00Z">
        <w:r w:rsidRPr="003355B9">
          <w:rPr>
            <w:rFonts w:ascii="Consolas" w:hAnsi="Consolas" w:cs="Consolas"/>
            <w:color w:val="000000"/>
            <w:sz w:val="22"/>
            <w:szCs w:val="22"/>
            <w:lang w:eastAsia="hu-HU"/>
            <w:rPrChange w:id="2301" w:author="Gergo" w:date="2017-11-25T13:10:00Z">
              <w:rPr>
                <w:rFonts w:ascii="Consolas" w:hAnsi="Consolas" w:cs="Consolas"/>
                <w:color w:val="000000"/>
                <w:sz w:val="19"/>
                <w:szCs w:val="19"/>
                <w:lang w:val="en-US" w:eastAsia="hu-HU"/>
              </w:rPr>
            </w:rPrChange>
          </w:rPr>
          <w:t xml:space="preserve">    }</w:t>
        </w:r>
      </w:ins>
    </w:p>
    <w:p w14:paraId="3FB20004" w14:textId="08E12DA2" w:rsidR="00113527" w:rsidRDefault="00113527" w:rsidP="004F5B39">
      <w:pPr>
        <w:autoSpaceDE w:val="0"/>
        <w:autoSpaceDN w:val="0"/>
        <w:adjustRightInd w:val="0"/>
        <w:spacing w:after="0" w:line="240" w:lineRule="auto"/>
        <w:ind w:firstLine="0"/>
        <w:jc w:val="left"/>
        <w:rPr>
          <w:ins w:id="2302" w:author="Gergo" w:date="2017-11-25T19:06:00Z"/>
          <w:rFonts w:ascii="Consolas" w:hAnsi="Consolas" w:cs="Consolas"/>
          <w:color w:val="000000"/>
          <w:sz w:val="22"/>
          <w:szCs w:val="22"/>
          <w:lang w:eastAsia="hu-HU"/>
        </w:rPr>
      </w:pPr>
      <w:ins w:id="2303" w:author="Gergo" w:date="2017-11-24T11:04:00Z">
        <w:r w:rsidRPr="003355B9">
          <w:rPr>
            <w:rFonts w:ascii="Consolas" w:hAnsi="Consolas" w:cs="Consolas"/>
            <w:color w:val="000000"/>
            <w:sz w:val="22"/>
            <w:szCs w:val="22"/>
            <w:lang w:eastAsia="hu-HU"/>
            <w:rPrChange w:id="2304" w:author="Gergo" w:date="2017-11-25T13:10:00Z">
              <w:rPr>
                <w:rFonts w:ascii="Consolas" w:hAnsi="Consolas" w:cs="Consolas"/>
                <w:color w:val="000000"/>
                <w:sz w:val="22"/>
                <w:szCs w:val="22"/>
                <w:lang w:val="en-US" w:eastAsia="hu-HU"/>
              </w:rPr>
            </w:rPrChange>
          </w:rPr>
          <w:t>}</w:t>
        </w:r>
      </w:ins>
    </w:p>
    <w:p w14:paraId="41A04ECB" w14:textId="43D0AFB5" w:rsidR="004D6779" w:rsidRDefault="004D6779" w:rsidP="004F5B39">
      <w:pPr>
        <w:autoSpaceDE w:val="0"/>
        <w:autoSpaceDN w:val="0"/>
        <w:adjustRightInd w:val="0"/>
        <w:spacing w:after="0" w:line="240" w:lineRule="auto"/>
        <w:ind w:firstLine="0"/>
        <w:jc w:val="left"/>
        <w:rPr>
          <w:ins w:id="2305" w:author="Gergo" w:date="2017-11-25T19:06:00Z"/>
          <w:rFonts w:ascii="Consolas" w:hAnsi="Consolas" w:cs="Consolas"/>
          <w:color w:val="000000"/>
          <w:sz w:val="22"/>
          <w:szCs w:val="22"/>
          <w:lang w:eastAsia="hu-HU"/>
        </w:rPr>
      </w:pPr>
    </w:p>
    <w:p w14:paraId="37F18C38" w14:textId="41B648B6" w:rsidR="004D6779" w:rsidRDefault="004D6779" w:rsidP="004F5B39">
      <w:pPr>
        <w:autoSpaceDE w:val="0"/>
        <w:autoSpaceDN w:val="0"/>
        <w:adjustRightInd w:val="0"/>
        <w:spacing w:after="0" w:line="240" w:lineRule="auto"/>
        <w:ind w:firstLine="0"/>
        <w:jc w:val="left"/>
        <w:rPr>
          <w:ins w:id="2306" w:author="Gergo" w:date="2017-11-25T19:06:00Z"/>
          <w:rFonts w:ascii="Consolas" w:hAnsi="Consolas" w:cs="Consolas"/>
          <w:color w:val="000000"/>
          <w:sz w:val="22"/>
          <w:szCs w:val="22"/>
          <w:lang w:eastAsia="hu-HU"/>
        </w:rPr>
      </w:pPr>
    </w:p>
    <w:p w14:paraId="09104DBB" w14:textId="30569B91" w:rsidR="00024E6D" w:rsidRDefault="00024E6D" w:rsidP="004F5B39">
      <w:pPr>
        <w:autoSpaceDE w:val="0"/>
        <w:autoSpaceDN w:val="0"/>
        <w:adjustRightInd w:val="0"/>
        <w:spacing w:after="0" w:line="240" w:lineRule="auto"/>
        <w:ind w:firstLine="0"/>
        <w:jc w:val="left"/>
        <w:rPr>
          <w:ins w:id="2307" w:author="Gergo" w:date="2017-11-25T19:06:00Z"/>
          <w:rFonts w:ascii="Consolas" w:hAnsi="Consolas" w:cs="Consolas"/>
          <w:color w:val="000000"/>
          <w:sz w:val="22"/>
          <w:szCs w:val="22"/>
          <w:lang w:eastAsia="hu-HU"/>
        </w:rPr>
      </w:pPr>
    </w:p>
    <w:p w14:paraId="059AD43C" w14:textId="71C98BAB" w:rsidR="00024E6D" w:rsidRDefault="00024E6D" w:rsidP="004F5B39">
      <w:pPr>
        <w:autoSpaceDE w:val="0"/>
        <w:autoSpaceDN w:val="0"/>
        <w:adjustRightInd w:val="0"/>
        <w:spacing w:after="0" w:line="240" w:lineRule="auto"/>
        <w:ind w:firstLine="0"/>
        <w:jc w:val="left"/>
        <w:rPr>
          <w:ins w:id="2308" w:author="Gergo" w:date="2017-11-25T19:06:00Z"/>
          <w:rFonts w:ascii="Consolas" w:hAnsi="Consolas" w:cs="Consolas"/>
          <w:color w:val="000000"/>
          <w:sz w:val="22"/>
          <w:szCs w:val="22"/>
          <w:lang w:eastAsia="hu-HU"/>
        </w:rPr>
      </w:pPr>
    </w:p>
    <w:p w14:paraId="5C001ECC" w14:textId="6D863AA2" w:rsidR="00024E6D" w:rsidRDefault="00024E6D" w:rsidP="004F5B39">
      <w:pPr>
        <w:autoSpaceDE w:val="0"/>
        <w:autoSpaceDN w:val="0"/>
        <w:adjustRightInd w:val="0"/>
        <w:spacing w:after="0" w:line="240" w:lineRule="auto"/>
        <w:ind w:firstLine="0"/>
        <w:jc w:val="left"/>
        <w:rPr>
          <w:ins w:id="2309" w:author="Gergo" w:date="2017-11-25T19:06:00Z"/>
          <w:rFonts w:ascii="Consolas" w:hAnsi="Consolas" w:cs="Consolas"/>
          <w:color w:val="000000"/>
          <w:sz w:val="22"/>
          <w:szCs w:val="22"/>
          <w:lang w:eastAsia="hu-HU"/>
        </w:rPr>
      </w:pPr>
    </w:p>
    <w:p w14:paraId="51844785" w14:textId="78A2A1C4" w:rsidR="00024E6D" w:rsidRDefault="00024E6D" w:rsidP="004F5B39">
      <w:pPr>
        <w:autoSpaceDE w:val="0"/>
        <w:autoSpaceDN w:val="0"/>
        <w:adjustRightInd w:val="0"/>
        <w:spacing w:after="0" w:line="240" w:lineRule="auto"/>
        <w:ind w:firstLine="0"/>
        <w:jc w:val="left"/>
        <w:rPr>
          <w:ins w:id="2310" w:author="Gergo" w:date="2017-11-25T19:06:00Z"/>
          <w:rFonts w:ascii="Consolas" w:hAnsi="Consolas" w:cs="Consolas"/>
          <w:color w:val="000000"/>
          <w:sz w:val="22"/>
          <w:szCs w:val="22"/>
          <w:lang w:eastAsia="hu-HU"/>
        </w:rPr>
      </w:pPr>
    </w:p>
    <w:p w14:paraId="1224C661" w14:textId="2B5BEEE9" w:rsidR="00024E6D" w:rsidRDefault="00024E6D" w:rsidP="004F5B39">
      <w:pPr>
        <w:autoSpaceDE w:val="0"/>
        <w:autoSpaceDN w:val="0"/>
        <w:adjustRightInd w:val="0"/>
        <w:spacing w:after="0" w:line="240" w:lineRule="auto"/>
        <w:ind w:firstLine="0"/>
        <w:jc w:val="left"/>
        <w:rPr>
          <w:ins w:id="2311" w:author="Gergo" w:date="2017-11-25T19:06:00Z"/>
          <w:rFonts w:ascii="Consolas" w:hAnsi="Consolas" w:cs="Consolas"/>
          <w:color w:val="000000"/>
          <w:sz w:val="22"/>
          <w:szCs w:val="22"/>
          <w:lang w:eastAsia="hu-HU"/>
        </w:rPr>
      </w:pPr>
    </w:p>
    <w:p w14:paraId="00E922A4" w14:textId="36A0B7FE" w:rsidR="00024E6D" w:rsidRDefault="006F6356" w:rsidP="004F5B39">
      <w:pPr>
        <w:autoSpaceDE w:val="0"/>
        <w:autoSpaceDN w:val="0"/>
        <w:adjustRightInd w:val="0"/>
        <w:spacing w:after="0" w:line="240" w:lineRule="auto"/>
        <w:ind w:firstLine="0"/>
        <w:jc w:val="left"/>
        <w:rPr>
          <w:ins w:id="2312" w:author="Gergo" w:date="2017-11-25T19:08:00Z"/>
        </w:rPr>
      </w:pPr>
      <w:ins w:id="2313" w:author="Gergo" w:date="2017-11-25T19:06:00Z">
        <w:r>
          <w:tab/>
          <w:t>Az alábbi képen (</w:t>
        </w:r>
      </w:ins>
      <w:ins w:id="2314" w:author="Gergo" w:date="2017-11-29T19:30:00Z">
        <w:r>
          <w:fldChar w:fldCharType="begin"/>
        </w:r>
        <w:r>
          <w:instrText xml:space="preserve"> REF _Ref499747186 \h </w:instrText>
        </w:r>
      </w:ins>
      <w:r>
        <w:fldChar w:fldCharType="separate"/>
      </w:r>
      <w:ins w:id="2315" w:author="Gergo" w:date="2017-12-01T09:03:00Z">
        <w:r w:rsidR="0034280E">
          <w:t xml:space="preserve">Ábra </w:t>
        </w:r>
        <w:r w:rsidR="0034280E">
          <w:rPr>
            <w:noProof/>
          </w:rPr>
          <w:t>4</w:t>
        </w:r>
        <w:r w:rsidR="0034280E">
          <w:t>.</w:t>
        </w:r>
        <w:r w:rsidR="0034280E">
          <w:rPr>
            <w:noProof/>
          </w:rPr>
          <w:t>5</w:t>
        </w:r>
      </w:ins>
      <w:ins w:id="2316" w:author="Gergo" w:date="2017-11-29T19:30:00Z">
        <w:r>
          <w:fldChar w:fldCharType="end"/>
        </w:r>
      </w:ins>
      <w:ins w:id="2317" w:author="Gergo" w:date="2017-11-25T19:06:00Z">
        <w:r>
          <w:t>)</w:t>
        </w:r>
      </w:ins>
      <w:ins w:id="2318" w:author="Gergo" w:date="2017-11-29T19:31:00Z">
        <w:r>
          <w:t xml:space="preserve"> a végjáték során készített képernyőkép látható.</w:t>
        </w:r>
      </w:ins>
    </w:p>
    <w:p w14:paraId="2057FF5D" w14:textId="77777777" w:rsidR="00024E6D" w:rsidRDefault="00024E6D" w:rsidP="004F5B39">
      <w:pPr>
        <w:autoSpaceDE w:val="0"/>
        <w:autoSpaceDN w:val="0"/>
        <w:adjustRightInd w:val="0"/>
        <w:spacing w:after="0" w:line="240" w:lineRule="auto"/>
        <w:ind w:firstLine="0"/>
        <w:jc w:val="left"/>
        <w:rPr>
          <w:ins w:id="2319" w:author="Gergo" w:date="2017-11-25T19:06:00Z"/>
        </w:rPr>
      </w:pPr>
    </w:p>
    <w:p w14:paraId="26DCD839" w14:textId="77777777" w:rsidR="00024E6D" w:rsidRDefault="00024E6D">
      <w:pPr>
        <w:keepNext/>
        <w:autoSpaceDE w:val="0"/>
        <w:autoSpaceDN w:val="0"/>
        <w:adjustRightInd w:val="0"/>
        <w:spacing w:after="0" w:line="240" w:lineRule="auto"/>
        <w:ind w:firstLine="0"/>
        <w:jc w:val="left"/>
        <w:rPr>
          <w:ins w:id="2320" w:author="Gergo" w:date="2017-11-25T19:08:00Z"/>
        </w:rPr>
        <w:pPrChange w:id="2321" w:author="Gergo" w:date="2017-11-25T19:08:00Z">
          <w:pPr>
            <w:autoSpaceDE w:val="0"/>
            <w:autoSpaceDN w:val="0"/>
            <w:adjustRightInd w:val="0"/>
            <w:spacing w:after="0" w:line="240" w:lineRule="auto"/>
            <w:ind w:firstLine="0"/>
            <w:jc w:val="left"/>
          </w:pPr>
        </w:pPrChange>
      </w:pPr>
      <w:ins w:id="2322" w:author="Gergo" w:date="2017-11-25T19:07:00Z">
        <w:r>
          <w:rPr>
            <w:noProof/>
            <w:lang w:val="en-US"/>
          </w:rPr>
          <w:drawing>
            <wp:inline distT="0" distB="0" distL="0" distR="0" wp14:anchorId="3ED2D6A5" wp14:editId="397F4383">
              <wp:extent cx="5400040" cy="4083050"/>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4083050"/>
                      </a:xfrm>
                      <a:prstGeom prst="rect">
                        <a:avLst/>
                      </a:prstGeom>
                    </pic:spPr>
                  </pic:pic>
                </a:graphicData>
              </a:graphic>
            </wp:inline>
          </w:drawing>
        </w:r>
      </w:ins>
    </w:p>
    <w:p w14:paraId="5ED3CCD1" w14:textId="317ACC2F" w:rsidR="00024E6D" w:rsidRDefault="00024E6D">
      <w:pPr>
        <w:pStyle w:val="Kpalrs"/>
        <w:ind w:left="2160" w:firstLine="720"/>
        <w:jc w:val="left"/>
        <w:rPr>
          <w:ins w:id="2323" w:author="Gergo" w:date="2017-11-25T19:08:00Z"/>
        </w:rPr>
        <w:pPrChange w:id="2324" w:author="Gergo" w:date="2017-11-25T19:08:00Z">
          <w:pPr>
            <w:autoSpaceDE w:val="0"/>
            <w:autoSpaceDN w:val="0"/>
            <w:adjustRightInd w:val="0"/>
            <w:spacing w:after="0" w:line="240" w:lineRule="auto"/>
            <w:ind w:firstLine="0"/>
            <w:jc w:val="left"/>
          </w:pPr>
        </w:pPrChange>
      </w:pPr>
      <w:bookmarkStart w:id="2325" w:name="_Ref499747186"/>
      <w:ins w:id="2326" w:author="Gergo" w:date="2017-11-25T19:08:00Z">
        <w:r>
          <w:t xml:space="preserve">Ábra </w:t>
        </w:r>
      </w:ins>
      <w:ins w:id="2327" w:author="Gergo" w:date="2017-11-29T14:33:00Z">
        <w:r w:rsidR="00EB1182">
          <w:fldChar w:fldCharType="begin"/>
        </w:r>
        <w:r w:rsidR="00EB1182">
          <w:instrText xml:space="preserve"> STYLEREF 1 \s </w:instrText>
        </w:r>
      </w:ins>
      <w:r w:rsidR="00EB1182">
        <w:fldChar w:fldCharType="separate"/>
      </w:r>
      <w:r w:rsidR="0034280E">
        <w:rPr>
          <w:noProof/>
        </w:rPr>
        <w:t>4</w:t>
      </w:r>
      <w:ins w:id="2328" w:author="Gergo" w:date="2017-11-29T14:33:00Z">
        <w:r w:rsidR="00EB1182">
          <w:fldChar w:fldCharType="end"/>
        </w:r>
        <w:r w:rsidR="00EB1182">
          <w:t>.</w:t>
        </w:r>
        <w:r w:rsidR="00EB1182">
          <w:fldChar w:fldCharType="begin"/>
        </w:r>
        <w:r w:rsidR="00EB1182">
          <w:instrText xml:space="preserve"> SEQ Ábra \* ARABIC \s 1 </w:instrText>
        </w:r>
      </w:ins>
      <w:r w:rsidR="00EB1182">
        <w:fldChar w:fldCharType="separate"/>
      </w:r>
      <w:ins w:id="2329" w:author="Gergo" w:date="2017-12-01T09:03:00Z">
        <w:r w:rsidR="0034280E">
          <w:rPr>
            <w:noProof/>
          </w:rPr>
          <w:t>5</w:t>
        </w:r>
      </w:ins>
      <w:ins w:id="2330" w:author="Gergo" w:date="2017-11-29T14:33:00Z">
        <w:r w:rsidR="00EB1182">
          <w:fldChar w:fldCharType="end"/>
        </w:r>
      </w:ins>
      <w:bookmarkEnd w:id="2325"/>
      <w:ins w:id="2331" w:author="Gergo" w:date="2017-11-25T19:08:00Z">
        <w:r>
          <w:t xml:space="preserve"> Pillanatkép a harcból</w:t>
        </w:r>
      </w:ins>
    </w:p>
    <w:p w14:paraId="0A3580C2" w14:textId="77777777" w:rsidR="00024E6D" w:rsidRPr="00024E6D" w:rsidRDefault="00024E6D">
      <w:pPr>
        <w:rPr>
          <w:ins w:id="2332" w:author="Gergo" w:date="2017-11-24T11:04:00Z"/>
          <w:rPrChange w:id="2333" w:author="Gergo" w:date="2017-11-25T19:08:00Z">
            <w:rPr>
              <w:ins w:id="2334" w:author="Gergo" w:date="2017-11-24T11:04:00Z"/>
              <w:rFonts w:ascii="Consolas" w:hAnsi="Consolas" w:cs="Consolas"/>
              <w:color w:val="000000"/>
              <w:sz w:val="19"/>
              <w:szCs w:val="19"/>
              <w:lang w:val="en-US" w:eastAsia="hu-HU"/>
            </w:rPr>
          </w:rPrChange>
        </w:rPr>
        <w:pPrChange w:id="2335" w:author="Gergo" w:date="2017-11-25T19:08:00Z">
          <w:pPr>
            <w:autoSpaceDE w:val="0"/>
            <w:autoSpaceDN w:val="0"/>
            <w:adjustRightInd w:val="0"/>
            <w:spacing w:after="0" w:line="240" w:lineRule="auto"/>
            <w:ind w:firstLine="0"/>
            <w:jc w:val="left"/>
          </w:pPr>
        </w:pPrChange>
      </w:pPr>
    </w:p>
    <w:p w14:paraId="0E3C9F98" w14:textId="39966B53" w:rsidR="008331A5" w:rsidRPr="0034280E" w:rsidRDefault="008331A5">
      <w:pPr>
        <w:pStyle w:val="Cmsor3"/>
        <w:rPr>
          <w:ins w:id="2336" w:author="Gergo" w:date="2017-11-24T11:06:00Z"/>
        </w:rPr>
        <w:pPrChange w:id="2337" w:author="Gergo" w:date="2017-11-18T22:17:00Z">
          <w:pPr>
            <w:pStyle w:val="Cmsor2"/>
          </w:pPr>
        </w:pPrChange>
      </w:pPr>
      <w:bookmarkStart w:id="2338" w:name="_Toc499416842"/>
      <w:ins w:id="2339" w:author="Gergo" w:date="2017-11-18T22:17:00Z">
        <w:r w:rsidRPr="0034280E">
          <w:t>Az elugrás</w:t>
        </w:r>
      </w:ins>
      <w:bookmarkEnd w:id="2338"/>
    </w:p>
    <w:p w14:paraId="5AA01150" w14:textId="72827FD2" w:rsidR="00113527" w:rsidRPr="003355B9" w:rsidRDefault="00113527">
      <w:pPr>
        <w:rPr>
          <w:ins w:id="2340" w:author="Gergo" w:date="2017-11-24T11:31:00Z"/>
          <w:rPrChange w:id="2341" w:author="Gergo" w:date="2017-11-25T13:10:00Z">
            <w:rPr>
              <w:ins w:id="2342" w:author="Gergo" w:date="2017-11-24T11:31:00Z"/>
            </w:rPr>
          </w:rPrChange>
        </w:rPr>
        <w:pPrChange w:id="2343" w:author="Gergo" w:date="2017-11-24T11:06:00Z">
          <w:pPr>
            <w:pStyle w:val="Cmsor2"/>
          </w:pPr>
        </w:pPrChange>
      </w:pPr>
      <w:ins w:id="2344" w:author="Gergo" w:date="2017-11-24T11:06:00Z">
        <w:r w:rsidRPr="003355B9">
          <w:rPr>
            <w:rPrChange w:id="2345" w:author="Gergo" w:date="2017-11-25T13:10:00Z">
              <w:rPr>
                <w:b w:val="0"/>
                <w:bCs w:val="0"/>
                <w:iCs w:val="0"/>
              </w:rPr>
            </w:rPrChange>
          </w:rPr>
          <w:t>A játékos felé</w:t>
        </w:r>
      </w:ins>
      <w:ins w:id="2346" w:author="Gergo" w:date="2017-11-24T11:09:00Z">
        <w:r w:rsidRPr="003355B9">
          <w:rPr>
            <w:rPrChange w:id="2347" w:author="Gergo" w:date="2017-11-25T13:10:00Z">
              <w:rPr>
                <w:b w:val="0"/>
                <w:bCs w:val="0"/>
                <w:iCs w:val="0"/>
              </w:rPr>
            </w:rPrChange>
          </w:rPr>
          <w:t xml:space="preserve"> dobott hordók sebzést okoznak, és ha túl sok találja el, akkor meghal és újra kell kezdeni a harcot. Ennek elkerülése érdekében el lehet ugrani előle az érintőfelület segítségévével. </w:t>
        </w:r>
      </w:ins>
      <w:ins w:id="2348" w:author="Gergo" w:date="2017-11-24T11:10:00Z">
        <w:r w:rsidRPr="003355B9">
          <w:rPr>
            <w:rPrChange w:id="2349" w:author="Gergo" w:date="2017-11-25T13:10:00Z">
              <w:rPr>
                <w:b w:val="0"/>
                <w:bCs w:val="0"/>
                <w:iCs w:val="0"/>
              </w:rPr>
            </w:rPrChange>
          </w:rPr>
          <w:t xml:space="preserve"> </w:t>
        </w:r>
      </w:ins>
      <w:ins w:id="2350" w:author="Gergo" w:date="2017-11-24T11:14:00Z">
        <w:r w:rsidRPr="003355B9">
          <w:rPr>
            <w:rPrChange w:id="2351" w:author="Gergo" w:date="2017-11-25T13:10:00Z">
              <w:rPr>
                <w:b w:val="0"/>
                <w:bCs w:val="0"/>
                <w:iCs w:val="0"/>
              </w:rPr>
            </w:rPrChange>
          </w:rPr>
          <w:t>Mivel alapvetően az API nem tartalmaz „swipe” esemény</w:t>
        </w:r>
      </w:ins>
      <w:ins w:id="2352" w:author="Gergo" w:date="2017-12-03T19:33:00Z">
        <w:r w:rsidR="00B66E66">
          <w:t>t</w:t>
        </w:r>
      </w:ins>
      <w:ins w:id="2353" w:author="Gergo" w:date="2017-11-24T11:14:00Z">
        <w:r w:rsidRPr="003355B9">
          <w:rPr>
            <w:rPrChange w:id="2354" w:author="Gergo" w:date="2017-11-25T13:10:00Z">
              <w:rPr>
                <w:b w:val="0"/>
                <w:bCs w:val="0"/>
                <w:iCs w:val="0"/>
              </w:rPr>
            </w:rPrChange>
          </w:rPr>
          <w:t xml:space="preserve">, ezt nekem kellett implementálni, méghozzá olyan módon, </w:t>
        </w:r>
      </w:ins>
      <w:ins w:id="2355" w:author="Gergo" w:date="2017-11-24T11:23:00Z">
        <w:r w:rsidR="00355204" w:rsidRPr="003355B9">
          <w:rPr>
            <w:rPrChange w:id="2356" w:author="Gergo" w:date="2017-11-25T13:10:00Z">
              <w:rPr>
                <w:b w:val="0"/>
                <w:bCs w:val="0"/>
                <w:iCs w:val="0"/>
              </w:rPr>
            </w:rPrChange>
          </w:rPr>
          <w:t xml:space="preserve">hogy érintéskor eltárolom az érintés pozícióját, és az elengedés pillanatában összevetem ezt az aktuális koordinátákkal és </w:t>
        </w:r>
      </w:ins>
      <w:ins w:id="2357" w:author="Gergo" w:date="2017-11-24T11:25:00Z">
        <w:r w:rsidR="00355204" w:rsidRPr="003355B9">
          <w:rPr>
            <w:rPrChange w:id="2358" w:author="Gergo" w:date="2017-11-25T13:10:00Z">
              <w:rPr>
                <w:b w:val="0"/>
                <w:bCs w:val="0"/>
                <w:iCs w:val="0"/>
              </w:rPr>
            </w:rPrChange>
          </w:rPr>
          <w:t xml:space="preserve">ebből számítom ki, hogy történt-e </w:t>
        </w:r>
      </w:ins>
      <w:ins w:id="2359" w:author="Gergo" w:date="2017-11-24T11:29:00Z">
        <w:r w:rsidR="00B66E66">
          <w:rPr>
            <w:rPrChange w:id="2360" w:author="Gergo" w:date="2017-11-25T13:10:00Z">
              <w:rPr/>
            </w:rPrChange>
          </w:rPr>
          <w:t>swipe-olás, illetve ha igen, akkor me</w:t>
        </w:r>
        <w:r w:rsidR="00355204" w:rsidRPr="003355B9">
          <w:rPr>
            <w:rPrChange w:id="2361" w:author="Gergo" w:date="2017-11-25T13:10:00Z">
              <w:rPr>
                <w:b w:val="0"/>
                <w:bCs w:val="0"/>
                <w:iCs w:val="0"/>
              </w:rPr>
            </w:rPrChange>
          </w:rPr>
          <w:t xml:space="preserve">lyik irányba. Ezeket a számításokat a </w:t>
        </w:r>
        <w:r w:rsidR="00355204" w:rsidRPr="003355B9">
          <w:rPr>
            <w:rFonts w:ascii="Consolas" w:hAnsi="Consolas"/>
            <w:rPrChange w:id="2362" w:author="Gergo" w:date="2017-11-25T13:10:00Z">
              <w:rPr/>
            </w:rPrChange>
          </w:rPr>
          <w:t>VR</w:t>
        </w:r>
      </w:ins>
      <w:ins w:id="2363" w:author="Gergo" w:date="2017-11-24T11:30:00Z">
        <w:r w:rsidR="00355204" w:rsidRPr="003355B9">
          <w:rPr>
            <w:rFonts w:ascii="Consolas" w:hAnsi="Consolas"/>
            <w:rPrChange w:id="2364" w:author="Gergo" w:date="2017-11-25T13:10:00Z">
              <w:rPr/>
            </w:rPrChange>
          </w:rPr>
          <w:t>PlayerDash</w:t>
        </w:r>
        <w:r w:rsidR="00355204" w:rsidRPr="0034280E">
          <w:t xml:space="preserve"> osztály alábbi metódusa végzi.</w:t>
        </w:r>
      </w:ins>
    </w:p>
    <w:p w14:paraId="62FDA331" w14:textId="28A9919D" w:rsidR="002D342E" w:rsidRPr="003355B9" w:rsidRDefault="002D342E">
      <w:pPr>
        <w:autoSpaceDE w:val="0"/>
        <w:autoSpaceDN w:val="0"/>
        <w:adjustRightInd w:val="0"/>
        <w:spacing w:after="0" w:line="240" w:lineRule="auto"/>
        <w:ind w:firstLine="0"/>
        <w:jc w:val="left"/>
        <w:rPr>
          <w:ins w:id="2365" w:author="Gergo" w:date="2017-11-24T11:40:00Z"/>
          <w:rFonts w:ascii="Consolas" w:hAnsi="Consolas" w:cs="Consolas"/>
          <w:color w:val="000000"/>
          <w:sz w:val="22"/>
          <w:szCs w:val="22"/>
          <w:lang w:eastAsia="hu-HU"/>
          <w:rPrChange w:id="2366" w:author="Gergo" w:date="2017-11-25T13:10:00Z">
            <w:rPr>
              <w:ins w:id="2367" w:author="Gergo" w:date="2017-11-24T11:40:00Z"/>
              <w:rFonts w:ascii="Consolas" w:hAnsi="Consolas" w:cs="Consolas"/>
              <w:color w:val="000000"/>
              <w:sz w:val="19"/>
              <w:szCs w:val="19"/>
              <w:lang w:val="en-US" w:eastAsia="hu-HU"/>
            </w:rPr>
          </w:rPrChange>
        </w:rPr>
      </w:pPr>
      <w:ins w:id="2368" w:author="Gergo" w:date="2017-11-24T11:40:00Z">
        <w:r w:rsidRPr="003355B9">
          <w:rPr>
            <w:rFonts w:ascii="Consolas" w:hAnsi="Consolas" w:cs="Consolas"/>
            <w:color w:val="0000FF"/>
            <w:sz w:val="22"/>
            <w:szCs w:val="22"/>
            <w:lang w:eastAsia="hu-HU"/>
            <w:rPrChange w:id="2369" w:author="Gergo" w:date="2017-11-25T13:10:00Z">
              <w:rPr>
                <w:rFonts w:ascii="Consolas" w:hAnsi="Consolas" w:cs="Consolas"/>
                <w:color w:val="0000FF"/>
                <w:sz w:val="19"/>
                <w:szCs w:val="19"/>
                <w:lang w:val="en-US" w:eastAsia="hu-HU"/>
              </w:rPr>
            </w:rPrChange>
          </w:rPr>
          <w:t>void</w:t>
        </w:r>
        <w:r w:rsidRPr="003355B9">
          <w:rPr>
            <w:rFonts w:ascii="Consolas" w:hAnsi="Consolas" w:cs="Consolas"/>
            <w:color w:val="000000"/>
            <w:sz w:val="22"/>
            <w:szCs w:val="22"/>
            <w:lang w:eastAsia="hu-HU"/>
            <w:rPrChange w:id="2370"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371" w:author="Gergo" w:date="2017-11-25T13:10:00Z">
              <w:rPr>
                <w:rFonts w:ascii="Consolas" w:hAnsi="Consolas" w:cs="Consolas"/>
                <w:color w:val="0000FF"/>
                <w:sz w:val="19"/>
                <w:szCs w:val="19"/>
                <w:lang w:val="en-US" w:eastAsia="hu-HU"/>
              </w:rPr>
            </w:rPrChange>
          </w:rPr>
          <w:t>Update</w:t>
        </w:r>
        <w:r w:rsidRPr="003355B9">
          <w:rPr>
            <w:rFonts w:ascii="Consolas" w:hAnsi="Consolas" w:cs="Consolas"/>
            <w:color w:val="000000"/>
            <w:sz w:val="22"/>
            <w:szCs w:val="22"/>
            <w:lang w:eastAsia="hu-HU"/>
            <w:rPrChange w:id="2372" w:author="Gergo" w:date="2017-11-25T13:10:00Z">
              <w:rPr>
                <w:rFonts w:ascii="Consolas" w:hAnsi="Consolas" w:cs="Consolas"/>
                <w:color w:val="000000"/>
                <w:sz w:val="19"/>
                <w:szCs w:val="19"/>
                <w:lang w:val="en-US" w:eastAsia="hu-HU"/>
              </w:rPr>
            </w:rPrChange>
          </w:rPr>
          <w:t xml:space="preserve"> () {</w:t>
        </w:r>
      </w:ins>
    </w:p>
    <w:p w14:paraId="376A8710" w14:textId="77777777" w:rsidR="002D342E" w:rsidRPr="003355B9" w:rsidRDefault="002D342E">
      <w:pPr>
        <w:autoSpaceDE w:val="0"/>
        <w:autoSpaceDN w:val="0"/>
        <w:adjustRightInd w:val="0"/>
        <w:spacing w:after="0" w:line="240" w:lineRule="auto"/>
        <w:ind w:firstLine="0"/>
        <w:jc w:val="left"/>
        <w:rPr>
          <w:ins w:id="2373" w:author="Gergo" w:date="2017-11-24T11:40:00Z"/>
          <w:rFonts w:ascii="Consolas" w:hAnsi="Consolas" w:cs="Consolas"/>
          <w:color w:val="000000"/>
          <w:sz w:val="22"/>
          <w:szCs w:val="22"/>
          <w:lang w:eastAsia="hu-HU"/>
          <w:rPrChange w:id="2374" w:author="Gergo" w:date="2017-11-25T13:10:00Z">
            <w:rPr>
              <w:ins w:id="2375" w:author="Gergo" w:date="2017-11-24T11:40:00Z"/>
              <w:rFonts w:ascii="Consolas" w:hAnsi="Consolas" w:cs="Consolas"/>
              <w:color w:val="000000"/>
              <w:sz w:val="19"/>
              <w:szCs w:val="19"/>
              <w:lang w:val="en-US" w:eastAsia="hu-HU"/>
            </w:rPr>
          </w:rPrChange>
        </w:rPr>
      </w:pPr>
      <w:ins w:id="2376" w:author="Gergo" w:date="2017-11-24T11:40:00Z">
        <w:r w:rsidRPr="003355B9">
          <w:rPr>
            <w:rFonts w:ascii="Consolas" w:hAnsi="Consolas" w:cs="Consolas"/>
            <w:color w:val="000000"/>
            <w:sz w:val="22"/>
            <w:szCs w:val="22"/>
            <w:lang w:eastAsia="hu-HU"/>
            <w:rPrChange w:id="2377"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378"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379"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380" w:author="Gergo" w:date="2017-11-25T13:10:00Z">
              <w:rPr>
                <w:rFonts w:ascii="Consolas" w:hAnsi="Consolas" w:cs="Consolas"/>
                <w:color w:val="2B91AF"/>
                <w:sz w:val="19"/>
                <w:szCs w:val="19"/>
                <w:lang w:val="en-US" w:eastAsia="hu-HU"/>
              </w:rPr>
            </w:rPrChange>
          </w:rPr>
          <w:t>GvrControllerInput</w:t>
        </w:r>
        <w:r w:rsidRPr="003355B9">
          <w:rPr>
            <w:rFonts w:ascii="Consolas" w:hAnsi="Consolas" w:cs="Consolas"/>
            <w:color w:val="000000"/>
            <w:sz w:val="22"/>
            <w:szCs w:val="22"/>
            <w:lang w:eastAsia="hu-HU"/>
            <w:rPrChange w:id="2381" w:author="Gergo" w:date="2017-11-25T13:10:00Z">
              <w:rPr>
                <w:rFonts w:ascii="Consolas" w:hAnsi="Consolas" w:cs="Consolas"/>
                <w:color w:val="000000"/>
                <w:sz w:val="19"/>
                <w:szCs w:val="19"/>
                <w:lang w:val="en-US" w:eastAsia="hu-HU"/>
              </w:rPr>
            </w:rPrChange>
          </w:rPr>
          <w:t>.TouchDown)</w:t>
        </w:r>
      </w:ins>
    </w:p>
    <w:p w14:paraId="0CCC38BF" w14:textId="77777777" w:rsidR="002D342E" w:rsidRPr="003355B9" w:rsidRDefault="002D342E">
      <w:pPr>
        <w:autoSpaceDE w:val="0"/>
        <w:autoSpaceDN w:val="0"/>
        <w:adjustRightInd w:val="0"/>
        <w:spacing w:after="0" w:line="240" w:lineRule="auto"/>
        <w:ind w:firstLine="0"/>
        <w:jc w:val="left"/>
        <w:rPr>
          <w:ins w:id="2382" w:author="Gergo" w:date="2017-11-24T11:40:00Z"/>
          <w:rFonts w:ascii="Consolas" w:hAnsi="Consolas" w:cs="Consolas"/>
          <w:color w:val="000000"/>
          <w:sz w:val="22"/>
          <w:szCs w:val="22"/>
          <w:lang w:eastAsia="hu-HU"/>
          <w:rPrChange w:id="2383" w:author="Gergo" w:date="2017-11-25T13:10:00Z">
            <w:rPr>
              <w:ins w:id="2384" w:author="Gergo" w:date="2017-11-24T11:40:00Z"/>
              <w:rFonts w:ascii="Consolas" w:hAnsi="Consolas" w:cs="Consolas"/>
              <w:color w:val="000000"/>
              <w:sz w:val="19"/>
              <w:szCs w:val="19"/>
              <w:lang w:val="en-US" w:eastAsia="hu-HU"/>
            </w:rPr>
          </w:rPrChange>
        </w:rPr>
      </w:pPr>
      <w:ins w:id="2385" w:author="Gergo" w:date="2017-11-24T11:40:00Z">
        <w:r w:rsidRPr="003355B9">
          <w:rPr>
            <w:rFonts w:ascii="Consolas" w:hAnsi="Consolas" w:cs="Consolas"/>
            <w:color w:val="000000"/>
            <w:sz w:val="22"/>
            <w:szCs w:val="22"/>
            <w:lang w:eastAsia="hu-HU"/>
            <w:rPrChange w:id="2386" w:author="Gergo" w:date="2017-11-25T13:10:00Z">
              <w:rPr>
                <w:rFonts w:ascii="Consolas" w:hAnsi="Consolas" w:cs="Consolas"/>
                <w:color w:val="000000"/>
                <w:sz w:val="19"/>
                <w:szCs w:val="19"/>
                <w:lang w:val="en-US" w:eastAsia="hu-HU"/>
              </w:rPr>
            </w:rPrChange>
          </w:rPr>
          <w:lastRenderedPageBreak/>
          <w:t xml:space="preserve">    {</w:t>
        </w:r>
      </w:ins>
    </w:p>
    <w:p w14:paraId="11A9B940" w14:textId="77777777" w:rsidR="002D342E" w:rsidRPr="003355B9" w:rsidRDefault="002D342E">
      <w:pPr>
        <w:autoSpaceDE w:val="0"/>
        <w:autoSpaceDN w:val="0"/>
        <w:adjustRightInd w:val="0"/>
        <w:spacing w:after="0" w:line="240" w:lineRule="auto"/>
        <w:ind w:firstLine="0"/>
        <w:jc w:val="left"/>
        <w:rPr>
          <w:ins w:id="2387" w:author="Gergo" w:date="2017-11-24T11:40:00Z"/>
          <w:rFonts w:ascii="Consolas" w:hAnsi="Consolas" w:cs="Consolas"/>
          <w:color w:val="000000"/>
          <w:sz w:val="22"/>
          <w:szCs w:val="22"/>
          <w:lang w:eastAsia="hu-HU"/>
          <w:rPrChange w:id="2388" w:author="Gergo" w:date="2017-11-25T13:10:00Z">
            <w:rPr>
              <w:ins w:id="2389" w:author="Gergo" w:date="2017-11-24T11:40:00Z"/>
              <w:rFonts w:ascii="Consolas" w:hAnsi="Consolas" w:cs="Consolas"/>
              <w:color w:val="000000"/>
              <w:sz w:val="19"/>
              <w:szCs w:val="19"/>
              <w:lang w:val="en-US" w:eastAsia="hu-HU"/>
            </w:rPr>
          </w:rPrChange>
        </w:rPr>
      </w:pPr>
      <w:ins w:id="2390" w:author="Gergo" w:date="2017-11-24T11:40:00Z">
        <w:r w:rsidRPr="003355B9">
          <w:rPr>
            <w:rFonts w:ascii="Consolas" w:hAnsi="Consolas" w:cs="Consolas"/>
            <w:color w:val="000000"/>
            <w:sz w:val="22"/>
            <w:szCs w:val="22"/>
            <w:lang w:eastAsia="hu-HU"/>
            <w:rPrChange w:id="2391" w:author="Gergo" w:date="2017-11-25T13:10:00Z">
              <w:rPr>
                <w:rFonts w:ascii="Consolas" w:hAnsi="Consolas" w:cs="Consolas"/>
                <w:color w:val="000000"/>
                <w:sz w:val="19"/>
                <w:szCs w:val="19"/>
                <w:lang w:val="en-US" w:eastAsia="hu-HU"/>
              </w:rPr>
            </w:rPrChange>
          </w:rPr>
          <w:t xml:space="preserve">        initialTouchPos = </w:t>
        </w:r>
        <w:r w:rsidRPr="003355B9">
          <w:rPr>
            <w:rFonts w:ascii="Consolas" w:hAnsi="Consolas" w:cs="Consolas"/>
            <w:color w:val="2B91AF"/>
            <w:sz w:val="22"/>
            <w:szCs w:val="22"/>
            <w:lang w:eastAsia="hu-HU"/>
            <w:rPrChange w:id="2392" w:author="Gergo" w:date="2017-11-25T13:10:00Z">
              <w:rPr>
                <w:rFonts w:ascii="Consolas" w:hAnsi="Consolas" w:cs="Consolas"/>
                <w:color w:val="2B91AF"/>
                <w:sz w:val="19"/>
                <w:szCs w:val="19"/>
                <w:lang w:val="en-US" w:eastAsia="hu-HU"/>
              </w:rPr>
            </w:rPrChange>
          </w:rPr>
          <w:t>GvrControllerInput</w:t>
        </w:r>
        <w:r w:rsidRPr="003355B9">
          <w:rPr>
            <w:rFonts w:ascii="Consolas" w:hAnsi="Consolas" w:cs="Consolas"/>
            <w:color w:val="000000"/>
            <w:sz w:val="22"/>
            <w:szCs w:val="22"/>
            <w:lang w:eastAsia="hu-HU"/>
            <w:rPrChange w:id="2393" w:author="Gergo" w:date="2017-11-25T13:10:00Z">
              <w:rPr>
                <w:rFonts w:ascii="Consolas" w:hAnsi="Consolas" w:cs="Consolas"/>
                <w:color w:val="000000"/>
                <w:sz w:val="19"/>
                <w:szCs w:val="19"/>
                <w:lang w:val="en-US" w:eastAsia="hu-HU"/>
              </w:rPr>
            </w:rPrChange>
          </w:rPr>
          <w:t>.TouchPos</w:t>
        </w:r>
      </w:ins>
    </w:p>
    <w:p w14:paraId="37349921" w14:textId="77777777" w:rsidR="002D342E" w:rsidRPr="003355B9" w:rsidRDefault="002D342E">
      <w:pPr>
        <w:autoSpaceDE w:val="0"/>
        <w:autoSpaceDN w:val="0"/>
        <w:adjustRightInd w:val="0"/>
        <w:spacing w:after="0" w:line="240" w:lineRule="auto"/>
        <w:ind w:firstLine="0"/>
        <w:jc w:val="left"/>
        <w:rPr>
          <w:ins w:id="2394" w:author="Gergo" w:date="2017-11-24T11:40:00Z"/>
          <w:rFonts w:ascii="Consolas" w:hAnsi="Consolas" w:cs="Consolas"/>
          <w:color w:val="000000"/>
          <w:sz w:val="22"/>
          <w:szCs w:val="22"/>
          <w:lang w:eastAsia="hu-HU"/>
          <w:rPrChange w:id="2395" w:author="Gergo" w:date="2017-11-25T13:10:00Z">
            <w:rPr>
              <w:ins w:id="2396" w:author="Gergo" w:date="2017-11-24T11:40:00Z"/>
              <w:rFonts w:ascii="Consolas" w:hAnsi="Consolas" w:cs="Consolas"/>
              <w:color w:val="000000"/>
              <w:sz w:val="19"/>
              <w:szCs w:val="19"/>
              <w:lang w:val="en-US" w:eastAsia="hu-HU"/>
            </w:rPr>
          </w:rPrChange>
        </w:rPr>
      </w:pPr>
      <w:ins w:id="2397" w:author="Gergo" w:date="2017-11-24T11:40:00Z">
        <w:r w:rsidRPr="003355B9">
          <w:rPr>
            <w:rFonts w:ascii="Consolas" w:hAnsi="Consolas" w:cs="Consolas"/>
            <w:color w:val="000000"/>
            <w:sz w:val="22"/>
            <w:szCs w:val="22"/>
            <w:lang w:eastAsia="hu-HU"/>
            <w:rPrChange w:id="2398" w:author="Gergo" w:date="2017-11-25T13:10:00Z">
              <w:rPr>
                <w:rFonts w:ascii="Consolas" w:hAnsi="Consolas" w:cs="Consolas"/>
                <w:color w:val="000000"/>
                <w:sz w:val="19"/>
                <w:szCs w:val="19"/>
                <w:lang w:val="en-US" w:eastAsia="hu-HU"/>
              </w:rPr>
            </w:rPrChange>
          </w:rPr>
          <w:t xml:space="preserve">    }</w:t>
        </w:r>
      </w:ins>
    </w:p>
    <w:p w14:paraId="77E34866" w14:textId="77777777" w:rsidR="002D342E" w:rsidRPr="003355B9" w:rsidRDefault="002D342E">
      <w:pPr>
        <w:autoSpaceDE w:val="0"/>
        <w:autoSpaceDN w:val="0"/>
        <w:adjustRightInd w:val="0"/>
        <w:spacing w:after="0" w:line="240" w:lineRule="auto"/>
        <w:ind w:firstLine="0"/>
        <w:jc w:val="left"/>
        <w:rPr>
          <w:ins w:id="2399" w:author="Gergo" w:date="2017-11-24T11:40:00Z"/>
          <w:rFonts w:ascii="Consolas" w:hAnsi="Consolas" w:cs="Consolas"/>
          <w:color w:val="000000"/>
          <w:sz w:val="22"/>
          <w:szCs w:val="22"/>
          <w:lang w:eastAsia="hu-HU"/>
          <w:rPrChange w:id="2400" w:author="Gergo" w:date="2017-11-25T13:10:00Z">
            <w:rPr>
              <w:ins w:id="2401" w:author="Gergo" w:date="2017-11-24T11:40:00Z"/>
              <w:rFonts w:ascii="Consolas" w:hAnsi="Consolas" w:cs="Consolas"/>
              <w:color w:val="000000"/>
              <w:sz w:val="19"/>
              <w:szCs w:val="19"/>
              <w:lang w:val="en-US" w:eastAsia="hu-HU"/>
            </w:rPr>
          </w:rPrChange>
        </w:rPr>
      </w:pPr>
      <w:ins w:id="2402" w:author="Gergo" w:date="2017-11-24T11:40:00Z">
        <w:r w:rsidRPr="003355B9">
          <w:rPr>
            <w:rFonts w:ascii="Consolas" w:hAnsi="Consolas" w:cs="Consolas"/>
            <w:color w:val="000000"/>
            <w:sz w:val="22"/>
            <w:szCs w:val="22"/>
            <w:lang w:eastAsia="hu-HU"/>
            <w:rPrChange w:id="2403"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404"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405"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406" w:author="Gergo" w:date="2017-11-25T13:10:00Z">
              <w:rPr>
                <w:rFonts w:ascii="Consolas" w:hAnsi="Consolas" w:cs="Consolas"/>
                <w:color w:val="2B91AF"/>
                <w:sz w:val="19"/>
                <w:szCs w:val="19"/>
                <w:lang w:val="en-US" w:eastAsia="hu-HU"/>
              </w:rPr>
            </w:rPrChange>
          </w:rPr>
          <w:t>GvrControllerInput</w:t>
        </w:r>
        <w:r w:rsidRPr="003355B9">
          <w:rPr>
            <w:rFonts w:ascii="Consolas" w:hAnsi="Consolas" w:cs="Consolas"/>
            <w:color w:val="000000"/>
            <w:sz w:val="22"/>
            <w:szCs w:val="22"/>
            <w:lang w:eastAsia="hu-HU"/>
            <w:rPrChange w:id="2407" w:author="Gergo" w:date="2017-11-25T13:10:00Z">
              <w:rPr>
                <w:rFonts w:ascii="Consolas" w:hAnsi="Consolas" w:cs="Consolas"/>
                <w:color w:val="000000"/>
                <w:sz w:val="19"/>
                <w:szCs w:val="19"/>
                <w:lang w:val="en-US" w:eastAsia="hu-HU"/>
              </w:rPr>
            </w:rPrChange>
          </w:rPr>
          <w:t>.TouchUp)</w:t>
        </w:r>
      </w:ins>
    </w:p>
    <w:p w14:paraId="655D60D9" w14:textId="77777777" w:rsidR="002D342E" w:rsidRPr="003355B9" w:rsidRDefault="002D342E">
      <w:pPr>
        <w:autoSpaceDE w:val="0"/>
        <w:autoSpaceDN w:val="0"/>
        <w:adjustRightInd w:val="0"/>
        <w:spacing w:after="0" w:line="240" w:lineRule="auto"/>
        <w:ind w:firstLine="0"/>
        <w:jc w:val="left"/>
        <w:rPr>
          <w:ins w:id="2408" w:author="Gergo" w:date="2017-11-24T11:40:00Z"/>
          <w:rFonts w:ascii="Consolas" w:hAnsi="Consolas" w:cs="Consolas"/>
          <w:color w:val="000000"/>
          <w:sz w:val="22"/>
          <w:szCs w:val="22"/>
          <w:lang w:eastAsia="hu-HU"/>
          <w:rPrChange w:id="2409" w:author="Gergo" w:date="2017-11-25T13:10:00Z">
            <w:rPr>
              <w:ins w:id="2410" w:author="Gergo" w:date="2017-11-24T11:40:00Z"/>
              <w:rFonts w:ascii="Consolas" w:hAnsi="Consolas" w:cs="Consolas"/>
              <w:color w:val="000000"/>
              <w:sz w:val="19"/>
              <w:szCs w:val="19"/>
              <w:lang w:val="en-US" w:eastAsia="hu-HU"/>
            </w:rPr>
          </w:rPrChange>
        </w:rPr>
      </w:pPr>
      <w:ins w:id="2411" w:author="Gergo" w:date="2017-11-24T11:40:00Z">
        <w:r w:rsidRPr="003355B9">
          <w:rPr>
            <w:rFonts w:ascii="Consolas" w:hAnsi="Consolas" w:cs="Consolas"/>
            <w:color w:val="000000"/>
            <w:sz w:val="22"/>
            <w:szCs w:val="22"/>
            <w:lang w:eastAsia="hu-HU"/>
            <w:rPrChange w:id="2412" w:author="Gergo" w:date="2017-11-25T13:10:00Z">
              <w:rPr>
                <w:rFonts w:ascii="Consolas" w:hAnsi="Consolas" w:cs="Consolas"/>
                <w:color w:val="000000"/>
                <w:sz w:val="19"/>
                <w:szCs w:val="19"/>
                <w:lang w:val="en-US" w:eastAsia="hu-HU"/>
              </w:rPr>
            </w:rPrChange>
          </w:rPr>
          <w:t xml:space="preserve">    {</w:t>
        </w:r>
      </w:ins>
    </w:p>
    <w:p w14:paraId="4A593EF8" w14:textId="77777777" w:rsidR="002D342E" w:rsidRPr="003355B9" w:rsidRDefault="002D342E">
      <w:pPr>
        <w:autoSpaceDE w:val="0"/>
        <w:autoSpaceDN w:val="0"/>
        <w:adjustRightInd w:val="0"/>
        <w:spacing w:after="0" w:line="240" w:lineRule="auto"/>
        <w:ind w:firstLine="0"/>
        <w:jc w:val="left"/>
        <w:rPr>
          <w:ins w:id="2413" w:author="Gergo" w:date="2017-11-24T11:40:00Z"/>
          <w:rFonts w:ascii="Consolas" w:hAnsi="Consolas" w:cs="Consolas"/>
          <w:color w:val="000000"/>
          <w:sz w:val="22"/>
          <w:szCs w:val="22"/>
          <w:lang w:eastAsia="hu-HU"/>
          <w:rPrChange w:id="2414" w:author="Gergo" w:date="2017-11-25T13:10:00Z">
            <w:rPr>
              <w:ins w:id="2415" w:author="Gergo" w:date="2017-11-24T11:40:00Z"/>
              <w:rFonts w:ascii="Consolas" w:hAnsi="Consolas" w:cs="Consolas"/>
              <w:color w:val="000000"/>
              <w:sz w:val="19"/>
              <w:szCs w:val="19"/>
              <w:lang w:val="en-US" w:eastAsia="hu-HU"/>
            </w:rPr>
          </w:rPrChange>
        </w:rPr>
      </w:pPr>
      <w:ins w:id="2416" w:author="Gergo" w:date="2017-11-24T11:40:00Z">
        <w:r w:rsidRPr="003355B9">
          <w:rPr>
            <w:rFonts w:ascii="Consolas" w:hAnsi="Consolas" w:cs="Consolas"/>
            <w:color w:val="000000"/>
            <w:sz w:val="22"/>
            <w:szCs w:val="22"/>
            <w:lang w:eastAsia="hu-HU"/>
            <w:rPrChange w:id="2417"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418" w:author="Gergo" w:date="2017-11-25T13:10:00Z">
              <w:rPr>
                <w:rFonts w:ascii="Consolas" w:hAnsi="Consolas" w:cs="Consolas"/>
                <w:color w:val="0000FF"/>
                <w:sz w:val="19"/>
                <w:szCs w:val="19"/>
                <w:lang w:val="en-US" w:eastAsia="hu-HU"/>
              </w:rPr>
            </w:rPrChange>
          </w:rPr>
          <w:t>float</w:t>
        </w:r>
        <w:r w:rsidRPr="003355B9">
          <w:rPr>
            <w:rFonts w:ascii="Consolas" w:hAnsi="Consolas" w:cs="Consolas"/>
            <w:color w:val="000000"/>
            <w:sz w:val="22"/>
            <w:szCs w:val="22"/>
            <w:lang w:eastAsia="hu-HU"/>
            <w:rPrChange w:id="2419" w:author="Gergo" w:date="2017-11-25T13:10:00Z">
              <w:rPr>
                <w:rFonts w:ascii="Consolas" w:hAnsi="Consolas" w:cs="Consolas"/>
                <w:color w:val="000000"/>
                <w:sz w:val="19"/>
                <w:szCs w:val="19"/>
                <w:lang w:val="en-US" w:eastAsia="hu-HU"/>
              </w:rPr>
            </w:rPrChange>
          </w:rPr>
          <w:t xml:space="preserve"> deltaPos = initialTouchPos.x - </w:t>
        </w:r>
      </w:ins>
    </w:p>
    <w:p w14:paraId="5CD19DA3" w14:textId="77777777" w:rsidR="002D342E" w:rsidRPr="003355B9" w:rsidRDefault="002D342E">
      <w:pPr>
        <w:autoSpaceDE w:val="0"/>
        <w:autoSpaceDN w:val="0"/>
        <w:adjustRightInd w:val="0"/>
        <w:spacing w:after="0" w:line="240" w:lineRule="auto"/>
        <w:ind w:firstLine="0"/>
        <w:jc w:val="left"/>
        <w:rPr>
          <w:ins w:id="2420" w:author="Gergo" w:date="2017-11-24T11:40:00Z"/>
          <w:rFonts w:ascii="Consolas" w:hAnsi="Consolas" w:cs="Consolas"/>
          <w:color w:val="000000"/>
          <w:sz w:val="22"/>
          <w:szCs w:val="22"/>
          <w:lang w:eastAsia="hu-HU"/>
          <w:rPrChange w:id="2421" w:author="Gergo" w:date="2017-11-25T13:10:00Z">
            <w:rPr>
              <w:ins w:id="2422" w:author="Gergo" w:date="2017-11-24T11:40:00Z"/>
              <w:rFonts w:ascii="Consolas" w:hAnsi="Consolas" w:cs="Consolas"/>
              <w:color w:val="000000"/>
              <w:sz w:val="19"/>
              <w:szCs w:val="19"/>
              <w:lang w:val="en-US" w:eastAsia="hu-HU"/>
            </w:rPr>
          </w:rPrChange>
        </w:rPr>
      </w:pPr>
      <w:ins w:id="2423" w:author="Gergo" w:date="2017-11-24T11:40:00Z">
        <w:r w:rsidRPr="003355B9">
          <w:rPr>
            <w:rFonts w:ascii="Consolas" w:hAnsi="Consolas" w:cs="Consolas"/>
            <w:color w:val="000000"/>
            <w:sz w:val="22"/>
            <w:szCs w:val="22"/>
            <w:lang w:eastAsia="hu-HU"/>
            <w:rPrChange w:id="2424"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425" w:author="Gergo" w:date="2017-11-25T13:10:00Z">
              <w:rPr>
                <w:rFonts w:ascii="Consolas" w:hAnsi="Consolas" w:cs="Consolas"/>
                <w:color w:val="2B91AF"/>
                <w:sz w:val="19"/>
                <w:szCs w:val="19"/>
                <w:lang w:val="en-US" w:eastAsia="hu-HU"/>
              </w:rPr>
            </w:rPrChange>
          </w:rPr>
          <w:t>GvrControllerInput</w:t>
        </w:r>
        <w:r w:rsidRPr="003355B9">
          <w:rPr>
            <w:rFonts w:ascii="Consolas" w:hAnsi="Consolas" w:cs="Consolas"/>
            <w:color w:val="000000"/>
            <w:sz w:val="22"/>
            <w:szCs w:val="22"/>
            <w:lang w:eastAsia="hu-HU"/>
            <w:rPrChange w:id="2426" w:author="Gergo" w:date="2017-11-25T13:10:00Z">
              <w:rPr>
                <w:rFonts w:ascii="Consolas" w:hAnsi="Consolas" w:cs="Consolas"/>
                <w:color w:val="000000"/>
                <w:sz w:val="19"/>
                <w:szCs w:val="19"/>
                <w:lang w:val="en-US" w:eastAsia="hu-HU"/>
              </w:rPr>
            </w:rPrChange>
          </w:rPr>
          <w:t>.TouchPos.x;</w:t>
        </w:r>
      </w:ins>
    </w:p>
    <w:p w14:paraId="7099657B" w14:textId="77777777" w:rsidR="002D342E" w:rsidRPr="003355B9" w:rsidRDefault="002D342E">
      <w:pPr>
        <w:autoSpaceDE w:val="0"/>
        <w:autoSpaceDN w:val="0"/>
        <w:adjustRightInd w:val="0"/>
        <w:spacing w:after="0" w:line="240" w:lineRule="auto"/>
        <w:ind w:firstLine="0"/>
        <w:jc w:val="left"/>
        <w:rPr>
          <w:ins w:id="2427" w:author="Gergo" w:date="2017-11-24T11:40:00Z"/>
          <w:rFonts w:ascii="Consolas" w:hAnsi="Consolas" w:cs="Consolas"/>
          <w:color w:val="000000"/>
          <w:sz w:val="22"/>
          <w:szCs w:val="22"/>
          <w:lang w:eastAsia="hu-HU"/>
          <w:rPrChange w:id="2428" w:author="Gergo" w:date="2017-11-25T13:10:00Z">
            <w:rPr>
              <w:ins w:id="2429" w:author="Gergo" w:date="2017-11-24T11:40:00Z"/>
              <w:rFonts w:ascii="Consolas" w:hAnsi="Consolas" w:cs="Consolas"/>
              <w:color w:val="000000"/>
              <w:sz w:val="19"/>
              <w:szCs w:val="19"/>
              <w:lang w:val="en-US" w:eastAsia="hu-HU"/>
            </w:rPr>
          </w:rPrChange>
        </w:rPr>
      </w:pPr>
      <w:ins w:id="2430" w:author="Gergo" w:date="2017-11-24T11:40:00Z">
        <w:r w:rsidRPr="003355B9">
          <w:rPr>
            <w:rFonts w:ascii="Consolas" w:hAnsi="Consolas" w:cs="Consolas"/>
            <w:color w:val="000000"/>
            <w:sz w:val="22"/>
            <w:szCs w:val="22"/>
            <w:lang w:eastAsia="hu-HU"/>
            <w:rPrChange w:id="2431"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432"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433" w:author="Gergo" w:date="2017-11-25T13:10:00Z">
              <w:rPr>
                <w:rFonts w:ascii="Consolas" w:hAnsi="Consolas" w:cs="Consolas"/>
                <w:color w:val="000000"/>
                <w:sz w:val="19"/>
                <w:szCs w:val="19"/>
                <w:lang w:val="en-US" w:eastAsia="hu-HU"/>
              </w:rPr>
            </w:rPrChange>
          </w:rPr>
          <w:t xml:space="preserve"> (deltaPos &gt; 0.3)</w:t>
        </w:r>
      </w:ins>
    </w:p>
    <w:p w14:paraId="47D715C5" w14:textId="77777777" w:rsidR="002D342E" w:rsidRPr="003355B9" w:rsidRDefault="002D342E">
      <w:pPr>
        <w:autoSpaceDE w:val="0"/>
        <w:autoSpaceDN w:val="0"/>
        <w:adjustRightInd w:val="0"/>
        <w:spacing w:after="0" w:line="240" w:lineRule="auto"/>
        <w:ind w:firstLine="0"/>
        <w:jc w:val="left"/>
        <w:rPr>
          <w:ins w:id="2434" w:author="Gergo" w:date="2017-11-24T11:40:00Z"/>
          <w:rFonts w:ascii="Consolas" w:hAnsi="Consolas" w:cs="Consolas"/>
          <w:color w:val="000000"/>
          <w:sz w:val="22"/>
          <w:szCs w:val="22"/>
          <w:lang w:eastAsia="hu-HU"/>
          <w:rPrChange w:id="2435" w:author="Gergo" w:date="2017-11-25T13:10:00Z">
            <w:rPr>
              <w:ins w:id="2436" w:author="Gergo" w:date="2017-11-24T11:40:00Z"/>
              <w:rFonts w:ascii="Consolas" w:hAnsi="Consolas" w:cs="Consolas"/>
              <w:color w:val="000000"/>
              <w:sz w:val="19"/>
              <w:szCs w:val="19"/>
              <w:lang w:val="en-US" w:eastAsia="hu-HU"/>
            </w:rPr>
          </w:rPrChange>
        </w:rPr>
      </w:pPr>
      <w:ins w:id="2437" w:author="Gergo" w:date="2017-11-24T11:40:00Z">
        <w:r w:rsidRPr="003355B9">
          <w:rPr>
            <w:rFonts w:ascii="Consolas" w:hAnsi="Consolas" w:cs="Consolas"/>
            <w:color w:val="000000"/>
            <w:sz w:val="22"/>
            <w:szCs w:val="22"/>
            <w:lang w:eastAsia="hu-HU"/>
            <w:rPrChange w:id="2438" w:author="Gergo" w:date="2017-11-25T13:10:00Z">
              <w:rPr>
                <w:rFonts w:ascii="Consolas" w:hAnsi="Consolas" w:cs="Consolas"/>
                <w:color w:val="000000"/>
                <w:sz w:val="19"/>
                <w:szCs w:val="19"/>
                <w:lang w:val="en-US" w:eastAsia="hu-HU"/>
              </w:rPr>
            </w:rPrChange>
          </w:rPr>
          <w:t xml:space="preserve">        {</w:t>
        </w:r>
      </w:ins>
    </w:p>
    <w:p w14:paraId="216B0A99" w14:textId="77777777" w:rsidR="002D342E" w:rsidRPr="003355B9" w:rsidRDefault="002D342E">
      <w:pPr>
        <w:autoSpaceDE w:val="0"/>
        <w:autoSpaceDN w:val="0"/>
        <w:adjustRightInd w:val="0"/>
        <w:spacing w:after="0" w:line="240" w:lineRule="auto"/>
        <w:ind w:firstLine="0"/>
        <w:jc w:val="left"/>
        <w:rPr>
          <w:ins w:id="2439" w:author="Gergo" w:date="2017-11-24T11:40:00Z"/>
          <w:rFonts w:ascii="Consolas" w:hAnsi="Consolas" w:cs="Consolas"/>
          <w:color w:val="000000"/>
          <w:sz w:val="22"/>
          <w:szCs w:val="22"/>
          <w:lang w:eastAsia="hu-HU"/>
          <w:rPrChange w:id="2440" w:author="Gergo" w:date="2017-11-25T13:10:00Z">
            <w:rPr>
              <w:ins w:id="2441" w:author="Gergo" w:date="2017-11-24T11:40:00Z"/>
              <w:rFonts w:ascii="Consolas" w:hAnsi="Consolas" w:cs="Consolas"/>
              <w:color w:val="000000"/>
              <w:sz w:val="19"/>
              <w:szCs w:val="19"/>
              <w:lang w:val="en-US" w:eastAsia="hu-HU"/>
            </w:rPr>
          </w:rPrChange>
        </w:rPr>
      </w:pPr>
      <w:ins w:id="2442" w:author="Gergo" w:date="2017-11-24T11:40:00Z">
        <w:r w:rsidRPr="003355B9">
          <w:rPr>
            <w:rFonts w:ascii="Consolas" w:hAnsi="Consolas" w:cs="Consolas"/>
            <w:color w:val="000000"/>
            <w:sz w:val="22"/>
            <w:szCs w:val="22"/>
            <w:lang w:eastAsia="hu-HU"/>
            <w:rPrChange w:id="2443"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444"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445" w:author="Gergo" w:date="2017-11-25T13:10:00Z">
              <w:rPr>
                <w:rFonts w:ascii="Consolas" w:hAnsi="Consolas" w:cs="Consolas"/>
                <w:color w:val="000000"/>
                <w:sz w:val="19"/>
                <w:szCs w:val="19"/>
                <w:lang w:val="en-US" w:eastAsia="hu-HU"/>
              </w:rPr>
            </w:rPrChange>
          </w:rPr>
          <w:t xml:space="preserve"> (dashPos == </w:t>
        </w:r>
        <w:r w:rsidRPr="003355B9">
          <w:rPr>
            <w:rFonts w:ascii="Consolas" w:hAnsi="Consolas" w:cs="Consolas"/>
            <w:color w:val="2B91AF"/>
            <w:sz w:val="22"/>
            <w:szCs w:val="22"/>
            <w:lang w:eastAsia="hu-HU"/>
            <w:rPrChange w:id="2446" w:author="Gergo" w:date="2017-11-25T13:10:00Z">
              <w:rPr>
                <w:rFonts w:ascii="Consolas" w:hAnsi="Consolas" w:cs="Consolas"/>
                <w:color w:val="2B91AF"/>
                <w:sz w:val="19"/>
                <w:szCs w:val="19"/>
                <w:lang w:val="en-US" w:eastAsia="hu-HU"/>
              </w:rPr>
            </w:rPrChange>
          </w:rPr>
          <w:t>DashPos</w:t>
        </w:r>
        <w:r w:rsidRPr="003355B9">
          <w:rPr>
            <w:rFonts w:ascii="Consolas" w:hAnsi="Consolas" w:cs="Consolas"/>
            <w:color w:val="000000"/>
            <w:sz w:val="22"/>
            <w:szCs w:val="22"/>
            <w:lang w:eastAsia="hu-HU"/>
            <w:rPrChange w:id="2447" w:author="Gergo" w:date="2017-11-25T13:10:00Z">
              <w:rPr>
                <w:rFonts w:ascii="Consolas" w:hAnsi="Consolas" w:cs="Consolas"/>
                <w:color w:val="000000"/>
                <w:sz w:val="19"/>
                <w:szCs w:val="19"/>
                <w:lang w:val="en-US" w:eastAsia="hu-HU"/>
              </w:rPr>
            </w:rPrChange>
          </w:rPr>
          <w:t>.Mid)</w:t>
        </w:r>
      </w:ins>
    </w:p>
    <w:p w14:paraId="228255DE" w14:textId="77777777" w:rsidR="002D342E" w:rsidRPr="003355B9" w:rsidRDefault="002D342E">
      <w:pPr>
        <w:autoSpaceDE w:val="0"/>
        <w:autoSpaceDN w:val="0"/>
        <w:adjustRightInd w:val="0"/>
        <w:spacing w:after="0" w:line="240" w:lineRule="auto"/>
        <w:ind w:firstLine="0"/>
        <w:jc w:val="left"/>
        <w:rPr>
          <w:ins w:id="2448" w:author="Gergo" w:date="2017-11-24T11:40:00Z"/>
          <w:rFonts w:ascii="Consolas" w:hAnsi="Consolas" w:cs="Consolas"/>
          <w:color w:val="000000"/>
          <w:sz w:val="22"/>
          <w:szCs w:val="22"/>
          <w:lang w:eastAsia="hu-HU"/>
          <w:rPrChange w:id="2449" w:author="Gergo" w:date="2017-11-25T13:10:00Z">
            <w:rPr>
              <w:ins w:id="2450" w:author="Gergo" w:date="2017-11-24T11:40:00Z"/>
              <w:rFonts w:ascii="Consolas" w:hAnsi="Consolas" w:cs="Consolas"/>
              <w:color w:val="000000"/>
              <w:sz w:val="19"/>
              <w:szCs w:val="19"/>
              <w:lang w:val="en-US" w:eastAsia="hu-HU"/>
            </w:rPr>
          </w:rPrChange>
        </w:rPr>
      </w:pPr>
      <w:ins w:id="2451" w:author="Gergo" w:date="2017-11-24T11:40:00Z">
        <w:r w:rsidRPr="003355B9">
          <w:rPr>
            <w:rFonts w:ascii="Consolas" w:hAnsi="Consolas" w:cs="Consolas"/>
            <w:color w:val="000000"/>
            <w:sz w:val="22"/>
            <w:szCs w:val="22"/>
            <w:lang w:eastAsia="hu-HU"/>
            <w:rPrChange w:id="2452" w:author="Gergo" w:date="2017-11-25T13:10:00Z">
              <w:rPr>
                <w:rFonts w:ascii="Consolas" w:hAnsi="Consolas" w:cs="Consolas"/>
                <w:color w:val="000000"/>
                <w:sz w:val="19"/>
                <w:szCs w:val="19"/>
                <w:lang w:val="en-US" w:eastAsia="hu-HU"/>
              </w:rPr>
            </w:rPrChange>
          </w:rPr>
          <w:t xml:space="preserve">            {</w:t>
        </w:r>
      </w:ins>
    </w:p>
    <w:p w14:paraId="7D24E7A8" w14:textId="77777777" w:rsidR="002D342E" w:rsidRPr="003355B9" w:rsidRDefault="002D342E">
      <w:pPr>
        <w:autoSpaceDE w:val="0"/>
        <w:autoSpaceDN w:val="0"/>
        <w:adjustRightInd w:val="0"/>
        <w:spacing w:after="0" w:line="240" w:lineRule="auto"/>
        <w:ind w:firstLine="0"/>
        <w:jc w:val="left"/>
        <w:rPr>
          <w:ins w:id="2453" w:author="Gergo" w:date="2017-11-24T11:40:00Z"/>
          <w:rFonts w:ascii="Consolas" w:hAnsi="Consolas" w:cs="Consolas"/>
          <w:color w:val="000000"/>
          <w:sz w:val="22"/>
          <w:szCs w:val="22"/>
          <w:lang w:eastAsia="hu-HU"/>
          <w:rPrChange w:id="2454" w:author="Gergo" w:date="2017-11-25T13:10:00Z">
            <w:rPr>
              <w:ins w:id="2455" w:author="Gergo" w:date="2017-11-24T11:40:00Z"/>
              <w:rFonts w:ascii="Consolas" w:hAnsi="Consolas" w:cs="Consolas"/>
              <w:color w:val="000000"/>
              <w:sz w:val="19"/>
              <w:szCs w:val="19"/>
              <w:lang w:val="en-US" w:eastAsia="hu-HU"/>
            </w:rPr>
          </w:rPrChange>
        </w:rPr>
      </w:pPr>
      <w:ins w:id="2456" w:author="Gergo" w:date="2017-11-24T11:40:00Z">
        <w:r w:rsidRPr="003355B9">
          <w:rPr>
            <w:rFonts w:ascii="Consolas" w:hAnsi="Consolas" w:cs="Consolas"/>
            <w:color w:val="000000"/>
            <w:sz w:val="22"/>
            <w:szCs w:val="22"/>
            <w:lang w:eastAsia="hu-HU"/>
            <w:rPrChange w:id="2457" w:author="Gergo" w:date="2017-11-25T13:10:00Z">
              <w:rPr>
                <w:rFonts w:ascii="Consolas" w:hAnsi="Consolas" w:cs="Consolas"/>
                <w:color w:val="000000"/>
                <w:sz w:val="19"/>
                <w:szCs w:val="19"/>
                <w:lang w:val="en-US" w:eastAsia="hu-HU"/>
              </w:rPr>
            </w:rPrChange>
          </w:rPr>
          <w:t xml:space="preserve">                fightStandPos = transform.position - </w:t>
        </w:r>
      </w:ins>
    </w:p>
    <w:p w14:paraId="0BD81936" w14:textId="77777777" w:rsidR="002D342E" w:rsidRPr="003355B9" w:rsidRDefault="002D342E">
      <w:pPr>
        <w:autoSpaceDE w:val="0"/>
        <w:autoSpaceDN w:val="0"/>
        <w:adjustRightInd w:val="0"/>
        <w:spacing w:after="0" w:line="240" w:lineRule="auto"/>
        <w:ind w:firstLine="0"/>
        <w:jc w:val="left"/>
        <w:rPr>
          <w:ins w:id="2458" w:author="Gergo" w:date="2017-11-24T11:40:00Z"/>
          <w:rFonts w:ascii="Consolas" w:hAnsi="Consolas" w:cs="Consolas"/>
          <w:color w:val="000000"/>
          <w:sz w:val="22"/>
          <w:szCs w:val="22"/>
          <w:lang w:eastAsia="hu-HU"/>
          <w:rPrChange w:id="2459" w:author="Gergo" w:date="2017-11-25T13:10:00Z">
            <w:rPr>
              <w:ins w:id="2460" w:author="Gergo" w:date="2017-11-24T11:40:00Z"/>
              <w:rFonts w:ascii="Consolas" w:hAnsi="Consolas" w:cs="Consolas"/>
              <w:color w:val="000000"/>
              <w:sz w:val="19"/>
              <w:szCs w:val="19"/>
              <w:lang w:val="en-US" w:eastAsia="hu-HU"/>
            </w:rPr>
          </w:rPrChange>
        </w:rPr>
      </w:pPr>
      <w:ins w:id="2461" w:author="Gergo" w:date="2017-11-24T11:40:00Z">
        <w:r w:rsidRPr="003355B9">
          <w:rPr>
            <w:rFonts w:ascii="Consolas" w:hAnsi="Consolas" w:cs="Consolas"/>
            <w:color w:val="000000"/>
            <w:sz w:val="22"/>
            <w:szCs w:val="22"/>
            <w:lang w:eastAsia="hu-HU"/>
            <w:rPrChange w:id="2462" w:author="Gergo" w:date="2017-11-25T13:10:00Z">
              <w:rPr>
                <w:rFonts w:ascii="Consolas" w:hAnsi="Consolas" w:cs="Consolas"/>
                <w:color w:val="000000"/>
                <w:sz w:val="19"/>
                <w:szCs w:val="19"/>
                <w:lang w:val="en-US" w:eastAsia="hu-HU"/>
              </w:rPr>
            </w:rPrChange>
          </w:rPr>
          <w:t xml:space="preserve">                    vrCamera.transform.right*3;</w:t>
        </w:r>
      </w:ins>
    </w:p>
    <w:p w14:paraId="7C4BE5C9" w14:textId="77777777" w:rsidR="002D342E" w:rsidRPr="003355B9" w:rsidRDefault="002D342E">
      <w:pPr>
        <w:autoSpaceDE w:val="0"/>
        <w:autoSpaceDN w:val="0"/>
        <w:adjustRightInd w:val="0"/>
        <w:spacing w:after="0" w:line="240" w:lineRule="auto"/>
        <w:ind w:firstLine="0"/>
        <w:jc w:val="left"/>
        <w:rPr>
          <w:ins w:id="2463" w:author="Gergo" w:date="2017-11-24T11:40:00Z"/>
          <w:rFonts w:ascii="Consolas" w:hAnsi="Consolas" w:cs="Consolas"/>
          <w:color w:val="000000"/>
          <w:sz w:val="22"/>
          <w:szCs w:val="22"/>
          <w:lang w:eastAsia="hu-HU"/>
          <w:rPrChange w:id="2464" w:author="Gergo" w:date="2017-11-25T13:10:00Z">
            <w:rPr>
              <w:ins w:id="2465" w:author="Gergo" w:date="2017-11-24T11:40:00Z"/>
              <w:rFonts w:ascii="Consolas" w:hAnsi="Consolas" w:cs="Consolas"/>
              <w:color w:val="000000"/>
              <w:sz w:val="19"/>
              <w:szCs w:val="19"/>
              <w:lang w:val="en-US" w:eastAsia="hu-HU"/>
            </w:rPr>
          </w:rPrChange>
        </w:rPr>
      </w:pPr>
      <w:ins w:id="2466" w:author="Gergo" w:date="2017-11-24T11:40:00Z">
        <w:r w:rsidRPr="003355B9">
          <w:rPr>
            <w:rFonts w:ascii="Consolas" w:hAnsi="Consolas" w:cs="Consolas"/>
            <w:color w:val="000000"/>
            <w:sz w:val="22"/>
            <w:szCs w:val="22"/>
            <w:lang w:eastAsia="hu-HU"/>
            <w:rPrChange w:id="2467" w:author="Gergo" w:date="2017-11-25T13:10:00Z">
              <w:rPr>
                <w:rFonts w:ascii="Consolas" w:hAnsi="Consolas" w:cs="Consolas"/>
                <w:color w:val="000000"/>
                <w:sz w:val="19"/>
                <w:szCs w:val="19"/>
                <w:lang w:val="en-US" w:eastAsia="hu-HU"/>
              </w:rPr>
            </w:rPrChange>
          </w:rPr>
          <w:t xml:space="preserve">                dashPos--;</w:t>
        </w:r>
      </w:ins>
    </w:p>
    <w:p w14:paraId="06BB4091" w14:textId="77777777" w:rsidR="002D342E" w:rsidRPr="003355B9" w:rsidRDefault="002D342E">
      <w:pPr>
        <w:autoSpaceDE w:val="0"/>
        <w:autoSpaceDN w:val="0"/>
        <w:adjustRightInd w:val="0"/>
        <w:spacing w:after="0" w:line="240" w:lineRule="auto"/>
        <w:ind w:firstLine="0"/>
        <w:jc w:val="left"/>
        <w:rPr>
          <w:ins w:id="2468" w:author="Gergo" w:date="2017-11-24T11:40:00Z"/>
          <w:rFonts w:ascii="Consolas" w:hAnsi="Consolas" w:cs="Consolas"/>
          <w:color w:val="000000"/>
          <w:sz w:val="22"/>
          <w:szCs w:val="22"/>
          <w:lang w:eastAsia="hu-HU"/>
          <w:rPrChange w:id="2469" w:author="Gergo" w:date="2017-11-25T13:10:00Z">
            <w:rPr>
              <w:ins w:id="2470" w:author="Gergo" w:date="2017-11-24T11:40:00Z"/>
              <w:rFonts w:ascii="Consolas" w:hAnsi="Consolas" w:cs="Consolas"/>
              <w:color w:val="000000"/>
              <w:sz w:val="19"/>
              <w:szCs w:val="19"/>
              <w:lang w:val="en-US" w:eastAsia="hu-HU"/>
            </w:rPr>
          </w:rPrChange>
        </w:rPr>
      </w:pPr>
      <w:ins w:id="2471" w:author="Gergo" w:date="2017-11-24T11:40:00Z">
        <w:r w:rsidRPr="003355B9">
          <w:rPr>
            <w:rFonts w:ascii="Consolas" w:hAnsi="Consolas" w:cs="Consolas"/>
            <w:color w:val="000000"/>
            <w:sz w:val="22"/>
            <w:szCs w:val="22"/>
            <w:lang w:eastAsia="hu-HU"/>
            <w:rPrChange w:id="2472" w:author="Gergo" w:date="2017-11-25T13:10:00Z">
              <w:rPr>
                <w:rFonts w:ascii="Consolas" w:hAnsi="Consolas" w:cs="Consolas"/>
                <w:color w:val="000000"/>
                <w:sz w:val="19"/>
                <w:szCs w:val="19"/>
                <w:lang w:val="en-US" w:eastAsia="hu-HU"/>
              </w:rPr>
            </w:rPrChange>
          </w:rPr>
          <w:t xml:space="preserve">            }</w:t>
        </w:r>
      </w:ins>
    </w:p>
    <w:p w14:paraId="58A8A78F" w14:textId="77777777" w:rsidR="002D342E" w:rsidRPr="003355B9" w:rsidRDefault="002D342E">
      <w:pPr>
        <w:autoSpaceDE w:val="0"/>
        <w:autoSpaceDN w:val="0"/>
        <w:adjustRightInd w:val="0"/>
        <w:spacing w:after="0" w:line="240" w:lineRule="auto"/>
        <w:ind w:firstLine="0"/>
        <w:jc w:val="left"/>
        <w:rPr>
          <w:ins w:id="2473" w:author="Gergo" w:date="2017-11-24T11:40:00Z"/>
          <w:rFonts w:ascii="Consolas" w:hAnsi="Consolas" w:cs="Consolas"/>
          <w:color w:val="000000"/>
          <w:sz w:val="22"/>
          <w:szCs w:val="22"/>
          <w:lang w:eastAsia="hu-HU"/>
          <w:rPrChange w:id="2474" w:author="Gergo" w:date="2017-11-25T13:10:00Z">
            <w:rPr>
              <w:ins w:id="2475" w:author="Gergo" w:date="2017-11-24T11:40:00Z"/>
              <w:rFonts w:ascii="Consolas" w:hAnsi="Consolas" w:cs="Consolas"/>
              <w:color w:val="000000"/>
              <w:sz w:val="19"/>
              <w:szCs w:val="19"/>
              <w:lang w:val="en-US" w:eastAsia="hu-HU"/>
            </w:rPr>
          </w:rPrChange>
        </w:rPr>
      </w:pPr>
      <w:ins w:id="2476" w:author="Gergo" w:date="2017-11-24T11:40:00Z">
        <w:r w:rsidRPr="003355B9">
          <w:rPr>
            <w:rFonts w:ascii="Consolas" w:hAnsi="Consolas" w:cs="Consolas"/>
            <w:color w:val="000000"/>
            <w:sz w:val="22"/>
            <w:szCs w:val="22"/>
            <w:lang w:eastAsia="hu-HU"/>
            <w:rPrChange w:id="2477"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478" w:author="Gergo" w:date="2017-11-25T13:10:00Z">
              <w:rPr>
                <w:rFonts w:ascii="Consolas" w:hAnsi="Consolas" w:cs="Consolas"/>
                <w:color w:val="0000FF"/>
                <w:sz w:val="19"/>
                <w:szCs w:val="19"/>
                <w:lang w:val="en-US" w:eastAsia="hu-HU"/>
              </w:rPr>
            </w:rPrChange>
          </w:rPr>
          <w:t>else</w:t>
        </w:r>
        <w:r w:rsidRPr="003355B9">
          <w:rPr>
            <w:rFonts w:ascii="Consolas" w:hAnsi="Consolas" w:cs="Consolas"/>
            <w:color w:val="000000"/>
            <w:sz w:val="22"/>
            <w:szCs w:val="22"/>
            <w:lang w:eastAsia="hu-HU"/>
            <w:rPrChange w:id="2479"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480"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481" w:author="Gergo" w:date="2017-11-25T13:10:00Z">
              <w:rPr>
                <w:rFonts w:ascii="Consolas" w:hAnsi="Consolas" w:cs="Consolas"/>
                <w:color w:val="000000"/>
                <w:sz w:val="19"/>
                <w:szCs w:val="19"/>
                <w:lang w:val="en-US" w:eastAsia="hu-HU"/>
              </w:rPr>
            </w:rPrChange>
          </w:rPr>
          <w:t xml:space="preserve">(dashPos == </w:t>
        </w:r>
        <w:r w:rsidRPr="003355B9">
          <w:rPr>
            <w:rFonts w:ascii="Consolas" w:hAnsi="Consolas" w:cs="Consolas"/>
            <w:color w:val="2B91AF"/>
            <w:sz w:val="22"/>
            <w:szCs w:val="22"/>
            <w:lang w:eastAsia="hu-HU"/>
            <w:rPrChange w:id="2482" w:author="Gergo" w:date="2017-11-25T13:10:00Z">
              <w:rPr>
                <w:rFonts w:ascii="Consolas" w:hAnsi="Consolas" w:cs="Consolas"/>
                <w:color w:val="2B91AF"/>
                <w:sz w:val="19"/>
                <w:szCs w:val="19"/>
                <w:lang w:val="en-US" w:eastAsia="hu-HU"/>
              </w:rPr>
            </w:rPrChange>
          </w:rPr>
          <w:t>DashPos</w:t>
        </w:r>
        <w:r w:rsidRPr="003355B9">
          <w:rPr>
            <w:rFonts w:ascii="Consolas" w:hAnsi="Consolas" w:cs="Consolas"/>
            <w:color w:val="000000"/>
            <w:sz w:val="22"/>
            <w:szCs w:val="22"/>
            <w:lang w:eastAsia="hu-HU"/>
            <w:rPrChange w:id="2483" w:author="Gergo" w:date="2017-11-25T13:10:00Z">
              <w:rPr>
                <w:rFonts w:ascii="Consolas" w:hAnsi="Consolas" w:cs="Consolas"/>
                <w:color w:val="000000"/>
                <w:sz w:val="19"/>
                <w:szCs w:val="19"/>
                <w:lang w:val="en-US" w:eastAsia="hu-HU"/>
              </w:rPr>
            </w:rPrChange>
          </w:rPr>
          <w:t>.Right)</w:t>
        </w:r>
      </w:ins>
    </w:p>
    <w:p w14:paraId="5930EB38" w14:textId="77777777" w:rsidR="002D342E" w:rsidRPr="003355B9" w:rsidRDefault="002D342E">
      <w:pPr>
        <w:autoSpaceDE w:val="0"/>
        <w:autoSpaceDN w:val="0"/>
        <w:adjustRightInd w:val="0"/>
        <w:spacing w:after="0" w:line="240" w:lineRule="auto"/>
        <w:ind w:firstLine="0"/>
        <w:jc w:val="left"/>
        <w:rPr>
          <w:ins w:id="2484" w:author="Gergo" w:date="2017-11-24T11:40:00Z"/>
          <w:rFonts w:ascii="Consolas" w:hAnsi="Consolas" w:cs="Consolas"/>
          <w:color w:val="000000"/>
          <w:sz w:val="22"/>
          <w:szCs w:val="22"/>
          <w:lang w:eastAsia="hu-HU"/>
          <w:rPrChange w:id="2485" w:author="Gergo" w:date="2017-11-25T13:10:00Z">
            <w:rPr>
              <w:ins w:id="2486" w:author="Gergo" w:date="2017-11-24T11:40:00Z"/>
              <w:rFonts w:ascii="Consolas" w:hAnsi="Consolas" w:cs="Consolas"/>
              <w:color w:val="000000"/>
              <w:sz w:val="19"/>
              <w:szCs w:val="19"/>
              <w:lang w:val="en-US" w:eastAsia="hu-HU"/>
            </w:rPr>
          </w:rPrChange>
        </w:rPr>
      </w:pPr>
      <w:ins w:id="2487" w:author="Gergo" w:date="2017-11-24T11:40:00Z">
        <w:r w:rsidRPr="003355B9">
          <w:rPr>
            <w:rFonts w:ascii="Consolas" w:hAnsi="Consolas" w:cs="Consolas"/>
            <w:color w:val="000000"/>
            <w:sz w:val="22"/>
            <w:szCs w:val="22"/>
            <w:lang w:eastAsia="hu-HU"/>
            <w:rPrChange w:id="2488" w:author="Gergo" w:date="2017-11-25T13:10:00Z">
              <w:rPr>
                <w:rFonts w:ascii="Consolas" w:hAnsi="Consolas" w:cs="Consolas"/>
                <w:color w:val="000000"/>
                <w:sz w:val="19"/>
                <w:szCs w:val="19"/>
                <w:lang w:val="en-US" w:eastAsia="hu-HU"/>
              </w:rPr>
            </w:rPrChange>
          </w:rPr>
          <w:t xml:space="preserve">            {</w:t>
        </w:r>
      </w:ins>
    </w:p>
    <w:p w14:paraId="44BCAE1E" w14:textId="77777777" w:rsidR="002D342E" w:rsidRPr="003355B9" w:rsidRDefault="002D342E">
      <w:pPr>
        <w:autoSpaceDE w:val="0"/>
        <w:autoSpaceDN w:val="0"/>
        <w:adjustRightInd w:val="0"/>
        <w:spacing w:after="0" w:line="240" w:lineRule="auto"/>
        <w:ind w:firstLine="0"/>
        <w:jc w:val="left"/>
        <w:rPr>
          <w:ins w:id="2489" w:author="Gergo" w:date="2017-11-24T11:40:00Z"/>
          <w:rFonts w:ascii="Consolas" w:hAnsi="Consolas" w:cs="Consolas"/>
          <w:color w:val="000000"/>
          <w:sz w:val="22"/>
          <w:szCs w:val="22"/>
          <w:lang w:eastAsia="hu-HU"/>
          <w:rPrChange w:id="2490" w:author="Gergo" w:date="2017-11-25T13:10:00Z">
            <w:rPr>
              <w:ins w:id="2491" w:author="Gergo" w:date="2017-11-24T11:40:00Z"/>
              <w:rFonts w:ascii="Consolas" w:hAnsi="Consolas" w:cs="Consolas"/>
              <w:color w:val="000000"/>
              <w:sz w:val="19"/>
              <w:szCs w:val="19"/>
              <w:lang w:val="en-US" w:eastAsia="hu-HU"/>
            </w:rPr>
          </w:rPrChange>
        </w:rPr>
      </w:pPr>
      <w:ins w:id="2492" w:author="Gergo" w:date="2017-11-24T11:40:00Z">
        <w:r w:rsidRPr="003355B9">
          <w:rPr>
            <w:rFonts w:ascii="Consolas" w:hAnsi="Consolas" w:cs="Consolas"/>
            <w:color w:val="000000"/>
            <w:sz w:val="22"/>
            <w:szCs w:val="22"/>
            <w:lang w:eastAsia="hu-HU"/>
            <w:rPrChange w:id="2493" w:author="Gergo" w:date="2017-11-25T13:10:00Z">
              <w:rPr>
                <w:rFonts w:ascii="Consolas" w:hAnsi="Consolas" w:cs="Consolas"/>
                <w:color w:val="000000"/>
                <w:sz w:val="19"/>
                <w:szCs w:val="19"/>
                <w:lang w:val="en-US" w:eastAsia="hu-HU"/>
              </w:rPr>
            </w:rPrChange>
          </w:rPr>
          <w:t xml:space="preserve">                fightStandPos = initialFightPos;</w:t>
        </w:r>
      </w:ins>
    </w:p>
    <w:p w14:paraId="15708885" w14:textId="77777777" w:rsidR="002D342E" w:rsidRPr="003355B9" w:rsidRDefault="002D342E">
      <w:pPr>
        <w:autoSpaceDE w:val="0"/>
        <w:autoSpaceDN w:val="0"/>
        <w:adjustRightInd w:val="0"/>
        <w:spacing w:after="0" w:line="240" w:lineRule="auto"/>
        <w:ind w:firstLine="0"/>
        <w:jc w:val="left"/>
        <w:rPr>
          <w:ins w:id="2494" w:author="Gergo" w:date="2017-11-24T11:40:00Z"/>
          <w:rFonts w:ascii="Consolas" w:hAnsi="Consolas" w:cs="Consolas"/>
          <w:color w:val="000000"/>
          <w:sz w:val="22"/>
          <w:szCs w:val="22"/>
          <w:lang w:eastAsia="hu-HU"/>
          <w:rPrChange w:id="2495" w:author="Gergo" w:date="2017-11-25T13:10:00Z">
            <w:rPr>
              <w:ins w:id="2496" w:author="Gergo" w:date="2017-11-24T11:40:00Z"/>
              <w:rFonts w:ascii="Consolas" w:hAnsi="Consolas" w:cs="Consolas"/>
              <w:color w:val="000000"/>
              <w:sz w:val="19"/>
              <w:szCs w:val="19"/>
              <w:lang w:val="en-US" w:eastAsia="hu-HU"/>
            </w:rPr>
          </w:rPrChange>
        </w:rPr>
      </w:pPr>
      <w:ins w:id="2497" w:author="Gergo" w:date="2017-11-24T11:40:00Z">
        <w:r w:rsidRPr="003355B9">
          <w:rPr>
            <w:rFonts w:ascii="Consolas" w:hAnsi="Consolas" w:cs="Consolas"/>
            <w:color w:val="000000"/>
            <w:sz w:val="22"/>
            <w:szCs w:val="22"/>
            <w:lang w:eastAsia="hu-HU"/>
            <w:rPrChange w:id="2498" w:author="Gergo" w:date="2017-11-25T13:10:00Z">
              <w:rPr>
                <w:rFonts w:ascii="Consolas" w:hAnsi="Consolas" w:cs="Consolas"/>
                <w:color w:val="000000"/>
                <w:sz w:val="19"/>
                <w:szCs w:val="19"/>
                <w:lang w:val="en-US" w:eastAsia="hu-HU"/>
              </w:rPr>
            </w:rPrChange>
          </w:rPr>
          <w:t xml:space="preserve">                dashPos--;</w:t>
        </w:r>
      </w:ins>
    </w:p>
    <w:p w14:paraId="19322512" w14:textId="77777777" w:rsidR="002D342E" w:rsidRPr="003355B9" w:rsidRDefault="002D342E">
      <w:pPr>
        <w:autoSpaceDE w:val="0"/>
        <w:autoSpaceDN w:val="0"/>
        <w:adjustRightInd w:val="0"/>
        <w:spacing w:after="0" w:line="240" w:lineRule="auto"/>
        <w:ind w:firstLine="0"/>
        <w:jc w:val="left"/>
        <w:rPr>
          <w:ins w:id="2499" w:author="Gergo" w:date="2017-11-24T11:40:00Z"/>
          <w:rFonts w:ascii="Consolas" w:hAnsi="Consolas" w:cs="Consolas"/>
          <w:color w:val="000000"/>
          <w:sz w:val="22"/>
          <w:szCs w:val="22"/>
          <w:lang w:eastAsia="hu-HU"/>
          <w:rPrChange w:id="2500" w:author="Gergo" w:date="2017-11-25T13:10:00Z">
            <w:rPr>
              <w:ins w:id="2501" w:author="Gergo" w:date="2017-11-24T11:40:00Z"/>
              <w:rFonts w:ascii="Consolas" w:hAnsi="Consolas" w:cs="Consolas"/>
              <w:color w:val="000000"/>
              <w:sz w:val="19"/>
              <w:szCs w:val="19"/>
              <w:lang w:val="en-US" w:eastAsia="hu-HU"/>
            </w:rPr>
          </w:rPrChange>
        </w:rPr>
      </w:pPr>
      <w:ins w:id="2502" w:author="Gergo" w:date="2017-11-24T11:40:00Z">
        <w:r w:rsidRPr="003355B9">
          <w:rPr>
            <w:rFonts w:ascii="Consolas" w:hAnsi="Consolas" w:cs="Consolas"/>
            <w:color w:val="000000"/>
            <w:sz w:val="22"/>
            <w:szCs w:val="22"/>
            <w:lang w:eastAsia="hu-HU"/>
            <w:rPrChange w:id="2503" w:author="Gergo" w:date="2017-11-25T13:10:00Z">
              <w:rPr>
                <w:rFonts w:ascii="Consolas" w:hAnsi="Consolas" w:cs="Consolas"/>
                <w:color w:val="000000"/>
                <w:sz w:val="19"/>
                <w:szCs w:val="19"/>
                <w:lang w:val="en-US" w:eastAsia="hu-HU"/>
              </w:rPr>
            </w:rPrChange>
          </w:rPr>
          <w:t xml:space="preserve">            }</w:t>
        </w:r>
      </w:ins>
    </w:p>
    <w:p w14:paraId="33C4D358" w14:textId="77777777" w:rsidR="002D342E" w:rsidRPr="003355B9" w:rsidRDefault="002D342E">
      <w:pPr>
        <w:autoSpaceDE w:val="0"/>
        <w:autoSpaceDN w:val="0"/>
        <w:adjustRightInd w:val="0"/>
        <w:spacing w:after="0" w:line="240" w:lineRule="auto"/>
        <w:ind w:firstLine="0"/>
        <w:jc w:val="left"/>
        <w:rPr>
          <w:ins w:id="2504" w:author="Gergo" w:date="2017-11-24T11:40:00Z"/>
          <w:rFonts w:ascii="Consolas" w:hAnsi="Consolas" w:cs="Consolas"/>
          <w:color w:val="000000"/>
          <w:sz w:val="22"/>
          <w:szCs w:val="22"/>
          <w:lang w:eastAsia="hu-HU"/>
          <w:rPrChange w:id="2505" w:author="Gergo" w:date="2017-11-25T13:10:00Z">
            <w:rPr>
              <w:ins w:id="2506" w:author="Gergo" w:date="2017-11-24T11:40:00Z"/>
              <w:rFonts w:ascii="Consolas" w:hAnsi="Consolas" w:cs="Consolas"/>
              <w:color w:val="000000"/>
              <w:sz w:val="19"/>
              <w:szCs w:val="19"/>
              <w:lang w:val="en-US" w:eastAsia="hu-HU"/>
            </w:rPr>
          </w:rPrChange>
        </w:rPr>
      </w:pPr>
      <w:ins w:id="2507" w:author="Gergo" w:date="2017-11-24T11:40:00Z">
        <w:r w:rsidRPr="003355B9">
          <w:rPr>
            <w:rFonts w:ascii="Consolas" w:hAnsi="Consolas" w:cs="Consolas"/>
            <w:color w:val="000000"/>
            <w:sz w:val="22"/>
            <w:szCs w:val="22"/>
            <w:lang w:eastAsia="hu-HU"/>
            <w:rPrChange w:id="2508" w:author="Gergo" w:date="2017-11-25T13:10:00Z">
              <w:rPr>
                <w:rFonts w:ascii="Consolas" w:hAnsi="Consolas" w:cs="Consolas"/>
                <w:color w:val="000000"/>
                <w:sz w:val="19"/>
                <w:szCs w:val="19"/>
                <w:lang w:val="en-US" w:eastAsia="hu-HU"/>
              </w:rPr>
            </w:rPrChange>
          </w:rPr>
          <w:t xml:space="preserve">        }</w:t>
        </w:r>
      </w:ins>
    </w:p>
    <w:p w14:paraId="44BB4E6F" w14:textId="19FF2547" w:rsidR="003405CD" w:rsidRPr="003355B9" w:rsidRDefault="00FE3ED4">
      <w:pPr>
        <w:spacing w:line="240" w:lineRule="auto"/>
        <w:rPr>
          <w:ins w:id="2509" w:author="Gergo" w:date="2017-11-24T11:40:00Z"/>
          <w:rFonts w:ascii="Consolas" w:hAnsi="Consolas" w:cs="Consolas"/>
          <w:color w:val="000000"/>
          <w:sz w:val="22"/>
          <w:szCs w:val="22"/>
          <w:lang w:eastAsia="hu-HU"/>
          <w:rPrChange w:id="2510" w:author="Gergo" w:date="2017-11-25T13:10:00Z">
            <w:rPr>
              <w:ins w:id="2511" w:author="Gergo" w:date="2017-11-24T11:40:00Z"/>
              <w:rFonts w:ascii="Consolas" w:hAnsi="Consolas" w:cs="Consolas"/>
              <w:color w:val="000000"/>
              <w:sz w:val="22"/>
              <w:szCs w:val="22"/>
              <w:lang w:val="en-US" w:eastAsia="hu-HU"/>
            </w:rPr>
          </w:rPrChange>
        </w:rPr>
        <w:pPrChange w:id="2512" w:author="Gergo" w:date="2017-11-24T11:44:00Z">
          <w:pPr>
            <w:pStyle w:val="Cmsor2"/>
          </w:pPr>
        </w:pPrChange>
      </w:pPr>
      <w:ins w:id="2513" w:author="Gergo" w:date="2017-11-24T11:40:00Z">
        <w:r w:rsidRPr="003355B9">
          <w:rPr>
            <w:rFonts w:ascii="Consolas" w:hAnsi="Consolas" w:cs="Consolas"/>
            <w:color w:val="000000"/>
            <w:sz w:val="22"/>
            <w:szCs w:val="22"/>
            <w:lang w:eastAsia="hu-HU"/>
            <w:rPrChange w:id="2514" w:author="Gergo" w:date="2017-11-25T13:10:00Z">
              <w:rPr>
                <w:rFonts w:ascii="Consolas" w:hAnsi="Consolas" w:cs="Consolas"/>
                <w:color w:val="000000"/>
                <w:sz w:val="22"/>
                <w:szCs w:val="22"/>
                <w:lang w:val="en-US" w:eastAsia="hu-HU"/>
              </w:rPr>
            </w:rPrChange>
          </w:rPr>
          <w:t xml:space="preserve">  </w:t>
        </w:r>
        <w:r w:rsidR="002D342E" w:rsidRPr="003355B9">
          <w:rPr>
            <w:rFonts w:ascii="Consolas" w:hAnsi="Consolas" w:cs="Consolas"/>
            <w:color w:val="0000FF"/>
            <w:sz w:val="22"/>
            <w:szCs w:val="22"/>
            <w:lang w:eastAsia="hu-HU"/>
            <w:rPrChange w:id="2515" w:author="Gergo" w:date="2017-11-25T13:10:00Z">
              <w:rPr>
                <w:rFonts w:ascii="Consolas" w:hAnsi="Consolas" w:cs="Consolas"/>
                <w:color w:val="0000FF"/>
                <w:sz w:val="19"/>
                <w:szCs w:val="19"/>
                <w:lang w:val="en-US" w:eastAsia="hu-HU"/>
              </w:rPr>
            </w:rPrChange>
          </w:rPr>
          <w:t>else</w:t>
        </w:r>
        <w:r w:rsidR="002D342E" w:rsidRPr="003355B9">
          <w:rPr>
            <w:rFonts w:ascii="Consolas" w:hAnsi="Consolas" w:cs="Consolas"/>
            <w:color w:val="000000"/>
            <w:sz w:val="22"/>
            <w:szCs w:val="22"/>
            <w:lang w:eastAsia="hu-HU"/>
            <w:rPrChange w:id="2516" w:author="Gergo" w:date="2017-11-25T13:10:00Z">
              <w:rPr>
                <w:rFonts w:ascii="Consolas" w:hAnsi="Consolas" w:cs="Consolas"/>
                <w:color w:val="000000"/>
                <w:sz w:val="19"/>
                <w:szCs w:val="19"/>
                <w:lang w:val="en-US" w:eastAsia="hu-HU"/>
              </w:rPr>
            </w:rPrChange>
          </w:rPr>
          <w:t xml:space="preserve"> </w:t>
        </w:r>
        <w:r w:rsidR="002D342E" w:rsidRPr="003355B9">
          <w:rPr>
            <w:rFonts w:ascii="Consolas" w:hAnsi="Consolas" w:cs="Consolas"/>
            <w:color w:val="0000FF"/>
            <w:sz w:val="22"/>
            <w:szCs w:val="22"/>
            <w:lang w:eastAsia="hu-HU"/>
            <w:rPrChange w:id="2517" w:author="Gergo" w:date="2017-11-25T13:10:00Z">
              <w:rPr>
                <w:rFonts w:ascii="Consolas" w:hAnsi="Consolas" w:cs="Consolas"/>
                <w:color w:val="0000FF"/>
                <w:sz w:val="19"/>
                <w:szCs w:val="19"/>
                <w:lang w:val="en-US" w:eastAsia="hu-HU"/>
              </w:rPr>
            </w:rPrChange>
          </w:rPr>
          <w:t>if</w:t>
        </w:r>
        <w:r w:rsidR="002D342E" w:rsidRPr="003355B9">
          <w:rPr>
            <w:rFonts w:ascii="Consolas" w:hAnsi="Consolas" w:cs="Consolas"/>
            <w:color w:val="000000"/>
            <w:sz w:val="22"/>
            <w:szCs w:val="22"/>
            <w:lang w:eastAsia="hu-HU"/>
            <w:rPrChange w:id="2518" w:author="Gergo" w:date="2017-11-25T13:10:00Z">
              <w:rPr>
                <w:rFonts w:ascii="Consolas" w:hAnsi="Consolas" w:cs="Consolas"/>
                <w:color w:val="000000"/>
                <w:sz w:val="19"/>
                <w:szCs w:val="19"/>
                <w:lang w:val="en-US" w:eastAsia="hu-HU"/>
              </w:rPr>
            </w:rPrChange>
          </w:rPr>
          <w:t xml:space="preserve"> (deltaPos &lt; -0.3)</w:t>
        </w:r>
      </w:ins>
      <w:ins w:id="2519" w:author="Gergo" w:date="2017-11-24T11:41:00Z">
        <w:r w:rsidRPr="003355B9">
          <w:rPr>
            <w:rFonts w:ascii="Consolas" w:hAnsi="Consolas" w:cs="Consolas"/>
            <w:color w:val="000000"/>
            <w:sz w:val="22"/>
            <w:szCs w:val="22"/>
            <w:lang w:eastAsia="hu-HU"/>
            <w:rPrChange w:id="2520" w:author="Gergo" w:date="2017-11-25T13:10:00Z">
              <w:rPr>
                <w:rFonts w:ascii="Consolas" w:hAnsi="Consolas" w:cs="Consolas"/>
                <w:b w:val="0"/>
                <w:bCs w:val="0"/>
                <w:iCs w:val="0"/>
                <w:color w:val="000000"/>
                <w:sz w:val="22"/>
                <w:szCs w:val="22"/>
                <w:lang w:val="en-US" w:eastAsia="hu-HU"/>
              </w:rPr>
            </w:rPrChange>
          </w:rPr>
          <w:t>{</w:t>
        </w:r>
      </w:ins>
    </w:p>
    <w:p w14:paraId="17548AA9" w14:textId="6676BFFA" w:rsidR="002D342E" w:rsidRPr="003355B9" w:rsidRDefault="002D342E">
      <w:pPr>
        <w:spacing w:line="240" w:lineRule="auto"/>
        <w:rPr>
          <w:ins w:id="2521" w:author="Gergo" w:date="2017-11-24T11:40:00Z"/>
          <w:rFonts w:ascii="Consolas" w:hAnsi="Consolas" w:cs="Consolas"/>
          <w:color w:val="000000"/>
          <w:sz w:val="22"/>
          <w:szCs w:val="22"/>
          <w:lang w:eastAsia="hu-HU"/>
          <w:rPrChange w:id="2522" w:author="Gergo" w:date="2017-11-25T13:10:00Z">
            <w:rPr>
              <w:ins w:id="2523" w:author="Gergo" w:date="2017-11-24T11:40:00Z"/>
              <w:rFonts w:ascii="Consolas" w:hAnsi="Consolas" w:cs="Consolas"/>
              <w:color w:val="000000"/>
              <w:sz w:val="22"/>
              <w:szCs w:val="22"/>
              <w:lang w:val="en-US" w:eastAsia="hu-HU"/>
            </w:rPr>
          </w:rPrChange>
        </w:rPr>
        <w:pPrChange w:id="2524" w:author="Gergo" w:date="2017-11-24T11:44:00Z">
          <w:pPr>
            <w:pStyle w:val="Cmsor2"/>
          </w:pPr>
        </w:pPrChange>
      </w:pPr>
      <w:ins w:id="2525" w:author="Gergo" w:date="2017-11-24T11:40:00Z">
        <w:r w:rsidRPr="003355B9">
          <w:rPr>
            <w:rFonts w:ascii="Consolas" w:hAnsi="Consolas" w:cs="Consolas"/>
            <w:color w:val="000000"/>
            <w:sz w:val="22"/>
            <w:szCs w:val="22"/>
            <w:lang w:eastAsia="hu-HU"/>
            <w:rPrChange w:id="2526" w:author="Gergo" w:date="2017-11-25T13:10:00Z">
              <w:rPr>
                <w:rFonts w:ascii="Consolas" w:hAnsi="Consolas" w:cs="Consolas"/>
                <w:b w:val="0"/>
                <w:bCs w:val="0"/>
                <w:iCs w:val="0"/>
                <w:color w:val="000000"/>
                <w:sz w:val="22"/>
                <w:szCs w:val="22"/>
                <w:lang w:val="en-US" w:eastAsia="hu-HU"/>
              </w:rPr>
            </w:rPrChange>
          </w:rPr>
          <w:tab/>
        </w:r>
        <w:r w:rsidRPr="003355B9">
          <w:rPr>
            <w:rFonts w:ascii="Consolas" w:hAnsi="Consolas" w:cs="Consolas"/>
            <w:color w:val="000000"/>
            <w:sz w:val="22"/>
            <w:szCs w:val="22"/>
            <w:lang w:eastAsia="hu-HU"/>
            <w:rPrChange w:id="2527" w:author="Gergo" w:date="2017-11-25T13:10:00Z">
              <w:rPr>
                <w:rFonts w:ascii="Consolas" w:hAnsi="Consolas" w:cs="Consolas"/>
                <w:b w:val="0"/>
                <w:bCs w:val="0"/>
                <w:iCs w:val="0"/>
                <w:color w:val="000000"/>
                <w:sz w:val="22"/>
                <w:szCs w:val="22"/>
                <w:lang w:val="en-US" w:eastAsia="hu-HU"/>
              </w:rPr>
            </w:rPrChange>
          </w:rPr>
          <w:tab/>
          <w:t xml:space="preserve">. . . </w:t>
        </w:r>
      </w:ins>
    </w:p>
    <w:p w14:paraId="74AFB501" w14:textId="5ECC1D86" w:rsidR="002D342E" w:rsidRPr="003355B9" w:rsidRDefault="002D342E">
      <w:pPr>
        <w:spacing w:line="240" w:lineRule="auto"/>
        <w:ind w:left="720"/>
        <w:rPr>
          <w:ins w:id="2528" w:author="Gergo" w:date="2017-11-24T11:41:00Z"/>
          <w:rFonts w:ascii="Consolas" w:hAnsi="Consolas" w:cs="Consolas"/>
          <w:color w:val="000000"/>
          <w:sz w:val="22"/>
          <w:szCs w:val="22"/>
          <w:lang w:eastAsia="hu-HU"/>
          <w:rPrChange w:id="2529" w:author="Gergo" w:date="2017-11-25T13:10:00Z">
            <w:rPr>
              <w:ins w:id="2530" w:author="Gergo" w:date="2017-11-24T11:41:00Z"/>
              <w:rFonts w:ascii="Consolas" w:hAnsi="Consolas" w:cs="Consolas"/>
              <w:color w:val="000000"/>
              <w:sz w:val="22"/>
              <w:szCs w:val="22"/>
              <w:lang w:val="en-US" w:eastAsia="hu-HU"/>
            </w:rPr>
          </w:rPrChange>
        </w:rPr>
        <w:pPrChange w:id="2531" w:author="Gergo" w:date="2017-11-24T11:44:00Z">
          <w:pPr>
            <w:pStyle w:val="Cmsor2"/>
          </w:pPr>
        </w:pPrChange>
      </w:pPr>
      <w:ins w:id="2532" w:author="Gergo" w:date="2017-11-24T11:41:00Z">
        <w:r w:rsidRPr="003355B9">
          <w:rPr>
            <w:rFonts w:ascii="Consolas" w:hAnsi="Consolas" w:cs="Consolas"/>
            <w:color w:val="000000"/>
            <w:sz w:val="22"/>
            <w:szCs w:val="22"/>
            <w:lang w:eastAsia="hu-HU"/>
            <w:rPrChange w:id="2533" w:author="Gergo" w:date="2017-11-25T13:10:00Z">
              <w:rPr>
                <w:rFonts w:ascii="Consolas" w:hAnsi="Consolas" w:cs="Consolas"/>
                <w:b w:val="0"/>
                <w:bCs w:val="0"/>
                <w:iCs w:val="0"/>
                <w:color w:val="000000"/>
                <w:sz w:val="22"/>
                <w:szCs w:val="22"/>
                <w:lang w:val="en-US" w:eastAsia="hu-HU"/>
              </w:rPr>
            </w:rPrChange>
          </w:rPr>
          <w:t>Ugyan ez a másik irány esetén is.</w:t>
        </w:r>
      </w:ins>
    </w:p>
    <w:p w14:paraId="57959963" w14:textId="0C017B38" w:rsidR="00FE3ED4" w:rsidRPr="003355B9" w:rsidRDefault="00FE3ED4">
      <w:pPr>
        <w:spacing w:line="240" w:lineRule="auto"/>
        <w:rPr>
          <w:ins w:id="2534" w:author="Gergo" w:date="2017-11-24T11:42:00Z"/>
          <w:rFonts w:ascii="Consolas" w:hAnsi="Consolas" w:cs="Consolas"/>
          <w:color w:val="000000"/>
          <w:sz w:val="22"/>
          <w:szCs w:val="22"/>
          <w:lang w:eastAsia="hu-HU"/>
          <w:rPrChange w:id="2535" w:author="Gergo" w:date="2017-11-25T13:10:00Z">
            <w:rPr>
              <w:ins w:id="2536" w:author="Gergo" w:date="2017-11-24T11:42:00Z"/>
              <w:rFonts w:ascii="Consolas" w:hAnsi="Consolas" w:cs="Consolas"/>
              <w:color w:val="000000"/>
              <w:sz w:val="22"/>
              <w:szCs w:val="22"/>
              <w:lang w:val="en-US" w:eastAsia="hu-HU"/>
            </w:rPr>
          </w:rPrChange>
        </w:rPr>
        <w:pPrChange w:id="2537" w:author="Gergo" w:date="2017-11-24T11:44:00Z">
          <w:pPr>
            <w:pStyle w:val="Cmsor2"/>
          </w:pPr>
        </w:pPrChange>
      </w:pPr>
      <w:ins w:id="2538" w:author="Gergo" w:date="2017-11-24T11:41:00Z">
        <w:r w:rsidRPr="003355B9">
          <w:rPr>
            <w:rFonts w:ascii="Consolas" w:hAnsi="Consolas" w:cs="Consolas"/>
            <w:color w:val="000000"/>
            <w:sz w:val="22"/>
            <w:szCs w:val="22"/>
            <w:lang w:eastAsia="hu-HU"/>
            <w:rPrChange w:id="2539" w:author="Gergo" w:date="2017-11-25T13:10:00Z">
              <w:rPr>
                <w:rFonts w:ascii="Consolas" w:hAnsi="Consolas" w:cs="Consolas"/>
                <w:b w:val="0"/>
                <w:bCs w:val="0"/>
                <w:iCs w:val="0"/>
                <w:color w:val="000000"/>
                <w:sz w:val="22"/>
                <w:szCs w:val="22"/>
                <w:lang w:val="en-US" w:eastAsia="hu-HU"/>
              </w:rPr>
            </w:rPrChange>
          </w:rPr>
          <w:t>}</w:t>
        </w:r>
      </w:ins>
    </w:p>
    <w:p w14:paraId="2DE02A85" w14:textId="77777777" w:rsidR="00FE3ED4" w:rsidRPr="003355B9" w:rsidRDefault="00FE3ED4">
      <w:pPr>
        <w:autoSpaceDE w:val="0"/>
        <w:autoSpaceDN w:val="0"/>
        <w:adjustRightInd w:val="0"/>
        <w:spacing w:after="0" w:line="240" w:lineRule="auto"/>
        <w:ind w:firstLine="0"/>
        <w:jc w:val="left"/>
        <w:rPr>
          <w:ins w:id="2540" w:author="Gergo" w:date="2017-11-24T11:42:00Z"/>
          <w:rFonts w:ascii="Consolas" w:hAnsi="Consolas" w:cs="Consolas"/>
          <w:color w:val="000000"/>
          <w:sz w:val="22"/>
          <w:szCs w:val="22"/>
          <w:lang w:eastAsia="hu-HU"/>
          <w:rPrChange w:id="2541" w:author="Gergo" w:date="2017-11-25T13:10:00Z">
            <w:rPr>
              <w:ins w:id="2542" w:author="Gergo" w:date="2017-11-24T11:42:00Z"/>
              <w:rFonts w:ascii="Consolas" w:hAnsi="Consolas" w:cs="Consolas"/>
              <w:color w:val="000000"/>
              <w:sz w:val="19"/>
              <w:szCs w:val="19"/>
              <w:lang w:val="en-US" w:eastAsia="hu-HU"/>
            </w:rPr>
          </w:rPrChange>
        </w:rPr>
      </w:pPr>
      <w:ins w:id="2543" w:author="Gergo" w:date="2017-11-24T11:42:00Z">
        <w:r w:rsidRPr="003355B9">
          <w:rPr>
            <w:rFonts w:ascii="Consolas" w:hAnsi="Consolas" w:cs="Consolas"/>
            <w:color w:val="0000FF"/>
            <w:sz w:val="22"/>
            <w:szCs w:val="22"/>
            <w:lang w:eastAsia="hu-HU"/>
            <w:rPrChange w:id="2544"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545" w:author="Gergo" w:date="2017-11-25T13:10:00Z">
              <w:rPr>
                <w:rFonts w:ascii="Consolas" w:hAnsi="Consolas" w:cs="Consolas"/>
                <w:color w:val="000000"/>
                <w:sz w:val="19"/>
                <w:szCs w:val="19"/>
                <w:lang w:val="en-US" w:eastAsia="hu-HU"/>
              </w:rPr>
            </w:rPrChange>
          </w:rPr>
          <w:t xml:space="preserve"> (gameManager.Phase1 || gameManager.Phase2)</w:t>
        </w:r>
      </w:ins>
    </w:p>
    <w:p w14:paraId="0BCBFCD2" w14:textId="77777777" w:rsidR="00FE3ED4" w:rsidRPr="003355B9" w:rsidRDefault="00FE3ED4">
      <w:pPr>
        <w:autoSpaceDE w:val="0"/>
        <w:autoSpaceDN w:val="0"/>
        <w:adjustRightInd w:val="0"/>
        <w:spacing w:after="0" w:line="240" w:lineRule="auto"/>
        <w:ind w:firstLine="0"/>
        <w:jc w:val="left"/>
        <w:rPr>
          <w:ins w:id="2546" w:author="Gergo" w:date="2017-11-24T11:42:00Z"/>
          <w:rFonts w:ascii="Consolas" w:hAnsi="Consolas" w:cs="Consolas"/>
          <w:color w:val="000000"/>
          <w:sz w:val="22"/>
          <w:szCs w:val="22"/>
          <w:lang w:eastAsia="hu-HU"/>
          <w:rPrChange w:id="2547" w:author="Gergo" w:date="2017-11-25T13:10:00Z">
            <w:rPr>
              <w:ins w:id="2548" w:author="Gergo" w:date="2017-11-24T11:42:00Z"/>
              <w:rFonts w:ascii="Consolas" w:hAnsi="Consolas" w:cs="Consolas"/>
              <w:color w:val="000000"/>
              <w:sz w:val="19"/>
              <w:szCs w:val="19"/>
              <w:lang w:val="en-US" w:eastAsia="hu-HU"/>
            </w:rPr>
          </w:rPrChange>
        </w:rPr>
      </w:pPr>
      <w:ins w:id="2549" w:author="Gergo" w:date="2017-11-24T11:42:00Z">
        <w:r w:rsidRPr="003355B9">
          <w:rPr>
            <w:rFonts w:ascii="Consolas" w:hAnsi="Consolas" w:cs="Consolas"/>
            <w:color w:val="000000"/>
            <w:sz w:val="22"/>
            <w:szCs w:val="22"/>
            <w:lang w:eastAsia="hu-HU"/>
            <w:rPrChange w:id="2550" w:author="Gergo" w:date="2017-11-25T13:10:00Z">
              <w:rPr>
                <w:rFonts w:ascii="Consolas" w:hAnsi="Consolas" w:cs="Consolas"/>
                <w:color w:val="000000"/>
                <w:sz w:val="19"/>
                <w:szCs w:val="19"/>
                <w:lang w:val="en-US" w:eastAsia="hu-HU"/>
              </w:rPr>
            </w:rPrChange>
          </w:rPr>
          <w:t>{</w:t>
        </w:r>
      </w:ins>
    </w:p>
    <w:p w14:paraId="2BAEC93A" w14:textId="77777777" w:rsidR="00FE3ED4" w:rsidRPr="003355B9" w:rsidRDefault="00FE3ED4">
      <w:pPr>
        <w:autoSpaceDE w:val="0"/>
        <w:autoSpaceDN w:val="0"/>
        <w:adjustRightInd w:val="0"/>
        <w:spacing w:after="0" w:line="240" w:lineRule="auto"/>
        <w:ind w:firstLine="0"/>
        <w:jc w:val="left"/>
        <w:rPr>
          <w:ins w:id="2551" w:author="Gergo" w:date="2017-11-24T11:42:00Z"/>
          <w:rFonts w:ascii="Consolas" w:hAnsi="Consolas" w:cs="Consolas"/>
          <w:color w:val="000000"/>
          <w:sz w:val="22"/>
          <w:szCs w:val="22"/>
          <w:lang w:eastAsia="hu-HU"/>
          <w:rPrChange w:id="2552" w:author="Gergo" w:date="2017-11-25T13:10:00Z">
            <w:rPr>
              <w:ins w:id="2553" w:author="Gergo" w:date="2017-11-24T11:42:00Z"/>
              <w:rFonts w:ascii="Consolas" w:hAnsi="Consolas" w:cs="Consolas"/>
              <w:color w:val="000000"/>
              <w:sz w:val="19"/>
              <w:szCs w:val="19"/>
              <w:lang w:val="en-US" w:eastAsia="hu-HU"/>
            </w:rPr>
          </w:rPrChange>
        </w:rPr>
      </w:pPr>
      <w:ins w:id="2554" w:author="Gergo" w:date="2017-11-24T11:42:00Z">
        <w:r w:rsidRPr="003355B9">
          <w:rPr>
            <w:rFonts w:ascii="Consolas" w:hAnsi="Consolas" w:cs="Consolas"/>
            <w:color w:val="000000"/>
            <w:sz w:val="22"/>
            <w:szCs w:val="22"/>
            <w:lang w:eastAsia="hu-HU"/>
            <w:rPrChange w:id="2555" w:author="Gergo" w:date="2017-11-25T13:10:00Z">
              <w:rPr>
                <w:rFonts w:ascii="Consolas" w:hAnsi="Consolas" w:cs="Consolas"/>
                <w:color w:val="000000"/>
                <w:sz w:val="19"/>
                <w:szCs w:val="19"/>
                <w:lang w:val="en-US" w:eastAsia="hu-HU"/>
              </w:rPr>
            </w:rPrChange>
          </w:rPr>
          <w:t xml:space="preserve">   transform.position = </w:t>
        </w:r>
        <w:r w:rsidRPr="003355B9">
          <w:rPr>
            <w:rFonts w:ascii="Consolas" w:hAnsi="Consolas" w:cs="Consolas"/>
            <w:color w:val="2B91AF"/>
            <w:sz w:val="22"/>
            <w:szCs w:val="22"/>
            <w:lang w:eastAsia="hu-HU"/>
            <w:rPrChange w:id="2556" w:author="Gergo" w:date="2017-11-25T13:10:00Z">
              <w:rPr>
                <w:rFonts w:ascii="Consolas" w:hAnsi="Consolas" w:cs="Consolas"/>
                <w:color w:val="2B91AF"/>
                <w:sz w:val="19"/>
                <w:szCs w:val="19"/>
                <w:lang w:val="en-US" w:eastAsia="hu-HU"/>
              </w:rPr>
            </w:rPrChange>
          </w:rPr>
          <w:t>Vector3</w:t>
        </w:r>
        <w:r w:rsidRPr="003355B9">
          <w:rPr>
            <w:rFonts w:ascii="Consolas" w:hAnsi="Consolas" w:cs="Consolas"/>
            <w:color w:val="000000"/>
            <w:sz w:val="22"/>
            <w:szCs w:val="22"/>
            <w:lang w:eastAsia="hu-HU"/>
            <w:rPrChange w:id="2557" w:author="Gergo" w:date="2017-11-25T13:10:00Z">
              <w:rPr>
                <w:rFonts w:ascii="Consolas" w:hAnsi="Consolas" w:cs="Consolas"/>
                <w:color w:val="000000"/>
                <w:sz w:val="19"/>
                <w:szCs w:val="19"/>
                <w:lang w:val="en-US" w:eastAsia="hu-HU"/>
              </w:rPr>
            </w:rPrChange>
          </w:rPr>
          <w:t>.Lerp(</w:t>
        </w:r>
      </w:ins>
    </w:p>
    <w:p w14:paraId="6B6A6DBD" w14:textId="77777777" w:rsidR="00FE3ED4" w:rsidRPr="003355B9" w:rsidRDefault="00FE3ED4">
      <w:pPr>
        <w:autoSpaceDE w:val="0"/>
        <w:autoSpaceDN w:val="0"/>
        <w:adjustRightInd w:val="0"/>
        <w:spacing w:after="0" w:line="240" w:lineRule="auto"/>
        <w:ind w:firstLine="0"/>
        <w:jc w:val="left"/>
        <w:rPr>
          <w:ins w:id="2558" w:author="Gergo" w:date="2017-11-24T11:42:00Z"/>
          <w:rFonts w:ascii="Consolas" w:hAnsi="Consolas" w:cs="Consolas"/>
          <w:color w:val="000000"/>
          <w:sz w:val="22"/>
          <w:szCs w:val="22"/>
          <w:lang w:eastAsia="hu-HU"/>
          <w:rPrChange w:id="2559" w:author="Gergo" w:date="2017-11-25T13:10:00Z">
            <w:rPr>
              <w:ins w:id="2560" w:author="Gergo" w:date="2017-11-24T11:42:00Z"/>
              <w:rFonts w:ascii="Consolas" w:hAnsi="Consolas" w:cs="Consolas"/>
              <w:color w:val="000000"/>
              <w:sz w:val="19"/>
              <w:szCs w:val="19"/>
              <w:lang w:val="en-US" w:eastAsia="hu-HU"/>
            </w:rPr>
          </w:rPrChange>
        </w:rPr>
      </w:pPr>
      <w:ins w:id="2561" w:author="Gergo" w:date="2017-11-24T11:42:00Z">
        <w:r w:rsidRPr="003355B9">
          <w:rPr>
            <w:rFonts w:ascii="Consolas" w:hAnsi="Consolas" w:cs="Consolas"/>
            <w:color w:val="000000"/>
            <w:sz w:val="22"/>
            <w:szCs w:val="22"/>
            <w:lang w:eastAsia="hu-HU"/>
            <w:rPrChange w:id="2562" w:author="Gergo" w:date="2017-11-25T13:10:00Z">
              <w:rPr>
                <w:rFonts w:ascii="Consolas" w:hAnsi="Consolas" w:cs="Consolas"/>
                <w:color w:val="000000"/>
                <w:sz w:val="19"/>
                <w:szCs w:val="19"/>
                <w:lang w:val="en-US" w:eastAsia="hu-HU"/>
              </w:rPr>
            </w:rPrChange>
          </w:rPr>
          <w:t xml:space="preserve">       transform.position, fightStandPos, 0.15f);</w:t>
        </w:r>
      </w:ins>
    </w:p>
    <w:p w14:paraId="2FE0BDC1" w14:textId="6D00EA49" w:rsidR="00FE3ED4" w:rsidRPr="003355B9" w:rsidRDefault="00FE3ED4">
      <w:pPr>
        <w:spacing w:line="240" w:lineRule="auto"/>
        <w:ind w:firstLine="0"/>
        <w:rPr>
          <w:ins w:id="2563" w:author="Gergo" w:date="2017-11-24T11:42:00Z"/>
          <w:rFonts w:ascii="Consolas" w:hAnsi="Consolas" w:cs="Consolas"/>
          <w:color w:val="000000"/>
          <w:sz w:val="22"/>
          <w:szCs w:val="22"/>
          <w:lang w:eastAsia="hu-HU"/>
          <w:rPrChange w:id="2564" w:author="Gergo" w:date="2017-11-25T13:10:00Z">
            <w:rPr>
              <w:ins w:id="2565" w:author="Gergo" w:date="2017-11-24T11:42:00Z"/>
              <w:rFonts w:ascii="Consolas" w:hAnsi="Consolas" w:cs="Consolas"/>
              <w:color w:val="000000"/>
              <w:sz w:val="22"/>
              <w:szCs w:val="22"/>
              <w:lang w:val="en-US" w:eastAsia="hu-HU"/>
            </w:rPr>
          </w:rPrChange>
        </w:rPr>
        <w:pPrChange w:id="2566" w:author="Gergo" w:date="2017-11-24T11:44:00Z">
          <w:pPr>
            <w:pStyle w:val="Cmsor2"/>
          </w:pPr>
        </w:pPrChange>
      </w:pPr>
      <w:ins w:id="2567" w:author="Gergo" w:date="2017-11-24T11:42:00Z">
        <w:r w:rsidRPr="003355B9">
          <w:rPr>
            <w:rFonts w:ascii="Consolas" w:hAnsi="Consolas" w:cs="Consolas"/>
            <w:color w:val="000000"/>
            <w:sz w:val="22"/>
            <w:szCs w:val="22"/>
            <w:lang w:eastAsia="hu-HU"/>
            <w:rPrChange w:id="2568" w:author="Gergo" w:date="2017-11-25T13:10:00Z">
              <w:rPr>
                <w:rFonts w:ascii="Consolas" w:hAnsi="Consolas" w:cs="Consolas"/>
                <w:color w:val="000000"/>
                <w:sz w:val="19"/>
                <w:szCs w:val="19"/>
                <w:lang w:val="en-US" w:eastAsia="hu-HU"/>
              </w:rPr>
            </w:rPrChange>
          </w:rPr>
          <w:t>}</w:t>
        </w:r>
      </w:ins>
    </w:p>
    <w:p w14:paraId="77956E21" w14:textId="40B79E0C" w:rsidR="00355204" w:rsidRPr="0034280E" w:rsidRDefault="00355204">
      <w:pPr>
        <w:ind w:firstLine="0"/>
        <w:rPr>
          <w:ins w:id="2569" w:author="Gergo" w:date="2017-11-17T13:48:00Z"/>
        </w:rPr>
        <w:pPrChange w:id="2570" w:author="Gergo" w:date="2017-11-24T11:45:00Z">
          <w:pPr>
            <w:pStyle w:val="Cmsor2"/>
          </w:pPr>
        </w:pPrChange>
      </w:pPr>
    </w:p>
    <w:p w14:paraId="0B57BAAC" w14:textId="12E692F6" w:rsidR="004B7504" w:rsidRPr="003355B9" w:rsidRDefault="009654DF">
      <w:pPr>
        <w:pStyle w:val="Cmsor2"/>
        <w:rPr>
          <w:ins w:id="2571" w:author="Gergo" w:date="2017-11-24T12:00:00Z"/>
        </w:rPr>
      </w:pPr>
      <w:bookmarkStart w:id="2572" w:name="_Toc499416843"/>
      <w:ins w:id="2573" w:author="Gergo" w:date="2017-11-17T13:48:00Z">
        <w:r w:rsidRPr="003355B9">
          <w:t>Általános funkciók</w:t>
        </w:r>
      </w:ins>
      <w:bookmarkEnd w:id="2572"/>
    </w:p>
    <w:p w14:paraId="32A0ACAD" w14:textId="1075A7BD" w:rsidR="00384F14" w:rsidRPr="0034280E" w:rsidRDefault="00384F14">
      <w:pPr>
        <w:pStyle w:val="Cmsor3"/>
        <w:rPr>
          <w:ins w:id="2574" w:author="Gergo" w:date="2017-11-25T11:20:00Z"/>
        </w:rPr>
        <w:pPrChange w:id="2575" w:author="Gergo" w:date="2017-11-24T12:00:00Z">
          <w:pPr>
            <w:pStyle w:val="Cmsor2"/>
          </w:pPr>
        </w:pPrChange>
      </w:pPr>
      <w:bookmarkStart w:id="2576" w:name="_Toc499416844"/>
      <w:ins w:id="2577" w:author="Gergo" w:date="2017-11-24T12:01:00Z">
        <w:r w:rsidRPr="0034280E">
          <w:t>Kapcsolat az AdaptED keretrendszerrel</w:t>
        </w:r>
      </w:ins>
      <w:bookmarkEnd w:id="2576"/>
    </w:p>
    <w:p w14:paraId="0CB0C1EC" w14:textId="75E7772A" w:rsidR="007E3BC0" w:rsidRPr="003355B9" w:rsidRDefault="007E3BC0">
      <w:pPr>
        <w:rPr>
          <w:ins w:id="2578" w:author="Gergo" w:date="2017-11-25T11:30:00Z"/>
          <w:rPrChange w:id="2579" w:author="Gergo" w:date="2017-11-25T13:10:00Z">
            <w:rPr>
              <w:ins w:id="2580" w:author="Gergo" w:date="2017-11-25T11:30:00Z"/>
            </w:rPr>
          </w:rPrChange>
        </w:rPr>
        <w:pPrChange w:id="2581" w:author="Gergo" w:date="2017-11-25T11:20:00Z">
          <w:pPr>
            <w:pStyle w:val="Cmsor2"/>
          </w:pPr>
        </w:pPrChange>
      </w:pPr>
      <w:ins w:id="2582" w:author="Gergo" w:date="2017-11-25T11:23:00Z">
        <w:r w:rsidRPr="003355B9">
          <w:rPr>
            <w:rPrChange w:id="2583" w:author="Gergo" w:date="2017-11-25T13:10:00Z">
              <w:rPr>
                <w:b w:val="0"/>
                <w:bCs w:val="0"/>
                <w:iCs w:val="0"/>
              </w:rPr>
            </w:rPrChange>
          </w:rPr>
          <w:t xml:space="preserve">A </w:t>
        </w:r>
      </w:ins>
      <w:ins w:id="2584" w:author="Gergo" w:date="2017-11-25T11:25:00Z">
        <w:r w:rsidRPr="003355B9">
          <w:rPr>
            <w:rPrChange w:id="2585" w:author="Gergo" w:date="2017-11-25T13:10:00Z">
              <w:rPr>
                <w:b w:val="0"/>
                <w:bCs w:val="0"/>
                <w:iCs w:val="0"/>
              </w:rPr>
            </w:rPrChange>
          </w:rPr>
          <w:t xml:space="preserve">játék </w:t>
        </w:r>
        <w:r w:rsidR="00292519">
          <w:rPr>
            <w:rPrChange w:id="2586" w:author="Gergo" w:date="2017-11-25T13:10:00Z">
              <w:rPr/>
            </w:rPrChange>
          </w:rPr>
          <w:t>során bekövetkezett eseményeket</w:t>
        </w:r>
      </w:ins>
      <w:ins w:id="2587" w:author="Gergo" w:date="2017-11-25T11:30:00Z">
        <w:r w:rsidR="007E5CFD" w:rsidRPr="003355B9">
          <w:rPr>
            <w:rPrChange w:id="2588" w:author="Gergo" w:date="2017-11-25T13:10:00Z">
              <w:rPr>
                <w:b w:val="0"/>
                <w:bCs w:val="0"/>
                <w:iCs w:val="0"/>
              </w:rPr>
            </w:rPrChange>
          </w:rPr>
          <w:t xml:space="preserve"> - </w:t>
        </w:r>
      </w:ins>
      <w:ins w:id="2589" w:author="Gergo" w:date="2017-11-25T11:25:00Z">
        <w:r w:rsidRPr="003355B9">
          <w:rPr>
            <w:rPrChange w:id="2590" w:author="Gergo" w:date="2017-11-25T13:10:00Z">
              <w:rPr>
                <w:b w:val="0"/>
                <w:bCs w:val="0"/>
                <w:iCs w:val="0"/>
              </w:rPr>
            </w:rPrChange>
          </w:rPr>
          <w:t>melyek a szenzorok által mért értékeket is kezelik</w:t>
        </w:r>
      </w:ins>
      <w:ins w:id="2591" w:author="Gergo" w:date="2017-11-25T11:30:00Z">
        <w:r w:rsidR="007E5CFD" w:rsidRPr="003355B9">
          <w:rPr>
            <w:rPrChange w:id="2592" w:author="Gergo" w:date="2017-11-25T13:10:00Z">
              <w:rPr>
                <w:b w:val="0"/>
                <w:bCs w:val="0"/>
                <w:iCs w:val="0"/>
              </w:rPr>
            </w:rPrChange>
          </w:rPr>
          <w:t xml:space="preserve"> -</w:t>
        </w:r>
      </w:ins>
      <w:ins w:id="2593" w:author="Gergo" w:date="2017-11-25T11:25:00Z">
        <w:r w:rsidR="00292519">
          <w:rPr>
            <w:rPrChange w:id="2594" w:author="Gergo" w:date="2017-11-25T13:10:00Z">
              <w:rPr/>
            </w:rPrChange>
          </w:rPr>
          <w:t xml:space="preserve"> továbbküldöm</w:t>
        </w:r>
        <w:r w:rsidRPr="003355B9">
          <w:rPr>
            <w:rPrChange w:id="2595" w:author="Gergo" w:date="2017-11-25T13:10:00Z">
              <w:rPr>
                <w:b w:val="0"/>
                <w:bCs w:val="0"/>
                <w:iCs w:val="0"/>
              </w:rPr>
            </w:rPrChange>
          </w:rPr>
          <w:t xml:space="preserve"> </w:t>
        </w:r>
      </w:ins>
      <w:ins w:id="2596" w:author="Gergo" w:date="2017-11-25T11:30:00Z">
        <w:r w:rsidR="007E5CFD" w:rsidRPr="003355B9">
          <w:rPr>
            <w:rPrChange w:id="2597" w:author="Gergo" w:date="2017-11-25T13:10:00Z">
              <w:rPr>
                <w:b w:val="0"/>
                <w:bCs w:val="0"/>
                <w:iCs w:val="0"/>
              </w:rPr>
            </w:rPrChange>
          </w:rPr>
          <w:t xml:space="preserve">a keretrendszer felé, hogy a webes felületen kirajzolt grafikonon megjelenjenek. </w:t>
        </w:r>
      </w:ins>
    </w:p>
    <w:p w14:paraId="03E10EEA" w14:textId="10C9EB9F" w:rsidR="007E5CFD" w:rsidRPr="003355B9" w:rsidRDefault="007E5CFD">
      <w:pPr>
        <w:rPr>
          <w:ins w:id="2598" w:author="Gergo" w:date="2017-11-25T11:33:00Z"/>
          <w:rPrChange w:id="2599" w:author="Gergo" w:date="2017-11-25T13:10:00Z">
            <w:rPr>
              <w:ins w:id="2600" w:author="Gergo" w:date="2017-11-25T11:33:00Z"/>
            </w:rPr>
          </w:rPrChange>
        </w:rPr>
        <w:pPrChange w:id="2601" w:author="Gergo" w:date="2017-11-25T11:20:00Z">
          <w:pPr>
            <w:pStyle w:val="Cmsor2"/>
          </w:pPr>
        </w:pPrChange>
      </w:pPr>
      <w:ins w:id="2602" w:author="Gergo" w:date="2017-11-25T11:31:00Z">
        <w:r w:rsidRPr="003355B9">
          <w:rPr>
            <w:rPrChange w:id="2603" w:author="Gergo" w:date="2017-11-25T13:10:00Z">
              <w:rPr>
                <w:b w:val="0"/>
                <w:bCs w:val="0"/>
                <w:iCs w:val="0"/>
              </w:rPr>
            </w:rPrChange>
          </w:rPr>
          <w:t>A egyes szenzoreseményekről pl.: a nyugalom</w:t>
        </w:r>
      </w:ins>
      <w:ins w:id="2604" w:author="Gergo" w:date="2017-12-03T19:34:00Z">
        <w:r w:rsidR="00292519">
          <w:t>,</w:t>
        </w:r>
      </w:ins>
      <w:ins w:id="2605" w:author="Gergo" w:date="2017-11-25T11:31:00Z">
        <w:r w:rsidR="00292519">
          <w:rPr>
            <w:rPrChange w:id="2606" w:author="Gergo" w:date="2017-11-25T13:10:00Z">
              <w:rPr/>
            </w:rPrChange>
          </w:rPr>
          <w:t xml:space="preserve"> vagy a koncentráció értékének</w:t>
        </w:r>
        <w:r w:rsidRPr="003355B9">
          <w:rPr>
            <w:rPrChange w:id="2607" w:author="Gergo" w:date="2017-11-25T13:10:00Z">
              <w:rPr>
                <w:b w:val="0"/>
                <w:bCs w:val="0"/>
                <w:iCs w:val="0"/>
              </w:rPr>
            </w:rPrChange>
          </w:rPr>
          <w:t xml:space="preserve"> megváltozásáról, vagy a fejpánttal való kapcsolat nem megfe</w:t>
        </w:r>
      </w:ins>
      <w:ins w:id="2608" w:author="Gergo" w:date="2017-11-25T11:33:00Z">
        <w:r w:rsidRPr="003355B9">
          <w:rPr>
            <w:rPrChange w:id="2609" w:author="Gergo" w:date="2017-11-25T13:10:00Z">
              <w:rPr>
                <w:b w:val="0"/>
                <w:bCs w:val="0"/>
                <w:iCs w:val="0"/>
              </w:rPr>
            </w:rPrChange>
          </w:rPr>
          <w:t>l</w:t>
        </w:r>
      </w:ins>
      <w:ins w:id="2610" w:author="Gergo" w:date="2017-11-25T11:31:00Z">
        <w:r w:rsidRPr="003355B9">
          <w:rPr>
            <w:rPrChange w:id="2611" w:author="Gergo" w:date="2017-11-25T13:10:00Z">
              <w:rPr>
                <w:b w:val="0"/>
                <w:bCs w:val="0"/>
                <w:iCs w:val="0"/>
              </w:rPr>
            </w:rPrChange>
          </w:rPr>
          <w:t>elő állapotáról</w:t>
        </w:r>
      </w:ins>
      <w:ins w:id="2612" w:author="Gergo" w:date="2017-11-25T11:33:00Z">
        <w:r w:rsidRPr="003355B9">
          <w:rPr>
            <w:rPrChange w:id="2613" w:author="Gergo" w:date="2017-11-25T13:10:00Z">
              <w:rPr>
                <w:b w:val="0"/>
                <w:bCs w:val="0"/>
                <w:iCs w:val="0"/>
              </w:rPr>
            </w:rPrChange>
          </w:rPr>
          <w:t xml:space="preserve"> értesíteni </w:t>
        </w:r>
        <w:r w:rsidRPr="003355B9">
          <w:rPr>
            <w:rPrChange w:id="2614" w:author="Gergo" w:date="2017-11-25T13:10:00Z">
              <w:rPr>
                <w:b w:val="0"/>
                <w:bCs w:val="0"/>
                <w:iCs w:val="0"/>
              </w:rPr>
            </w:rPrChange>
          </w:rPr>
          <w:lastRenderedPageBreak/>
          <w:t xml:space="preserve">szeretném magát a játékot is, így a keretrendszeren keresztül a Unitys alkalmazásnak </w:t>
        </w:r>
      </w:ins>
      <w:ins w:id="2615" w:author="Gergo" w:date="2017-12-03T19:36:00Z">
        <w:r w:rsidR="00292519">
          <w:t xml:space="preserve">is </w:t>
        </w:r>
      </w:ins>
      <w:ins w:id="2616" w:author="Gergo" w:date="2017-11-25T11:33:00Z">
        <w:r w:rsidRPr="003355B9">
          <w:rPr>
            <w:rPrChange w:id="2617" w:author="Gergo" w:date="2017-11-25T13:10:00Z">
              <w:rPr>
                <w:b w:val="0"/>
                <w:bCs w:val="0"/>
                <w:iCs w:val="0"/>
              </w:rPr>
            </w:rPrChange>
          </w:rPr>
          <w:t>el kell küldeni ezeket.</w:t>
        </w:r>
      </w:ins>
    </w:p>
    <w:p w14:paraId="7526361A" w14:textId="47C51566" w:rsidR="007E5CFD" w:rsidRPr="003355B9" w:rsidRDefault="007E5CFD">
      <w:pPr>
        <w:rPr>
          <w:ins w:id="2618" w:author="Gergo" w:date="2017-11-25T12:59:00Z"/>
          <w:rPrChange w:id="2619" w:author="Gergo" w:date="2017-11-25T13:10:00Z">
            <w:rPr>
              <w:ins w:id="2620" w:author="Gergo" w:date="2017-11-25T12:59:00Z"/>
            </w:rPr>
          </w:rPrChange>
        </w:rPr>
        <w:pPrChange w:id="2621" w:author="Gergo" w:date="2017-11-25T11:20:00Z">
          <w:pPr>
            <w:pStyle w:val="Cmsor2"/>
          </w:pPr>
        </w:pPrChange>
      </w:pPr>
      <w:ins w:id="2622" w:author="Gergo" w:date="2017-11-25T11:34:00Z">
        <w:r w:rsidRPr="003355B9">
          <w:rPr>
            <w:rPrChange w:id="2623" w:author="Gergo" w:date="2017-11-25T13:10:00Z">
              <w:rPr>
                <w:b w:val="0"/>
                <w:bCs w:val="0"/>
                <w:iCs w:val="0"/>
              </w:rPr>
            </w:rPrChange>
          </w:rPr>
          <w:t>A fenti két pont kétirányú kommunikációt igényel a java nyelven íródott androidos alkalmazás, és</w:t>
        </w:r>
      </w:ins>
      <w:ins w:id="2624" w:author="Gergo" w:date="2017-11-25T11:35:00Z">
        <w:r w:rsidRPr="003355B9">
          <w:rPr>
            <w:rPrChange w:id="2625" w:author="Gergo" w:date="2017-11-25T13:10:00Z">
              <w:rPr>
                <w:b w:val="0"/>
                <w:bCs w:val="0"/>
                <w:iCs w:val="0"/>
              </w:rPr>
            </w:rPrChange>
          </w:rPr>
          <w:t xml:space="preserve"> a C# nyelven íródott Unitys játék között.</w:t>
        </w:r>
      </w:ins>
      <w:ins w:id="2626" w:author="Gergo" w:date="2017-11-25T11:41:00Z">
        <w:r w:rsidR="00677D06" w:rsidRPr="003355B9">
          <w:rPr>
            <w:rPrChange w:id="2627" w:author="Gergo" w:date="2017-11-25T13:10:00Z">
              <w:rPr>
                <w:b w:val="0"/>
                <w:bCs w:val="0"/>
                <w:iCs w:val="0"/>
              </w:rPr>
            </w:rPrChange>
          </w:rPr>
          <w:t xml:space="preserve"> A C# alkalmazásból az androidos keretrendszer elérése az exportáláskor a Unity által generált UnityPlayer osztályon keresztül történik</w:t>
        </w:r>
      </w:ins>
      <w:ins w:id="2628" w:author="Gergo" w:date="2017-11-25T11:43:00Z">
        <w:r w:rsidR="00677D06" w:rsidRPr="003355B9">
          <w:rPr>
            <w:rPrChange w:id="2629" w:author="Gergo" w:date="2017-11-25T13:10:00Z">
              <w:rPr>
                <w:b w:val="0"/>
                <w:bCs w:val="0"/>
                <w:iCs w:val="0"/>
              </w:rPr>
            </w:rPrChange>
          </w:rPr>
          <w:t>.</w:t>
        </w:r>
      </w:ins>
      <w:ins w:id="2630" w:author="Gergo" w:date="2017-11-25T12:34:00Z">
        <w:r w:rsidR="003814E4" w:rsidRPr="003355B9">
          <w:rPr>
            <w:rPrChange w:id="2631" w:author="Gergo" w:date="2017-11-25T13:10:00Z">
              <w:rPr>
                <w:b w:val="0"/>
                <w:bCs w:val="0"/>
                <w:iCs w:val="0"/>
              </w:rPr>
            </w:rPrChange>
          </w:rPr>
          <w:t xml:space="preserve"> A játék oldaláról a kommunikációt az </w:t>
        </w:r>
        <w:r w:rsidR="003814E4" w:rsidRPr="003355B9">
          <w:rPr>
            <w:rFonts w:ascii="Consolas" w:hAnsi="Consolas"/>
            <w:rPrChange w:id="2632" w:author="Gergo" w:date="2017-11-25T13:10:00Z">
              <w:rPr>
                <w:b w:val="0"/>
                <w:bCs w:val="0"/>
                <w:iCs w:val="0"/>
              </w:rPr>
            </w:rPrChange>
          </w:rPr>
          <w:t>AdaptEDConnector</w:t>
        </w:r>
        <w:r w:rsidR="003814E4" w:rsidRPr="0034280E">
          <w:t xml:space="preserve"> osztályom kezeli.</w:t>
        </w:r>
      </w:ins>
      <w:ins w:id="2633" w:author="Gergo" w:date="2017-11-25T11:43:00Z">
        <w:r w:rsidR="00677D06" w:rsidRPr="003355B9">
          <w:rPr>
            <w:rPrChange w:id="2634" w:author="Gergo" w:date="2017-11-25T13:10:00Z">
              <w:rPr>
                <w:b w:val="0"/>
                <w:bCs w:val="0"/>
                <w:iCs w:val="0"/>
              </w:rPr>
            </w:rPrChange>
          </w:rPr>
          <w:t xml:space="preserve"> </w:t>
        </w:r>
      </w:ins>
      <w:ins w:id="2635" w:author="Gergo" w:date="2017-11-25T11:44:00Z">
        <w:r w:rsidR="00677D06" w:rsidRPr="003355B9">
          <w:rPr>
            <w:rPrChange w:id="2636" w:author="Gergo" w:date="2017-11-25T13:10:00Z">
              <w:rPr>
                <w:b w:val="0"/>
                <w:bCs w:val="0"/>
                <w:iCs w:val="0"/>
              </w:rPr>
            </w:rPrChange>
          </w:rPr>
          <w:t xml:space="preserve">A </w:t>
        </w:r>
        <w:r w:rsidR="00677D06" w:rsidRPr="003355B9">
          <w:rPr>
            <w:rFonts w:ascii="Consolas" w:hAnsi="Consolas"/>
            <w:rPrChange w:id="2637" w:author="Gergo" w:date="2017-11-25T13:10:00Z">
              <w:rPr>
                <w:b w:val="0"/>
                <w:bCs w:val="0"/>
                <w:iCs w:val="0"/>
              </w:rPr>
            </w:rPrChange>
          </w:rPr>
          <w:t>UnityPlay</w:t>
        </w:r>
      </w:ins>
      <w:ins w:id="2638" w:author="Gergo" w:date="2017-11-25T12:33:00Z">
        <w:r w:rsidR="003814E4" w:rsidRPr="003355B9">
          <w:rPr>
            <w:rFonts w:ascii="Consolas" w:hAnsi="Consolas"/>
            <w:rPrChange w:id="2639" w:author="Gergo" w:date="2017-11-25T13:10:00Z">
              <w:rPr>
                <w:b w:val="0"/>
                <w:bCs w:val="0"/>
                <w:iCs w:val="0"/>
              </w:rPr>
            </w:rPrChange>
          </w:rPr>
          <w:t>e</w:t>
        </w:r>
      </w:ins>
      <w:ins w:id="2640" w:author="Gergo" w:date="2017-11-25T11:44:00Z">
        <w:r w:rsidR="00677D06" w:rsidRPr="003355B9">
          <w:rPr>
            <w:rFonts w:ascii="Consolas" w:hAnsi="Consolas"/>
            <w:rPrChange w:id="2641" w:author="Gergo" w:date="2017-11-25T13:10:00Z">
              <w:rPr>
                <w:b w:val="0"/>
                <w:bCs w:val="0"/>
                <w:iCs w:val="0"/>
              </w:rPr>
            </w:rPrChange>
          </w:rPr>
          <w:t>r</w:t>
        </w:r>
        <w:r w:rsidR="00677D06" w:rsidRPr="0034280E">
          <w:t xml:space="preserve"> reprezentálja a futó játékot az android alkalmazáson belül</w:t>
        </w:r>
      </w:ins>
      <w:ins w:id="2642" w:author="Gergo" w:date="2017-11-25T12:32:00Z">
        <w:r w:rsidR="003814E4" w:rsidRPr="003355B9">
          <w:rPr>
            <w:rPrChange w:id="2643" w:author="Gergo" w:date="2017-11-25T13:10:00Z">
              <w:rPr>
                <w:b w:val="0"/>
                <w:bCs w:val="0"/>
                <w:iCs w:val="0"/>
              </w:rPr>
            </w:rPrChange>
          </w:rPr>
          <w:t xml:space="preserve">. Előszőr egy ilyen osztályt képviselő </w:t>
        </w:r>
      </w:ins>
      <w:ins w:id="2644" w:author="Gergo" w:date="2017-11-25T12:37:00Z">
        <w:r w:rsidR="003814E4" w:rsidRPr="003355B9">
          <w:rPr>
            <w:rPrChange w:id="2645" w:author="Gergo" w:date="2017-11-25T13:10:00Z">
              <w:rPr>
                <w:b w:val="0"/>
                <w:bCs w:val="0"/>
                <w:iCs w:val="0"/>
              </w:rPr>
            </w:rPrChange>
          </w:rPr>
          <w:t xml:space="preserve">objektumot kell létrehozni, majd elkérni tőle, hogy melyik jelenleg futó </w:t>
        </w:r>
      </w:ins>
      <w:ins w:id="2646" w:author="Gergo" w:date="2017-11-25T12:38:00Z">
        <w:r w:rsidR="003814E4" w:rsidRPr="003355B9">
          <w:rPr>
            <w:rPrChange w:id="2647" w:author="Gergo" w:date="2017-11-25T13:10:00Z">
              <w:rPr>
                <w:b w:val="0"/>
                <w:bCs w:val="0"/>
                <w:iCs w:val="0"/>
              </w:rPr>
            </w:rPrChange>
          </w:rPr>
          <w:t xml:space="preserve">androidos </w:t>
        </w:r>
      </w:ins>
      <w:ins w:id="2648" w:author="Gergo" w:date="2017-11-25T12:37:00Z">
        <w:r w:rsidR="003814E4" w:rsidRPr="003355B9">
          <w:rPr>
            <w:rPrChange w:id="2649" w:author="Gergo" w:date="2017-11-25T13:10:00Z">
              <w:rPr>
                <w:b w:val="0"/>
                <w:bCs w:val="0"/>
                <w:iCs w:val="0"/>
              </w:rPr>
            </w:rPrChange>
          </w:rPr>
          <w:t>activi</w:t>
        </w:r>
        <w:r w:rsidR="004C44D2">
          <w:rPr>
            <w:rPrChange w:id="2650" w:author="Gergo" w:date="2017-11-25T13:10:00Z">
              <w:rPr/>
            </w:rPrChange>
          </w:rPr>
          <w:t>ty használja. Egy alkalmazásban</w:t>
        </w:r>
        <w:r w:rsidR="003814E4" w:rsidRPr="003355B9">
          <w:rPr>
            <w:rPrChange w:id="2651" w:author="Gergo" w:date="2017-11-25T13:10:00Z">
              <w:rPr>
                <w:b w:val="0"/>
                <w:bCs w:val="0"/>
                <w:iCs w:val="0"/>
              </w:rPr>
            </w:rPrChange>
          </w:rPr>
          <w:t xml:space="preserve"> csak egy aktív </w:t>
        </w:r>
        <w:r w:rsidR="003814E4" w:rsidRPr="003355B9">
          <w:rPr>
            <w:rFonts w:ascii="Consolas" w:hAnsi="Consolas"/>
            <w:rPrChange w:id="2652" w:author="Gergo" w:date="2017-11-25T13:10:00Z">
              <w:rPr>
                <w:b w:val="0"/>
                <w:bCs w:val="0"/>
                <w:iCs w:val="0"/>
              </w:rPr>
            </w:rPrChange>
          </w:rPr>
          <w:t>UnityPlayer</w:t>
        </w:r>
        <w:r w:rsidR="003814E4" w:rsidRPr="0034280E">
          <w:t xml:space="preserve"> példány lehet.</w:t>
        </w:r>
      </w:ins>
      <w:ins w:id="2653" w:author="Gergo" w:date="2017-11-25T12:48:00Z">
        <w:r w:rsidR="00FB3DD4" w:rsidRPr="003355B9">
          <w:rPr>
            <w:rPrChange w:id="2654" w:author="Gergo" w:date="2017-11-25T13:10:00Z">
              <w:rPr>
                <w:b w:val="0"/>
                <w:bCs w:val="0"/>
                <w:iCs w:val="0"/>
              </w:rPr>
            </w:rPrChange>
          </w:rPr>
          <w:t xml:space="preserve"> </w:t>
        </w:r>
      </w:ins>
      <w:ins w:id="2655" w:author="Gergo" w:date="2017-11-25T12:50:00Z">
        <w:r w:rsidR="00FB3DD4" w:rsidRPr="003355B9">
          <w:rPr>
            <w:rPrChange w:id="2656" w:author="Gergo" w:date="2017-11-25T13:10:00Z">
              <w:rPr>
                <w:b w:val="0"/>
                <w:bCs w:val="0"/>
                <w:iCs w:val="0"/>
              </w:rPr>
            </w:rPrChange>
          </w:rPr>
          <w:t>Az aktív activity-r</w:t>
        </w:r>
        <w:r w:rsidR="004C44D2">
          <w:rPr>
            <w:rPrChange w:id="2657" w:author="Gergo" w:date="2017-11-25T13:10:00Z">
              <w:rPr/>
            </w:rPrChange>
          </w:rPr>
          <w:t>e mutató referencia birtokában,</w:t>
        </w:r>
        <w:r w:rsidR="00FB3DD4" w:rsidRPr="003355B9">
          <w:rPr>
            <w:rPrChange w:id="2658" w:author="Gergo" w:date="2017-11-25T13:10:00Z">
              <w:rPr>
                <w:b w:val="0"/>
                <w:bCs w:val="0"/>
                <w:iCs w:val="0"/>
              </w:rPr>
            </w:rPrChange>
          </w:rPr>
          <w:t>meghívhatjuk annak metódusait, és átadhatunk ne</w:t>
        </w:r>
        <w:r w:rsidR="001F0C1D" w:rsidRPr="003355B9">
          <w:rPr>
            <w:rPrChange w:id="2659" w:author="Gergo" w:date="2017-11-25T13:10:00Z">
              <w:rPr>
                <w:b w:val="0"/>
                <w:bCs w:val="0"/>
                <w:iCs w:val="0"/>
              </w:rPr>
            </w:rPrChange>
          </w:rPr>
          <w:t>ki paramétereket. A rúnarajzolás közben vétett hiba felküldését</w:t>
        </w:r>
        <w:r w:rsidR="002F6C7A" w:rsidRPr="003355B9">
          <w:rPr>
            <w:rPrChange w:id="2660" w:author="Gergo" w:date="2017-11-25T13:10:00Z">
              <w:rPr>
                <w:b w:val="0"/>
                <w:bCs w:val="0"/>
                <w:iCs w:val="0"/>
              </w:rPr>
            </w:rPrChange>
          </w:rPr>
          <w:t xml:space="preserve"> az alábbi kódr</w:t>
        </w:r>
        <w:r w:rsidR="002C05D4" w:rsidRPr="003355B9">
          <w:rPr>
            <w:rPrChange w:id="2661" w:author="Gergo" w:date="2017-11-25T13:10:00Z">
              <w:rPr>
                <w:b w:val="0"/>
                <w:bCs w:val="0"/>
                <w:iCs w:val="0"/>
              </w:rPr>
            </w:rPrChange>
          </w:rPr>
          <w:t>észlet szerint valósítottam meg:</w:t>
        </w:r>
      </w:ins>
    </w:p>
    <w:p w14:paraId="3E5DAFE6" w14:textId="77777777" w:rsidR="001F0C1D" w:rsidRPr="003355B9" w:rsidRDefault="001F0C1D" w:rsidP="001F0C1D">
      <w:pPr>
        <w:autoSpaceDE w:val="0"/>
        <w:autoSpaceDN w:val="0"/>
        <w:adjustRightInd w:val="0"/>
        <w:spacing w:after="0" w:line="240" w:lineRule="auto"/>
        <w:ind w:firstLine="0"/>
        <w:jc w:val="left"/>
        <w:rPr>
          <w:ins w:id="2662" w:author="Gergo" w:date="2017-11-25T13:00:00Z"/>
          <w:rFonts w:ascii="Consolas" w:hAnsi="Consolas" w:cs="Consolas"/>
          <w:color w:val="000000"/>
          <w:sz w:val="22"/>
          <w:szCs w:val="22"/>
          <w:lang w:eastAsia="hu-HU"/>
          <w:rPrChange w:id="2663" w:author="Gergo" w:date="2017-11-25T13:10:00Z">
            <w:rPr>
              <w:ins w:id="2664" w:author="Gergo" w:date="2017-11-25T13:00:00Z"/>
              <w:rFonts w:ascii="Consolas" w:hAnsi="Consolas" w:cs="Consolas"/>
              <w:color w:val="000000"/>
              <w:sz w:val="19"/>
              <w:szCs w:val="19"/>
              <w:lang w:val="en-US" w:eastAsia="hu-HU"/>
            </w:rPr>
          </w:rPrChange>
        </w:rPr>
      </w:pPr>
      <w:ins w:id="2665" w:author="Gergo" w:date="2017-11-25T13:00:00Z">
        <w:r w:rsidRPr="003355B9">
          <w:rPr>
            <w:rFonts w:ascii="Consolas" w:hAnsi="Consolas" w:cs="Consolas"/>
            <w:color w:val="0000FF"/>
            <w:sz w:val="22"/>
            <w:szCs w:val="22"/>
            <w:lang w:eastAsia="hu-HU"/>
            <w:rPrChange w:id="2666" w:author="Gergo" w:date="2017-11-25T13:10:00Z">
              <w:rPr>
                <w:rFonts w:ascii="Consolas" w:hAnsi="Consolas" w:cs="Consolas"/>
                <w:color w:val="0000FF"/>
                <w:sz w:val="19"/>
                <w:szCs w:val="19"/>
                <w:lang w:val="en-US" w:eastAsia="hu-HU"/>
              </w:rPr>
            </w:rPrChange>
          </w:rPr>
          <w:t>public</w:t>
        </w:r>
        <w:r w:rsidRPr="003355B9">
          <w:rPr>
            <w:rFonts w:ascii="Consolas" w:hAnsi="Consolas" w:cs="Consolas"/>
            <w:color w:val="000000"/>
            <w:sz w:val="22"/>
            <w:szCs w:val="22"/>
            <w:lang w:eastAsia="hu-HU"/>
            <w:rPrChange w:id="2667"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668" w:author="Gergo" w:date="2017-11-25T13:10:00Z">
              <w:rPr>
                <w:rFonts w:ascii="Consolas" w:hAnsi="Consolas" w:cs="Consolas"/>
                <w:color w:val="0000FF"/>
                <w:sz w:val="19"/>
                <w:szCs w:val="19"/>
                <w:lang w:val="en-US" w:eastAsia="hu-HU"/>
              </w:rPr>
            </w:rPrChange>
          </w:rPr>
          <w:t>static</w:t>
        </w:r>
        <w:r w:rsidRPr="003355B9">
          <w:rPr>
            <w:rFonts w:ascii="Consolas" w:hAnsi="Consolas" w:cs="Consolas"/>
            <w:color w:val="000000"/>
            <w:sz w:val="22"/>
            <w:szCs w:val="22"/>
            <w:lang w:eastAsia="hu-HU"/>
            <w:rPrChange w:id="2669"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670" w:author="Gergo" w:date="2017-11-25T13:10:00Z">
              <w:rPr>
                <w:rFonts w:ascii="Consolas" w:hAnsi="Consolas" w:cs="Consolas"/>
                <w:color w:val="0000FF"/>
                <w:sz w:val="19"/>
                <w:szCs w:val="19"/>
                <w:lang w:val="en-US" w:eastAsia="hu-HU"/>
              </w:rPr>
            </w:rPrChange>
          </w:rPr>
          <w:t>void</w:t>
        </w:r>
        <w:r w:rsidRPr="003355B9">
          <w:rPr>
            <w:rFonts w:ascii="Consolas" w:hAnsi="Consolas" w:cs="Consolas"/>
            <w:color w:val="000000"/>
            <w:sz w:val="22"/>
            <w:szCs w:val="22"/>
            <w:lang w:eastAsia="hu-HU"/>
            <w:rPrChange w:id="2671" w:author="Gergo" w:date="2017-11-25T13:10:00Z">
              <w:rPr>
                <w:rFonts w:ascii="Consolas" w:hAnsi="Consolas" w:cs="Consolas"/>
                <w:color w:val="000000"/>
                <w:sz w:val="19"/>
                <w:szCs w:val="19"/>
                <w:lang w:val="en-US" w:eastAsia="hu-HU"/>
              </w:rPr>
            </w:rPrChange>
          </w:rPr>
          <w:t xml:space="preserve"> sendRuneFaultEvent(</w:t>
        </w:r>
        <w:r w:rsidRPr="003355B9">
          <w:rPr>
            <w:rFonts w:ascii="Consolas" w:hAnsi="Consolas" w:cs="Consolas"/>
            <w:color w:val="0000FF"/>
            <w:sz w:val="22"/>
            <w:szCs w:val="22"/>
            <w:lang w:eastAsia="hu-HU"/>
            <w:rPrChange w:id="2672" w:author="Gergo" w:date="2017-11-25T13:10:00Z">
              <w:rPr>
                <w:rFonts w:ascii="Consolas" w:hAnsi="Consolas" w:cs="Consolas"/>
                <w:color w:val="0000FF"/>
                <w:sz w:val="19"/>
                <w:szCs w:val="19"/>
                <w:lang w:val="en-US" w:eastAsia="hu-HU"/>
              </w:rPr>
            </w:rPrChange>
          </w:rPr>
          <w:t>int</w:t>
        </w:r>
        <w:r w:rsidRPr="003355B9">
          <w:rPr>
            <w:rFonts w:ascii="Consolas" w:hAnsi="Consolas" w:cs="Consolas"/>
            <w:color w:val="000000"/>
            <w:sz w:val="22"/>
            <w:szCs w:val="22"/>
            <w:lang w:eastAsia="hu-HU"/>
            <w:rPrChange w:id="2673" w:author="Gergo" w:date="2017-11-25T13:10:00Z">
              <w:rPr>
                <w:rFonts w:ascii="Consolas" w:hAnsi="Consolas" w:cs="Consolas"/>
                <w:color w:val="000000"/>
                <w:sz w:val="19"/>
                <w:szCs w:val="19"/>
                <w:lang w:val="en-US" w:eastAsia="hu-HU"/>
              </w:rPr>
            </w:rPrChange>
          </w:rPr>
          <w:t xml:space="preserve"> faultCount, </w:t>
        </w:r>
        <w:r w:rsidRPr="003355B9">
          <w:rPr>
            <w:rFonts w:ascii="Consolas" w:hAnsi="Consolas" w:cs="Consolas"/>
            <w:color w:val="0000FF"/>
            <w:sz w:val="22"/>
            <w:szCs w:val="22"/>
            <w:lang w:eastAsia="hu-HU"/>
            <w:rPrChange w:id="2674" w:author="Gergo" w:date="2017-11-25T13:10:00Z">
              <w:rPr>
                <w:rFonts w:ascii="Consolas" w:hAnsi="Consolas" w:cs="Consolas"/>
                <w:color w:val="0000FF"/>
                <w:sz w:val="19"/>
                <w:szCs w:val="19"/>
                <w:lang w:val="en-US" w:eastAsia="hu-HU"/>
              </w:rPr>
            </w:rPrChange>
          </w:rPr>
          <w:t>string</w:t>
        </w:r>
        <w:r w:rsidRPr="003355B9">
          <w:rPr>
            <w:rFonts w:ascii="Consolas" w:hAnsi="Consolas" w:cs="Consolas"/>
            <w:color w:val="000000"/>
            <w:sz w:val="22"/>
            <w:szCs w:val="22"/>
            <w:lang w:eastAsia="hu-HU"/>
            <w:rPrChange w:id="2675" w:author="Gergo" w:date="2017-11-25T13:10:00Z">
              <w:rPr>
                <w:rFonts w:ascii="Consolas" w:hAnsi="Consolas" w:cs="Consolas"/>
                <w:color w:val="000000"/>
                <w:sz w:val="19"/>
                <w:szCs w:val="19"/>
                <w:lang w:val="en-US" w:eastAsia="hu-HU"/>
              </w:rPr>
            </w:rPrChange>
          </w:rPr>
          <w:t xml:space="preserve"> runeType)</w:t>
        </w:r>
      </w:ins>
    </w:p>
    <w:p w14:paraId="2B31CFF1" w14:textId="77777777" w:rsidR="001F0C1D" w:rsidRPr="003355B9" w:rsidRDefault="001F0C1D" w:rsidP="001F0C1D">
      <w:pPr>
        <w:autoSpaceDE w:val="0"/>
        <w:autoSpaceDN w:val="0"/>
        <w:adjustRightInd w:val="0"/>
        <w:spacing w:after="0" w:line="240" w:lineRule="auto"/>
        <w:ind w:firstLine="0"/>
        <w:jc w:val="left"/>
        <w:rPr>
          <w:ins w:id="2676" w:author="Gergo" w:date="2017-11-25T13:00:00Z"/>
          <w:rFonts w:ascii="Consolas" w:hAnsi="Consolas" w:cs="Consolas"/>
          <w:color w:val="000000"/>
          <w:sz w:val="22"/>
          <w:szCs w:val="22"/>
          <w:lang w:eastAsia="hu-HU"/>
          <w:rPrChange w:id="2677" w:author="Gergo" w:date="2017-11-25T13:10:00Z">
            <w:rPr>
              <w:ins w:id="2678" w:author="Gergo" w:date="2017-11-25T13:00:00Z"/>
              <w:rFonts w:ascii="Consolas" w:hAnsi="Consolas" w:cs="Consolas"/>
              <w:color w:val="000000"/>
              <w:sz w:val="19"/>
              <w:szCs w:val="19"/>
              <w:lang w:val="en-US" w:eastAsia="hu-HU"/>
            </w:rPr>
          </w:rPrChange>
        </w:rPr>
      </w:pPr>
      <w:ins w:id="2679" w:author="Gergo" w:date="2017-11-25T13:00:00Z">
        <w:r w:rsidRPr="003355B9">
          <w:rPr>
            <w:rFonts w:ascii="Consolas" w:hAnsi="Consolas" w:cs="Consolas"/>
            <w:color w:val="000000"/>
            <w:sz w:val="22"/>
            <w:szCs w:val="22"/>
            <w:lang w:eastAsia="hu-HU"/>
            <w:rPrChange w:id="2680" w:author="Gergo" w:date="2017-11-25T13:10:00Z">
              <w:rPr>
                <w:rFonts w:ascii="Consolas" w:hAnsi="Consolas" w:cs="Consolas"/>
                <w:color w:val="000000"/>
                <w:sz w:val="19"/>
                <w:szCs w:val="19"/>
                <w:lang w:val="en-US" w:eastAsia="hu-HU"/>
              </w:rPr>
            </w:rPrChange>
          </w:rPr>
          <w:t>{</w:t>
        </w:r>
      </w:ins>
    </w:p>
    <w:p w14:paraId="31030BAC" w14:textId="77777777" w:rsidR="001F0C1D" w:rsidRPr="003355B9" w:rsidRDefault="001F0C1D" w:rsidP="001F0C1D">
      <w:pPr>
        <w:autoSpaceDE w:val="0"/>
        <w:autoSpaceDN w:val="0"/>
        <w:adjustRightInd w:val="0"/>
        <w:spacing w:after="0" w:line="240" w:lineRule="auto"/>
        <w:ind w:firstLine="0"/>
        <w:jc w:val="left"/>
        <w:rPr>
          <w:ins w:id="2681" w:author="Gergo" w:date="2017-11-25T13:00:00Z"/>
          <w:rFonts w:ascii="Consolas" w:hAnsi="Consolas" w:cs="Consolas"/>
          <w:color w:val="000000"/>
          <w:sz w:val="22"/>
          <w:szCs w:val="22"/>
          <w:lang w:eastAsia="hu-HU"/>
          <w:rPrChange w:id="2682" w:author="Gergo" w:date="2017-11-25T13:10:00Z">
            <w:rPr>
              <w:ins w:id="2683" w:author="Gergo" w:date="2017-11-25T13:00:00Z"/>
              <w:rFonts w:ascii="Consolas" w:hAnsi="Consolas" w:cs="Consolas"/>
              <w:color w:val="000000"/>
              <w:sz w:val="19"/>
              <w:szCs w:val="19"/>
              <w:lang w:val="en-US" w:eastAsia="hu-HU"/>
            </w:rPr>
          </w:rPrChange>
        </w:rPr>
      </w:pPr>
      <w:ins w:id="2684" w:author="Gergo" w:date="2017-11-25T13:00:00Z">
        <w:r w:rsidRPr="003355B9">
          <w:rPr>
            <w:rFonts w:ascii="Consolas" w:hAnsi="Consolas" w:cs="Consolas"/>
            <w:color w:val="000000"/>
            <w:sz w:val="22"/>
            <w:szCs w:val="22"/>
            <w:lang w:eastAsia="hu-HU"/>
            <w:rPrChange w:id="2685"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686"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687"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688" w:author="Gergo" w:date="2017-11-25T13:10:00Z">
              <w:rPr>
                <w:rFonts w:ascii="Consolas" w:hAnsi="Consolas" w:cs="Consolas"/>
                <w:color w:val="2B91AF"/>
                <w:sz w:val="19"/>
                <w:szCs w:val="19"/>
                <w:lang w:val="en-US" w:eastAsia="hu-HU"/>
              </w:rPr>
            </w:rPrChange>
          </w:rPr>
          <w:t>Application</w:t>
        </w:r>
        <w:r w:rsidRPr="003355B9">
          <w:rPr>
            <w:rFonts w:ascii="Consolas" w:hAnsi="Consolas" w:cs="Consolas"/>
            <w:color w:val="000000"/>
            <w:sz w:val="22"/>
            <w:szCs w:val="22"/>
            <w:lang w:eastAsia="hu-HU"/>
            <w:rPrChange w:id="2689" w:author="Gergo" w:date="2017-11-25T13:10:00Z">
              <w:rPr>
                <w:rFonts w:ascii="Consolas" w:hAnsi="Consolas" w:cs="Consolas"/>
                <w:color w:val="000000"/>
                <w:sz w:val="19"/>
                <w:szCs w:val="19"/>
                <w:lang w:val="en-US" w:eastAsia="hu-HU"/>
              </w:rPr>
            </w:rPrChange>
          </w:rPr>
          <w:t xml:space="preserve">.platform == </w:t>
        </w:r>
        <w:r w:rsidRPr="003355B9">
          <w:rPr>
            <w:rFonts w:ascii="Consolas" w:hAnsi="Consolas" w:cs="Consolas"/>
            <w:color w:val="2B91AF"/>
            <w:sz w:val="22"/>
            <w:szCs w:val="22"/>
            <w:lang w:eastAsia="hu-HU"/>
            <w:rPrChange w:id="2690" w:author="Gergo" w:date="2017-11-25T13:10:00Z">
              <w:rPr>
                <w:rFonts w:ascii="Consolas" w:hAnsi="Consolas" w:cs="Consolas"/>
                <w:color w:val="2B91AF"/>
                <w:sz w:val="19"/>
                <w:szCs w:val="19"/>
                <w:lang w:val="en-US" w:eastAsia="hu-HU"/>
              </w:rPr>
            </w:rPrChange>
          </w:rPr>
          <w:t>RuntimePlatform</w:t>
        </w:r>
        <w:r w:rsidRPr="003355B9">
          <w:rPr>
            <w:rFonts w:ascii="Consolas" w:hAnsi="Consolas" w:cs="Consolas"/>
            <w:color w:val="000000"/>
            <w:sz w:val="22"/>
            <w:szCs w:val="22"/>
            <w:lang w:eastAsia="hu-HU"/>
            <w:rPrChange w:id="2691" w:author="Gergo" w:date="2017-11-25T13:10:00Z">
              <w:rPr>
                <w:rFonts w:ascii="Consolas" w:hAnsi="Consolas" w:cs="Consolas"/>
                <w:color w:val="000000"/>
                <w:sz w:val="19"/>
                <w:szCs w:val="19"/>
                <w:lang w:val="en-US" w:eastAsia="hu-HU"/>
              </w:rPr>
            </w:rPrChange>
          </w:rPr>
          <w:t>.Android)</w:t>
        </w:r>
      </w:ins>
    </w:p>
    <w:p w14:paraId="5CE38506" w14:textId="77777777" w:rsidR="001F0C1D" w:rsidRPr="003355B9" w:rsidRDefault="001F0C1D" w:rsidP="001F0C1D">
      <w:pPr>
        <w:autoSpaceDE w:val="0"/>
        <w:autoSpaceDN w:val="0"/>
        <w:adjustRightInd w:val="0"/>
        <w:spacing w:after="0" w:line="240" w:lineRule="auto"/>
        <w:ind w:firstLine="0"/>
        <w:jc w:val="left"/>
        <w:rPr>
          <w:ins w:id="2692" w:author="Gergo" w:date="2017-11-25T13:00:00Z"/>
          <w:rFonts w:ascii="Consolas" w:hAnsi="Consolas" w:cs="Consolas"/>
          <w:color w:val="000000"/>
          <w:sz w:val="22"/>
          <w:szCs w:val="22"/>
          <w:lang w:eastAsia="hu-HU"/>
          <w:rPrChange w:id="2693" w:author="Gergo" w:date="2017-11-25T13:10:00Z">
            <w:rPr>
              <w:ins w:id="2694" w:author="Gergo" w:date="2017-11-25T13:00:00Z"/>
              <w:rFonts w:ascii="Consolas" w:hAnsi="Consolas" w:cs="Consolas"/>
              <w:color w:val="000000"/>
              <w:sz w:val="19"/>
              <w:szCs w:val="19"/>
              <w:lang w:val="en-US" w:eastAsia="hu-HU"/>
            </w:rPr>
          </w:rPrChange>
        </w:rPr>
      </w:pPr>
      <w:ins w:id="2695" w:author="Gergo" w:date="2017-11-25T13:00:00Z">
        <w:r w:rsidRPr="003355B9">
          <w:rPr>
            <w:rFonts w:ascii="Consolas" w:hAnsi="Consolas" w:cs="Consolas"/>
            <w:color w:val="000000"/>
            <w:sz w:val="22"/>
            <w:szCs w:val="22"/>
            <w:lang w:eastAsia="hu-HU"/>
            <w:rPrChange w:id="2696" w:author="Gergo" w:date="2017-11-25T13:10:00Z">
              <w:rPr>
                <w:rFonts w:ascii="Consolas" w:hAnsi="Consolas" w:cs="Consolas"/>
                <w:color w:val="000000"/>
                <w:sz w:val="19"/>
                <w:szCs w:val="19"/>
                <w:lang w:val="en-US" w:eastAsia="hu-HU"/>
              </w:rPr>
            </w:rPrChange>
          </w:rPr>
          <w:t xml:space="preserve">    {</w:t>
        </w:r>
      </w:ins>
    </w:p>
    <w:p w14:paraId="1F731238" w14:textId="77777777" w:rsidR="001F0C1D" w:rsidRPr="003355B9" w:rsidRDefault="001F0C1D" w:rsidP="001F0C1D">
      <w:pPr>
        <w:autoSpaceDE w:val="0"/>
        <w:autoSpaceDN w:val="0"/>
        <w:adjustRightInd w:val="0"/>
        <w:spacing w:after="0" w:line="240" w:lineRule="auto"/>
        <w:ind w:firstLine="0"/>
        <w:jc w:val="left"/>
        <w:rPr>
          <w:ins w:id="2697" w:author="Gergo" w:date="2017-11-25T13:00:00Z"/>
          <w:rFonts w:ascii="Consolas" w:hAnsi="Consolas" w:cs="Consolas"/>
          <w:color w:val="000000"/>
          <w:sz w:val="22"/>
          <w:szCs w:val="22"/>
          <w:lang w:eastAsia="hu-HU"/>
          <w:rPrChange w:id="2698" w:author="Gergo" w:date="2017-11-25T13:10:00Z">
            <w:rPr>
              <w:ins w:id="2699" w:author="Gergo" w:date="2017-11-25T13:00:00Z"/>
              <w:rFonts w:ascii="Consolas" w:hAnsi="Consolas" w:cs="Consolas"/>
              <w:color w:val="000000"/>
              <w:sz w:val="19"/>
              <w:szCs w:val="19"/>
              <w:lang w:val="en-US" w:eastAsia="hu-HU"/>
            </w:rPr>
          </w:rPrChange>
        </w:rPr>
      </w:pPr>
      <w:ins w:id="2700" w:author="Gergo" w:date="2017-11-25T13:00:00Z">
        <w:r w:rsidRPr="003355B9">
          <w:rPr>
            <w:rFonts w:ascii="Consolas" w:hAnsi="Consolas" w:cs="Consolas"/>
            <w:color w:val="000000"/>
            <w:sz w:val="22"/>
            <w:szCs w:val="22"/>
            <w:lang w:eastAsia="hu-HU"/>
            <w:rPrChange w:id="2701" w:author="Gergo" w:date="2017-11-25T13:10:00Z">
              <w:rPr>
                <w:rFonts w:ascii="Consolas" w:hAnsi="Consolas" w:cs="Consolas"/>
                <w:color w:val="000000"/>
                <w:sz w:val="19"/>
                <w:szCs w:val="19"/>
                <w:lang w:val="en-US" w:eastAsia="hu-HU"/>
              </w:rPr>
            </w:rPrChange>
          </w:rPr>
          <w:t xml:space="preserve">        jc = </w:t>
        </w:r>
        <w:r w:rsidRPr="003355B9">
          <w:rPr>
            <w:rFonts w:ascii="Consolas" w:hAnsi="Consolas" w:cs="Consolas"/>
            <w:color w:val="0000FF"/>
            <w:sz w:val="22"/>
            <w:szCs w:val="22"/>
            <w:lang w:eastAsia="hu-HU"/>
            <w:rPrChange w:id="2702" w:author="Gergo" w:date="2017-11-25T13:10:00Z">
              <w:rPr>
                <w:rFonts w:ascii="Consolas" w:hAnsi="Consolas" w:cs="Consolas"/>
                <w:color w:val="0000FF"/>
                <w:sz w:val="19"/>
                <w:szCs w:val="19"/>
                <w:lang w:val="en-US" w:eastAsia="hu-HU"/>
              </w:rPr>
            </w:rPrChange>
          </w:rPr>
          <w:t>new</w:t>
        </w:r>
        <w:r w:rsidRPr="003355B9">
          <w:rPr>
            <w:rFonts w:ascii="Consolas" w:hAnsi="Consolas" w:cs="Consolas"/>
            <w:color w:val="000000"/>
            <w:sz w:val="22"/>
            <w:szCs w:val="22"/>
            <w:lang w:eastAsia="hu-HU"/>
            <w:rPrChange w:id="2703"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704" w:author="Gergo" w:date="2017-11-25T13:10:00Z">
              <w:rPr>
                <w:rFonts w:ascii="Consolas" w:hAnsi="Consolas" w:cs="Consolas"/>
                <w:color w:val="2B91AF"/>
                <w:sz w:val="19"/>
                <w:szCs w:val="19"/>
                <w:lang w:val="en-US" w:eastAsia="hu-HU"/>
              </w:rPr>
            </w:rPrChange>
          </w:rPr>
          <w:t>AndroidJavaClass</w:t>
        </w:r>
        <w:r w:rsidRPr="003355B9">
          <w:rPr>
            <w:rFonts w:ascii="Consolas" w:hAnsi="Consolas" w:cs="Consolas"/>
            <w:color w:val="000000"/>
            <w:sz w:val="22"/>
            <w:szCs w:val="22"/>
            <w:lang w:eastAsia="hu-HU"/>
            <w:rPrChange w:id="2705" w:author="Gergo" w:date="2017-11-25T13:10:00Z">
              <w:rPr>
                <w:rFonts w:ascii="Consolas" w:hAnsi="Consolas" w:cs="Consolas"/>
                <w:color w:val="000000"/>
                <w:sz w:val="19"/>
                <w:szCs w:val="19"/>
                <w:lang w:val="en-US" w:eastAsia="hu-HU"/>
              </w:rPr>
            </w:rPrChange>
          </w:rPr>
          <w:t>(</w:t>
        </w:r>
        <w:r w:rsidRPr="003355B9">
          <w:rPr>
            <w:rFonts w:ascii="Consolas" w:hAnsi="Consolas" w:cs="Consolas"/>
            <w:color w:val="A31515"/>
            <w:sz w:val="22"/>
            <w:szCs w:val="22"/>
            <w:lang w:eastAsia="hu-HU"/>
            <w:rPrChange w:id="2706" w:author="Gergo" w:date="2017-11-25T13:10:00Z">
              <w:rPr>
                <w:rFonts w:ascii="Consolas" w:hAnsi="Consolas" w:cs="Consolas"/>
                <w:color w:val="A31515"/>
                <w:sz w:val="19"/>
                <w:szCs w:val="19"/>
                <w:lang w:val="en-US" w:eastAsia="hu-HU"/>
              </w:rPr>
            </w:rPrChange>
          </w:rPr>
          <w:t>"com.unity3d.player.UnityPlayer"</w:t>
        </w:r>
        <w:r w:rsidRPr="003355B9">
          <w:rPr>
            <w:rFonts w:ascii="Consolas" w:hAnsi="Consolas" w:cs="Consolas"/>
            <w:color w:val="000000"/>
            <w:sz w:val="22"/>
            <w:szCs w:val="22"/>
            <w:lang w:eastAsia="hu-HU"/>
            <w:rPrChange w:id="2707" w:author="Gergo" w:date="2017-11-25T13:10:00Z">
              <w:rPr>
                <w:rFonts w:ascii="Consolas" w:hAnsi="Consolas" w:cs="Consolas"/>
                <w:color w:val="000000"/>
                <w:sz w:val="19"/>
                <w:szCs w:val="19"/>
                <w:lang w:val="en-US" w:eastAsia="hu-HU"/>
              </w:rPr>
            </w:rPrChange>
          </w:rPr>
          <w:t>);</w:t>
        </w:r>
      </w:ins>
    </w:p>
    <w:p w14:paraId="1C8EBC6C" w14:textId="77777777" w:rsidR="001F0C1D" w:rsidRPr="003355B9" w:rsidRDefault="001F0C1D" w:rsidP="001F0C1D">
      <w:pPr>
        <w:autoSpaceDE w:val="0"/>
        <w:autoSpaceDN w:val="0"/>
        <w:adjustRightInd w:val="0"/>
        <w:spacing w:after="0" w:line="240" w:lineRule="auto"/>
        <w:ind w:firstLine="0"/>
        <w:jc w:val="left"/>
        <w:rPr>
          <w:ins w:id="2708" w:author="Gergo" w:date="2017-11-25T13:00:00Z"/>
          <w:rFonts w:ascii="Consolas" w:hAnsi="Consolas" w:cs="Consolas"/>
          <w:color w:val="000000"/>
          <w:sz w:val="22"/>
          <w:szCs w:val="22"/>
          <w:lang w:eastAsia="hu-HU"/>
          <w:rPrChange w:id="2709" w:author="Gergo" w:date="2017-11-25T13:10:00Z">
            <w:rPr>
              <w:ins w:id="2710" w:author="Gergo" w:date="2017-11-25T13:00:00Z"/>
              <w:rFonts w:ascii="Consolas" w:hAnsi="Consolas" w:cs="Consolas"/>
              <w:color w:val="000000"/>
              <w:sz w:val="19"/>
              <w:szCs w:val="19"/>
              <w:lang w:val="en-US" w:eastAsia="hu-HU"/>
            </w:rPr>
          </w:rPrChange>
        </w:rPr>
      </w:pPr>
      <w:ins w:id="2711" w:author="Gergo" w:date="2017-11-25T13:00:00Z">
        <w:r w:rsidRPr="003355B9">
          <w:rPr>
            <w:rFonts w:ascii="Consolas" w:hAnsi="Consolas" w:cs="Consolas"/>
            <w:color w:val="000000"/>
            <w:sz w:val="22"/>
            <w:szCs w:val="22"/>
            <w:lang w:eastAsia="hu-HU"/>
            <w:rPrChange w:id="2712" w:author="Gergo" w:date="2017-11-25T13:10:00Z">
              <w:rPr>
                <w:rFonts w:ascii="Consolas" w:hAnsi="Consolas" w:cs="Consolas"/>
                <w:color w:val="000000"/>
                <w:sz w:val="19"/>
                <w:szCs w:val="19"/>
                <w:lang w:val="en-US" w:eastAsia="hu-HU"/>
              </w:rPr>
            </w:rPrChange>
          </w:rPr>
          <w:t xml:space="preserve">        currentActivity = </w:t>
        </w:r>
      </w:ins>
    </w:p>
    <w:p w14:paraId="2ADF390D" w14:textId="77777777" w:rsidR="001F0C1D" w:rsidRPr="003355B9" w:rsidRDefault="001F0C1D" w:rsidP="001F0C1D">
      <w:pPr>
        <w:autoSpaceDE w:val="0"/>
        <w:autoSpaceDN w:val="0"/>
        <w:adjustRightInd w:val="0"/>
        <w:spacing w:after="0" w:line="240" w:lineRule="auto"/>
        <w:ind w:firstLine="0"/>
        <w:jc w:val="left"/>
        <w:rPr>
          <w:ins w:id="2713" w:author="Gergo" w:date="2017-11-25T13:00:00Z"/>
          <w:rFonts w:ascii="Consolas" w:hAnsi="Consolas" w:cs="Consolas"/>
          <w:color w:val="000000"/>
          <w:sz w:val="22"/>
          <w:szCs w:val="22"/>
          <w:lang w:eastAsia="hu-HU"/>
          <w:rPrChange w:id="2714" w:author="Gergo" w:date="2017-11-25T13:10:00Z">
            <w:rPr>
              <w:ins w:id="2715" w:author="Gergo" w:date="2017-11-25T13:00:00Z"/>
              <w:rFonts w:ascii="Consolas" w:hAnsi="Consolas" w:cs="Consolas"/>
              <w:color w:val="000000"/>
              <w:sz w:val="19"/>
              <w:szCs w:val="19"/>
              <w:lang w:val="en-US" w:eastAsia="hu-HU"/>
            </w:rPr>
          </w:rPrChange>
        </w:rPr>
      </w:pPr>
      <w:ins w:id="2716" w:author="Gergo" w:date="2017-11-25T13:00:00Z">
        <w:r w:rsidRPr="003355B9">
          <w:rPr>
            <w:rFonts w:ascii="Consolas" w:hAnsi="Consolas" w:cs="Consolas"/>
            <w:color w:val="000000"/>
            <w:sz w:val="22"/>
            <w:szCs w:val="22"/>
            <w:lang w:eastAsia="hu-HU"/>
            <w:rPrChange w:id="2717" w:author="Gergo" w:date="2017-11-25T13:10:00Z">
              <w:rPr>
                <w:rFonts w:ascii="Consolas" w:hAnsi="Consolas" w:cs="Consolas"/>
                <w:color w:val="000000"/>
                <w:sz w:val="19"/>
                <w:szCs w:val="19"/>
                <w:lang w:val="en-US" w:eastAsia="hu-HU"/>
              </w:rPr>
            </w:rPrChange>
          </w:rPr>
          <w:t xml:space="preserve">            jc.GetStatic&lt;</w:t>
        </w:r>
        <w:r w:rsidRPr="003355B9">
          <w:rPr>
            <w:rFonts w:ascii="Consolas" w:hAnsi="Consolas" w:cs="Consolas"/>
            <w:color w:val="2B91AF"/>
            <w:sz w:val="22"/>
            <w:szCs w:val="22"/>
            <w:lang w:eastAsia="hu-HU"/>
            <w:rPrChange w:id="2718" w:author="Gergo" w:date="2017-11-25T13:10:00Z">
              <w:rPr>
                <w:rFonts w:ascii="Consolas" w:hAnsi="Consolas" w:cs="Consolas"/>
                <w:color w:val="2B91AF"/>
                <w:sz w:val="19"/>
                <w:szCs w:val="19"/>
                <w:lang w:val="en-US" w:eastAsia="hu-HU"/>
              </w:rPr>
            </w:rPrChange>
          </w:rPr>
          <w:t>AndroidJavaObject</w:t>
        </w:r>
        <w:r w:rsidRPr="003355B9">
          <w:rPr>
            <w:rFonts w:ascii="Consolas" w:hAnsi="Consolas" w:cs="Consolas"/>
            <w:color w:val="000000"/>
            <w:sz w:val="22"/>
            <w:szCs w:val="22"/>
            <w:lang w:eastAsia="hu-HU"/>
            <w:rPrChange w:id="2719" w:author="Gergo" w:date="2017-11-25T13:10:00Z">
              <w:rPr>
                <w:rFonts w:ascii="Consolas" w:hAnsi="Consolas" w:cs="Consolas"/>
                <w:color w:val="000000"/>
                <w:sz w:val="19"/>
                <w:szCs w:val="19"/>
                <w:lang w:val="en-US" w:eastAsia="hu-HU"/>
              </w:rPr>
            </w:rPrChange>
          </w:rPr>
          <w:t>&gt;(</w:t>
        </w:r>
        <w:r w:rsidRPr="003355B9">
          <w:rPr>
            <w:rFonts w:ascii="Consolas" w:hAnsi="Consolas" w:cs="Consolas"/>
            <w:color w:val="A31515"/>
            <w:sz w:val="22"/>
            <w:szCs w:val="22"/>
            <w:lang w:eastAsia="hu-HU"/>
            <w:rPrChange w:id="2720" w:author="Gergo" w:date="2017-11-25T13:10:00Z">
              <w:rPr>
                <w:rFonts w:ascii="Consolas" w:hAnsi="Consolas" w:cs="Consolas"/>
                <w:color w:val="A31515"/>
                <w:sz w:val="19"/>
                <w:szCs w:val="19"/>
                <w:lang w:val="en-US" w:eastAsia="hu-HU"/>
              </w:rPr>
            </w:rPrChange>
          </w:rPr>
          <w:t>"currentActivity"</w:t>
        </w:r>
        <w:r w:rsidRPr="003355B9">
          <w:rPr>
            <w:rFonts w:ascii="Consolas" w:hAnsi="Consolas" w:cs="Consolas"/>
            <w:color w:val="000000"/>
            <w:sz w:val="22"/>
            <w:szCs w:val="22"/>
            <w:lang w:eastAsia="hu-HU"/>
            <w:rPrChange w:id="2721" w:author="Gergo" w:date="2017-11-25T13:10:00Z">
              <w:rPr>
                <w:rFonts w:ascii="Consolas" w:hAnsi="Consolas" w:cs="Consolas"/>
                <w:color w:val="000000"/>
                <w:sz w:val="19"/>
                <w:szCs w:val="19"/>
                <w:lang w:val="en-US" w:eastAsia="hu-HU"/>
              </w:rPr>
            </w:rPrChange>
          </w:rPr>
          <w:t>);</w:t>
        </w:r>
      </w:ins>
    </w:p>
    <w:p w14:paraId="509C7BF1" w14:textId="77777777" w:rsidR="001F0C1D" w:rsidRPr="003355B9" w:rsidRDefault="001F0C1D" w:rsidP="001F0C1D">
      <w:pPr>
        <w:autoSpaceDE w:val="0"/>
        <w:autoSpaceDN w:val="0"/>
        <w:adjustRightInd w:val="0"/>
        <w:spacing w:after="0" w:line="240" w:lineRule="auto"/>
        <w:ind w:firstLine="0"/>
        <w:jc w:val="left"/>
        <w:rPr>
          <w:ins w:id="2722" w:author="Gergo" w:date="2017-11-25T13:00:00Z"/>
          <w:rFonts w:ascii="Consolas" w:hAnsi="Consolas" w:cs="Consolas"/>
          <w:color w:val="000000"/>
          <w:sz w:val="22"/>
          <w:szCs w:val="22"/>
          <w:lang w:eastAsia="hu-HU"/>
          <w:rPrChange w:id="2723" w:author="Gergo" w:date="2017-11-25T13:10:00Z">
            <w:rPr>
              <w:ins w:id="2724" w:author="Gergo" w:date="2017-11-25T13:00:00Z"/>
              <w:rFonts w:ascii="Consolas" w:hAnsi="Consolas" w:cs="Consolas"/>
              <w:color w:val="000000"/>
              <w:sz w:val="19"/>
              <w:szCs w:val="19"/>
              <w:lang w:val="en-US" w:eastAsia="hu-HU"/>
            </w:rPr>
          </w:rPrChange>
        </w:rPr>
      </w:pPr>
      <w:ins w:id="2725" w:author="Gergo" w:date="2017-11-25T13:00:00Z">
        <w:r w:rsidRPr="003355B9">
          <w:rPr>
            <w:rFonts w:ascii="Consolas" w:hAnsi="Consolas" w:cs="Consolas"/>
            <w:color w:val="000000"/>
            <w:sz w:val="22"/>
            <w:szCs w:val="22"/>
            <w:lang w:eastAsia="hu-HU"/>
            <w:rPrChange w:id="2726" w:author="Gergo" w:date="2017-11-25T13:10:00Z">
              <w:rPr>
                <w:rFonts w:ascii="Consolas" w:hAnsi="Consolas" w:cs="Consolas"/>
                <w:color w:val="000000"/>
                <w:sz w:val="19"/>
                <w:szCs w:val="19"/>
                <w:lang w:val="en-US" w:eastAsia="hu-HU"/>
              </w:rPr>
            </w:rPrChange>
          </w:rPr>
          <w:t xml:space="preserve">    }</w:t>
        </w:r>
      </w:ins>
    </w:p>
    <w:p w14:paraId="1E4BACB0" w14:textId="77777777" w:rsidR="001F0C1D" w:rsidRPr="003355B9" w:rsidRDefault="001F0C1D" w:rsidP="001F0C1D">
      <w:pPr>
        <w:autoSpaceDE w:val="0"/>
        <w:autoSpaceDN w:val="0"/>
        <w:adjustRightInd w:val="0"/>
        <w:spacing w:after="0" w:line="240" w:lineRule="auto"/>
        <w:ind w:firstLine="0"/>
        <w:jc w:val="left"/>
        <w:rPr>
          <w:ins w:id="2727" w:author="Gergo" w:date="2017-11-25T13:00:00Z"/>
          <w:rFonts w:ascii="Consolas" w:hAnsi="Consolas" w:cs="Consolas"/>
          <w:color w:val="000000"/>
          <w:sz w:val="22"/>
          <w:szCs w:val="22"/>
          <w:lang w:eastAsia="hu-HU"/>
          <w:rPrChange w:id="2728" w:author="Gergo" w:date="2017-11-25T13:10:00Z">
            <w:rPr>
              <w:ins w:id="2729" w:author="Gergo" w:date="2017-11-25T13:00:00Z"/>
              <w:rFonts w:ascii="Consolas" w:hAnsi="Consolas" w:cs="Consolas"/>
              <w:color w:val="000000"/>
              <w:sz w:val="19"/>
              <w:szCs w:val="19"/>
              <w:lang w:val="en-US" w:eastAsia="hu-HU"/>
            </w:rPr>
          </w:rPrChange>
        </w:rPr>
      </w:pPr>
    </w:p>
    <w:p w14:paraId="582C9123" w14:textId="77777777" w:rsidR="001F0C1D" w:rsidRPr="003355B9" w:rsidRDefault="001F0C1D" w:rsidP="001F0C1D">
      <w:pPr>
        <w:autoSpaceDE w:val="0"/>
        <w:autoSpaceDN w:val="0"/>
        <w:adjustRightInd w:val="0"/>
        <w:spacing w:after="0" w:line="240" w:lineRule="auto"/>
        <w:ind w:firstLine="0"/>
        <w:jc w:val="left"/>
        <w:rPr>
          <w:ins w:id="2730" w:author="Gergo" w:date="2017-11-25T13:00:00Z"/>
          <w:rFonts w:ascii="Consolas" w:hAnsi="Consolas" w:cs="Consolas"/>
          <w:color w:val="000000"/>
          <w:sz w:val="22"/>
          <w:szCs w:val="22"/>
          <w:lang w:eastAsia="hu-HU"/>
          <w:rPrChange w:id="2731" w:author="Gergo" w:date="2017-11-25T13:10:00Z">
            <w:rPr>
              <w:ins w:id="2732" w:author="Gergo" w:date="2017-11-25T13:00:00Z"/>
              <w:rFonts w:ascii="Consolas" w:hAnsi="Consolas" w:cs="Consolas"/>
              <w:color w:val="000000"/>
              <w:sz w:val="19"/>
              <w:szCs w:val="19"/>
              <w:lang w:val="en-US" w:eastAsia="hu-HU"/>
            </w:rPr>
          </w:rPrChange>
        </w:rPr>
      </w:pPr>
      <w:ins w:id="2733" w:author="Gergo" w:date="2017-11-25T13:00:00Z">
        <w:r w:rsidRPr="003355B9">
          <w:rPr>
            <w:rFonts w:ascii="Consolas" w:hAnsi="Consolas" w:cs="Consolas"/>
            <w:color w:val="000000"/>
            <w:sz w:val="22"/>
            <w:szCs w:val="22"/>
            <w:lang w:eastAsia="hu-HU"/>
            <w:rPrChange w:id="2734"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735"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736" w:author="Gergo" w:date="2017-11-25T13:10:00Z">
              <w:rPr>
                <w:rFonts w:ascii="Consolas" w:hAnsi="Consolas" w:cs="Consolas"/>
                <w:color w:val="000000"/>
                <w:sz w:val="19"/>
                <w:szCs w:val="19"/>
                <w:lang w:val="en-US" w:eastAsia="hu-HU"/>
              </w:rPr>
            </w:rPrChange>
          </w:rPr>
          <w:t xml:space="preserve"> (currentActivity != </w:t>
        </w:r>
        <w:r w:rsidRPr="003355B9">
          <w:rPr>
            <w:rFonts w:ascii="Consolas" w:hAnsi="Consolas" w:cs="Consolas"/>
            <w:color w:val="0000FF"/>
            <w:sz w:val="22"/>
            <w:szCs w:val="22"/>
            <w:lang w:eastAsia="hu-HU"/>
            <w:rPrChange w:id="2737" w:author="Gergo" w:date="2017-11-25T13:10:00Z">
              <w:rPr>
                <w:rFonts w:ascii="Consolas" w:hAnsi="Consolas" w:cs="Consolas"/>
                <w:color w:val="0000FF"/>
                <w:sz w:val="19"/>
                <w:szCs w:val="19"/>
                <w:lang w:val="en-US" w:eastAsia="hu-HU"/>
              </w:rPr>
            </w:rPrChange>
          </w:rPr>
          <w:t>null</w:t>
        </w:r>
        <w:r w:rsidRPr="003355B9">
          <w:rPr>
            <w:rFonts w:ascii="Consolas" w:hAnsi="Consolas" w:cs="Consolas"/>
            <w:color w:val="000000"/>
            <w:sz w:val="22"/>
            <w:szCs w:val="22"/>
            <w:lang w:eastAsia="hu-HU"/>
            <w:rPrChange w:id="2738" w:author="Gergo" w:date="2017-11-25T13:10:00Z">
              <w:rPr>
                <w:rFonts w:ascii="Consolas" w:hAnsi="Consolas" w:cs="Consolas"/>
                <w:color w:val="000000"/>
                <w:sz w:val="19"/>
                <w:szCs w:val="19"/>
                <w:lang w:val="en-US" w:eastAsia="hu-HU"/>
              </w:rPr>
            </w:rPrChange>
          </w:rPr>
          <w:t>) {</w:t>
        </w:r>
      </w:ins>
    </w:p>
    <w:p w14:paraId="40C8C435" w14:textId="77777777" w:rsidR="001F0C1D" w:rsidRPr="003355B9" w:rsidRDefault="001F0C1D" w:rsidP="001F0C1D">
      <w:pPr>
        <w:autoSpaceDE w:val="0"/>
        <w:autoSpaceDN w:val="0"/>
        <w:adjustRightInd w:val="0"/>
        <w:spacing w:after="0" w:line="240" w:lineRule="auto"/>
        <w:ind w:firstLine="0"/>
        <w:jc w:val="left"/>
        <w:rPr>
          <w:ins w:id="2739" w:author="Gergo" w:date="2017-11-25T13:00:00Z"/>
          <w:rFonts w:ascii="Consolas" w:hAnsi="Consolas" w:cs="Consolas"/>
          <w:color w:val="000000"/>
          <w:sz w:val="22"/>
          <w:szCs w:val="22"/>
          <w:lang w:eastAsia="hu-HU"/>
          <w:rPrChange w:id="2740" w:author="Gergo" w:date="2017-11-25T13:10:00Z">
            <w:rPr>
              <w:ins w:id="2741" w:author="Gergo" w:date="2017-11-25T13:00:00Z"/>
              <w:rFonts w:ascii="Consolas" w:hAnsi="Consolas" w:cs="Consolas"/>
              <w:color w:val="000000"/>
              <w:sz w:val="19"/>
              <w:szCs w:val="19"/>
              <w:lang w:val="en-US" w:eastAsia="hu-HU"/>
            </w:rPr>
          </w:rPrChange>
        </w:rPr>
      </w:pPr>
      <w:ins w:id="2742" w:author="Gergo" w:date="2017-11-25T13:00:00Z">
        <w:r w:rsidRPr="003355B9">
          <w:rPr>
            <w:rFonts w:ascii="Consolas" w:hAnsi="Consolas" w:cs="Consolas"/>
            <w:color w:val="000000"/>
            <w:sz w:val="22"/>
            <w:szCs w:val="22"/>
            <w:lang w:eastAsia="hu-HU"/>
            <w:rPrChange w:id="2743" w:author="Gergo" w:date="2017-11-25T13:10:00Z">
              <w:rPr>
                <w:rFonts w:ascii="Consolas" w:hAnsi="Consolas" w:cs="Consolas"/>
                <w:color w:val="000000"/>
                <w:sz w:val="19"/>
                <w:szCs w:val="19"/>
                <w:lang w:val="en-US" w:eastAsia="hu-HU"/>
              </w:rPr>
            </w:rPrChange>
          </w:rPr>
          <w:t xml:space="preserve">        currentActivity.Call(</w:t>
        </w:r>
        <w:r w:rsidRPr="003355B9">
          <w:rPr>
            <w:rFonts w:ascii="Consolas" w:hAnsi="Consolas" w:cs="Consolas"/>
            <w:color w:val="A31515"/>
            <w:sz w:val="22"/>
            <w:szCs w:val="22"/>
            <w:lang w:eastAsia="hu-HU"/>
            <w:rPrChange w:id="2744" w:author="Gergo" w:date="2017-11-25T13:10:00Z">
              <w:rPr>
                <w:rFonts w:ascii="Consolas" w:hAnsi="Consolas" w:cs="Consolas"/>
                <w:color w:val="A31515"/>
                <w:sz w:val="19"/>
                <w:szCs w:val="19"/>
                <w:lang w:val="en-US" w:eastAsia="hu-HU"/>
              </w:rPr>
            </w:rPrChange>
          </w:rPr>
          <w:t>"exitedRuneWhileDrawing"</w:t>
        </w:r>
        <w:r w:rsidRPr="003355B9">
          <w:rPr>
            <w:rFonts w:ascii="Consolas" w:hAnsi="Consolas" w:cs="Consolas"/>
            <w:color w:val="000000"/>
            <w:sz w:val="22"/>
            <w:szCs w:val="22"/>
            <w:lang w:eastAsia="hu-HU"/>
            <w:rPrChange w:id="2745" w:author="Gergo" w:date="2017-11-25T13:10:00Z">
              <w:rPr>
                <w:rFonts w:ascii="Consolas" w:hAnsi="Consolas" w:cs="Consolas"/>
                <w:color w:val="000000"/>
                <w:sz w:val="19"/>
                <w:szCs w:val="19"/>
                <w:lang w:val="en-US" w:eastAsia="hu-HU"/>
              </w:rPr>
            </w:rPrChange>
          </w:rPr>
          <w:t>,</w:t>
        </w:r>
      </w:ins>
    </w:p>
    <w:p w14:paraId="711BEC95" w14:textId="77777777" w:rsidR="001F0C1D" w:rsidRPr="003355B9" w:rsidRDefault="001F0C1D" w:rsidP="001F0C1D">
      <w:pPr>
        <w:autoSpaceDE w:val="0"/>
        <w:autoSpaceDN w:val="0"/>
        <w:adjustRightInd w:val="0"/>
        <w:spacing w:after="0" w:line="240" w:lineRule="auto"/>
        <w:ind w:firstLine="0"/>
        <w:jc w:val="left"/>
        <w:rPr>
          <w:ins w:id="2746" w:author="Gergo" w:date="2017-11-25T13:00:00Z"/>
          <w:rFonts w:ascii="Consolas" w:hAnsi="Consolas" w:cs="Consolas"/>
          <w:color w:val="000000"/>
          <w:sz w:val="22"/>
          <w:szCs w:val="22"/>
          <w:lang w:eastAsia="hu-HU"/>
          <w:rPrChange w:id="2747" w:author="Gergo" w:date="2017-11-25T13:10:00Z">
            <w:rPr>
              <w:ins w:id="2748" w:author="Gergo" w:date="2017-11-25T13:00:00Z"/>
              <w:rFonts w:ascii="Consolas" w:hAnsi="Consolas" w:cs="Consolas"/>
              <w:color w:val="000000"/>
              <w:sz w:val="19"/>
              <w:szCs w:val="19"/>
              <w:lang w:val="en-US" w:eastAsia="hu-HU"/>
            </w:rPr>
          </w:rPrChange>
        </w:rPr>
      </w:pPr>
      <w:ins w:id="2749" w:author="Gergo" w:date="2017-11-25T13:00:00Z">
        <w:r w:rsidRPr="003355B9">
          <w:rPr>
            <w:rFonts w:ascii="Consolas" w:hAnsi="Consolas" w:cs="Consolas"/>
            <w:color w:val="000000"/>
            <w:sz w:val="22"/>
            <w:szCs w:val="22"/>
            <w:lang w:eastAsia="hu-HU"/>
            <w:rPrChange w:id="2750"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751" w:author="Gergo" w:date="2017-11-25T13:10:00Z">
              <w:rPr>
                <w:rFonts w:ascii="Consolas" w:hAnsi="Consolas" w:cs="Consolas"/>
                <w:color w:val="0000FF"/>
                <w:sz w:val="19"/>
                <w:szCs w:val="19"/>
                <w:lang w:val="en-US" w:eastAsia="hu-HU"/>
              </w:rPr>
            </w:rPrChange>
          </w:rPr>
          <w:t>new</w:t>
        </w:r>
        <w:r w:rsidRPr="003355B9">
          <w:rPr>
            <w:rFonts w:ascii="Consolas" w:hAnsi="Consolas" w:cs="Consolas"/>
            <w:color w:val="000000"/>
            <w:sz w:val="22"/>
            <w:szCs w:val="22"/>
            <w:lang w:eastAsia="hu-HU"/>
            <w:rPrChange w:id="2752"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753" w:author="Gergo" w:date="2017-11-25T13:10:00Z">
              <w:rPr>
                <w:rFonts w:ascii="Consolas" w:hAnsi="Consolas" w:cs="Consolas"/>
                <w:color w:val="0000FF"/>
                <w:sz w:val="19"/>
                <w:szCs w:val="19"/>
                <w:lang w:val="en-US" w:eastAsia="hu-HU"/>
              </w:rPr>
            </w:rPrChange>
          </w:rPr>
          <w:t>object</w:t>
        </w:r>
        <w:r w:rsidRPr="003355B9">
          <w:rPr>
            <w:rFonts w:ascii="Consolas" w:hAnsi="Consolas" w:cs="Consolas"/>
            <w:color w:val="000000"/>
            <w:sz w:val="22"/>
            <w:szCs w:val="22"/>
            <w:lang w:eastAsia="hu-HU"/>
            <w:rPrChange w:id="2754" w:author="Gergo" w:date="2017-11-25T13:10:00Z">
              <w:rPr>
                <w:rFonts w:ascii="Consolas" w:hAnsi="Consolas" w:cs="Consolas"/>
                <w:color w:val="000000"/>
                <w:sz w:val="19"/>
                <w:szCs w:val="19"/>
                <w:lang w:val="en-US" w:eastAsia="hu-HU"/>
              </w:rPr>
            </w:rPrChange>
          </w:rPr>
          <w:t>[] { faultCount, runeType });</w:t>
        </w:r>
      </w:ins>
    </w:p>
    <w:p w14:paraId="57500D55" w14:textId="77777777" w:rsidR="001F0C1D" w:rsidRPr="003355B9" w:rsidRDefault="001F0C1D" w:rsidP="001F0C1D">
      <w:pPr>
        <w:autoSpaceDE w:val="0"/>
        <w:autoSpaceDN w:val="0"/>
        <w:adjustRightInd w:val="0"/>
        <w:spacing w:after="0" w:line="240" w:lineRule="auto"/>
        <w:ind w:firstLine="0"/>
        <w:jc w:val="left"/>
        <w:rPr>
          <w:ins w:id="2755" w:author="Gergo" w:date="2017-11-25T13:00:00Z"/>
          <w:rFonts w:ascii="Consolas" w:hAnsi="Consolas" w:cs="Consolas"/>
          <w:color w:val="000000"/>
          <w:sz w:val="22"/>
          <w:szCs w:val="22"/>
          <w:lang w:eastAsia="hu-HU"/>
          <w:rPrChange w:id="2756" w:author="Gergo" w:date="2017-11-25T13:10:00Z">
            <w:rPr>
              <w:ins w:id="2757" w:author="Gergo" w:date="2017-11-25T13:00:00Z"/>
              <w:rFonts w:ascii="Consolas" w:hAnsi="Consolas" w:cs="Consolas"/>
              <w:color w:val="000000"/>
              <w:sz w:val="19"/>
              <w:szCs w:val="19"/>
              <w:lang w:val="en-US" w:eastAsia="hu-HU"/>
            </w:rPr>
          </w:rPrChange>
        </w:rPr>
      </w:pPr>
      <w:ins w:id="2758" w:author="Gergo" w:date="2017-11-25T13:00:00Z">
        <w:r w:rsidRPr="003355B9">
          <w:rPr>
            <w:rFonts w:ascii="Consolas" w:hAnsi="Consolas" w:cs="Consolas"/>
            <w:color w:val="000000"/>
            <w:sz w:val="22"/>
            <w:szCs w:val="22"/>
            <w:lang w:eastAsia="hu-HU"/>
            <w:rPrChange w:id="2759" w:author="Gergo" w:date="2017-11-25T13:10:00Z">
              <w:rPr>
                <w:rFonts w:ascii="Consolas" w:hAnsi="Consolas" w:cs="Consolas"/>
                <w:color w:val="000000"/>
                <w:sz w:val="19"/>
                <w:szCs w:val="19"/>
                <w:lang w:val="en-US" w:eastAsia="hu-HU"/>
              </w:rPr>
            </w:rPrChange>
          </w:rPr>
          <w:t xml:space="preserve">     }</w:t>
        </w:r>
      </w:ins>
    </w:p>
    <w:p w14:paraId="2AAE9E9E" w14:textId="21282642" w:rsidR="001F0C1D" w:rsidRPr="003355B9" w:rsidRDefault="001F0C1D">
      <w:pPr>
        <w:ind w:firstLine="0"/>
        <w:rPr>
          <w:ins w:id="2760" w:author="Gergo" w:date="2017-11-25T13:02:00Z"/>
          <w:rFonts w:ascii="Consolas" w:hAnsi="Consolas" w:cs="Consolas"/>
          <w:color w:val="000000"/>
          <w:sz w:val="22"/>
          <w:szCs w:val="22"/>
          <w:lang w:eastAsia="hu-HU"/>
          <w:rPrChange w:id="2761" w:author="Gergo" w:date="2017-11-25T13:10:00Z">
            <w:rPr>
              <w:ins w:id="2762" w:author="Gergo" w:date="2017-11-25T13:02:00Z"/>
              <w:rFonts w:ascii="Consolas" w:hAnsi="Consolas" w:cs="Consolas"/>
              <w:color w:val="000000"/>
              <w:sz w:val="22"/>
              <w:szCs w:val="22"/>
              <w:lang w:val="en-US" w:eastAsia="hu-HU"/>
            </w:rPr>
          </w:rPrChange>
        </w:rPr>
        <w:pPrChange w:id="2763" w:author="Gergo" w:date="2017-11-25T13:00:00Z">
          <w:pPr>
            <w:pStyle w:val="Cmsor2"/>
          </w:pPr>
        </w:pPrChange>
      </w:pPr>
      <w:ins w:id="2764" w:author="Gergo" w:date="2017-11-25T13:00:00Z">
        <w:r w:rsidRPr="003355B9">
          <w:rPr>
            <w:rFonts w:ascii="Consolas" w:hAnsi="Consolas" w:cs="Consolas"/>
            <w:color w:val="000000"/>
            <w:sz w:val="22"/>
            <w:szCs w:val="22"/>
            <w:lang w:eastAsia="hu-HU"/>
            <w:rPrChange w:id="2765" w:author="Gergo" w:date="2017-11-25T13:10:00Z">
              <w:rPr>
                <w:rFonts w:ascii="Consolas" w:hAnsi="Consolas" w:cs="Consolas"/>
                <w:b w:val="0"/>
                <w:bCs w:val="0"/>
                <w:iCs w:val="0"/>
                <w:color w:val="000000"/>
                <w:sz w:val="19"/>
                <w:szCs w:val="19"/>
                <w:lang w:val="en-US" w:eastAsia="hu-HU"/>
              </w:rPr>
            </w:rPrChange>
          </w:rPr>
          <w:t>}</w:t>
        </w:r>
      </w:ins>
    </w:p>
    <w:p w14:paraId="4C3C8C1C" w14:textId="5E4A8B89" w:rsidR="005E2355" w:rsidRDefault="005E2355">
      <w:pPr>
        <w:rPr>
          <w:ins w:id="2766" w:author="Gergo" w:date="2017-11-25T18:27:00Z"/>
        </w:rPr>
        <w:pPrChange w:id="2767" w:author="Gergo" w:date="2017-11-25T13:02:00Z">
          <w:pPr>
            <w:pStyle w:val="Cmsor2"/>
          </w:pPr>
        </w:pPrChange>
      </w:pPr>
    </w:p>
    <w:p w14:paraId="05E28910" w14:textId="0DEC2349" w:rsidR="005E2355" w:rsidRDefault="005E2355" w:rsidP="00836AA3">
      <w:pPr>
        <w:rPr>
          <w:ins w:id="2768" w:author="Gergo" w:date="2017-11-25T18:27:00Z"/>
        </w:rPr>
        <w:pPrChange w:id="2769" w:author="Gergo" w:date="2017-12-03T19:40:00Z">
          <w:pPr>
            <w:pStyle w:val="Cmsor2"/>
          </w:pPr>
        </w:pPrChange>
      </w:pPr>
      <w:ins w:id="2770" w:author="Gergo" w:date="2017-11-25T18:27:00Z">
        <w:r>
          <w:t xml:space="preserve">A beérkezett eseményeket az alkalmazás továbbküldi a keretrendszer felé, aminek a webes felületén ezeket meg </w:t>
        </w:r>
      </w:ins>
      <w:ins w:id="2771" w:author="Gergo" w:date="2017-11-25T18:30:00Z">
        <w:r>
          <w:t xml:space="preserve">is </w:t>
        </w:r>
      </w:ins>
      <w:ins w:id="2772" w:author="Gergo" w:date="2017-11-25T18:27:00Z">
        <w:r>
          <w:t>lehet tekinteni</w:t>
        </w:r>
      </w:ins>
      <w:ins w:id="2773" w:author="Gergo" w:date="2017-11-25T18:30:00Z">
        <w:r>
          <w:t>. A felület a</w:t>
        </w:r>
      </w:ins>
      <w:ins w:id="2774" w:author="Gergo" w:date="2017-12-03T19:39:00Z">
        <w:r w:rsidR="001F772C">
          <w:t>z 5.1 es ábrán látható</w:t>
        </w:r>
      </w:ins>
      <w:ins w:id="2775" w:author="Gergo" w:date="2017-11-25T18:30:00Z">
        <w:r>
          <w:t xml:space="preserve"> </w:t>
        </w:r>
      </w:ins>
      <w:ins w:id="2776" w:author="Gergo" w:date="2017-12-03T19:39:00Z">
        <w:r w:rsidR="001F772C">
          <w:t>(</w:t>
        </w:r>
        <w:r w:rsidR="001F772C">
          <w:fldChar w:fldCharType="begin"/>
        </w:r>
        <w:r w:rsidR="001F772C">
          <w:instrText xml:space="preserve"> REF _Ref499729302 \h </w:instrText>
        </w:r>
      </w:ins>
      <w:r w:rsidR="001F772C">
        <w:fldChar w:fldCharType="separate"/>
      </w:r>
      <w:ins w:id="2777" w:author="Gergo" w:date="2017-12-03T19:39:00Z">
        <w:r w:rsidR="001F772C">
          <w:t xml:space="preserve">Ábra </w:t>
        </w:r>
        <w:r w:rsidR="001F772C">
          <w:rPr>
            <w:noProof/>
          </w:rPr>
          <w:t>5</w:t>
        </w:r>
        <w:r w:rsidR="001F772C">
          <w:t>.</w:t>
        </w:r>
        <w:r w:rsidR="001F772C">
          <w:rPr>
            <w:noProof/>
          </w:rPr>
          <w:t>1</w:t>
        </w:r>
        <w:r w:rsidR="001F772C">
          <w:fldChar w:fldCharType="end"/>
        </w:r>
        <w:r w:rsidR="001F772C">
          <w:t>).</w:t>
        </w:r>
      </w:ins>
    </w:p>
    <w:p w14:paraId="1C50799C" w14:textId="65797138" w:rsidR="002C05D4" w:rsidRDefault="002C05D4">
      <w:pPr>
        <w:rPr>
          <w:ins w:id="2778" w:author="Gergo" w:date="2017-12-03T19:40:00Z"/>
        </w:rPr>
        <w:pPrChange w:id="2779" w:author="Gergo" w:date="2017-11-25T13:02:00Z">
          <w:pPr>
            <w:pStyle w:val="Cmsor2"/>
          </w:pPr>
        </w:pPrChange>
      </w:pPr>
      <w:ins w:id="2780" w:author="Gergo" w:date="2017-11-25T13:02:00Z">
        <w:r w:rsidRPr="0034280E">
          <w:t>A másik irányú kommunikáció – tehát a Java-ban írt android alkalmazás ból a Unitys játék felé indított</w:t>
        </w:r>
      </w:ins>
      <w:ins w:id="2781" w:author="Gergo" w:date="2017-11-25T13:03:00Z">
        <w:r w:rsidRPr="003355B9">
          <w:rPr>
            <w:rPrChange w:id="2782" w:author="Gergo" w:date="2017-11-25T13:10:00Z">
              <w:rPr>
                <w:b w:val="0"/>
                <w:bCs w:val="0"/>
                <w:iCs w:val="0"/>
              </w:rPr>
            </w:rPrChange>
          </w:rPr>
          <w:t xml:space="preserve"> – szintén a </w:t>
        </w:r>
        <w:r w:rsidRPr="00143E34">
          <w:rPr>
            <w:rFonts w:ascii="Consolas" w:hAnsi="Consolas"/>
            <w:rPrChange w:id="2783" w:author="Gergo" w:date="2017-11-25T13:26:00Z">
              <w:rPr>
                <w:b w:val="0"/>
                <w:bCs w:val="0"/>
                <w:iCs w:val="0"/>
              </w:rPr>
            </w:rPrChange>
          </w:rPr>
          <w:t>UnityPlayer</w:t>
        </w:r>
      </w:ins>
      <w:ins w:id="2784" w:author="Gergo" w:date="2017-11-25T13:04:00Z">
        <w:r w:rsidRPr="0034280E">
          <w:t xml:space="preserve"> java osztályt használja. Az alábbi kódrészlet a játékos figyelmének megváltozásáról értesítő üzenet küldését mutatja be:</w:t>
        </w:r>
      </w:ins>
    </w:p>
    <w:p w14:paraId="7EF94FC0" w14:textId="77777777" w:rsidR="00836AA3" w:rsidRPr="003355B9" w:rsidRDefault="00836AA3">
      <w:pPr>
        <w:rPr>
          <w:ins w:id="2785" w:author="Gergo" w:date="2017-11-25T13:04:00Z"/>
          <w:rPrChange w:id="2786" w:author="Gergo" w:date="2017-11-25T13:10:00Z">
            <w:rPr>
              <w:ins w:id="2787" w:author="Gergo" w:date="2017-11-25T13:04:00Z"/>
            </w:rPr>
          </w:rPrChange>
        </w:rPr>
        <w:pPrChange w:id="2788" w:author="Gergo" w:date="2017-11-25T13:02:00Z">
          <w:pPr>
            <w:pStyle w:val="Cmsor2"/>
          </w:pPr>
        </w:pPrChange>
      </w:pPr>
    </w:p>
    <w:p w14:paraId="1FC85490" w14:textId="673CDEA3" w:rsidR="002C05D4" w:rsidRPr="003355B9" w:rsidRDefault="002C05D4" w:rsidP="002C05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ins w:id="2789" w:author="Gergo" w:date="2017-11-25T13:08:00Z"/>
          <w:rFonts w:ascii="Consolas" w:hAnsi="Consolas" w:cs="Courier New"/>
          <w:color w:val="000000"/>
          <w:sz w:val="22"/>
          <w:szCs w:val="22"/>
          <w:rPrChange w:id="2790" w:author="Gergo" w:date="2017-11-25T13:10:00Z">
            <w:rPr>
              <w:ins w:id="2791" w:author="Gergo" w:date="2017-11-25T13:08:00Z"/>
              <w:rFonts w:ascii="Consolas" w:hAnsi="Consolas" w:cs="Courier New"/>
              <w:color w:val="000000"/>
              <w:lang w:val="en-US"/>
            </w:rPr>
          </w:rPrChange>
        </w:rPr>
      </w:pPr>
      <w:ins w:id="2792" w:author="Gergo" w:date="2017-11-25T13:07:00Z">
        <w:r w:rsidRPr="003355B9">
          <w:rPr>
            <w:rFonts w:ascii="Consolas" w:hAnsi="Consolas" w:cs="Courier New"/>
            <w:color w:val="808000"/>
            <w:sz w:val="22"/>
            <w:szCs w:val="22"/>
            <w:rPrChange w:id="2793" w:author="Gergo" w:date="2017-11-25T13:10:00Z">
              <w:rPr>
                <w:rFonts w:ascii="Courier New" w:hAnsi="Courier New" w:cs="Courier New"/>
                <w:color w:val="808000"/>
                <w:sz w:val="18"/>
                <w:szCs w:val="18"/>
                <w:lang w:val="en-US"/>
              </w:rPr>
            </w:rPrChange>
          </w:rPr>
          <w:lastRenderedPageBreak/>
          <w:t>@Override</w:t>
        </w:r>
        <w:r w:rsidRPr="003355B9">
          <w:rPr>
            <w:rFonts w:ascii="Consolas" w:hAnsi="Consolas" w:cs="Courier New"/>
            <w:color w:val="808000"/>
            <w:sz w:val="22"/>
            <w:szCs w:val="22"/>
            <w:rPrChange w:id="2794" w:author="Gergo" w:date="2017-11-25T13:10:00Z">
              <w:rPr>
                <w:rFonts w:ascii="Courier New" w:hAnsi="Courier New" w:cs="Courier New"/>
                <w:color w:val="808000"/>
                <w:sz w:val="18"/>
                <w:szCs w:val="18"/>
                <w:lang w:val="en-US"/>
              </w:rPr>
            </w:rPrChange>
          </w:rPr>
          <w:br/>
        </w:r>
        <w:r w:rsidRPr="003355B9">
          <w:rPr>
            <w:rFonts w:ascii="Consolas" w:hAnsi="Consolas" w:cs="Courier New"/>
            <w:b/>
            <w:bCs/>
            <w:color w:val="000080"/>
            <w:sz w:val="22"/>
            <w:szCs w:val="22"/>
            <w:rPrChange w:id="2795" w:author="Gergo" w:date="2017-11-25T13:10:00Z">
              <w:rPr>
                <w:rFonts w:ascii="Courier New" w:hAnsi="Courier New" w:cs="Courier New"/>
                <w:b/>
                <w:bCs/>
                <w:color w:val="000080"/>
                <w:sz w:val="18"/>
                <w:szCs w:val="18"/>
                <w:lang w:val="en-US"/>
              </w:rPr>
            </w:rPrChange>
          </w:rPr>
          <w:t xml:space="preserve">public void </w:t>
        </w:r>
        <w:r w:rsidRPr="003355B9">
          <w:rPr>
            <w:rFonts w:ascii="Consolas" w:hAnsi="Consolas" w:cs="Courier New"/>
            <w:color w:val="000000"/>
            <w:sz w:val="22"/>
            <w:szCs w:val="22"/>
            <w:rPrChange w:id="2796" w:author="Gergo" w:date="2017-11-25T13:10:00Z">
              <w:rPr>
                <w:rFonts w:ascii="Courier New" w:hAnsi="Courier New" w:cs="Courier New"/>
                <w:color w:val="000000"/>
                <w:sz w:val="18"/>
                <w:szCs w:val="18"/>
                <w:lang w:val="en-US"/>
              </w:rPr>
            </w:rPrChange>
          </w:rPr>
          <w:t>attentionChanged(</w:t>
        </w:r>
        <w:r w:rsidRPr="003355B9">
          <w:rPr>
            <w:rFonts w:ascii="Consolas" w:hAnsi="Consolas" w:cs="Courier New"/>
            <w:b/>
            <w:bCs/>
            <w:color w:val="000080"/>
            <w:sz w:val="22"/>
            <w:szCs w:val="22"/>
            <w:rPrChange w:id="2797" w:author="Gergo" w:date="2017-11-25T13:10:00Z">
              <w:rPr>
                <w:rFonts w:ascii="Courier New" w:hAnsi="Courier New" w:cs="Courier New"/>
                <w:b/>
                <w:bCs/>
                <w:color w:val="000080"/>
                <w:sz w:val="18"/>
                <w:szCs w:val="18"/>
                <w:lang w:val="en-US"/>
              </w:rPr>
            </w:rPrChange>
          </w:rPr>
          <w:t xml:space="preserve">int </w:t>
        </w:r>
        <w:r w:rsidRPr="003355B9">
          <w:rPr>
            <w:rFonts w:ascii="Consolas" w:hAnsi="Consolas" w:cs="Courier New"/>
            <w:color w:val="000000"/>
            <w:sz w:val="22"/>
            <w:szCs w:val="22"/>
            <w:rPrChange w:id="2798" w:author="Gergo" w:date="2017-11-25T13:10:00Z">
              <w:rPr>
                <w:rFonts w:ascii="Courier New" w:hAnsi="Courier New" w:cs="Courier New"/>
                <w:color w:val="000000"/>
                <w:sz w:val="18"/>
                <w:szCs w:val="18"/>
                <w:lang w:val="en-US"/>
              </w:rPr>
            </w:rPrChange>
          </w:rPr>
          <w:t>value) {</w:t>
        </w:r>
        <w:r w:rsidRPr="003355B9">
          <w:rPr>
            <w:rFonts w:ascii="Consolas" w:hAnsi="Consolas" w:cs="Courier New"/>
            <w:color w:val="000000"/>
            <w:sz w:val="22"/>
            <w:szCs w:val="22"/>
            <w:rPrChange w:id="2799" w:author="Gergo" w:date="2017-11-25T13:10:00Z">
              <w:rPr>
                <w:rFonts w:ascii="Courier New" w:hAnsi="Courier New" w:cs="Courier New"/>
                <w:color w:val="000000"/>
                <w:sz w:val="18"/>
                <w:szCs w:val="18"/>
                <w:lang w:val="en-US"/>
              </w:rPr>
            </w:rPrChange>
          </w:rPr>
          <w:br/>
          <w:t xml:space="preserve">    UnityPlayer.</w:t>
        </w:r>
        <w:r w:rsidRPr="003355B9">
          <w:rPr>
            <w:rFonts w:ascii="Consolas" w:hAnsi="Consolas" w:cs="Courier New"/>
            <w:i/>
            <w:iCs/>
            <w:color w:val="000000"/>
            <w:sz w:val="22"/>
            <w:szCs w:val="22"/>
            <w:rPrChange w:id="2800" w:author="Gergo" w:date="2017-11-25T13:10:00Z">
              <w:rPr>
                <w:rFonts w:ascii="Courier New" w:hAnsi="Courier New" w:cs="Courier New"/>
                <w:i/>
                <w:iCs/>
                <w:color w:val="000000"/>
                <w:sz w:val="18"/>
                <w:szCs w:val="18"/>
                <w:lang w:val="en-US"/>
              </w:rPr>
            </w:rPrChange>
          </w:rPr>
          <w:t>UnitySendMessage</w:t>
        </w:r>
        <w:r w:rsidRPr="003355B9">
          <w:rPr>
            <w:rFonts w:ascii="Consolas" w:hAnsi="Consolas" w:cs="Courier New"/>
            <w:color w:val="000000"/>
            <w:sz w:val="22"/>
            <w:szCs w:val="22"/>
            <w:rPrChange w:id="2801" w:author="Gergo" w:date="2017-11-25T13:10:00Z">
              <w:rPr>
                <w:rFonts w:ascii="Courier New" w:hAnsi="Courier New" w:cs="Courier New"/>
                <w:color w:val="000000"/>
                <w:sz w:val="18"/>
                <w:szCs w:val="18"/>
                <w:lang w:val="en-US"/>
              </w:rPr>
            </w:rPrChange>
          </w:rPr>
          <w:t>(</w:t>
        </w:r>
        <w:r w:rsidRPr="003355B9">
          <w:rPr>
            <w:rFonts w:ascii="Consolas" w:hAnsi="Consolas" w:cs="Courier New"/>
            <w:b/>
            <w:bCs/>
            <w:color w:val="008000"/>
            <w:sz w:val="22"/>
            <w:szCs w:val="22"/>
            <w:rPrChange w:id="2802" w:author="Gergo" w:date="2017-11-25T13:10:00Z">
              <w:rPr>
                <w:rFonts w:ascii="Courier New" w:hAnsi="Courier New" w:cs="Courier New"/>
                <w:b/>
                <w:bCs/>
                <w:color w:val="008000"/>
                <w:sz w:val="18"/>
                <w:szCs w:val="18"/>
                <w:lang w:val="en-US"/>
              </w:rPr>
            </w:rPrChange>
          </w:rPr>
          <w:t>"GameManager"</w:t>
        </w:r>
        <w:r w:rsidRPr="003355B9">
          <w:rPr>
            <w:rFonts w:ascii="Consolas" w:hAnsi="Consolas" w:cs="Courier New"/>
            <w:color w:val="000000"/>
            <w:sz w:val="22"/>
            <w:szCs w:val="22"/>
            <w:rPrChange w:id="2803" w:author="Gergo" w:date="2017-11-25T13:10:00Z">
              <w:rPr>
                <w:rFonts w:ascii="Courier New" w:hAnsi="Courier New" w:cs="Courier New"/>
                <w:color w:val="000000"/>
                <w:sz w:val="18"/>
                <w:szCs w:val="18"/>
                <w:lang w:val="en-US"/>
              </w:rPr>
            </w:rPrChange>
          </w:rPr>
          <w:t>,</w:t>
        </w:r>
        <w:r w:rsidRPr="003355B9">
          <w:rPr>
            <w:rFonts w:ascii="Consolas" w:hAnsi="Consolas" w:cs="Courier New"/>
            <w:color w:val="000000"/>
            <w:sz w:val="22"/>
            <w:szCs w:val="22"/>
            <w:rPrChange w:id="2804" w:author="Gergo" w:date="2017-11-25T13:10:00Z">
              <w:rPr>
                <w:rFonts w:ascii="Courier New" w:hAnsi="Courier New" w:cs="Courier New"/>
                <w:color w:val="000000"/>
                <w:sz w:val="18"/>
                <w:szCs w:val="18"/>
                <w:lang w:val="en-US"/>
              </w:rPr>
            </w:rPrChange>
          </w:rPr>
          <w:br/>
          <w:t xml:space="preserve">                            </w:t>
        </w:r>
        <w:r w:rsidRPr="003355B9">
          <w:rPr>
            <w:rFonts w:ascii="Consolas" w:hAnsi="Consolas" w:cs="Courier New"/>
            <w:b/>
            <w:bCs/>
            <w:color w:val="008000"/>
            <w:sz w:val="22"/>
            <w:szCs w:val="22"/>
            <w:rPrChange w:id="2805" w:author="Gergo" w:date="2017-11-25T13:10:00Z">
              <w:rPr>
                <w:rFonts w:ascii="Courier New" w:hAnsi="Courier New" w:cs="Courier New"/>
                <w:b/>
                <w:bCs/>
                <w:color w:val="008000"/>
                <w:sz w:val="18"/>
                <w:szCs w:val="18"/>
                <w:lang w:val="en-US"/>
              </w:rPr>
            </w:rPrChange>
          </w:rPr>
          <w:t>"recieveAttention"</w:t>
        </w:r>
        <w:r w:rsidRPr="003355B9">
          <w:rPr>
            <w:rFonts w:ascii="Consolas" w:hAnsi="Consolas" w:cs="Courier New"/>
            <w:color w:val="000000"/>
            <w:sz w:val="22"/>
            <w:szCs w:val="22"/>
            <w:rPrChange w:id="2806" w:author="Gergo" w:date="2017-11-25T13:10:00Z">
              <w:rPr>
                <w:rFonts w:ascii="Courier New" w:hAnsi="Courier New" w:cs="Courier New"/>
                <w:color w:val="000000"/>
                <w:sz w:val="18"/>
                <w:szCs w:val="18"/>
                <w:lang w:val="en-US"/>
              </w:rPr>
            </w:rPrChange>
          </w:rPr>
          <w:t>,</w:t>
        </w:r>
        <w:r w:rsidRPr="003355B9">
          <w:rPr>
            <w:rFonts w:ascii="Consolas" w:hAnsi="Consolas" w:cs="Courier New"/>
            <w:color w:val="000000"/>
            <w:sz w:val="22"/>
            <w:szCs w:val="22"/>
            <w:rPrChange w:id="2807" w:author="Gergo" w:date="2017-11-25T13:10:00Z">
              <w:rPr>
                <w:rFonts w:ascii="Courier New" w:hAnsi="Courier New" w:cs="Courier New"/>
                <w:color w:val="000000"/>
                <w:sz w:val="18"/>
                <w:szCs w:val="18"/>
                <w:lang w:val="en-US"/>
              </w:rPr>
            </w:rPrChange>
          </w:rPr>
          <w:br/>
          <w:t xml:space="preserve">                            String.</w:t>
        </w:r>
        <w:r w:rsidRPr="003355B9">
          <w:rPr>
            <w:rFonts w:ascii="Consolas" w:hAnsi="Consolas" w:cs="Courier New"/>
            <w:i/>
            <w:iCs/>
            <w:color w:val="000000"/>
            <w:sz w:val="22"/>
            <w:szCs w:val="22"/>
            <w:rPrChange w:id="2808" w:author="Gergo" w:date="2017-11-25T13:10:00Z">
              <w:rPr>
                <w:rFonts w:ascii="Courier New" w:hAnsi="Courier New" w:cs="Courier New"/>
                <w:i/>
                <w:iCs/>
                <w:color w:val="000000"/>
                <w:sz w:val="18"/>
                <w:szCs w:val="18"/>
                <w:lang w:val="en-US"/>
              </w:rPr>
            </w:rPrChange>
          </w:rPr>
          <w:t>valueOf</w:t>
        </w:r>
        <w:r w:rsidRPr="003355B9">
          <w:rPr>
            <w:rFonts w:ascii="Consolas" w:hAnsi="Consolas" w:cs="Courier New"/>
            <w:color w:val="000000"/>
            <w:sz w:val="22"/>
            <w:szCs w:val="22"/>
            <w:rPrChange w:id="2809" w:author="Gergo" w:date="2017-11-25T13:10:00Z">
              <w:rPr>
                <w:rFonts w:ascii="Courier New" w:hAnsi="Courier New" w:cs="Courier New"/>
                <w:color w:val="000000"/>
                <w:sz w:val="18"/>
                <w:szCs w:val="18"/>
                <w:lang w:val="en-US"/>
              </w:rPr>
            </w:rPrChange>
          </w:rPr>
          <w:t>(value));</w:t>
        </w:r>
        <w:r w:rsidRPr="003355B9">
          <w:rPr>
            <w:rFonts w:ascii="Consolas" w:hAnsi="Consolas" w:cs="Courier New"/>
            <w:color w:val="000000"/>
            <w:sz w:val="22"/>
            <w:szCs w:val="22"/>
            <w:rPrChange w:id="2810" w:author="Gergo" w:date="2017-11-25T13:10:00Z">
              <w:rPr>
                <w:rFonts w:ascii="Courier New" w:hAnsi="Courier New" w:cs="Courier New"/>
                <w:color w:val="000000"/>
                <w:sz w:val="18"/>
                <w:szCs w:val="18"/>
                <w:lang w:val="en-US"/>
              </w:rPr>
            </w:rPrChange>
          </w:rPr>
          <w:br/>
          <w:t>}</w:t>
        </w:r>
      </w:ins>
    </w:p>
    <w:p w14:paraId="253608B4" w14:textId="6EE8B86C" w:rsidR="002C05D4" w:rsidRPr="003355B9" w:rsidRDefault="002C05D4" w:rsidP="002C05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ins w:id="2811" w:author="Gergo" w:date="2017-11-25T13:08:00Z"/>
          <w:rFonts w:ascii="Consolas" w:hAnsi="Consolas" w:cs="Courier New"/>
          <w:color w:val="000000"/>
          <w:rPrChange w:id="2812" w:author="Gergo" w:date="2017-11-25T13:10:00Z">
            <w:rPr>
              <w:ins w:id="2813" w:author="Gergo" w:date="2017-11-25T13:08:00Z"/>
              <w:rFonts w:ascii="Consolas" w:hAnsi="Consolas" w:cs="Courier New"/>
              <w:color w:val="000000"/>
              <w:lang w:val="en-US"/>
            </w:rPr>
          </w:rPrChange>
        </w:rPr>
      </w:pPr>
    </w:p>
    <w:p w14:paraId="70F805B6" w14:textId="05193AD7" w:rsidR="002C05D4" w:rsidRPr="003355B9" w:rsidRDefault="003355B9">
      <w:pPr>
        <w:rPr>
          <w:ins w:id="2814" w:author="Gergo" w:date="2017-11-25T13:07:00Z"/>
          <w:rPrChange w:id="2815" w:author="Gergo" w:date="2017-11-25T13:10:00Z">
            <w:rPr>
              <w:ins w:id="2816" w:author="Gergo" w:date="2017-11-25T13:07:00Z"/>
              <w:rFonts w:ascii="Courier New" w:hAnsi="Courier New" w:cs="Courier New"/>
              <w:color w:val="000000"/>
              <w:sz w:val="18"/>
              <w:szCs w:val="18"/>
              <w:lang w:val="en-US"/>
            </w:rPr>
          </w:rPrChange>
        </w:rPr>
        <w:pPrChange w:id="2817" w:author="Gergo" w:date="2017-11-25T13:08: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pPrChange>
      </w:pPr>
      <w:ins w:id="2818" w:author="Gergo" w:date="2017-11-25T13:08:00Z">
        <w:r w:rsidRPr="003355B9">
          <w:rPr>
            <w:rPrChange w:id="2819" w:author="Gergo" w:date="2017-11-25T13:10:00Z">
              <w:rPr>
                <w:lang w:val="en-US"/>
              </w:rPr>
            </w:rPrChange>
          </w:rPr>
          <w:t xml:space="preserve">Az ilyen típusú eseményeket Unity </w:t>
        </w:r>
        <w:r>
          <w:t xml:space="preserve">oldalon az </w:t>
        </w:r>
        <w:r w:rsidRPr="00143E34">
          <w:rPr>
            <w:rFonts w:ascii="Consolas" w:hAnsi="Consolas"/>
            <w:rPrChange w:id="2820" w:author="Gergo" w:date="2017-11-25T13:26:00Z">
              <w:rPr/>
            </w:rPrChange>
          </w:rPr>
          <w:t>AdaptEDConnector</w:t>
        </w:r>
        <w:r>
          <w:t xml:space="preserve"> script  kezeli. A függvény első paramétere azért mégis a </w:t>
        </w:r>
        <w:r w:rsidRPr="00143E34">
          <w:rPr>
            <w:rFonts w:ascii="Consolas" w:hAnsi="Consolas"/>
            <w:rPrChange w:id="2821" w:author="Gergo" w:date="2017-11-25T13:26:00Z">
              <w:rPr/>
            </w:rPrChange>
          </w:rPr>
          <w:t>GameManager</w:t>
        </w:r>
        <w:r>
          <w:t xml:space="preserve">, mert ez a </w:t>
        </w:r>
        <w:r w:rsidRPr="00143E34">
          <w:rPr>
            <w:rFonts w:ascii="Consolas" w:hAnsi="Consolas"/>
            <w:rPrChange w:id="2822" w:author="Gergo" w:date="2017-11-25T13:26:00Z">
              <w:rPr/>
            </w:rPrChange>
          </w:rPr>
          <w:t>GameManager</w:t>
        </w:r>
        <w:r>
          <w:t xml:space="preserve"> </w:t>
        </w:r>
        <w:r w:rsidR="00836AA3">
          <w:t>Unity objektumra utal</w:t>
        </w:r>
      </w:ins>
      <w:ins w:id="2823" w:author="Gergo" w:date="2017-12-03T19:41:00Z">
        <w:r w:rsidR="00860CD9">
          <w:t>.</w:t>
        </w:r>
      </w:ins>
      <w:ins w:id="2824" w:author="Gergo" w:date="2017-11-25T13:08:00Z">
        <w:r w:rsidR="00836AA3">
          <w:t xml:space="preserve"> A</w:t>
        </w:r>
        <w:r>
          <w:t xml:space="preserve">z </w:t>
        </w:r>
        <w:r w:rsidRPr="00143E34">
          <w:rPr>
            <w:rFonts w:ascii="Consolas" w:hAnsi="Consolas"/>
            <w:rPrChange w:id="2825" w:author="Gergo" w:date="2017-11-25T13:26:00Z">
              <w:rPr/>
            </w:rPrChange>
          </w:rPr>
          <w:t>AdaptEDConnector</w:t>
        </w:r>
        <w:r>
          <w:t xml:space="preserve"> script ehhez van csatolva.</w:t>
        </w:r>
      </w:ins>
    </w:p>
    <w:p w14:paraId="7B948EB5" w14:textId="77777777" w:rsidR="002C05D4" w:rsidRPr="0034280E" w:rsidRDefault="002C05D4">
      <w:pPr>
        <w:rPr>
          <w:ins w:id="2826" w:author="Gergo" w:date="2017-11-17T13:48:00Z"/>
        </w:rPr>
        <w:pPrChange w:id="2827" w:author="Gergo" w:date="2017-11-25T13:02:00Z">
          <w:pPr>
            <w:pStyle w:val="Cmsor2"/>
          </w:pPr>
        </w:pPrChange>
      </w:pPr>
    </w:p>
    <w:p w14:paraId="2F654640" w14:textId="589BBFDE" w:rsidR="009654DF" w:rsidRPr="003355B9" w:rsidRDefault="009654DF" w:rsidP="009654DF">
      <w:pPr>
        <w:pStyle w:val="Cmsor3"/>
        <w:rPr>
          <w:ins w:id="2828" w:author="Gergo" w:date="2017-11-24T11:46:00Z"/>
        </w:rPr>
      </w:pPr>
      <w:bookmarkStart w:id="2829" w:name="_Toc499416845"/>
      <w:ins w:id="2830" w:author="Gergo" w:date="2017-11-17T13:48:00Z">
        <w:r w:rsidRPr="003355B9">
          <w:t>Audió</w:t>
        </w:r>
      </w:ins>
      <w:bookmarkEnd w:id="2829"/>
    </w:p>
    <w:p w14:paraId="6BAE624D" w14:textId="77777777" w:rsidR="005562E2" w:rsidRPr="003355B9" w:rsidRDefault="004B7504">
      <w:pPr>
        <w:rPr>
          <w:ins w:id="2831" w:author="Gergo" w:date="2017-11-24T11:59:00Z"/>
          <w:rPrChange w:id="2832" w:author="Gergo" w:date="2017-11-25T13:10:00Z">
            <w:rPr>
              <w:ins w:id="2833" w:author="Gergo" w:date="2017-11-24T11:59:00Z"/>
            </w:rPr>
          </w:rPrChange>
        </w:rPr>
        <w:pPrChange w:id="2834" w:author="Gergo" w:date="2017-11-24T11:46:00Z">
          <w:pPr>
            <w:pStyle w:val="Cmsor3"/>
          </w:pPr>
        </w:pPrChange>
      </w:pPr>
      <w:ins w:id="2835" w:author="Gergo" w:date="2017-11-24T11:47:00Z">
        <w:r w:rsidRPr="0034280E">
          <w:t xml:space="preserve">A megfelelő hangeffektek lejátszását rendkívül fontosnak találtam, mert ezek nagyban növelhetik a környezet és az élmény valóságosságát. </w:t>
        </w:r>
      </w:ins>
      <w:ins w:id="2836" w:author="Gergo" w:date="2017-11-24T11:46:00Z">
        <w:r w:rsidRPr="003355B9">
          <w:rPr>
            <w:rPrChange w:id="2837" w:author="Gergo" w:date="2017-11-25T13:10:00Z">
              <w:rPr>
                <w:b w:val="0"/>
                <w:bCs w:val="0"/>
              </w:rPr>
            </w:rPrChange>
          </w:rPr>
          <w:t xml:space="preserve">A hangok lejátszását az </w:t>
        </w:r>
        <w:r w:rsidRPr="003355B9">
          <w:rPr>
            <w:rFonts w:ascii="Consolas" w:hAnsi="Consolas"/>
            <w:rPrChange w:id="2838" w:author="Gergo" w:date="2017-11-25T13:10:00Z">
              <w:rPr/>
            </w:rPrChange>
          </w:rPr>
          <w:t>AudioManager</w:t>
        </w:r>
        <w:r w:rsidRPr="0034280E">
          <w:t xml:space="preserve"> osztály végzi.</w:t>
        </w:r>
      </w:ins>
      <w:ins w:id="2839" w:author="Gergo" w:date="2017-11-24T11:48:00Z">
        <w:r w:rsidRPr="003355B9">
          <w:rPr>
            <w:rPrChange w:id="2840" w:author="Gergo" w:date="2017-11-25T13:10:00Z">
              <w:rPr>
                <w:b w:val="0"/>
                <w:bCs w:val="0"/>
              </w:rPr>
            </w:rPrChange>
          </w:rPr>
          <w:t xml:space="preserve"> </w:t>
        </w:r>
      </w:ins>
    </w:p>
    <w:p w14:paraId="6A1C9F02" w14:textId="3C43000E" w:rsidR="004B7504" w:rsidRPr="003355B9" w:rsidRDefault="004B7504">
      <w:pPr>
        <w:rPr>
          <w:ins w:id="2841" w:author="Gergo" w:date="2017-11-24T11:55:00Z"/>
          <w:rPrChange w:id="2842" w:author="Gergo" w:date="2017-11-25T13:10:00Z">
            <w:rPr>
              <w:ins w:id="2843" w:author="Gergo" w:date="2017-11-24T11:55:00Z"/>
            </w:rPr>
          </w:rPrChange>
        </w:rPr>
        <w:pPrChange w:id="2844" w:author="Gergo" w:date="2017-11-24T11:46:00Z">
          <w:pPr>
            <w:pStyle w:val="Cmsor3"/>
          </w:pPr>
        </w:pPrChange>
      </w:pPr>
      <w:ins w:id="2845" w:author="Gergo" w:date="2017-11-24T11:48:00Z">
        <w:r w:rsidRPr="003355B9">
          <w:rPr>
            <w:rPrChange w:id="2846" w:author="Gergo" w:date="2017-11-25T13:10:00Z">
              <w:rPr>
                <w:b w:val="0"/>
                <w:bCs w:val="0"/>
              </w:rPr>
            </w:rPrChange>
          </w:rPr>
          <w:t xml:space="preserve">Ez úgy épül fel, </w:t>
        </w:r>
      </w:ins>
      <w:ins w:id="2847" w:author="Gergo" w:date="2017-11-24T11:49:00Z">
        <w:r w:rsidRPr="003355B9">
          <w:rPr>
            <w:rPrChange w:id="2848" w:author="Gergo" w:date="2017-11-25T13:10:00Z">
              <w:rPr>
                <w:b w:val="0"/>
                <w:bCs w:val="0"/>
              </w:rPr>
            </w:rPrChange>
          </w:rPr>
          <w:t xml:space="preserve">hogy tartalmaz egy </w:t>
        </w:r>
        <w:r w:rsidRPr="003355B9">
          <w:rPr>
            <w:rFonts w:ascii="Consolas" w:hAnsi="Consolas"/>
            <w:rPrChange w:id="2849" w:author="Gergo" w:date="2017-11-25T13:10:00Z">
              <w:rPr/>
            </w:rPrChange>
          </w:rPr>
          <w:t>Sound</w:t>
        </w:r>
        <w:r w:rsidRPr="0034280E">
          <w:t xml:space="preserve"> tömböt. A </w:t>
        </w:r>
        <w:r w:rsidRPr="003355B9">
          <w:rPr>
            <w:rFonts w:ascii="Consolas" w:hAnsi="Consolas"/>
            <w:rPrChange w:id="2850" w:author="Gergo" w:date="2017-11-25T13:10:00Z">
              <w:rPr/>
            </w:rPrChange>
          </w:rPr>
          <w:t>Sound</w:t>
        </w:r>
        <w:r w:rsidR="0025199C">
          <w:t xml:space="preserve"> osztály tárolja a</w:t>
        </w:r>
        <w:r w:rsidRPr="0034280E">
          <w:t xml:space="preserve"> hangeffektnek, minden olyan tulajdonságát, amit állítani szeretnék. Pl.</w:t>
        </w:r>
      </w:ins>
      <w:ins w:id="2851" w:author="Gergo" w:date="2017-11-24T11:50:00Z">
        <w:r w:rsidRPr="003355B9">
          <w:rPr>
            <w:rPrChange w:id="2852" w:author="Gergo" w:date="2017-11-25T13:10:00Z">
              <w:rPr>
                <w:b w:val="0"/>
                <w:bCs w:val="0"/>
              </w:rPr>
            </w:rPrChange>
          </w:rPr>
          <w:t xml:space="preserve">: </w:t>
        </w:r>
      </w:ins>
      <w:ins w:id="2853" w:author="Gergo" w:date="2017-11-24T11:55:00Z">
        <w:r w:rsidRPr="003355B9">
          <w:rPr>
            <w:rPrChange w:id="2854" w:author="Gergo" w:date="2017-11-25T13:10:00Z">
              <w:rPr>
                <w:b w:val="0"/>
                <w:bCs w:val="0"/>
              </w:rPr>
            </w:rPrChange>
          </w:rPr>
          <w:t xml:space="preserve">egy azonosító név, </w:t>
        </w:r>
      </w:ins>
      <w:ins w:id="2855" w:author="Gergo" w:date="2017-11-24T11:51:00Z">
        <w:r w:rsidRPr="003355B9">
          <w:rPr>
            <w:rPrChange w:id="2856" w:author="Gergo" w:date="2017-11-25T13:10:00Z">
              <w:rPr>
                <w:b w:val="0"/>
                <w:bCs w:val="0"/>
              </w:rPr>
            </w:rPrChange>
          </w:rPr>
          <w:t>maga a hang,</w:t>
        </w:r>
      </w:ins>
      <w:ins w:id="2857" w:author="Gergo" w:date="2017-12-03T19:42:00Z">
        <w:r w:rsidR="0025199C">
          <w:t xml:space="preserve"> a</w:t>
        </w:r>
      </w:ins>
      <w:ins w:id="2858" w:author="Gergo" w:date="2017-11-24T11:51:00Z">
        <w:r w:rsidRPr="003355B9">
          <w:rPr>
            <w:rPrChange w:id="2859" w:author="Gergo" w:date="2017-11-25T13:10:00Z">
              <w:rPr>
                <w:b w:val="0"/>
                <w:bCs w:val="0"/>
              </w:rPr>
            </w:rPrChange>
          </w:rPr>
          <w:t xml:space="preserve"> magassága,</w:t>
        </w:r>
      </w:ins>
      <w:ins w:id="2860" w:author="Gergo" w:date="2017-12-03T19:42:00Z">
        <w:r w:rsidR="0025199C">
          <w:t xml:space="preserve"> a</w:t>
        </w:r>
      </w:ins>
      <w:ins w:id="2861" w:author="Gergo" w:date="2017-11-24T11:51:00Z">
        <w:r w:rsidRPr="003355B9">
          <w:rPr>
            <w:rPrChange w:id="2862" w:author="Gergo" w:date="2017-11-25T13:10:00Z">
              <w:rPr>
                <w:b w:val="0"/>
                <w:bCs w:val="0"/>
              </w:rPr>
            </w:rPrChange>
          </w:rPr>
          <w:t xml:space="preserve"> </w:t>
        </w:r>
      </w:ins>
      <w:ins w:id="2863" w:author="Gergo" w:date="2017-11-24T11:52:00Z">
        <w:r w:rsidRPr="003355B9">
          <w:rPr>
            <w:rPrChange w:id="2864" w:author="Gergo" w:date="2017-11-25T13:10:00Z">
              <w:rPr>
                <w:b w:val="0"/>
                <w:bCs w:val="0"/>
              </w:rPr>
            </w:rPrChange>
          </w:rPr>
          <w:t xml:space="preserve">hangerő vagy, hogy ha vége újrakezdődjön-e. Az </w:t>
        </w:r>
        <w:r w:rsidRPr="003355B9">
          <w:rPr>
            <w:rFonts w:ascii="Consolas" w:hAnsi="Consolas"/>
            <w:rPrChange w:id="2865" w:author="Gergo" w:date="2017-11-25T13:10:00Z">
              <w:rPr/>
            </w:rPrChange>
          </w:rPr>
          <w:t>AudioManager</w:t>
        </w:r>
        <w:r w:rsidRPr="0034280E">
          <w:t xml:space="preserve"> osztály</w:t>
        </w:r>
      </w:ins>
      <w:ins w:id="2866" w:author="Gergo" w:date="2017-12-03T19:44:00Z">
        <w:r w:rsidR="0025199C">
          <w:t>om</w:t>
        </w:r>
      </w:ins>
      <w:ins w:id="2867" w:author="Gergo" w:date="2017-11-24T11:52:00Z">
        <w:r w:rsidRPr="0034280E">
          <w:t xml:space="preserve"> biztosít </w:t>
        </w:r>
      </w:ins>
      <w:ins w:id="2868" w:author="Gergo" w:date="2017-11-24T11:53:00Z">
        <w:r w:rsidRPr="003355B9">
          <w:rPr>
            <w:rPrChange w:id="2869" w:author="Gergo" w:date="2017-11-25T13:10:00Z">
              <w:rPr>
                <w:b w:val="0"/>
                <w:bCs w:val="0"/>
              </w:rPr>
            </w:rPrChange>
          </w:rPr>
          <w:t xml:space="preserve">különböző metódusokat, szolgáltatásokat </w:t>
        </w:r>
        <w:r w:rsidR="0025199C">
          <w:rPr>
            <w:rPrChange w:id="2870" w:author="Gergo" w:date="2017-11-25T13:10:00Z">
              <w:rPr/>
            </w:rPrChange>
          </w:rPr>
          <w:t>a hangok globális, vagy lokális</w:t>
        </w:r>
        <w:r w:rsidRPr="003355B9">
          <w:rPr>
            <w:rPrChange w:id="2871" w:author="Gergo" w:date="2017-11-25T13:10:00Z">
              <w:rPr>
                <w:b w:val="0"/>
                <w:bCs w:val="0"/>
              </w:rPr>
            </w:rPrChange>
          </w:rPr>
          <w:t xml:space="preserve"> adott objektumhoz csatolt</w:t>
        </w:r>
      </w:ins>
      <w:ins w:id="2872" w:author="Gergo" w:date="2017-11-24T11:54:00Z">
        <w:r w:rsidRPr="003355B9">
          <w:rPr>
            <w:rPrChange w:id="2873" w:author="Gergo" w:date="2017-11-25T13:10:00Z">
              <w:rPr>
                <w:b w:val="0"/>
                <w:bCs w:val="0"/>
              </w:rPr>
            </w:rPrChange>
          </w:rPr>
          <w:t xml:space="preserve"> lejátszásához, illetve a lejátszás állapotának lekérdezéséhez. Ezek a metódusok csak a Sound objektum nevét várják, és utána kikeresik azt a tárolt tömbben.</w:t>
        </w:r>
      </w:ins>
      <w:ins w:id="2874" w:author="Gergo" w:date="2017-11-24T11:55:00Z">
        <w:r w:rsidR="00AE621E" w:rsidRPr="003355B9">
          <w:rPr>
            <w:rPrChange w:id="2875" w:author="Gergo" w:date="2017-11-25T13:10:00Z">
              <w:rPr>
                <w:b w:val="0"/>
                <w:bCs w:val="0"/>
              </w:rPr>
            </w:rPrChange>
          </w:rPr>
          <w:t xml:space="preserve"> Példának a</w:t>
        </w:r>
      </w:ins>
      <w:ins w:id="2876" w:author="Gergo" w:date="2017-11-24T11:57:00Z">
        <w:r w:rsidR="005562E2" w:rsidRPr="003355B9">
          <w:rPr>
            <w:rPrChange w:id="2877" w:author="Gergo" w:date="2017-11-25T13:10:00Z">
              <w:rPr>
                <w:b w:val="0"/>
                <w:bCs w:val="0"/>
              </w:rPr>
            </w:rPrChange>
          </w:rPr>
          <w:t xml:space="preserve"> késleltetett</w:t>
        </w:r>
      </w:ins>
      <w:ins w:id="2878" w:author="Gergo" w:date="2017-11-24T11:55:00Z">
        <w:r w:rsidR="00AE621E" w:rsidRPr="003355B9">
          <w:rPr>
            <w:rPrChange w:id="2879" w:author="Gergo" w:date="2017-11-25T13:10:00Z">
              <w:rPr>
                <w:b w:val="0"/>
                <w:bCs w:val="0"/>
              </w:rPr>
            </w:rPrChange>
          </w:rPr>
          <w:t xml:space="preserve"> lejátszás metódus az alábbi módon működik</w:t>
        </w:r>
      </w:ins>
      <w:ins w:id="2880" w:author="Gergo" w:date="2017-11-24T11:58:00Z">
        <w:r w:rsidR="005562E2" w:rsidRPr="003355B9">
          <w:rPr>
            <w:rPrChange w:id="2881" w:author="Gergo" w:date="2017-11-25T13:10:00Z">
              <w:rPr>
                <w:b w:val="0"/>
                <w:bCs w:val="0"/>
              </w:rPr>
            </w:rPrChange>
          </w:rPr>
          <w:t xml:space="preserve"> (A  késleltetés mértékét nem másodpercben, hanem a mintavételezési frekvenciában kell megadni. A dokumentáció alapján, így egy másodperc 44100 Hz) </w:t>
        </w:r>
      </w:ins>
      <w:ins w:id="2882" w:author="Gergo" w:date="2017-11-24T11:55:00Z">
        <w:r w:rsidR="00AE621E" w:rsidRPr="003355B9">
          <w:rPr>
            <w:rPrChange w:id="2883" w:author="Gergo" w:date="2017-11-25T13:10:00Z">
              <w:rPr>
                <w:b w:val="0"/>
                <w:bCs w:val="0"/>
              </w:rPr>
            </w:rPrChange>
          </w:rPr>
          <w:t>:</w:t>
        </w:r>
      </w:ins>
      <w:ins w:id="2884" w:author="Gergo" w:date="2017-11-24T12:03:00Z">
        <w:r w:rsidR="0027240E" w:rsidRPr="003355B9">
          <w:rPr>
            <w:rPrChange w:id="2885" w:author="Gergo" w:date="2017-11-25T13:10:00Z">
              <w:rPr>
                <w:b w:val="0"/>
                <w:bCs w:val="0"/>
              </w:rPr>
            </w:rPrChange>
          </w:rPr>
          <w:br/>
        </w:r>
      </w:ins>
    </w:p>
    <w:p w14:paraId="707E8ADF" w14:textId="77777777" w:rsidR="005562E2" w:rsidRPr="003355B9" w:rsidRDefault="005562E2" w:rsidP="005562E2">
      <w:pPr>
        <w:autoSpaceDE w:val="0"/>
        <w:autoSpaceDN w:val="0"/>
        <w:adjustRightInd w:val="0"/>
        <w:spacing w:after="0" w:line="240" w:lineRule="auto"/>
        <w:ind w:firstLine="0"/>
        <w:jc w:val="left"/>
        <w:rPr>
          <w:ins w:id="2886" w:author="Gergo" w:date="2017-11-24T11:57:00Z"/>
          <w:rFonts w:ascii="Consolas" w:hAnsi="Consolas" w:cs="Consolas"/>
          <w:color w:val="000000"/>
          <w:sz w:val="22"/>
          <w:szCs w:val="22"/>
          <w:lang w:eastAsia="hu-HU"/>
          <w:rPrChange w:id="2887" w:author="Gergo" w:date="2017-11-25T13:10:00Z">
            <w:rPr>
              <w:ins w:id="2888" w:author="Gergo" w:date="2017-11-24T11:57:00Z"/>
              <w:rFonts w:ascii="Consolas" w:hAnsi="Consolas" w:cs="Consolas"/>
              <w:color w:val="000000"/>
              <w:sz w:val="19"/>
              <w:szCs w:val="19"/>
              <w:lang w:val="en-US" w:eastAsia="hu-HU"/>
            </w:rPr>
          </w:rPrChange>
        </w:rPr>
      </w:pPr>
      <w:ins w:id="2889" w:author="Gergo" w:date="2017-11-24T11:57:00Z">
        <w:r w:rsidRPr="003355B9">
          <w:rPr>
            <w:rFonts w:ascii="Consolas" w:hAnsi="Consolas" w:cs="Consolas"/>
            <w:color w:val="0000FF"/>
            <w:sz w:val="22"/>
            <w:szCs w:val="22"/>
            <w:lang w:eastAsia="hu-HU"/>
            <w:rPrChange w:id="2890" w:author="Gergo" w:date="2017-11-25T13:10:00Z">
              <w:rPr>
                <w:rFonts w:ascii="Consolas" w:hAnsi="Consolas" w:cs="Consolas"/>
                <w:color w:val="0000FF"/>
                <w:sz w:val="19"/>
                <w:szCs w:val="19"/>
                <w:lang w:val="en-US" w:eastAsia="hu-HU"/>
              </w:rPr>
            </w:rPrChange>
          </w:rPr>
          <w:t>public</w:t>
        </w:r>
        <w:r w:rsidRPr="003355B9">
          <w:rPr>
            <w:rFonts w:ascii="Consolas" w:hAnsi="Consolas" w:cs="Consolas"/>
            <w:color w:val="000000"/>
            <w:sz w:val="22"/>
            <w:szCs w:val="22"/>
            <w:lang w:eastAsia="hu-HU"/>
            <w:rPrChange w:id="2891"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892" w:author="Gergo" w:date="2017-11-25T13:10:00Z">
              <w:rPr>
                <w:rFonts w:ascii="Consolas" w:hAnsi="Consolas" w:cs="Consolas"/>
                <w:color w:val="0000FF"/>
                <w:sz w:val="19"/>
                <w:szCs w:val="19"/>
                <w:lang w:val="en-US" w:eastAsia="hu-HU"/>
              </w:rPr>
            </w:rPrChange>
          </w:rPr>
          <w:t>void</w:t>
        </w:r>
        <w:r w:rsidRPr="003355B9">
          <w:rPr>
            <w:rFonts w:ascii="Consolas" w:hAnsi="Consolas" w:cs="Consolas"/>
            <w:color w:val="000000"/>
            <w:sz w:val="22"/>
            <w:szCs w:val="22"/>
            <w:lang w:eastAsia="hu-HU"/>
            <w:rPrChange w:id="2893" w:author="Gergo" w:date="2017-11-25T13:10:00Z">
              <w:rPr>
                <w:rFonts w:ascii="Consolas" w:hAnsi="Consolas" w:cs="Consolas"/>
                <w:color w:val="000000"/>
                <w:sz w:val="19"/>
                <w:szCs w:val="19"/>
                <w:lang w:val="en-US" w:eastAsia="hu-HU"/>
              </w:rPr>
            </w:rPrChange>
          </w:rPr>
          <w:t xml:space="preserve"> playSoundWithDelay(</w:t>
        </w:r>
        <w:r w:rsidRPr="003355B9">
          <w:rPr>
            <w:rFonts w:ascii="Consolas" w:hAnsi="Consolas" w:cs="Consolas"/>
            <w:color w:val="0000FF"/>
            <w:sz w:val="22"/>
            <w:szCs w:val="22"/>
            <w:lang w:eastAsia="hu-HU"/>
            <w:rPrChange w:id="2894" w:author="Gergo" w:date="2017-11-25T13:10:00Z">
              <w:rPr>
                <w:rFonts w:ascii="Consolas" w:hAnsi="Consolas" w:cs="Consolas"/>
                <w:color w:val="0000FF"/>
                <w:sz w:val="19"/>
                <w:szCs w:val="19"/>
                <w:lang w:val="en-US" w:eastAsia="hu-HU"/>
              </w:rPr>
            </w:rPrChange>
          </w:rPr>
          <w:t>string</w:t>
        </w:r>
        <w:r w:rsidRPr="003355B9">
          <w:rPr>
            <w:rFonts w:ascii="Consolas" w:hAnsi="Consolas" w:cs="Consolas"/>
            <w:color w:val="000000"/>
            <w:sz w:val="22"/>
            <w:szCs w:val="22"/>
            <w:lang w:eastAsia="hu-HU"/>
            <w:rPrChange w:id="2895" w:author="Gergo" w:date="2017-11-25T13:10:00Z">
              <w:rPr>
                <w:rFonts w:ascii="Consolas" w:hAnsi="Consolas" w:cs="Consolas"/>
                <w:color w:val="000000"/>
                <w:sz w:val="19"/>
                <w:szCs w:val="19"/>
                <w:lang w:val="en-US" w:eastAsia="hu-HU"/>
              </w:rPr>
            </w:rPrChange>
          </w:rPr>
          <w:t xml:space="preserve"> name,</w:t>
        </w:r>
        <w:r w:rsidRPr="003355B9">
          <w:rPr>
            <w:rFonts w:ascii="Consolas" w:hAnsi="Consolas" w:cs="Consolas"/>
            <w:color w:val="0000FF"/>
            <w:sz w:val="22"/>
            <w:szCs w:val="22"/>
            <w:lang w:eastAsia="hu-HU"/>
            <w:rPrChange w:id="2896" w:author="Gergo" w:date="2017-11-25T13:10:00Z">
              <w:rPr>
                <w:rFonts w:ascii="Consolas" w:hAnsi="Consolas" w:cs="Consolas"/>
                <w:color w:val="0000FF"/>
                <w:sz w:val="19"/>
                <w:szCs w:val="19"/>
                <w:lang w:val="en-US" w:eastAsia="hu-HU"/>
              </w:rPr>
            </w:rPrChange>
          </w:rPr>
          <w:t>float</w:t>
        </w:r>
        <w:r w:rsidRPr="003355B9">
          <w:rPr>
            <w:rFonts w:ascii="Consolas" w:hAnsi="Consolas" w:cs="Consolas"/>
            <w:color w:val="000000"/>
            <w:sz w:val="22"/>
            <w:szCs w:val="22"/>
            <w:lang w:eastAsia="hu-HU"/>
            <w:rPrChange w:id="2897" w:author="Gergo" w:date="2017-11-25T13:10:00Z">
              <w:rPr>
                <w:rFonts w:ascii="Consolas" w:hAnsi="Consolas" w:cs="Consolas"/>
                <w:color w:val="000000"/>
                <w:sz w:val="19"/>
                <w:szCs w:val="19"/>
                <w:lang w:val="en-US" w:eastAsia="hu-HU"/>
              </w:rPr>
            </w:rPrChange>
          </w:rPr>
          <w:t xml:space="preserve"> secs)</w:t>
        </w:r>
      </w:ins>
    </w:p>
    <w:p w14:paraId="41A2857F" w14:textId="77777777" w:rsidR="005562E2" w:rsidRPr="003355B9" w:rsidRDefault="005562E2" w:rsidP="005562E2">
      <w:pPr>
        <w:autoSpaceDE w:val="0"/>
        <w:autoSpaceDN w:val="0"/>
        <w:adjustRightInd w:val="0"/>
        <w:spacing w:after="0" w:line="240" w:lineRule="auto"/>
        <w:ind w:firstLine="0"/>
        <w:jc w:val="left"/>
        <w:rPr>
          <w:ins w:id="2898" w:author="Gergo" w:date="2017-11-24T11:57:00Z"/>
          <w:rFonts w:ascii="Consolas" w:hAnsi="Consolas" w:cs="Consolas"/>
          <w:color w:val="000000"/>
          <w:sz w:val="22"/>
          <w:szCs w:val="22"/>
          <w:lang w:eastAsia="hu-HU"/>
          <w:rPrChange w:id="2899" w:author="Gergo" w:date="2017-11-25T13:10:00Z">
            <w:rPr>
              <w:ins w:id="2900" w:author="Gergo" w:date="2017-11-24T11:57:00Z"/>
              <w:rFonts w:ascii="Consolas" w:hAnsi="Consolas" w:cs="Consolas"/>
              <w:color w:val="000000"/>
              <w:sz w:val="19"/>
              <w:szCs w:val="19"/>
              <w:lang w:val="en-US" w:eastAsia="hu-HU"/>
            </w:rPr>
          </w:rPrChange>
        </w:rPr>
      </w:pPr>
      <w:ins w:id="2901" w:author="Gergo" w:date="2017-11-24T11:57:00Z">
        <w:r w:rsidRPr="003355B9">
          <w:rPr>
            <w:rFonts w:ascii="Consolas" w:hAnsi="Consolas" w:cs="Consolas"/>
            <w:color w:val="000000"/>
            <w:sz w:val="22"/>
            <w:szCs w:val="22"/>
            <w:lang w:eastAsia="hu-HU"/>
            <w:rPrChange w:id="2902" w:author="Gergo" w:date="2017-11-25T13:10:00Z">
              <w:rPr>
                <w:rFonts w:ascii="Consolas" w:hAnsi="Consolas" w:cs="Consolas"/>
                <w:color w:val="000000"/>
                <w:sz w:val="19"/>
                <w:szCs w:val="19"/>
                <w:lang w:val="en-US" w:eastAsia="hu-HU"/>
              </w:rPr>
            </w:rPrChange>
          </w:rPr>
          <w:t>{</w:t>
        </w:r>
      </w:ins>
    </w:p>
    <w:p w14:paraId="12E835FA" w14:textId="77777777" w:rsidR="005562E2" w:rsidRPr="003355B9" w:rsidRDefault="005562E2" w:rsidP="005562E2">
      <w:pPr>
        <w:autoSpaceDE w:val="0"/>
        <w:autoSpaceDN w:val="0"/>
        <w:adjustRightInd w:val="0"/>
        <w:spacing w:after="0" w:line="240" w:lineRule="auto"/>
        <w:ind w:firstLine="0"/>
        <w:jc w:val="left"/>
        <w:rPr>
          <w:ins w:id="2903" w:author="Gergo" w:date="2017-11-24T11:57:00Z"/>
          <w:rFonts w:ascii="Consolas" w:hAnsi="Consolas" w:cs="Consolas"/>
          <w:color w:val="000000"/>
          <w:sz w:val="22"/>
          <w:szCs w:val="22"/>
          <w:lang w:eastAsia="hu-HU"/>
          <w:rPrChange w:id="2904" w:author="Gergo" w:date="2017-11-25T13:10:00Z">
            <w:rPr>
              <w:ins w:id="2905" w:author="Gergo" w:date="2017-11-24T11:57:00Z"/>
              <w:rFonts w:ascii="Consolas" w:hAnsi="Consolas" w:cs="Consolas"/>
              <w:color w:val="000000"/>
              <w:sz w:val="19"/>
              <w:szCs w:val="19"/>
              <w:lang w:val="en-US" w:eastAsia="hu-HU"/>
            </w:rPr>
          </w:rPrChange>
        </w:rPr>
      </w:pPr>
      <w:ins w:id="2906" w:author="Gergo" w:date="2017-11-24T11:57:00Z">
        <w:r w:rsidRPr="003355B9">
          <w:rPr>
            <w:rFonts w:ascii="Consolas" w:hAnsi="Consolas" w:cs="Consolas"/>
            <w:color w:val="000000"/>
            <w:sz w:val="22"/>
            <w:szCs w:val="22"/>
            <w:lang w:eastAsia="hu-HU"/>
            <w:rPrChange w:id="2907"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908" w:author="Gergo" w:date="2017-11-25T13:10:00Z">
              <w:rPr>
                <w:rFonts w:ascii="Consolas" w:hAnsi="Consolas" w:cs="Consolas"/>
                <w:color w:val="2B91AF"/>
                <w:sz w:val="19"/>
                <w:szCs w:val="19"/>
                <w:lang w:val="en-US" w:eastAsia="hu-HU"/>
              </w:rPr>
            </w:rPrChange>
          </w:rPr>
          <w:t>Sound</w:t>
        </w:r>
        <w:r w:rsidRPr="003355B9">
          <w:rPr>
            <w:rFonts w:ascii="Consolas" w:hAnsi="Consolas" w:cs="Consolas"/>
            <w:color w:val="000000"/>
            <w:sz w:val="22"/>
            <w:szCs w:val="22"/>
            <w:lang w:eastAsia="hu-HU"/>
            <w:rPrChange w:id="2909" w:author="Gergo" w:date="2017-11-25T13:10:00Z">
              <w:rPr>
                <w:rFonts w:ascii="Consolas" w:hAnsi="Consolas" w:cs="Consolas"/>
                <w:color w:val="000000"/>
                <w:sz w:val="19"/>
                <w:szCs w:val="19"/>
                <w:lang w:val="en-US" w:eastAsia="hu-HU"/>
              </w:rPr>
            </w:rPrChange>
          </w:rPr>
          <w:t xml:space="preserve"> sound = </w:t>
        </w:r>
        <w:r w:rsidRPr="003355B9">
          <w:rPr>
            <w:rFonts w:ascii="Consolas" w:hAnsi="Consolas" w:cs="Consolas"/>
            <w:color w:val="2B91AF"/>
            <w:sz w:val="22"/>
            <w:szCs w:val="22"/>
            <w:lang w:eastAsia="hu-HU"/>
            <w:rPrChange w:id="2910" w:author="Gergo" w:date="2017-11-25T13:10:00Z">
              <w:rPr>
                <w:rFonts w:ascii="Consolas" w:hAnsi="Consolas" w:cs="Consolas"/>
                <w:color w:val="2B91AF"/>
                <w:sz w:val="19"/>
                <w:szCs w:val="19"/>
                <w:lang w:val="en-US" w:eastAsia="hu-HU"/>
              </w:rPr>
            </w:rPrChange>
          </w:rPr>
          <w:t>Array</w:t>
        </w:r>
        <w:r w:rsidRPr="003355B9">
          <w:rPr>
            <w:rFonts w:ascii="Consolas" w:hAnsi="Consolas" w:cs="Consolas"/>
            <w:color w:val="000000"/>
            <w:sz w:val="22"/>
            <w:szCs w:val="22"/>
            <w:lang w:eastAsia="hu-HU"/>
            <w:rPrChange w:id="2911" w:author="Gergo" w:date="2017-11-25T13:10:00Z">
              <w:rPr>
                <w:rFonts w:ascii="Consolas" w:hAnsi="Consolas" w:cs="Consolas"/>
                <w:color w:val="000000"/>
                <w:sz w:val="19"/>
                <w:szCs w:val="19"/>
                <w:lang w:val="en-US" w:eastAsia="hu-HU"/>
              </w:rPr>
            </w:rPrChange>
          </w:rPr>
          <w:t>.Find(sounds,</w:t>
        </w:r>
      </w:ins>
    </w:p>
    <w:p w14:paraId="716B6D51" w14:textId="77777777" w:rsidR="005562E2" w:rsidRPr="003355B9" w:rsidRDefault="005562E2" w:rsidP="005562E2">
      <w:pPr>
        <w:autoSpaceDE w:val="0"/>
        <w:autoSpaceDN w:val="0"/>
        <w:adjustRightInd w:val="0"/>
        <w:spacing w:after="0" w:line="240" w:lineRule="auto"/>
        <w:ind w:firstLine="0"/>
        <w:jc w:val="left"/>
        <w:rPr>
          <w:ins w:id="2912" w:author="Gergo" w:date="2017-11-24T11:57:00Z"/>
          <w:rFonts w:ascii="Consolas" w:hAnsi="Consolas" w:cs="Consolas"/>
          <w:color w:val="000000"/>
          <w:sz w:val="22"/>
          <w:szCs w:val="22"/>
          <w:lang w:eastAsia="hu-HU"/>
          <w:rPrChange w:id="2913" w:author="Gergo" w:date="2017-11-25T13:10:00Z">
            <w:rPr>
              <w:ins w:id="2914" w:author="Gergo" w:date="2017-11-24T11:57:00Z"/>
              <w:rFonts w:ascii="Consolas" w:hAnsi="Consolas" w:cs="Consolas"/>
              <w:color w:val="000000"/>
              <w:sz w:val="19"/>
              <w:szCs w:val="19"/>
              <w:lang w:val="en-US" w:eastAsia="hu-HU"/>
            </w:rPr>
          </w:rPrChange>
        </w:rPr>
      </w:pPr>
      <w:ins w:id="2915" w:author="Gergo" w:date="2017-11-24T11:57:00Z">
        <w:r w:rsidRPr="003355B9">
          <w:rPr>
            <w:rFonts w:ascii="Consolas" w:hAnsi="Consolas" w:cs="Consolas"/>
            <w:color w:val="000000"/>
            <w:sz w:val="22"/>
            <w:szCs w:val="22"/>
            <w:lang w:eastAsia="hu-HU"/>
            <w:rPrChange w:id="2916" w:author="Gergo" w:date="2017-11-25T13:10:00Z">
              <w:rPr>
                <w:rFonts w:ascii="Consolas" w:hAnsi="Consolas" w:cs="Consolas"/>
                <w:color w:val="000000"/>
                <w:sz w:val="19"/>
                <w:szCs w:val="19"/>
                <w:lang w:val="en-US" w:eastAsia="hu-HU"/>
              </w:rPr>
            </w:rPrChange>
          </w:rPr>
          <w:t xml:space="preserve">                    s =&gt; s.name.Equals(name));</w:t>
        </w:r>
      </w:ins>
    </w:p>
    <w:p w14:paraId="414DB0CA" w14:textId="77777777" w:rsidR="005562E2" w:rsidRPr="003355B9" w:rsidRDefault="005562E2" w:rsidP="005562E2">
      <w:pPr>
        <w:autoSpaceDE w:val="0"/>
        <w:autoSpaceDN w:val="0"/>
        <w:adjustRightInd w:val="0"/>
        <w:spacing w:after="0" w:line="240" w:lineRule="auto"/>
        <w:ind w:firstLine="0"/>
        <w:jc w:val="left"/>
        <w:rPr>
          <w:ins w:id="2917" w:author="Gergo" w:date="2017-11-24T11:57:00Z"/>
          <w:rFonts w:ascii="Consolas" w:hAnsi="Consolas" w:cs="Consolas"/>
          <w:color w:val="000000"/>
          <w:sz w:val="22"/>
          <w:szCs w:val="22"/>
          <w:lang w:eastAsia="hu-HU"/>
          <w:rPrChange w:id="2918" w:author="Gergo" w:date="2017-11-25T13:10:00Z">
            <w:rPr>
              <w:ins w:id="2919" w:author="Gergo" w:date="2017-11-24T11:57:00Z"/>
              <w:rFonts w:ascii="Consolas" w:hAnsi="Consolas" w:cs="Consolas"/>
              <w:color w:val="000000"/>
              <w:sz w:val="19"/>
              <w:szCs w:val="19"/>
              <w:lang w:val="en-US" w:eastAsia="hu-HU"/>
            </w:rPr>
          </w:rPrChange>
        </w:rPr>
      </w:pPr>
      <w:ins w:id="2920" w:author="Gergo" w:date="2017-11-24T11:57:00Z">
        <w:r w:rsidRPr="003355B9">
          <w:rPr>
            <w:rFonts w:ascii="Consolas" w:hAnsi="Consolas" w:cs="Consolas"/>
            <w:color w:val="000000"/>
            <w:sz w:val="22"/>
            <w:szCs w:val="22"/>
            <w:lang w:eastAsia="hu-HU"/>
            <w:rPrChange w:id="2921"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922"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923" w:author="Gergo" w:date="2017-11-25T13:10:00Z">
              <w:rPr>
                <w:rFonts w:ascii="Consolas" w:hAnsi="Consolas" w:cs="Consolas"/>
                <w:color w:val="000000"/>
                <w:sz w:val="19"/>
                <w:szCs w:val="19"/>
                <w:lang w:val="en-US" w:eastAsia="hu-HU"/>
              </w:rPr>
            </w:rPrChange>
          </w:rPr>
          <w:t xml:space="preserve"> (sound != </w:t>
        </w:r>
        <w:r w:rsidRPr="003355B9">
          <w:rPr>
            <w:rFonts w:ascii="Consolas" w:hAnsi="Consolas" w:cs="Consolas"/>
            <w:color w:val="0000FF"/>
            <w:sz w:val="22"/>
            <w:szCs w:val="22"/>
            <w:lang w:eastAsia="hu-HU"/>
            <w:rPrChange w:id="2924" w:author="Gergo" w:date="2017-11-25T13:10:00Z">
              <w:rPr>
                <w:rFonts w:ascii="Consolas" w:hAnsi="Consolas" w:cs="Consolas"/>
                <w:color w:val="0000FF"/>
                <w:sz w:val="19"/>
                <w:szCs w:val="19"/>
                <w:lang w:val="en-US" w:eastAsia="hu-HU"/>
              </w:rPr>
            </w:rPrChange>
          </w:rPr>
          <w:t>null</w:t>
        </w:r>
        <w:r w:rsidRPr="003355B9">
          <w:rPr>
            <w:rFonts w:ascii="Consolas" w:hAnsi="Consolas" w:cs="Consolas"/>
            <w:color w:val="000000"/>
            <w:sz w:val="22"/>
            <w:szCs w:val="22"/>
            <w:lang w:eastAsia="hu-HU"/>
            <w:rPrChange w:id="2925" w:author="Gergo" w:date="2017-11-25T13:10:00Z">
              <w:rPr>
                <w:rFonts w:ascii="Consolas" w:hAnsi="Consolas" w:cs="Consolas"/>
                <w:color w:val="000000"/>
                <w:sz w:val="19"/>
                <w:szCs w:val="19"/>
                <w:lang w:val="en-US" w:eastAsia="hu-HU"/>
              </w:rPr>
            </w:rPrChange>
          </w:rPr>
          <w:t>)</w:t>
        </w:r>
      </w:ins>
    </w:p>
    <w:p w14:paraId="5C8412AB" w14:textId="77777777" w:rsidR="005562E2" w:rsidRPr="003355B9" w:rsidRDefault="005562E2" w:rsidP="005562E2">
      <w:pPr>
        <w:autoSpaceDE w:val="0"/>
        <w:autoSpaceDN w:val="0"/>
        <w:adjustRightInd w:val="0"/>
        <w:spacing w:after="0" w:line="240" w:lineRule="auto"/>
        <w:ind w:firstLine="0"/>
        <w:jc w:val="left"/>
        <w:rPr>
          <w:ins w:id="2926" w:author="Gergo" w:date="2017-11-24T11:57:00Z"/>
          <w:rFonts w:ascii="Consolas" w:hAnsi="Consolas" w:cs="Consolas"/>
          <w:color w:val="000000"/>
          <w:sz w:val="22"/>
          <w:szCs w:val="22"/>
          <w:lang w:eastAsia="hu-HU"/>
          <w:rPrChange w:id="2927" w:author="Gergo" w:date="2017-11-25T13:10:00Z">
            <w:rPr>
              <w:ins w:id="2928" w:author="Gergo" w:date="2017-11-24T11:57:00Z"/>
              <w:rFonts w:ascii="Consolas" w:hAnsi="Consolas" w:cs="Consolas"/>
              <w:color w:val="000000"/>
              <w:sz w:val="19"/>
              <w:szCs w:val="19"/>
              <w:lang w:val="en-US" w:eastAsia="hu-HU"/>
            </w:rPr>
          </w:rPrChange>
        </w:rPr>
      </w:pPr>
      <w:ins w:id="2929" w:author="Gergo" w:date="2017-11-24T11:57:00Z">
        <w:r w:rsidRPr="003355B9">
          <w:rPr>
            <w:rFonts w:ascii="Consolas" w:hAnsi="Consolas" w:cs="Consolas"/>
            <w:color w:val="000000"/>
            <w:sz w:val="22"/>
            <w:szCs w:val="22"/>
            <w:lang w:eastAsia="hu-HU"/>
            <w:rPrChange w:id="2930" w:author="Gergo" w:date="2017-11-25T13:10:00Z">
              <w:rPr>
                <w:rFonts w:ascii="Consolas" w:hAnsi="Consolas" w:cs="Consolas"/>
                <w:color w:val="000000"/>
                <w:sz w:val="19"/>
                <w:szCs w:val="19"/>
                <w:lang w:val="en-US" w:eastAsia="hu-HU"/>
              </w:rPr>
            </w:rPrChange>
          </w:rPr>
          <w:t xml:space="preserve">    {</w:t>
        </w:r>
      </w:ins>
    </w:p>
    <w:p w14:paraId="51CD096E" w14:textId="77777777" w:rsidR="005562E2" w:rsidRPr="003355B9" w:rsidRDefault="005562E2" w:rsidP="005562E2">
      <w:pPr>
        <w:autoSpaceDE w:val="0"/>
        <w:autoSpaceDN w:val="0"/>
        <w:adjustRightInd w:val="0"/>
        <w:spacing w:after="0" w:line="240" w:lineRule="auto"/>
        <w:ind w:firstLine="0"/>
        <w:jc w:val="left"/>
        <w:rPr>
          <w:ins w:id="2931" w:author="Gergo" w:date="2017-11-24T11:57:00Z"/>
          <w:rFonts w:ascii="Consolas" w:hAnsi="Consolas" w:cs="Consolas"/>
          <w:color w:val="000000"/>
          <w:sz w:val="22"/>
          <w:szCs w:val="22"/>
          <w:lang w:eastAsia="hu-HU"/>
          <w:rPrChange w:id="2932" w:author="Gergo" w:date="2017-11-25T13:10:00Z">
            <w:rPr>
              <w:ins w:id="2933" w:author="Gergo" w:date="2017-11-24T11:57:00Z"/>
              <w:rFonts w:ascii="Consolas" w:hAnsi="Consolas" w:cs="Consolas"/>
              <w:color w:val="000000"/>
              <w:sz w:val="19"/>
              <w:szCs w:val="19"/>
              <w:lang w:val="en-US" w:eastAsia="hu-HU"/>
            </w:rPr>
          </w:rPrChange>
        </w:rPr>
      </w:pPr>
      <w:ins w:id="2934" w:author="Gergo" w:date="2017-11-24T11:57:00Z">
        <w:r w:rsidRPr="003355B9">
          <w:rPr>
            <w:rFonts w:ascii="Consolas" w:hAnsi="Consolas" w:cs="Consolas"/>
            <w:color w:val="000000"/>
            <w:sz w:val="22"/>
            <w:szCs w:val="22"/>
            <w:lang w:eastAsia="hu-HU"/>
            <w:rPrChange w:id="2935"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936" w:author="Gergo" w:date="2017-11-25T13:10:00Z">
              <w:rPr>
                <w:rFonts w:ascii="Consolas" w:hAnsi="Consolas" w:cs="Consolas"/>
                <w:color w:val="0000FF"/>
                <w:sz w:val="19"/>
                <w:szCs w:val="19"/>
                <w:lang w:val="en-US" w:eastAsia="hu-HU"/>
              </w:rPr>
            </w:rPrChange>
          </w:rPr>
          <w:t>ulong</w:t>
        </w:r>
        <w:r w:rsidRPr="003355B9">
          <w:rPr>
            <w:rFonts w:ascii="Consolas" w:hAnsi="Consolas" w:cs="Consolas"/>
            <w:color w:val="000000"/>
            <w:sz w:val="22"/>
            <w:szCs w:val="22"/>
            <w:lang w:eastAsia="hu-HU"/>
            <w:rPrChange w:id="2937" w:author="Gergo" w:date="2017-11-25T13:10:00Z">
              <w:rPr>
                <w:rFonts w:ascii="Consolas" w:hAnsi="Consolas" w:cs="Consolas"/>
                <w:color w:val="000000"/>
                <w:sz w:val="19"/>
                <w:szCs w:val="19"/>
                <w:lang w:val="en-US" w:eastAsia="hu-HU"/>
              </w:rPr>
            </w:rPrChange>
          </w:rPr>
          <w:t xml:space="preserve"> delay = (</w:t>
        </w:r>
        <w:r w:rsidRPr="003355B9">
          <w:rPr>
            <w:rFonts w:ascii="Consolas" w:hAnsi="Consolas" w:cs="Consolas"/>
            <w:color w:val="0000FF"/>
            <w:sz w:val="22"/>
            <w:szCs w:val="22"/>
            <w:lang w:eastAsia="hu-HU"/>
            <w:rPrChange w:id="2938" w:author="Gergo" w:date="2017-11-25T13:10:00Z">
              <w:rPr>
                <w:rFonts w:ascii="Consolas" w:hAnsi="Consolas" w:cs="Consolas"/>
                <w:color w:val="0000FF"/>
                <w:sz w:val="19"/>
                <w:szCs w:val="19"/>
                <w:lang w:val="en-US" w:eastAsia="hu-HU"/>
              </w:rPr>
            </w:rPrChange>
          </w:rPr>
          <w:t>ulong</w:t>
        </w:r>
        <w:r w:rsidRPr="003355B9">
          <w:rPr>
            <w:rFonts w:ascii="Consolas" w:hAnsi="Consolas" w:cs="Consolas"/>
            <w:color w:val="000000"/>
            <w:sz w:val="22"/>
            <w:szCs w:val="22"/>
            <w:lang w:eastAsia="hu-HU"/>
            <w:rPrChange w:id="2939" w:author="Gergo" w:date="2017-11-25T13:10:00Z">
              <w:rPr>
                <w:rFonts w:ascii="Consolas" w:hAnsi="Consolas" w:cs="Consolas"/>
                <w:color w:val="000000"/>
                <w:sz w:val="19"/>
                <w:szCs w:val="19"/>
                <w:lang w:val="en-US" w:eastAsia="hu-HU"/>
              </w:rPr>
            </w:rPrChange>
          </w:rPr>
          <w:t>)(secs * 44100);</w:t>
        </w:r>
      </w:ins>
    </w:p>
    <w:p w14:paraId="41EF9C99" w14:textId="77777777" w:rsidR="005562E2" w:rsidRPr="003355B9" w:rsidRDefault="005562E2" w:rsidP="005562E2">
      <w:pPr>
        <w:autoSpaceDE w:val="0"/>
        <w:autoSpaceDN w:val="0"/>
        <w:adjustRightInd w:val="0"/>
        <w:spacing w:after="0" w:line="240" w:lineRule="auto"/>
        <w:ind w:firstLine="0"/>
        <w:jc w:val="left"/>
        <w:rPr>
          <w:ins w:id="2940" w:author="Gergo" w:date="2017-11-24T11:57:00Z"/>
          <w:rFonts w:ascii="Consolas" w:hAnsi="Consolas" w:cs="Consolas"/>
          <w:color w:val="000000"/>
          <w:sz w:val="22"/>
          <w:szCs w:val="22"/>
          <w:lang w:eastAsia="hu-HU"/>
          <w:rPrChange w:id="2941" w:author="Gergo" w:date="2017-11-25T13:10:00Z">
            <w:rPr>
              <w:ins w:id="2942" w:author="Gergo" w:date="2017-11-24T11:57:00Z"/>
              <w:rFonts w:ascii="Consolas" w:hAnsi="Consolas" w:cs="Consolas"/>
              <w:color w:val="000000"/>
              <w:sz w:val="19"/>
              <w:szCs w:val="19"/>
              <w:lang w:val="en-US" w:eastAsia="hu-HU"/>
            </w:rPr>
          </w:rPrChange>
        </w:rPr>
      </w:pPr>
      <w:ins w:id="2943" w:author="Gergo" w:date="2017-11-24T11:57:00Z">
        <w:r w:rsidRPr="003355B9">
          <w:rPr>
            <w:rFonts w:ascii="Consolas" w:hAnsi="Consolas" w:cs="Consolas"/>
            <w:color w:val="000000"/>
            <w:sz w:val="22"/>
            <w:szCs w:val="22"/>
            <w:lang w:eastAsia="hu-HU"/>
            <w:rPrChange w:id="2944" w:author="Gergo" w:date="2017-11-25T13:10:00Z">
              <w:rPr>
                <w:rFonts w:ascii="Consolas" w:hAnsi="Consolas" w:cs="Consolas"/>
                <w:color w:val="000000"/>
                <w:sz w:val="19"/>
                <w:szCs w:val="19"/>
                <w:lang w:val="en-US" w:eastAsia="hu-HU"/>
              </w:rPr>
            </w:rPrChange>
          </w:rPr>
          <w:t xml:space="preserve">        sound.source.Play( delay);</w:t>
        </w:r>
      </w:ins>
    </w:p>
    <w:p w14:paraId="2057790B" w14:textId="77777777" w:rsidR="005562E2" w:rsidRPr="003355B9" w:rsidRDefault="005562E2" w:rsidP="005562E2">
      <w:pPr>
        <w:autoSpaceDE w:val="0"/>
        <w:autoSpaceDN w:val="0"/>
        <w:adjustRightInd w:val="0"/>
        <w:spacing w:after="0" w:line="240" w:lineRule="auto"/>
        <w:ind w:firstLine="0"/>
        <w:jc w:val="left"/>
        <w:rPr>
          <w:ins w:id="2945" w:author="Gergo" w:date="2017-11-24T11:57:00Z"/>
          <w:rFonts w:ascii="Consolas" w:hAnsi="Consolas" w:cs="Consolas"/>
          <w:color w:val="000000"/>
          <w:sz w:val="22"/>
          <w:szCs w:val="22"/>
          <w:lang w:eastAsia="hu-HU"/>
          <w:rPrChange w:id="2946" w:author="Gergo" w:date="2017-11-25T13:10:00Z">
            <w:rPr>
              <w:ins w:id="2947" w:author="Gergo" w:date="2017-11-24T11:57:00Z"/>
              <w:rFonts w:ascii="Consolas" w:hAnsi="Consolas" w:cs="Consolas"/>
              <w:color w:val="000000"/>
              <w:sz w:val="19"/>
              <w:szCs w:val="19"/>
              <w:lang w:val="en-US" w:eastAsia="hu-HU"/>
            </w:rPr>
          </w:rPrChange>
        </w:rPr>
      </w:pPr>
      <w:ins w:id="2948" w:author="Gergo" w:date="2017-11-24T11:57:00Z">
        <w:r w:rsidRPr="003355B9">
          <w:rPr>
            <w:rFonts w:ascii="Consolas" w:hAnsi="Consolas" w:cs="Consolas"/>
            <w:color w:val="000000"/>
            <w:sz w:val="22"/>
            <w:szCs w:val="22"/>
            <w:lang w:eastAsia="hu-HU"/>
            <w:rPrChange w:id="2949" w:author="Gergo" w:date="2017-11-25T13:10:00Z">
              <w:rPr>
                <w:rFonts w:ascii="Consolas" w:hAnsi="Consolas" w:cs="Consolas"/>
                <w:color w:val="000000"/>
                <w:sz w:val="19"/>
                <w:szCs w:val="19"/>
                <w:lang w:val="en-US" w:eastAsia="hu-HU"/>
              </w:rPr>
            </w:rPrChange>
          </w:rPr>
          <w:t xml:space="preserve">    }</w:t>
        </w:r>
      </w:ins>
    </w:p>
    <w:p w14:paraId="189158C2" w14:textId="56CB5E35" w:rsidR="00AE621E" w:rsidRPr="003355B9" w:rsidRDefault="005562E2">
      <w:pPr>
        <w:ind w:firstLine="0"/>
        <w:rPr>
          <w:ins w:id="2950" w:author="Gergo" w:date="2017-11-17T13:48:00Z"/>
          <w:sz w:val="22"/>
          <w:szCs w:val="22"/>
          <w:rPrChange w:id="2951" w:author="Gergo" w:date="2017-11-25T13:10:00Z">
            <w:rPr>
              <w:ins w:id="2952" w:author="Gergo" w:date="2017-11-17T13:48:00Z"/>
            </w:rPr>
          </w:rPrChange>
        </w:rPr>
        <w:pPrChange w:id="2953" w:author="Gergo" w:date="2017-11-24T11:59:00Z">
          <w:pPr>
            <w:pStyle w:val="Cmsor3"/>
          </w:pPr>
        </w:pPrChange>
      </w:pPr>
      <w:ins w:id="2954" w:author="Gergo" w:date="2017-11-24T11:57:00Z">
        <w:r w:rsidRPr="003355B9">
          <w:rPr>
            <w:rFonts w:ascii="Consolas" w:hAnsi="Consolas" w:cs="Consolas"/>
            <w:color w:val="000000"/>
            <w:sz w:val="22"/>
            <w:szCs w:val="22"/>
            <w:lang w:eastAsia="hu-HU"/>
            <w:rPrChange w:id="2955" w:author="Gergo" w:date="2017-11-25T13:10:00Z">
              <w:rPr>
                <w:rFonts w:ascii="Consolas" w:hAnsi="Consolas" w:cs="Consolas"/>
                <w:color w:val="000000"/>
                <w:sz w:val="19"/>
                <w:szCs w:val="19"/>
                <w:lang w:val="en-US" w:eastAsia="hu-HU"/>
              </w:rPr>
            </w:rPrChange>
          </w:rPr>
          <w:t>}</w:t>
        </w:r>
      </w:ins>
    </w:p>
    <w:p w14:paraId="5B44DE1D" w14:textId="32373EAC" w:rsidR="009654DF" w:rsidRDefault="009654DF" w:rsidP="009654DF">
      <w:pPr>
        <w:pStyle w:val="Cmsor3"/>
        <w:rPr>
          <w:ins w:id="2956" w:author="Gergo" w:date="2017-11-25T13:22:00Z"/>
        </w:rPr>
      </w:pPr>
      <w:bookmarkStart w:id="2957" w:name="_Toc499416846"/>
      <w:ins w:id="2958" w:author="Gergo" w:date="2017-11-17T13:48:00Z">
        <w:r w:rsidRPr="003355B9">
          <w:lastRenderedPageBreak/>
          <w:t>Újrakezdés</w:t>
        </w:r>
      </w:ins>
      <w:bookmarkEnd w:id="2957"/>
    </w:p>
    <w:p w14:paraId="0C6C165E" w14:textId="086DFF7F" w:rsidR="00143E34" w:rsidRDefault="00143E34">
      <w:pPr>
        <w:rPr>
          <w:ins w:id="2959" w:author="Gergo" w:date="2017-11-25T13:23:00Z"/>
        </w:rPr>
        <w:pPrChange w:id="2960" w:author="Gergo" w:date="2017-11-25T13:22:00Z">
          <w:pPr>
            <w:pStyle w:val="Cmsor3"/>
          </w:pPr>
        </w:pPrChange>
      </w:pPr>
      <w:ins w:id="2961" w:author="Gergo" w:date="2017-11-25T13:22:00Z">
        <w:r>
          <w:t xml:space="preserve">A kontrolleren a legalsó gombot menyomva a játék teljesen megáll, és megjelenik egy </w:t>
        </w:r>
      </w:ins>
      <w:ins w:id="2962" w:author="Gergo" w:date="2017-11-25T13:23:00Z">
        <w:r>
          <w:t xml:space="preserve">„Újrakezdés” feliratú gomb. Ezt úgy értem el, hogy a Time.timeScale tulajdonságot nullára állítottam. Ez azt eredményezi, hogy az idő múlása nullaszorosára gyorsul, tehát megáll. Ezt egyre visszaállítva minden folytatódik tovább. Ez történik, ha újból megnyomjuk a pause gombot. </w:t>
        </w:r>
      </w:ins>
    </w:p>
    <w:p w14:paraId="7EEF5219" w14:textId="4AB1568F" w:rsidR="00143E34" w:rsidRPr="0034280E" w:rsidRDefault="00143E34">
      <w:pPr>
        <w:rPr>
          <w:ins w:id="2963" w:author="Gergo" w:date="2017-11-17T13:48:00Z"/>
        </w:rPr>
        <w:pPrChange w:id="2964" w:author="Gergo" w:date="2017-11-25T13:27:00Z">
          <w:pPr>
            <w:pStyle w:val="Cmsor3"/>
          </w:pPr>
        </w:pPrChange>
      </w:pPr>
      <w:ins w:id="2965" w:author="Gergo" w:date="2017-11-25T13:25:00Z">
        <w:r>
          <w:t xml:space="preserve">Az újrakezdés gombra kattintva a </w:t>
        </w:r>
        <w:r w:rsidRPr="00143E34">
          <w:rPr>
            <w:rFonts w:ascii="Consolas" w:hAnsi="Consolas"/>
            <w:rPrChange w:id="2966" w:author="Gergo" w:date="2017-11-25T13:26:00Z">
              <w:rPr>
                <w:b w:val="0"/>
                <w:bCs w:val="0"/>
              </w:rPr>
            </w:rPrChange>
          </w:rPr>
          <w:t>GameManager</w:t>
        </w:r>
      </w:ins>
      <w:ins w:id="2967" w:author="Gergo" w:date="2017-11-25T13:27:00Z">
        <w:r>
          <w:rPr>
            <w:rFonts w:ascii="Consolas" w:hAnsi="Consolas"/>
          </w:rPr>
          <w:t xml:space="preserve"> </w:t>
        </w:r>
        <w:r>
          <w:t>osztály, játék állapotáért felelős ka</w:t>
        </w:r>
      </w:ins>
      <w:ins w:id="2968" w:author="Gergo" w:date="2017-11-25T13:29:00Z">
        <w:r>
          <w:t>p</w:t>
        </w:r>
      </w:ins>
      <w:ins w:id="2969" w:author="Gergo" w:date="2017-11-25T13:27:00Z">
        <w:r>
          <w:t>csolói visszaállnak a kezdeti állásba, és a játékos is visszakerül a kezdeti pozíciójába.</w:t>
        </w:r>
      </w:ins>
    </w:p>
    <w:p w14:paraId="03F7BD1C" w14:textId="77777777" w:rsidR="009654DF" w:rsidRPr="003355B9" w:rsidRDefault="009654DF">
      <w:pPr>
        <w:rPr>
          <w:rPrChange w:id="2970" w:author="Gergo" w:date="2017-11-25T13:10:00Z">
            <w:rPr/>
          </w:rPrChange>
        </w:rPr>
        <w:pPrChange w:id="2971" w:author="Gergo" w:date="2017-11-17T13:48:00Z">
          <w:pPr>
            <w:pStyle w:val="Cmsor1"/>
          </w:pPr>
        </w:pPrChange>
      </w:pPr>
    </w:p>
    <w:p w14:paraId="30F541D0" w14:textId="77777777" w:rsidR="005C790C" w:rsidRPr="003355B9" w:rsidRDefault="005C790C">
      <w:pPr>
        <w:spacing w:after="0" w:line="240" w:lineRule="auto"/>
        <w:ind w:firstLine="0"/>
        <w:jc w:val="left"/>
        <w:rPr>
          <w:rFonts w:cs="Arial"/>
          <w:b/>
          <w:bCs/>
          <w:kern w:val="32"/>
          <w:sz w:val="36"/>
          <w:szCs w:val="32"/>
        </w:rPr>
      </w:pPr>
      <w:r w:rsidRPr="003355B9">
        <w:br w:type="page"/>
      </w:r>
    </w:p>
    <w:p w14:paraId="659222BD" w14:textId="15F8A09B" w:rsidR="005B0297" w:rsidRDefault="005B0297" w:rsidP="005B0297">
      <w:pPr>
        <w:pStyle w:val="Cmsor1"/>
        <w:rPr>
          <w:ins w:id="2972" w:author="Gergo" w:date="2017-11-25T18:18:00Z"/>
        </w:rPr>
      </w:pPr>
      <w:del w:id="2973" w:author="Gergo" w:date="2017-11-25T13:54:00Z">
        <w:r w:rsidRPr="003355B9" w:rsidDel="00C60397">
          <w:lastRenderedPageBreak/>
          <w:delText>Önálló munka értékelése</w:delText>
        </w:r>
      </w:del>
      <w:bookmarkStart w:id="2974" w:name="_Toc499416847"/>
      <w:ins w:id="2975" w:author="Gergo" w:date="2017-11-25T13:54:00Z">
        <w:r w:rsidR="00C60397">
          <w:t>M</w:t>
        </w:r>
      </w:ins>
      <w:del w:id="2976" w:author="Gergo" w:date="2017-11-25T13:54:00Z">
        <w:r w:rsidRPr="003355B9" w:rsidDel="00C60397">
          <w:delText>, m</w:delText>
        </w:r>
      </w:del>
      <w:r w:rsidRPr="003355B9">
        <w:t>érések, eredmények bemutatása</w:t>
      </w:r>
      <w:bookmarkEnd w:id="2974"/>
    </w:p>
    <w:p w14:paraId="21A4AC20" w14:textId="71E0A016" w:rsidR="0036698D" w:rsidRPr="00D111CD" w:rsidRDefault="00D111CD">
      <w:pPr>
        <w:rPr>
          <w:ins w:id="2977" w:author="Gergo" w:date="2017-11-29T14:15:00Z"/>
          <w:rPrChange w:id="2978" w:author="Gergo" w:date="2017-12-02T17:19:00Z">
            <w:rPr>
              <w:ins w:id="2979" w:author="Gergo" w:date="2017-11-29T14:15:00Z"/>
              <w:color w:val="FF0000"/>
            </w:rPr>
          </w:rPrChange>
        </w:rPr>
        <w:pPrChange w:id="2980" w:author="Gergo" w:date="2017-12-02T17:19:00Z">
          <w:pPr>
            <w:pStyle w:val="Cmsor1"/>
          </w:pPr>
        </w:pPrChange>
      </w:pPr>
      <w:ins w:id="2981" w:author="Gergo" w:date="2017-12-02T17:18:00Z">
        <w:r w:rsidRPr="00D111CD">
          <w:rPr>
            <w:noProof/>
            <w:lang w:val="en-US"/>
          </w:rPr>
          <w:drawing>
            <wp:anchor distT="0" distB="0" distL="114300" distR="114300" simplePos="0" relativeHeight="251669504" behindDoc="0" locked="0" layoutInCell="1" allowOverlap="1" wp14:anchorId="68AA4C0B" wp14:editId="7BEBAA70">
              <wp:simplePos x="0" y="0"/>
              <wp:positionH relativeFrom="margin">
                <wp:align>right</wp:align>
              </wp:positionH>
              <wp:positionV relativeFrom="paragraph">
                <wp:posOffset>1797685</wp:posOffset>
              </wp:positionV>
              <wp:extent cx="5400040" cy="2383155"/>
              <wp:effectExtent l="0" t="0" r="0" b="0"/>
              <wp:wrapSquare wrapText="bothSides"/>
              <wp:docPr id="22" name="Kép 22" descr="C:\Gergo\Fontos\Szakdoga\Kepek\shan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Gergo\Fontos\Szakdoga\Kepek\shanni.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2383155"/>
                      </a:xfrm>
                      <a:prstGeom prst="rect">
                        <a:avLst/>
                      </a:prstGeom>
                      <a:noFill/>
                      <a:ln>
                        <a:noFill/>
                      </a:ln>
                    </pic:spPr>
                  </pic:pic>
                </a:graphicData>
              </a:graphic>
              <wp14:sizeRelH relativeFrom="page">
                <wp14:pctWidth>0</wp14:pctWidth>
              </wp14:sizeRelH>
              <wp14:sizeRelV relativeFrom="page">
                <wp14:pctHeight>0</wp14:pctHeight>
              </wp14:sizeRelV>
            </wp:anchor>
          </w:drawing>
        </w:r>
      </w:ins>
      <w:ins w:id="2982" w:author="Gergo" w:date="2017-11-29T14:09:00Z">
        <w:r w:rsidR="002A2A0A">
          <w:rPr>
            <w:noProof/>
            <w:lang w:val="en-US"/>
          </w:rPr>
          <mc:AlternateContent>
            <mc:Choice Requires="wps">
              <w:drawing>
                <wp:anchor distT="0" distB="0" distL="114300" distR="114300" simplePos="0" relativeHeight="251668480" behindDoc="0" locked="0" layoutInCell="1" allowOverlap="1" wp14:anchorId="4255E2D3" wp14:editId="47BD93E7">
                  <wp:simplePos x="0" y="0"/>
                  <wp:positionH relativeFrom="page">
                    <wp:align>center</wp:align>
                  </wp:positionH>
                  <wp:positionV relativeFrom="paragraph">
                    <wp:posOffset>4313164</wp:posOffset>
                  </wp:positionV>
                  <wp:extent cx="5400040" cy="635"/>
                  <wp:effectExtent l="0" t="0" r="0" b="9525"/>
                  <wp:wrapSquare wrapText="bothSides"/>
                  <wp:docPr id="17" name="Szövegdoboz 1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CD78162" w14:textId="31FFC18E" w:rsidR="007C7DBC" w:rsidRPr="00B31221" w:rsidRDefault="007C7DBC">
                              <w:pPr>
                                <w:pStyle w:val="Kpalrs"/>
                                <w:rPr>
                                  <w:noProof/>
                                </w:rPr>
                                <w:pPrChange w:id="2983" w:author="Gergo" w:date="2017-11-29T14:09:00Z">
                                  <w:pPr/>
                                </w:pPrChange>
                              </w:pPr>
                              <w:bookmarkStart w:id="2984" w:name="_Ref499729302"/>
                              <w:ins w:id="2985" w:author="Gergo" w:date="2017-11-29T14:09:00Z">
                                <w:r>
                                  <w:t xml:space="preserve">Ábra </w:t>
                                </w:r>
                              </w:ins>
                              <w:ins w:id="2986" w:author="Gergo" w:date="2017-11-29T14:33:00Z">
                                <w:r>
                                  <w:fldChar w:fldCharType="begin"/>
                                </w:r>
                                <w:r>
                                  <w:instrText xml:space="preserve"> STYLEREF 1 \s </w:instrText>
                                </w:r>
                              </w:ins>
                              <w:r>
                                <w:fldChar w:fldCharType="separate"/>
                              </w:r>
                              <w:r>
                                <w:rPr>
                                  <w:noProof/>
                                </w:rPr>
                                <w:t>5</w:t>
                              </w:r>
                              <w:ins w:id="2987" w:author="Gergo" w:date="2017-11-29T14:33:00Z">
                                <w:r>
                                  <w:fldChar w:fldCharType="end"/>
                                </w:r>
                                <w:r>
                                  <w:t>.</w:t>
                                </w:r>
                                <w:r>
                                  <w:fldChar w:fldCharType="begin"/>
                                </w:r>
                                <w:r>
                                  <w:instrText xml:space="preserve"> SEQ Ábra \* ARABIC \s 1 </w:instrText>
                                </w:r>
                              </w:ins>
                              <w:r>
                                <w:fldChar w:fldCharType="separate"/>
                              </w:r>
                              <w:ins w:id="2988" w:author="Gergo" w:date="2017-12-01T09:03:00Z">
                                <w:r>
                                  <w:rPr>
                                    <w:noProof/>
                                  </w:rPr>
                                  <w:t>1</w:t>
                                </w:r>
                              </w:ins>
                              <w:ins w:id="2989" w:author="Gergo" w:date="2017-11-29T14:33:00Z">
                                <w:r>
                                  <w:fldChar w:fldCharType="end"/>
                                </w:r>
                              </w:ins>
                              <w:bookmarkEnd w:id="2984"/>
                              <w:ins w:id="2990" w:author="Gergo" w:date="2017-11-29T14:09:00Z">
                                <w:r>
                                  <w:t xml:space="preserve"> Az AdaptED keretrendszer webes felületén megjelenített adatok</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55E2D3" id="Szövegdoboz 17" o:spid="_x0000_s1029" type="#_x0000_t202" style="position:absolute;left:0;text-align:left;margin-left:0;margin-top:339.6pt;width:425.2pt;height:.05pt;z-index:2516684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" stroked="f">
                  <v:textbox style="mso-fit-shape-to-text:t" inset="0,0,0,0">
                    <w:txbxContent>
                      <w:p w14:paraId="1CD78162" w14:textId="31FFC18E" w:rsidR="007C7DBC" w:rsidRPr="00B31221" w:rsidRDefault="007C7DBC">
                        <w:pPr>
                          <w:pStyle w:val="Kpalrs"/>
                          <w:rPr>
                            <w:noProof/>
                          </w:rPr>
                          <w:pPrChange w:id="2991" w:author="Gergo" w:date="2017-11-29T14:09:00Z">
                            <w:pPr/>
                          </w:pPrChange>
                        </w:pPr>
                        <w:bookmarkStart w:id="2992" w:name="_Ref499729302"/>
                        <w:ins w:id="2993" w:author="Gergo" w:date="2017-11-29T14:09:00Z">
                          <w:r>
                            <w:t xml:space="preserve">Ábra </w:t>
                          </w:r>
                        </w:ins>
                        <w:ins w:id="2994" w:author="Gergo" w:date="2017-11-29T14:33:00Z">
                          <w:r>
                            <w:fldChar w:fldCharType="begin"/>
                          </w:r>
                          <w:r>
                            <w:instrText xml:space="preserve"> STYLEREF 1 \s </w:instrText>
                          </w:r>
                        </w:ins>
                        <w:r>
                          <w:fldChar w:fldCharType="separate"/>
                        </w:r>
                        <w:r>
                          <w:rPr>
                            <w:noProof/>
                          </w:rPr>
                          <w:t>5</w:t>
                        </w:r>
                        <w:ins w:id="2995" w:author="Gergo" w:date="2017-11-29T14:33:00Z">
                          <w:r>
                            <w:fldChar w:fldCharType="end"/>
                          </w:r>
                          <w:r>
                            <w:t>.</w:t>
                          </w:r>
                          <w:r>
                            <w:fldChar w:fldCharType="begin"/>
                          </w:r>
                          <w:r>
                            <w:instrText xml:space="preserve"> SEQ Ábra \* ARABIC \s 1 </w:instrText>
                          </w:r>
                        </w:ins>
                        <w:r>
                          <w:fldChar w:fldCharType="separate"/>
                        </w:r>
                        <w:ins w:id="2996" w:author="Gergo" w:date="2017-12-01T09:03:00Z">
                          <w:r>
                            <w:rPr>
                              <w:noProof/>
                            </w:rPr>
                            <w:t>1</w:t>
                          </w:r>
                        </w:ins>
                        <w:ins w:id="2997" w:author="Gergo" w:date="2017-11-29T14:33:00Z">
                          <w:r>
                            <w:fldChar w:fldCharType="end"/>
                          </w:r>
                        </w:ins>
                        <w:bookmarkEnd w:id="2992"/>
                        <w:ins w:id="2998" w:author="Gergo" w:date="2017-11-29T14:09:00Z">
                          <w:r>
                            <w:t xml:space="preserve"> Az AdaptED keretrendszer webes felületén megjelenített adatok</w:t>
                          </w:r>
                        </w:ins>
                      </w:p>
                    </w:txbxContent>
                  </v:textbox>
                  <w10:wrap type="square" anchorx="page"/>
                </v:shape>
              </w:pict>
            </mc:Fallback>
          </mc:AlternateContent>
        </w:r>
      </w:ins>
      <w:ins w:id="2999" w:author="Gergo" w:date="2017-11-25T18:18:00Z">
        <w:r w:rsidR="00A21990">
          <w:t>A játék futása alatt folyamatosan megy az alany mentális állapotának monitorozása. Ez azt jelenti, hogy</w:t>
        </w:r>
      </w:ins>
      <w:ins w:id="3000" w:author="Gergo" w:date="2017-11-25T18:25:00Z">
        <w:r w:rsidR="00A661A9">
          <w:t xml:space="preserve"> nyugalmát és a koncentrációját</w:t>
        </w:r>
        <w:r w:rsidR="002F6E80">
          <w:t xml:space="preserve"> az a</w:t>
        </w:r>
        <w:r w:rsidR="00A661A9">
          <w:t xml:space="preserve">lkalmazás ideje alatt rögzítettem, és ezt az AdaptED keretrendszer felületén </w:t>
        </w:r>
      </w:ins>
      <w:ins w:id="3001" w:author="Gergo" w:date="2017-11-25T18:26:00Z">
        <w:r w:rsidR="00A661A9">
          <w:t>meg is lehet tekinteni.</w:t>
        </w:r>
      </w:ins>
      <w:ins w:id="3002" w:author="Gergo" w:date="2017-11-25T18:54:00Z">
        <w:r w:rsidR="004D6779">
          <w:t xml:space="preserve"> </w:t>
        </w:r>
        <w:r w:rsidR="0036698D">
          <w:t xml:space="preserve">A felület az </w:t>
        </w:r>
      </w:ins>
      <w:ins w:id="3003" w:author="Gergo" w:date="2017-11-29T14:31:00Z">
        <w:r w:rsidR="00EB1182">
          <w:t xml:space="preserve">alábbi </w:t>
        </w:r>
      </w:ins>
      <w:ins w:id="3004" w:author="Gergo" w:date="2017-11-25T18:55:00Z">
        <w:r w:rsidR="004D6779">
          <w:t>ábrán</w:t>
        </w:r>
      </w:ins>
      <w:ins w:id="3005" w:author="Gergo" w:date="2017-11-29T14:31:00Z">
        <w:r w:rsidR="00EB1182">
          <w:t xml:space="preserve"> (</w:t>
        </w:r>
      </w:ins>
      <w:ins w:id="3006" w:author="Gergo" w:date="2017-11-29T14:32:00Z">
        <w:r w:rsidR="00EB1182">
          <w:fldChar w:fldCharType="begin"/>
        </w:r>
        <w:r w:rsidR="00EB1182">
          <w:instrText xml:space="preserve"> REF _Ref499729302 \h </w:instrText>
        </w:r>
      </w:ins>
      <w:r w:rsidR="00EB1182">
        <w:fldChar w:fldCharType="separate"/>
      </w:r>
      <w:ins w:id="3007" w:author="Gergo" w:date="2017-12-01T09:03:00Z">
        <w:r w:rsidR="0034280E">
          <w:t xml:space="preserve">Ábra </w:t>
        </w:r>
        <w:r w:rsidR="0034280E">
          <w:rPr>
            <w:noProof/>
          </w:rPr>
          <w:t>5</w:t>
        </w:r>
        <w:r w:rsidR="0034280E">
          <w:t>.</w:t>
        </w:r>
        <w:r w:rsidR="0034280E">
          <w:rPr>
            <w:noProof/>
          </w:rPr>
          <w:t>1</w:t>
        </w:r>
      </w:ins>
      <w:ins w:id="3008" w:author="Gergo" w:date="2017-11-29T14:32:00Z">
        <w:r w:rsidR="00EB1182">
          <w:fldChar w:fldCharType="end"/>
        </w:r>
      </w:ins>
      <w:ins w:id="3009" w:author="Gergo" w:date="2017-11-29T14:31:00Z">
        <w:r w:rsidR="00EB1182">
          <w:t>)</w:t>
        </w:r>
      </w:ins>
      <w:ins w:id="3010" w:author="Gergo" w:date="2017-11-25T18:55:00Z">
        <w:r w:rsidR="004D6779">
          <w:t xml:space="preserve"> látható</w:t>
        </w:r>
      </w:ins>
      <w:ins w:id="3011" w:author="Gergo" w:date="2017-11-29T14:12:00Z">
        <w:r w:rsidR="0036698D">
          <w:t>, ahol</w:t>
        </w:r>
      </w:ins>
      <w:ins w:id="3012" w:author="Gergo" w:date="2017-11-29T14:56:00Z">
        <w:r w:rsidR="009A0561">
          <w:t xml:space="preserve"> a</w:t>
        </w:r>
      </w:ins>
      <w:ins w:id="3013" w:author="Gergo" w:date="2017-11-29T14:12:00Z">
        <w:r w:rsidR="0036698D">
          <w:t xml:space="preserve"> kék vonal a figyel</w:t>
        </w:r>
      </w:ins>
      <w:ins w:id="3014" w:author="Gergo" w:date="2017-11-29T14:13:00Z">
        <w:r w:rsidR="0036698D">
          <w:t>e</w:t>
        </w:r>
      </w:ins>
      <w:ins w:id="3015" w:author="Gergo" w:date="2017-11-29T14:12:00Z">
        <w:r w:rsidR="0036698D">
          <w:t>m, a zöld pedig a nyugalom időbeli változását ábrázolja</w:t>
        </w:r>
      </w:ins>
      <w:ins w:id="3016" w:author="Gergo" w:date="2017-11-25T18:55:00Z">
        <w:r w:rsidR="004D6779">
          <w:t>.</w:t>
        </w:r>
      </w:ins>
      <w:ins w:id="3017" w:author="Gergo" w:date="2017-11-29T14:13:00Z">
        <w:r w:rsidR="0036698D">
          <w:t xml:space="preserve"> A vízszintes tengelyen találhatók a játék felől a keretrendszernek küldött események.</w:t>
        </w:r>
      </w:ins>
      <w:ins w:id="3018" w:author="Gergo" w:date="2017-12-02T17:18:00Z">
        <w:r w:rsidRPr="00D111CD">
          <w:rPr>
            <w:snapToGrid w:val="0"/>
            <w:color w:val="000000"/>
            <w:w w:val="0"/>
            <w:sz w:val="0"/>
            <w:szCs w:val="0"/>
            <w:u w:color="000000"/>
            <w:bdr w:val="none" w:sz="0" w:space="0" w:color="000000"/>
            <w:shd w:val="clear" w:color="000000" w:fill="000000"/>
            <w:lang w:val="x-none" w:eastAsia="x-none" w:bidi="x-none"/>
          </w:rPr>
          <w:t xml:space="preserve"> </w:t>
        </w:r>
      </w:ins>
    </w:p>
    <w:p w14:paraId="729E3DDE" w14:textId="77777777" w:rsidR="00D111CD" w:rsidRDefault="00D111CD">
      <w:pPr>
        <w:rPr>
          <w:ins w:id="3019" w:author="Gergo" w:date="2017-12-02T17:19:00Z"/>
        </w:rPr>
        <w:pPrChange w:id="3020" w:author="Gergo" w:date="2017-11-25T18:55:00Z">
          <w:pPr>
            <w:pStyle w:val="Cmsor1"/>
          </w:pPr>
        </w:pPrChange>
      </w:pPr>
    </w:p>
    <w:p w14:paraId="5D54B79E" w14:textId="698E00C6" w:rsidR="004D6779" w:rsidRDefault="0036698D">
      <w:pPr>
        <w:rPr>
          <w:ins w:id="3021" w:author="Gergo" w:date="2017-11-29T14:21:00Z"/>
        </w:rPr>
        <w:pPrChange w:id="3022" w:author="Gergo" w:date="2017-11-25T18:55:00Z">
          <w:pPr>
            <w:pStyle w:val="Cmsor1"/>
          </w:pPr>
        </w:pPrChange>
      </w:pPr>
      <w:ins w:id="3023" w:author="Gergo" w:date="2017-11-29T14:15:00Z">
        <w:r>
          <w:t>Az egyik dolog, amit vizsgáltam, hogy a négy alakzat közül</w:t>
        </w:r>
      </w:ins>
      <w:ins w:id="3024" w:author="Gergo" w:date="2017-11-29T14:30:00Z">
        <w:r w:rsidR="00EB1182">
          <w:t xml:space="preserve"> </w:t>
        </w:r>
      </w:ins>
      <w:ins w:id="3025" w:author="Gergo" w:date="2017-11-29T14:31:00Z">
        <w:r w:rsidR="00EB1182">
          <w:t>(</w:t>
        </w:r>
      </w:ins>
      <w:ins w:id="3026" w:author="Gergo" w:date="2017-11-29T14:32:00Z">
        <w:r w:rsidR="00EB1182">
          <w:fldChar w:fldCharType="begin"/>
        </w:r>
        <w:r w:rsidR="00EB1182">
          <w:instrText xml:space="preserve"> REF _Ref499729277 \h </w:instrText>
        </w:r>
      </w:ins>
      <w:r w:rsidR="00EB1182">
        <w:fldChar w:fldCharType="separate"/>
      </w:r>
      <w:ins w:id="3027" w:author="Gergo" w:date="2017-12-01T09:03:00Z">
        <w:r w:rsidR="0034280E">
          <w:t xml:space="preserve">Ábra </w:t>
        </w:r>
        <w:r w:rsidR="0034280E">
          <w:rPr>
            <w:noProof/>
          </w:rPr>
          <w:t>3</w:t>
        </w:r>
        <w:r w:rsidR="0034280E">
          <w:t>.</w:t>
        </w:r>
        <w:r w:rsidR="0034280E">
          <w:rPr>
            <w:noProof/>
          </w:rPr>
          <w:t>1</w:t>
        </w:r>
      </w:ins>
      <w:ins w:id="3028" w:author="Gergo" w:date="2017-11-29T14:32:00Z">
        <w:r w:rsidR="00EB1182">
          <w:fldChar w:fldCharType="end"/>
        </w:r>
        <w:r w:rsidR="00EB1182">
          <w:t>)</w:t>
        </w:r>
      </w:ins>
      <w:ins w:id="3029" w:author="Gergo" w:date="2017-11-29T14:15:00Z">
        <w:r>
          <w:t xml:space="preserve"> </w:t>
        </w:r>
      </w:ins>
      <w:ins w:id="3030" w:author="Gergo" w:date="2017-11-29T14:25:00Z">
        <w:r w:rsidR="005261E5">
          <w:t xml:space="preserve"> </w:t>
        </w:r>
      </w:ins>
      <w:ins w:id="3031" w:author="Gergo" w:date="2017-11-29T14:16:00Z">
        <w:r>
          <w:t>–</w:t>
        </w:r>
      </w:ins>
      <w:ins w:id="3032" w:author="Gergo" w:date="2017-11-29T14:15:00Z">
        <w:r>
          <w:t xml:space="preserve"> amiket </w:t>
        </w:r>
      </w:ins>
      <w:ins w:id="3033" w:author="Gergo" w:date="2017-11-29T14:16:00Z">
        <w:r>
          <w:t>az alanynak a játék menete során többször is végig kell rajzolnia – melyik okozza a legnagyobb nehézséget, vagyis, hogy átlagosan melyiknél hibázza a legtöbbet. Az EndGameStats eseményben a ját</w:t>
        </w:r>
        <w:r w:rsidR="00487E9F">
          <w:t>ék során összegyűjtött adatokat</w:t>
        </w:r>
        <w:r>
          <w:t xml:space="preserve"> összegző statisztika érke</w:t>
        </w:r>
        <w:r w:rsidR="00487E9F">
          <w:t>zik, ami tartalmazza</w:t>
        </w:r>
        <w:r w:rsidR="002A2A0A">
          <w:t xml:space="preserve"> a MindWave headset által mért értékek átlagát a </w:t>
        </w:r>
      </w:ins>
      <w:ins w:id="3034" w:author="Gergo" w:date="2017-11-29T14:19:00Z">
        <w:r w:rsidR="00B76E76">
          <w:t>végigjátszás</w:t>
        </w:r>
      </w:ins>
      <w:ins w:id="3035" w:author="Gergo" w:date="2017-11-29T14:16:00Z">
        <w:r w:rsidR="002A2A0A">
          <w:t xml:space="preserve"> alatt, illetve a hibázások átlagát összesen</w:t>
        </w:r>
      </w:ins>
      <w:ins w:id="3036" w:author="Gergo" w:date="2017-11-29T14:20:00Z">
        <w:r w:rsidR="00B76E76">
          <w:t>,</w:t>
        </w:r>
      </w:ins>
      <w:ins w:id="3037" w:author="Gergo" w:date="2017-11-29T14:16:00Z">
        <w:r w:rsidR="002A2A0A">
          <w:t xml:space="preserve"> és rúnatípusokra lebontva is.</w:t>
        </w:r>
      </w:ins>
      <w:ins w:id="3038" w:author="Gergo" w:date="2017-11-29T14:20:00Z">
        <w:r w:rsidR="00B76E76">
          <w:t xml:space="preserve"> Egy játék végi statisztika az </w:t>
        </w:r>
      </w:ins>
      <w:ins w:id="3039" w:author="Gergo" w:date="2017-11-29T14:33:00Z">
        <w:r w:rsidR="00EB1182">
          <w:t>az alábbi ábrán (</w:t>
        </w:r>
      </w:ins>
      <w:ins w:id="3040" w:author="Gergo" w:date="2017-11-29T14:34:00Z">
        <w:r w:rsidR="00EB1182">
          <w:fldChar w:fldCharType="begin"/>
        </w:r>
        <w:r w:rsidR="00EB1182">
          <w:instrText xml:space="preserve"> REF _Ref499729412 \h </w:instrText>
        </w:r>
      </w:ins>
      <w:r w:rsidR="00EB1182">
        <w:fldChar w:fldCharType="separate"/>
      </w:r>
      <w:ins w:id="3041" w:author="Gergo" w:date="2017-12-01T09:03:00Z">
        <w:r w:rsidR="0034280E">
          <w:t xml:space="preserve">Ábra </w:t>
        </w:r>
        <w:r w:rsidR="0034280E">
          <w:rPr>
            <w:noProof/>
          </w:rPr>
          <w:t>5</w:t>
        </w:r>
        <w:r w:rsidR="0034280E">
          <w:t>.</w:t>
        </w:r>
        <w:r w:rsidR="0034280E">
          <w:rPr>
            <w:noProof/>
          </w:rPr>
          <w:t>2</w:t>
        </w:r>
      </w:ins>
      <w:ins w:id="3042" w:author="Gergo" w:date="2017-11-29T14:34:00Z">
        <w:r w:rsidR="00EB1182">
          <w:fldChar w:fldCharType="end"/>
        </w:r>
      </w:ins>
      <w:ins w:id="3043" w:author="Gergo" w:date="2017-11-29T14:33:00Z">
        <w:r w:rsidR="00EB1182">
          <w:t xml:space="preserve">) </w:t>
        </w:r>
      </w:ins>
      <w:ins w:id="3044" w:author="Gergo" w:date="2017-11-29T14:20:00Z">
        <w:r w:rsidR="00B76E76">
          <w:t>látható</w:t>
        </w:r>
      </w:ins>
      <w:ins w:id="3045" w:author="Gergo" w:date="2017-11-29T14:21:00Z">
        <w:r w:rsidR="00B76E76">
          <w:t>.</w:t>
        </w:r>
      </w:ins>
      <w:ins w:id="3046" w:author="Gergo" w:date="2017-11-29T14:20:00Z">
        <w:r w:rsidR="00B76E76">
          <w:t xml:space="preserve"> Ezt felhasználva vizsgáltam meg, hogy kinek melyik típus jelentette a legnagyobb nehézséget.</w:t>
        </w:r>
      </w:ins>
    </w:p>
    <w:p w14:paraId="45AC78E2" w14:textId="093129BA" w:rsidR="00EB1182" w:rsidRDefault="00E27F41">
      <w:pPr>
        <w:pStyle w:val="Kp"/>
        <w:rPr>
          <w:ins w:id="3047" w:author="Gergo" w:date="2017-11-29T14:33:00Z"/>
        </w:rPr>
      </w:pPr>
      <w:ins w:id="3048" w:author="Gergo" w:date="2017-12-02T17:15:00Z">
        <w:r>
          <w:rPr>
            <w:noProof/>
            <w:lang w:val="en-US"/>
          </w:rPr>
          <w:lastRenderedPageBreak/>
          <w:drawing>
            <wp:inline distT="0" distB="0" distL="0" distR="0" wp14:anchorId="3E1A74C0" wp14:editId="7E182041">
              <wp:extent cx="5400040" cy="1928495"/>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928495"/>
                      </a:xfrm>
                      <a:prstGeom prst="rect">
                        <a:avLst/>
                      </a:prstGeom>
                    </pic:spPr>
                  </pic:pic>
                </a:graphicData>
              </a:graphic>
            </wp:inline>
          </w:drawing>
        </w:r>
      </w:ins>
    </w:p>
    <w:p w14:paraId="20E6377F" w14:textId="202D2B8A" w:rsidR="00B76E76" w:rsidRDefault="00EB1182">
      <w:pPr>
        <w:pStyle w:val="Kpalrs"/>
        <w:rPr>
          <w:ins w:id="3049" w:author="Gergo" w:date="2017-11-29T14:22:00Z"/>
        </w:rPr>
        <w:pPrChange w:id="3050" w:author="Gergo" w:date="2017-11-29T14:33:00Z">
          <w:pPr>
            <w:pStyle w:val="Kp"/>
          </w:pPr>
        </w:pPrChange>
      </w:pPr>
      <w:bookmarkStart w:id="3051" w:name="_Ref499729412"/>
      <w:ins w:id="3052" w:author="Gergo" w:date="2017-11-29T14:33:00Z">
        <w:r>
          <w:t xml:space="preserve">Ábra </w:t>
        </w:r>
        <w:r>
          <w:fldChar w:fldCharType="begin"/>
        </w:r>
        <w:r>
          <w:instrText xml:space="preserve"> STYLEREF 1 \s </w:instrText>
        </w:r>
      </w:ins>
      <w:r>
        <w:fldChar w:fldCharType="separate"/>
      </w:r>
      <w:r w:rsidR="0034280E">
        <w:rPr>
          <w:noProof/>
        </w:rPr>
        <w:t>5</w:t>
      </w:r>
      <w:ins w:id="3053" w:author="Gergo" w:date="2017-11-29T14:33:00Z">
        <w:r>
          <w:fldChar w:fldCharType="end"/>
        </w:r>
        <w:r>
          <w:t>.</w:t>
        </w:r>
        <w:r>
          <w:fldChar w:fldCharType="begin"/>
        </w:r>
        <w:r>
          <w:instrText xml:space="preserve"> SEQ Ábra \* ARABIC \s 1 </w:instrText>
        </w:r>
      </w:ins>
      <w:r>
        <w:fldChar w:fldCharType="separate"/>
      </w:r>
      <w:ins w:id="3054" w:author="Gergo" w:date="2017-12-01T09:03:00Z">
        <w:r w:rsidR="0034280E">
          <w:rPr>
            <w:noProof/>
          </w:rPr>
          <w:t>2</w:t>
        </w:r>
      </w:ins>
      <w:ins w:id="3055" w:author="Gergo" w:date="2017-11-29T14:33:00Z">
        <w:r>
          <w:fldChar w:fldCharType="end"/>
        </w:r>
        <w:bookmarkEnd w:id="3051"/>
        <w:r>
          <w:t xml:space="preserve"> A játékvégi statisztika (EndGameStats)</w:t>
        </w:r>
      </w:ins>
    </w:p>
    <w:p w14:paraId="06D28AE2" w14:textId="26885D27" w:rsidR="00EB1182" w:rsidRDefault="00EB1182">
      <w:pPr>
        <w:rPr>
          <w:ins w:id="3056" w:author="Gergo" w:date="2017-11-29T14:35:00Z"/>
        </w:rPr>
        <w:pPrChange w:id="3057" w:author="Gergo" w:date="2017-11-25T18:55:00Z">
          <w:pPr>
            <w:pStyle w:val="Cmsor1"/>
          </w:pPr>
        </w:pPrChange>
      </w:pPr>
      <w:ins w:id="3058" w:author="Gergo" w:date="2017-11-29T14:35:00Z">
        <w:r>
          <w:t>A mérések előtti feltételezésem az volt, hogy</w:t>
        </w:r>
        <w:r w:rsidR="004F1496">
          <w:t xml:space="preserve"> a lila és a zöld rúna lesz a</w:t>
        </w:r>
        <w:r>
          <w:t xml:space="preserve"> legnehezebb a legtöbb embernek, mivel ezek hosszabbak és </w:t>
        </w:r>
      </w:ins>
      <w:ins w:id="3059" w:author="Gergo" w:date="2017-11-29T14:36:00Z">
        <w:r>
          <w:t>formailag</w:t>
        </w:r>
      </w:ins>
      <w:ins w:id="3060" w:author="Gergo" w:date="2017-11-29T14:35:00Z">
        <w:r>
          <w:t xml:space="preserve"> összetettebbek.</w:t>
        </w:r>
      </w:ins>
      <w:ins w:id="3061" w:author="Gergo" w:date="2017-11-29T14:36:00Z">
        <w:r>
          <w:t xml:space="preserve"> Pár mérés után viszont azt figyeltem meg, hogy több alkalommal is a vízszintes irányú vonalkövetést igénylő alakzattal gyűlt meg a játékosok</w:t>
        </w:r>
      </w:ins>
      <w:ins w:id="3062" w:author="Gergo" w:date="2017-11-29T14:37:00Z">
        <w:r>
          <w:t xml:space="preserve"> baja.</w:t>
        </w:r>
      </w:ins>
      <w:ins w:id="3063" w:author="Gergo" w:date="2017-11-29T14:36:00Z">
        <w:r>
          <w:t xml:space="preserve"> </w:t>
        </w:r>
      </w:ins>
    </w:p>
    <w:p w14:paraId="3F5CE527" w14:textId="05E86738" w:rsidR="004D6779" w:rsidRDefault="004D6779">
      <w:pPr>
        <w:rPr>
          <w:ins w:id="3064" w:author="Gergo" w:date="2017-11-29T13:20:00Z"/>
        </w:rPr>
        <w:pPrChange w:id="3065" w:author="Gergo" w:date="2017-11-25T18:55:00Z">
          <w:pPr>
            <w:pStyle w:val="Cmsor1"/>
          </w:pPr>
        </w:pPrChange>
      </w:pPr>
      <w:ins w:id="3066" w:author="Gergo" w:date="2017-11-25T18:56:00Z">
        <w:r>
          <w:t xml:space="preserve">A mérések során </w:t>
        </w:r>
      </w:ins>
      <w:ins w:id="3067" w:author="Gergo" w:date="2017-11-29T14:14:00Z">
        <w:r w:rsidR="0036698D">
          <w:t>arra</w:t>
        </w:r>
      </w:ins>
      <w:ins w:id="3068" w:author="Gergo" w:date="2017-11-29T14:15:00Z">
        <w:r w:rsidR="0036698D">
          <w:t xml:space="preserve"> </w:t>
        </w:r>
      </w:ins>
      <w:ins w:id="3069" w:author="Gergo" w:date="2017-11-25T18:56:00Z">
        <w:r>
          <w:t>i</w:t>
        </w:r>
      </w:ins>
      <w:ins w:id="3070" w:author="Gergo" w:date="2017-11-29T14:15:00Z">
        <w:r w:rsidR="0036698D">
          <w:t>s kíváncsi voltam</w:t>
        </w:r>
      </w:ins>
      <w:ins w:id="3071" w:author="Gergo" w:date="2017-11-25T18:56:00Z">
        <w:r>
          <w:t>, hogy a Frostig teszt VR alk</w:t>
        </w:r>
      </w:ins>
      <w:ins w:id="3072" w:author="Gergo" w:date="2017-11-25T18:59:00Z">
        <w:r>
          <w:t>a</w:t>
        </w:r>
      </w:ins>
      <w:ins w:id="3073" w:author="Gergo" w:date="2017-11-25T18:56:00Z">
        <w:r>
          <w:t>lmazásba való beágyazásával a</w:t>
        </w:r>
      </w:ins>
      <w:ins w:id="3074" w:author="Gergo" w:date="2017-11-25T18:59:00Z">
        <w:r>
          <w:t>z</w:t>
        </w:r>
      </w:ins>
      <w:ins w:id="3075" w:author="Gergo" w:date="2017-11-25T18:56:00Z">
        <w:r>
          <w:t xml:space="preserve"> alany koncentrációja végig fenttart</w:t>
        </w:r>
      </w:ins>
      <w:ins w:id="3076" w:author="Gergo" w:date="2017-12-03T19:48:00Z">
        <w:r w:rsidR="00F736DA">
          <w:t>h</w:t>
        </w:r>
      </w:ins>
      <w:ins w:id="3077" w:author="Gergo" w:date="2017-11-25T18:56:00Z">
        <w:r>
          <w:t>ató-e illetve, hogy a hibázások akkor következnek-e be, ha a játékos</w:t>
        </w:r>
      </w:ins>
      <w:ins w:id="3078" w:author="Gergo" w:date="2017-11-25T19:09:00Z">
        <w:r w:rsidR="00DC08A8">
          <w:t xml:space="preserve"> </w:t>
        </w:r>
      </w:ins>
      <w:ins w:id="3079" w:author="Gergo" w:date="2017-11-29T13:20:00Z">
        <w:r w:rsidR="00B00F77">
          <w:t>figyelme</w:t>
        </w:r>
      </w:ins>
      <w:ins w:id="3080" w:author="Gergo" w:date="2017-11-25T19:09:00Z">
        <w:r w:rsidR="00DC08A8">
          <w:t xml:space="preserve"> vagy nyugalma csökken. </w:t>
        </w:r>
      </w:ins>
      <w:ins w:id="3081" w:author="Gergo" w:date="2017-11-29T14:38:00Z">
        <w:r w:rsidR="00A076B8">
          <w:t>A fenti ábrán (</w:t>
        </w:r>
      </w:ins>
      <w:ins w:id="3082" w:author="Gergo" w:date="2017-11-29T14:39:00Z">
        <w:r w:rsidR="00A076B8">
          <w:fldChar w:fldCharType="begin"/>
        </w:r>
        <w:r w:rsidR="00A076B8">
          <w:instrText xml:space="preserve"> REF _Ref499729412 \h </w:instrText>
        </w:r>
      </w:ins>
      <w:r w:rsidR="00A076B8">
        <w:fldChar w:fldCharType="separate"/>
      </w:r>
      <w:ins w:id="3083" w:author="Gergo" w:date="2017-12-01T09:03:00Z">
        <w:r w:rsidR="0034280E">
          <w:t xml:space="preserve">Ábra </w:t>
        </w:r>
        <w:r w:rsidR="0034280E">
          <w:rPr>
            <w:noProof/>
          </w:rPr>
          <w:t>5</w:t>
        </w:r>
        <w:r w:rsidR="0034280E">
          <w:t>.</w:t>
        </w:r>
        <w:r w:rsidR="0034280E">
          <w:rPr>
            <w:noProof/>
          </w:rPr>
          <w:t>2</w:t>
        </w:r>
      </w:ins>
      <w:ins w:id="3084" w:author="Gergo" w:date="2017-11-29T14:39:00Z">
        <w:r w:rsidR="00A076B8">
          <w:fldChar w:fldCharType="end"/>
        </w:r>
        <w:r w:rsidR="00A076B8">
          <w:t>)</w:t>
        </w:r>
      </w:ins>
      <w:ins w:id="3085" w:author="Gergo" w:date="2017-12-02T17:16:00Z">
        <w:r w:rsidR="00CF21B1">
          <w:t xml:space="preserve"> és a mérések legtöbbjénél viszont az látszott, hogy a hibáknál mért koncentráció érték nagyjából megegyezik</w:t>
        </w:r>
      </w:ins>
      <w:ins w:id="3086" w:author="Gergo" w:date="2017-12-03T19:47:00Z">
        <w:r w:rsidR="004F1496">
          <w:t xml:space="preserve"> a játék egésze során mért átlagos értékkel</w:t>
        </w:r>
      </w:ins>
      <w:ins w:id="3087" w:author="Gergo" w:date="2017-11-29T14:55:00Z">
        <w:r w:rsidR="001049A8">
          <w:t>.</w:t>
        </w:r>
      </w:ins>
    </w:p>
    <w:p w14:paraId="2CB861E1" w14:textId="4F3BA072" w:rsidR="00DC08A8" w:rsidRPr="004D6779" w:rsidDel="009A0561" w:rsidRDefault="00DC08A8">
      <w:pPr>
        <w:pStyle w:val="Cmsor1"/>
        <w:rPr>
          <w:del w:id="3088" w:author="Gergo" w:date="2017-11-29T14:56:00Z"/>
        </w:rPr>
      </w:pPr>
    </w:p>
    <w:p w14:paraId="32BCDEFA" w14:textId="55000E04" w:rsidR="006C73F9" w:rsidRDefault="006C73F9">
      <w:pPr>
        <w:pStyle w:val="Cmsor1"/>
        <w:rPr>
          <w:ins w:id="3089" w:author="Gergo" w:date="2017-12-02T13:00:00Z"/>
        </w:rPr>
      </w:pPr>
      <w:bookmarkStart w:id="3090" w:name="_Toc499416848"/>
      <w:ins w:id="3091" w:author="Gergo" w:date="2017-12-02T13:01:00Z">
        <w:r>
          <w:lastRenderedPageBreak/>
          <w:t>Összefoglaló, önálló munka értékelése</w:t>
        </w:r>
      </w:ins>
    </w:p>
    <w:p w14:paraId="4CC5FACD" w14:textId="26AF6B87" w:rsidR="004F15D0" w:rsidRDefault="0082323D">
      <w:pPr>
        <w:rPr>
          <w:ins w:id="3092" w:author="Gergo" w:date="2017-11-25T14:01:00Z"/>
        </w:rPr>
        <w:pPrChange w:id="3093" w:author="Gergo" w:date="2017-11-25T13:55:00Z">
          <w:pPr>
            <w:pStyle w:val="Cmsor1"/>
          </w:pPr>
        </w:pPrChange>
      </w:pPr>
      <w:del w:id="3094" w:author="Gergo" w:date="2017-12-02T13:00:00Z">
        <w:r w:rsidRPr="003355B9" w:rsidDel="006C73F9">
          <w:delText>Összefoglaló</w:delText>
        </w:r>
      </w:del>
      <w:bookmarkEnd w:id="3090"/>
      <w:ins w:id="3095" w:author="Gergo" w:date="2017-11-25T13:59:00Z">
        <w:r w:rsidR="004A5D1F">
          <w:t xml:space="preserve">A feladat egyik célja az volt, hogy a megismerjem a VR technológia nyújtotta lehetőségeket a Google Daydream platformján és szemüvegén keresztül, és egy erre épülő játékalkalmazást fejlesszek a Unity grafikus motor és fejlesztőkörnyezet </w:t>
        </w:r>
      </w:ins>
      <w:ins w:id="3096" w:author="Gergo" w:date="2017-11-25T14:01:00Z">
        <w:r w:rsidR="004A5D1F">
          <w:t xml:space="preserve">segítégével. Úgy érzem, hogy ezt a két technológiát teljes mértékben sikerült elsajátítanom arra a szintre, hogy minden ötletemet, ami a fejlesztés során </w:t>
        </w:r>
        <w:r w:rsidR="00152315">
          <w:t xml:space="preserve">támadt sikerült megvalósítanom és </w:t>
        </w:r>
      </w:ins>
      <w:ins w:id="3097" w:author="Gergo" w:date="2017-11-25T14:26:00Z">
        <w:r w:rsidR="00152315">
          <w:t xml:space="preserve">egy rendkívül </w:t>
        </w:r>
      </w:ins>
      <w:ins w:id="3098" w:author="Gergo" w:date="2017-11-25T14:27:00Z">
        <w:r w:rsidR="006F41F6">
          <w:t>szórakoztató</w:t>
        </w:r>
      </w:ins>
      <w:ins w:id="3099" w:author="Gergo" w:date="2017-11-25T14:26:00Z">
        <w:r w:rsidR="00152315">
          <w:t xml:space="preserve"> játékot készítenem.</w:t>
        </w:r>
      </w:ins>
    </w:p>
    <w:p w14:paraId="5061DA2F" w14:textId="3619A8F5" w:rsidR="004A5D1F" w:rsidRDefault="004A5D1F">
      <w:pPr>
        <w:rPr>
          <w:ins w:id="3100" w:author="Gergo" w:date="2017-11-25T14:21:00Z"/>
        </w:rPr>
        <w:pPrChange w:id="3101" w:author="Gergo" w:date="2017-11-25T13:55:00Z">
          <w:pPr>
            <w:pStyle w:val="Cmsor1"/>
          </w:pPr>
        </w:pPrChange>
      </w:pPr>
      <w:ins w:id="3102" w:author="Gergo" w:date="2017-11-25T14:03:00Z">
        <w:r>
          <w:t>A másik nagyon fontos feladat, az volt, hogy ne csupán egy játékot fejlesszek, hanem ezt a játékot egy olyan pszic</w:t>
        </w:r>
      </w:ins>
      <w:ins w:id="3103" w:author="Gergo" w:date="2017-11-25T14:04:00Z">
        <w:r>
          <w:t>hológiai felmérő alkalmazássá tegyem, ami a VR technológia segítségével az eddig használt papír, ceruza módszernél hatékonyabb mérési módszert teremt az úgynevezett Frostig teszthez.</w:t>
        </w:r>
      </w:ins>
      <w:ins w:id="3104" w:author="Gergo" w:date="2017-11-25T14:07:00Z">
        <w:r w:rsidR="00FC6301">
          <w:t xml:space="preserve"> Ezt</w:t>
        </w:r>
        <w:r w:rsidR="00D22A57">
          <w:t xml:space="preserve"> sikerült olyan jól beillesztenem a játékmenetbe, hogy az szerves részét képezi a játéknak</w:t>
        </w:r>
      </w:ins>
      <w:ins w:id="3105" w:author="Gergo" w:date="2017-11-25T14:08:00Z">
        <w:r w:rsidR="00FC6301">
          <w:t xml:space="preserve"> anélkül, hogy bármiféle teszt hangulata lenne</w:t>
        </w:r>
      </w:ins>
      <w:ins w:id="3106" w:author="Gergo" w:date="2017-11-25T14:11:00Z">
        <w:r w:rsidR="00FC6301">
          <w:t xml:space="preserve"> vagy repetatívvá válna</w:t>
        </w:r>
      </w:ins>
      <w:ins w:id="3107" w:author="Gergo" w:date="2017-11-25T14:08:00Z">
        <w:r w:rsidR="00FC6301">
          <w:t>.</w:t>
        </w:r>
      </w:ins>
      <w:ins w:id="3108" w:author="Gergo" w:date="2017-11-25T14:10:00Z">
        <w:r w:rsidR="00FC6301">
          <w:t xml:space="preserve"> </w:t>
        </w:r>
      </w:ins>
      <w:ins w:id="3109" w:author="Gergo" w:date="2017-11-25T14:08:00Z">
        <w:r w:rsidR="00FC6301">
          <w:t xml:space="preserve"> A tény hogy a vizuális percepciós készséget tényleges háromdimenziós környezetben lehet mérni pontosabb eredményt adhat. </w:t>
        </w:r>
      </w:ins>
    </w:p>
    <w:p w14:paraId="2EE634CE" w14:textId="7B0C14CA" w:rsidR="00DB7CF7" w:rsidRDefault="00CA14F1">
      <w:pPr>
        <w:rPr>
          <w:ins w:id="3110" w:author="Gergo" w:date="2017-11-25T14:08:00Z"/>
        </w:rPr>
        <w:pPrChange w:id="3111" w:author="Gergo" w:date="2017-11-25T13:55:00Z">
          <w:pPr>
            <w:pStyle w:val="Cmsor1"/>
          </w:pPr>
        </w:pPrChange>
      </w:pPr>
      <w:ins w:id="3112" w:author="Gergo" w:date="2017-11-25T14:21:00Z">
        <w:r>
          <w:t>Megvalósítottam az al</w:t>
        </w:r>
        <w:r w:rsidR="00DB7CF7">
          <w:t>kalmazásom és a tanszék által fejlesztett AdaptED keretrendszer kapcsolatát, és kommunikációját, hogy a mért adatokat ezen keresztül lehessen tárolni és megtekinteni.</w:t>
        </w:r>
      </w:ins>
    </w:p>
    <w:p w14:paraId="431F3311" w14:textId="031FBB82" w:rsidR="00FC6301" w:rsidRDefault="00DB7CF7">
      <w:pPr>
        <w:rPr>
          <w:ins w:id="3113" w:author="Gergo" w:date="2017-11-25T14:18:00Z"/>
        </w:rPr>
        <w:pPrChange w:id="3114" w:author="Gergo" w:date="2017-11-25T13:55:00Z">
          <w:pPr>
            <w:pStyle w:val="Cmsor1"/>
          </w:pPr>
        </w:pPrChange>
      </w:pPr>
      <w:ins w:id="3115" w:author="Gergo" w:date="2017-11-25T14:12:00Z">
        <w:r>
          <w:t xml:space="preserve">Sikerült a </w:t>
        </w:r>
        <w:r w:rsidR="00FC6301">
          <w:t>Dadyream szemüveg és kon</w:t>
        </w:r>
        <w:r w:rsidR="00CA14F1">
          <w:t>troller nyújtotta lehetőségeket</w:t>
        </w:r>
        <w:r w:rsidR="00FC6301">
          <w:t xml:space="preserve"> olyan szinten jól kihasználni, hogy a tényleges gombra kattintást </w:t>
        </w:r>
      </w:ins>
      <w:ins w:id="3116" w:author="Gergo" w:date="2017-11-25T14:13:00Z">
        <w:r w:rsidR="00FC6301">
          <w:t>leszámítva</w:t>
        </w:r>
      </w:ins>
      <w:ins w:id="3117" w:author="Gergo" w:date="2017-11-25T14:12:00Z">
        <w:r w:rsidR="00FC6301">
          <w:t xml:space="preserve"> minden </w:t>
        </w:r>
      </w:ins>
      <w:ins w:id="3118" w:author="Gergo" w:date="2017-11-25T14:13:00Z">
        <w:r w:rsidR="00CA14F1">
          <w:t>irányítás</w:t>
        </w:r>
      </w:ins>
      <w:ins w:id="3119" w:author="Gergo" w:date="2017-12-03T19:52:00Z">
        <w:r w:rsidR="00CA14F1">
          <w:t xml:space="preserve"> </w:t>
        </w:r>
      </w:ins>
      <w:ins w:id="3120" w:author="Gergo" w:date="2017-11-25T14:13:00Z">
        <w:r w:rsidR="00FC6301">
          <w:t>valamilyen különleges csak VR környezetben, de mégis intuitívan használható</w:t>
        </w:r>
      </w:ins>
      <w:ins w:id="3121" w:author="Gergo" w:date="2017-11-25T14:16:00Z">
        <w:r w:rsidR="00CA14F1">
          <w:t xml:space="preserve"> módon lett megvalósítva</w:t>
        </w:r>
        <w:r w:rsidR="00FC6301">
          <w:t xml:space="preserve"> az által, hogy próbáltam a mindennapi mozdulatokat irányít</w:t>
        </w:r>
      </w:ins>
      <w:ins w:id="3122" w:author="Gergo" w:date="2017-11-25T14:18:00Z">
        <w:r>
          <w:t xml:space="preserve">ási lehetőséggé formálni. Pl.: dobás. </w:t>
        </w:r>
      </w:ins>
    </w:p>
    <w:p w14:paraId="3BAD1F4B" w14:textId="04848BE6" w:rsidR="00DB7CF7" w:rsidRDefault="00CA14F1">
      <w:pPr>
        <w:rPr>
          <w:ins w:id="3123" w:author="Gergo" w:date="2017-11-25T14:30:00Z"/>
        </w:rPr>
        <w:pPrChange w:id="3124" w:author="Gergo" w:date="2017-11-25T13:55:00Z">
          <w:pPr>
            <w:pStyle w:val="Cmsor1"/>
          </w:pPr>
        </w:pPrChange>
      </w:pPr>
      <w:ins w:id="3125" w:author="Gergo" w:date="2017-11-25T14:18:00Z">
        <w:r>
          <w:t>A</w:t>
        </w:r>
        <w:r w:rsidR="00DB7CF7">
          <w:t xml:space="preserve"> projekt annyira jól sikerült, hogy, amikor még kész sem volt teljesen, megkértek, hogy készítsek hozzá olyan menüpontot, ami hatására rögtön a végső harc elejére ugrik a játék, hogy demózhassák az alkalmazást különböző eseményeken. Ez meg is történt</w:t>
        </w:r>
      </w:ins>
      <w:ins w:id="3126" w:author="Gergo" w:date="2017-12-03T19:53:00Z">
        <w:r>
          <w:t>,</w:t>
        </w:r>
      </w:ins>
      <w:ins w:id="3127" w:author="Gergo" w:date="2017-11-25T14:18:00Z">
        <w:r w:rsidR="00DB7CF7">
          <w:t xml:space="preserve"> és</w:t>
        </w:r>
      </w:ins>
      <w:ins w:id="3128" w:author="Gergo" w:date="2017-11-25T14:28:00Z">
        <w:r w:rsidR="00CC0774">
          <w:t xml:space="preserve"> a tanszék</w:t>
        </w:r>
      </w:ins>
      <w:ins w:id="3129" w:author="Gergo" w:date="2017-11-25T14:18:00Z">
        <w:r w:rsidR="00DB7CF7">
          <w:t xml:space="preserve"> </w:t>
        </w:r>
      </w:ins>
      <w:ins w:id="3130" w:author="Gergo" w:date="2017-11-25T14:23:00Z">
        <w:r w:rsidR="00D4528B">
          <w:t>az AdaptED keretrendszert</w:t>
        </w:r>
      </w:ins>
      <w:ins w:id="3131" w:author="Gergo" w:date="2017-11-25T14:24:00Z">
        <w:r w:rsidR="00D4528B">
          <w:t xml:space="preserve"> megtekintő pedagógus csoportnak, és különböző nyíltnapokra érkező </w:t>
        </w:r>
        <w:r w:rsidR="00CC0774">
          <w:t>leendő diákoknak is bemutatta az alkalmazásom</w:t>
        </w:r>
        <w:r w:rsidR="00D4528B">
          <w:t>.</w:t>
        </w:r>
      </w:ins>
    </w:p>
    <w:p w14:paraId="52A41565" w14:textId="3078D3AD" w:rsidR="0054131B" w:rsidRDefault="0054131B">
      <w:pPr>
        <w:pStyle w:val="Cmsor2"/>
        <w:rPr>
          <w:ins w:id="3132" w:author="Gergo" w:date="2017-11-25T14:30:00Z"/>
        </w:rPr>
        <w:pPrChange w:id="3133" w:author="Gergo" w:date="2017-11-25T14:30:00Z">
          <w:pPr>
            <w:pStyle w:val="Cmsor1"/>
          </w:pPr>
        </w:pPrChange>
      </w:pPr>
      <w:bookmarkStart w:id="3134" w:name="_Toc499416849"/>
      <w:ins w:id="3135" w:author="Gergo" w:date="2017-11-25T14:30:00Z">
        <w:r>
          <w:lastRenderedPageBreak/>
          <w:t>Továbbfejlesztés</w:t>
        </w:r>
      </w:ins>
      <w:ins w:id="3136" w:author="Gergo" w:date="2017-11-25T14:42:00Z">
        <w:r w:rsidR="00B32E42">
          <w:t>i lehetősé</w:t>
        </w:r>
      </w:ins>
      <w:ins w:id="3137" w:author="Gergo" w:date="2017-11-25T23:39:00Z">
        <w:r w:rsidR="009B48C6">
          <w:t>g</w:t>
        </w:r>
      </w:ins>
      <w:ins w:id="3138" w:author="Gergo" w:date="2017-11-25T14:42:00Z">
        <w:r w:rsidR="00B32E42">
          <w:t>ek</w:t>
        </w:r>
      </w:ins>
      <w:bookmarkEnd w:id="3134"/>
    </w:p>
    <w:p w14:paraId="0197739E" w14:textId="63E909A2" w:rsidR="0054131B" w:rsidRDefault="0054131B">
      <w:pPr>
        <w:rPr>
          <w:ins w:id="3139" w:author="Gergo" w:date="2017-11-25T14:30:00Z"/>
        </w:rPr>
        <w:pPrChange w:id="3140" w:author="Gergo" w:date="2017-11-25T14:30:00Z">
          <w:pPr>
            <w:pStyle w:val="Cmsor1"/>
          </w:pPr>
        </w:pPrChange>
      </w:pPr>
      <w:ins w:id="3141" w:author="Gergo" w:date="2017-11-25T14:30:00Z">
        <w:r>
          <w:t xml:space="preserve">Egy lehetséges módja az alkalmazás </w:t>
        </w:r>
      </w:ins>
      <w:ins w:id="3142" w:author="Gergo" w:date="2017-11-25T14:31:00Z">
        <w:r>
          <w:t>továbbfejlesztésének</w:t>
        </w:r>
      </w:ins>
      <w:ins w:id="3143" w:author="Gergo" w:date="2017-11-25T14:30:00Z">
        <w:r>
          <w:t xml:space="preserve"> egy</w:t>
        </w:r>
      </w:ins>
      <w:ins w:id="3144" w:author="Gergo" w:date="2017-11-25T14:31:00Z">
        <w:r>
          <w:t xml:space="preserve"> összetettebb, többcsatornás mérőeszköz használa</w:t>
        </w:r>
      </w:ins>
      <w:ins w:id="3145" w:author="Gergo" w:date="2017-11-25T14:30:00Z">
        <w:r>
          <w:t xml:space="preserve">ta, amiből </w:t>
        </w:r>
      </w:ins>
      <w:ins w:id="3146" w:author="Gergo" w:date="2017-11-25T14:36:00Z">
        <w:r>
          <w:t xml:space="preserve">többféle </w:t>
        </w:r>
      </w:ins>
      <w:ins w:id="3147" w:author="Gergo" w:date="2017-11-25T14:30:00Z">
        <w:r>
          <w:t>adatot</w:t>
        </w:r>
        <w:r w:rsidR="00B32E42">
          <w:t xml:space="preserve"> lehet</w:t>
        </w:r>
        <w:r>
          <w:t xml:space="preserve"> kinyerni</w:t>
        </w:r>
      </w:ins>
      <w:ins w:id="3148" w:author="Gergo" w:date="2017-11-25T14:37:00Z">
        <w:r>
          <w:t>,</w:t>
        </w:r>
      </w:ins>
      <w:ins w:id="3149" w:author="Gergo" w:date="2017-11-25T14:30:00Z">
        <w:r>
          <w:t xml:space="preserve"> és ezáltal hatékonyabb analízist végezni a játékoson.</w:t>
        </w:r>
      </w:ins>
    </w:p>
    <w:p w14:paraId="74244C6E" w14:textId="5268556A" w:rsidR="0054131B" w:rsidRDefault="0054131B">
      <w:pPr>
        <w:rPr>
          <w:ins w:id="3150" w:author="Gergo" w:date="2017-11-25T14:35:00Z"/>
        </w:rPr>
        <w:pPrChange w:id="3151" w:author="Gergo" w:date="2017-11-25T14:30:00Z">
          <w:pPr>
            <w:pStyle w:val="Cmsor1"/>
          </w:pPr>
        </w:pPrChange>
      </w:pPr>
      <w:ins w:id="3152" w:author="Gergo" w:date="2017-11-25T14:32:00Z">
        <w:r>
          <w:t>Egy másik terület, amitől a játékélmény sokat javulhat</w:t>
        </w:r>
      </w:ins>
      <w:ins w:id="3153" w:author="Gergo" w:date="2017-11-25T14:41:00Z">
        <w:r w:rsidR="00B32E42">
          <w:t>:</w:t>
        </w:r>
      </w:ins>
      <w:ins w:id="3154" w:author="Gergo" w:date="2017-11-25T14:32:00Z">
        <w:r>
          <w:t xml:space="preserve"> a grafikus megjelenés. Egy grafikussal együtt</w:t>
        </w:r>
      </w:ins>
      <w:ins w:id="3155" w:author="Gergo" w:date="2017-11-25T14:34:00Z">
        <w:r>
          <w:t xml:space="preserve"> </w:t>
        </w:r>
      </w:ins>
      <w:ins w:id="3156" w:author="Gergo" w:date="2017-11-25T14:32:00Z">
        <w:r>
          <w:t>dolgozva, a megfelelő animációkkal és textúrákkal</w:t>
        </w:r>
      </w:ins>
      <w:ins w:id="3157" w:author="Gergo" w:date="2017-11-25T14:35:00Z">
        <w:r>
          <w:t xml:space="preserve"> még interaktívabbá lehetne tenni a virtuális világot.</w:t>
        </w:r>
      </w:ins>
    </w:p>
    <w:p w14:paraId="22F927D3" w14:textId="6783ADDC" w:rsidR="0054131B" w:rsidRDefault="0054131B">
      <w:pPr>
        <w:rPr>
          <w:ins w:id="3158" w:author="Gergo" w:date="2017-11-25T14:42:00Z"/>
        </w:rPr>
        <w:pPrChange w:id="3159" w:author="Gergo" w:date="2017-11-25T14:30:00Z">
          <w:pPr>
            <w:pStyle w:val="Cmsor1"/>
          </w:pPr>
        </w:pPrChange>
      </w:pPr>
      <w:ins w:id="3160" w:author="Gergo" w:date="2017-11-25T14:36:00Z">
        <w:r>
          <w:t>A játé</w:t>
        </w:r>
      </w:ins>
      <w:ins w:id="3161" w:author="Gergo" w:date="2017-11-25T14:32:00Z">
        <w:r>
          <w:t>k sokszínűbbé tétele érdekében töb</w:t>
        </w:r>
        <w:r w:rsidR="00B32E42">
          <w:t>b gesztus</w:t>
        </w:r>
      </w:ins>
      <w:ins w:id="3162" w:author="Gergo" w:date="2017-12-03T19:53:00Z">
        <w:r w:rsidR="00CA14F1">
          <w:t>t</w:t>
        </w:r>
      </w:ins>
      <w:bookmarkStart w:id="3163" w:name="_GoBack"/>
      <w:bookmarkEnd w:id="3163"/>
      <w:ins w:id="3164" w:author="Gergo" w:date="2017-11-25T14:32:00Z">
        <w:r w:rsidR="00B32E42">
          <w:t xml:space="preserve"> lehetne implementálni</w:t>
        </w:r>
        <w:r>
          <w:t xml:space="preserve"> a kontr</w:t>
        </w:r>
        <w:r w:rsidR="001C565A">
          <w:t xml:space="preserve">olleren, amik segítségével </w:t>
        </w:r>
        <w:r>
          <w:t>a virtuális világban több tevékenység</w:t>
        </w:r>
      </w:ins>
      <w:ins w:id="3165" w:author="Gergo" w:date="2017-11-25T14:42:00Z">
        <w:r w:rsidR="00B32E42">
          <w:t xml:space="preserve"> lenne</w:t>
        </w:r>
      </w:ins>
      <w:ins w:id="3166" w:author="Gergo" w:date="2017-11-25T14:32:00Z">
        <w:r>
          <w:t xml:space="preserve"> végezhető. Pl.: az erdőben található gombák felszedése.</w:t>
        </w:r>
      </w:ins>
    </w:p>
    <w:p w14:paraId="376FEB66" w14:textId="2F8CB84F" w:rsidR="00B32E42" w:rsidRDefault="00B32E42">
      <w:pPr>
        <w:pStyle w:val="Cmsor2"/>
        <w:rPr>
          <w:ins w:id="3167" w:author="Gergo" w:date="2017-11-25T14:42:00Z"/>
        </w:rPr>
        <w:pPrChange w:id="3168" w:author="Gergo" w:date="2017-11-25T14:42:00Z">
          <w:pPr>
            <w:pStyle w:val="Cmsor1"/>
          </w:pPr>
        </w:pPrChange>
      </w:pPr>
      <w:bookmarkStart w:id="3169" w:name="_Toc499416850"/>
      <w:ins w:id="3170" w:author="Gergo" w:date="2017-11-25T14:42:00Z">
        <w:r>
          <w:t>Végszó</w:t>
        </w:r>
        <w:bookmarkEnd w:id="3169"/>
      </w:ins>
    </w:p>
    <w:p w14:paraId="44876852" w14:textId="2212FDC9" w:rsidR="00B32E42" w:rsidRDefault="00B32E42">
      <w:pPr>
        <w:rPr>
          <w:ins w:id="3171" w:author="Gergo" w:date="2017-11-25T19:17:00Z"/>
        </w:rPr>
        <w:pPrChange w:id="3172" w:author="Gergo" w:date="2017-11-25T14:42:00Z">
          <w:pPr>
            <w:pStyle w:val="Cmsor1"/>
          </w:pPr>
        </w:pPrChange>
      </w:pPr>
      <w:ins w:id="3173" w:author="Gergo" w:date="2017-11-25T14:43:00Z">
        <w:r>
          <w:t>Egy teljesen új világot mutatott be nekem a DayDream és a Unity használata, amik segítségével én is egy új világot mutathatok be az alkalmazást használóknak.</w:t>
        </w:r>
      </w:ins>
      <w:ins w:id="3174" w:author="Gergo" w:date="2017-11-25T14:44:00Z">
        <w:r>
          <w:t xml:space="preserve"> Izgalm</w:t>
        </w:r>
      </w:ins>
      <w:ins w:id="3175" w:author="Gergo" w:date="2017-11-25T14:45:00Z">
        <w:r>
          <w:t>a</w:t>
        </w:r>
      </w:ins>
      <w:ins w:id="3176" w:author="Gergo" w:date="2017-11-25T14:44:00Z">
        <w:r>
          <w:t>s volt a fejl</w:t>
        </w:r>
      </w:ins>
      <w:ins w:id="3177" w:author="Gergo" w:date="2017-11-25T14:45:00Z">
        <w:r>
          <w:t>e</w:t>
        </w:r>
      </w:ins>
      <w:ins w:id="3178" w:author="Gergo" w:date="2017-11-25T14:44:00Z">
        <w:r>
          <w:t xml:space="preserve">sztés folyamata, mert </w:t>
        </w:r>
      </w:ins>
      <w:ins w:id="3179" w:author="Gergo" w:date="2017-11-25T14:45:00Z">
        <w:r>
          <w:t xml:space="preserve">nagyban </w:t>
        </w:r>
      </w:ins>
      <w:ins w:id="3180" w:author="Gergo" w:date="2017-11-25T14:44:00Z">
        <w:r>
          <w:t>eltért az eddig általam készített alkalmazásoktól</w:t>
        </w:r>
      </w:ins>
      <w:ins w:id="3181" w:author="Gergo" w:date="2017-11-25T14:45:00Z">
        <w:r>
          <w:t>. Külön érdekes volt, hogy tudományos vonatkozása is volt a feladatnak</w:t>
        </w:r>
      </w:ins>
      <w:ins w:id="3182" w:author="Gergo" w:date="2017-11-25T14:46:00Z">
        <w:r>
          <w:t xml:space="preserve">, és hogy egy olyan játékalkalmazást készítettem, ami egy </w:t>
        </w:r>
      </w:ins>
      <w:ins w:id="3183" w:author="Gergo" w:date="2017-11-25T14:47:00Z">
        <w:r>
          <w:t>„magasabb célt” is szolgál.</w:t>
        </w:r>
      </w:ins>
    </w:p>
    <w:p w14:paraId="4D9ED0C6" w14:textId="3AC6DF76" w:rsidR="00682903" w:rsidRDefault="00682903">
      <w:pPr>
        <w:pStyle w:val="Cmsor1"/>
        <w:rPr>
          <w:ins w:id="3184" w:author="Gergo" w:date="2017-12-02T12:34:00Z"/>
        </w:rPr>
      </w:pPr>
      <w:bookmarkStart w:id="3185" w:name="_Toc499416851"/>
      <w:ins w:id="3186" w:author="Gergo" w:date="2017-11-25T19:18:00Z">
        <w:r>
          <w:lastRenderedPageBreak/>
          <w:t>Irodalomjegyzék</w:t>
        </w:r>
      </w:ins>
      <w:bookmarkEnd w:id="3185"/>
    </w:p>
    <w:p w14:paraId="34A4121D" w14:textId="77777777" w:rsidR="005155DC" w:rsidRPr="006178AC" w:rsidRDefault="00D87AD7" w:rsidP="005155DC">
      <w:pPr>
        <w:pStyle w:val="Irodalomjegyzk"/>
        <w:rPr>
          <w:ins w:id="3187" w:author="Gergo" w:date="2017-12-02T12:42:00Z"/>
        </w:rPr>
      </w:pPr>
      <w:ins w:id="3188" w:author="Gergo" w:date="2017-12-02T12:34:00Z">
        <w:r>
          <w:fldChar w:fldCharType="begin"/>
        </w:r>
        <w:r>
          <w:instrText xml:space="preserve"> ADDIN ZOTERO_BIBL {"custom":[]} CSL_BIBLIOGRAPHY </w:instrText>
        </w:r>
      </w:ins>
      <w:r>
        <w:fldChar w:fldCharType="separate"/>
      </w:r>
      <w:ins w:id="3189" w:author="Gergo" w:date="2017-12-02T12:34:00Z">
        <w:r w:rsidRPr="00D87AD7">
          <w:t>[1]</w:t>
        </w:r>
        <w:r w:rsidRPr="00D87AD7">
          <w:tab/>
          <w:t xml:space="preserve">D. Freeman and J. Freeman, “Why virtual reality could be a mental health gamechanger,” </w:t>
        </w:r>
        <w:r w:rsidRPr="00D87AD7">
          <w:rPr>
            <w:i/>
            <w:iCs/>
          </w:rPr>
          <w:t>The Guardian</w:t>
        </w:r>
        <w:r>
          <w:t>, 22-Mar-2017</w:t>
        </w:r>
        <w:r w:rsidRPr="00D87AD7">
          <w:t>.</w:t>
        </w:r>
      </w:ins>
      <w:ins w:id="3190" w:author="Gergo" w:date="2017-12-02T12:37:00Z">
        <w:r w:rsidRPr="00D87AD7">
          <w:t xml:space="preserve"> </w:t>
        </w:r>
      </w:ins>
      <w:ins w:id="3191" w:author="Gergo" w:date="2017-12-02T12:42:00Z">
        <w:r w:rsidR="005155DC">
          <w:t xml:space="preserve">Elérés: </w:t>
        </w:r>
        <w:r w:rsidR="005155DC" w:rsidRPr="00D87AD7">
          <w:t>http://www.theguardian.com/science/blog/2017/mar/22/why-virtual-reality-could-be-a-mental-health-gamechanger</w:t>
        </w:r>
      </w:ins>
    </w:p>
    <w:p w14:paraId="24ABDADA" w14:textId="1628D9AB" w:rsidR="00D87AD7" w:rsidRPr="00D87AD7" w:rsidRDefault="005155DC">
      <w:pPr>
        <w:pStyle w:val="Irodalomjegyzk"/>
        <w:rPr>
          <w:ins w:id="3192" w:author="Gergo" w:date="2017-12-02T12:34:00Z"/>
          <w:rPrChange w:id="3193" w:author="Gergo" w:date="2017-12-02T12:34:00Z">
            <w:rPr>
              <w:ins w:id="3194" w:author="Gergo" w:date="2017-12-02T12:34:00Z"/>
            </w:rPr>
          </w:rPrChange>
        </w:rPr>
        <w:pPrChange w:id="3195" w:author="Gergo" w:date="2017-12-02T12:34:00Z">
          <w:pPr>
            <w:widowControl w:val="0"/>
            <w:autoSpaceDE w:val="0"/>
            <w:autoSpaceDN w:val="0"/>
            <w:adjustRightInd w:val="0"/>
            <w:spacing w:after="0" w:line="240" w:lineRule="auto"/>
          </w:pPr>
        </w:pPrChange>
      </w:pPr>
      <w:ins w:id="3196" w:author="Gergo" w:date="2017-12-02T12:42:00Z">
        <w:r>
          <w:t xml:space="preserve"> </w:t>
        </w:r>
      </w:ins>
      <w:ins w:id="3197" w:author="Gergo" w:date="2017-12-02T12:37:00Z">
        <w:r w:rsidR="00D87AD7">
          <w:t>[Hozzáférés dátuma: 2017.12.02].</w:t>
        </w:r>
      </w:ins>
      <w:ins w:id="3198" w:author="Gergo" w:date="2017-12-02T12:41:00Z">
        <w:r w:rsidR="00D87AD7">
          <w:t xml:space="preserve"> </w:t>
        </w:r>
      </w:ins>
    </w:p>
    <w:p w14:paraId="6FF7AF9D" w14:textId="2E04AD07" w:rsidR="00D87AD7" w:rsidRPr="00D87AD7" w:rsidRDefault="00D87AD7">
      <w:pPr>
        <w:pStyle w:val="Irodalomjegyzk"/>
        <w:rPr>
          <w:ins w:id="3199" w:author="Gergo" w:date="2017-12-02T12:34:00Z"/>
          <w:rPrChange w:id="3200" w:author="Gergo" w:date="2017-12-02T12:34:00Z">
            <w:rPr>
              <w:ins w:id="3201" w:author="Gergo" w:date="2017-12-02T12:34:00Z"/>
            </w:rPr>
          </w:rPrChange>
        </w:rPr>
        <w:pPrChange w:id="3202" w:author="Gergo" w:date="2017-12-02T12:34:00Z">
          <w:pPr>
            <w:widowControl w:val="0"/>
            <w:autoSpaceDE w:val="0"/>
            <w:autoSpaceDN w:val="0"/>
            <w:adjustRightInd w:val="0"/>
            <w:spacing w:after="0" w:line="240" w:lineRule="auto"/>
          </w:pPr>
        </w:pPrChange>
      </w:pPr>
      <w:ins w:id="3203" w:author="Gergo" w:date="2017-12-02T12:34:00Z">
        <w:r w:rsidRPr="00D87AD7">
          <w:rPr>
            <w:rPrChange w:id="3204" w:author="Gergo" w:date="2017-12-02T12:34:00Z">
              <w:rPr/>
            </w:rPrChange>
          </w:rPr>
          <w:t>[2]</w:t>
        </w:r>
        <w:r w:rsidRPr="00D87AD7">
          <w:rPr>
            <w:rPrChange w:id="3205" w:author="Gergo" w:date="2017-12-02T12:34:00Z">
              <w:rPr/>
            </w:rPrChange>
          </w:rPr>
          <w:tab/>
          <w:t xml:space="preserve">“What is Virtual Reality?,” </w:t>
        </w:r>
        <w:r w:rsidRPr="00D87AD7">
          <w:rPr>
            <w:i/>
            <w:iCs/>
            <w:rPrChange w:id="3206" w:author="Gergo" w:date="2017-12-02T12:34:00Z">
              <w:rPr>
                <w:i/>
                <w:iCs/>
              </w:rPr>
            </w:rPrChange>
          </w:rPr>
          <w:t>Virtual Reality Society</w:t>
        </w:r>
        <w:r w:rsidRPr="00D87AD7">
          <w:rPr>
            <w:rPrChange w:id="3207" w:author="Gergo" w:date="2017-12-02T12:34:00Z">
              <w:rPr/>
            </w:rPrChange>
          </w:rPr>
          <w:t>.</w:t>
        </w:r>
      </w:ins>
      <w:ins w:id="3208" w:author="Gergo" w:date="2017-12-02T12:43:00Z">
        <w:r w:rsidR="005155DC">
          <w:t xml:space="preserve"> Elérés: </w:t>
        </w:r>
        <w:r w:rsidR="005155DC" w:rsidRPr="005155DC">
          <w:t>https://www.vrs.org.uk/virtual-reality/what-is-virtual-reality.html</w:t>
        </w:r>
      </w:ins>
      <w:ins w:id="3209" w:author="Gergo" w:date="2017-12-02T12:34:00Z">
        <w:r w:rsidRPr="00D87AD7">
          <w:rPr>
            <w:rPrChange w:id="3210" w:author="Gergo" w:date="2017-12-02T12:34:00Z">
              <w:rPr/>
            </w:rPrChange>
          </w:rPr>
          <w:t xml:space="preserve"> </w:t>
        </w:r>
      </w:ins>
      <w:ins w:id="3211" w:author="Gergo" w:date="2017-12-02T12:38:00Z">
        <w:r>
          <w:t>[Hozzáférés dátuma: 2017.12.02]</w:t>
        </w:r>
      </w:ins>
      <w:ins w:id="3212" w:author="Gergo" w:date="2017-12-02T12:34:00Z">
        <w:r w:rsidRPr="00D87AD7">
          <w:rPr>
            <w:rPrChange w:id="3213" w:author="Gergo" w:date="2017-12-02T12:34:00Z">
              <w:rPr/>
            </w:rPrChange>
          </w:rPr>
          <w:t>.</w:t>
        </w:r>
      </w:ins>
    </w:p>
    <w:p w14:paraId="0C1912C0" w14:textId="4560D04B" w:rsidR="00D87AD7" w:rsidRPr="00D87AD7" w:rsidRDefault="00D87AD7">
      <w:pPr>
        <w:pStyle w:val="Irodalomjegyzk"/>
        <w:rPr>
          <w:ins w:id="3214" w:author="Gergo" w:date="2017-12-02T12:34:00Z"/>
          <w:rPrChange w:id="3215" w:author="Gergo" w:date="2017-12-02T12:34:00Z">
            <w:rPr>
              <w:ins w:id="3216" w:author="Gergo" w:date="2017-12-02T12:34:00Z"/>
            </w:rPr>
          </w:rPrChange>
        </w:rPr>
        <w:pPrChange w:id="3217" w:author="Gergo" w:date="2017-12-02T12:34:00Z">
          <w:pPr>
            <w:widowControl w:val="0"/>
            <w:autoSpaceDE w:val="0"/>
            <w:autoSpaceDN w:val="0"/>
            <w:adjustRightInd w:val="0"/>
            <w:spacing w:after="0" w:line="240" w:lineRule="auto"/>
          </w:pPr>
        </w:pPrChange>
      </w:pPr>
      <w:ins w:id="3218" w:author="Gergo" w:date="2017-12-02T12:34:00Z">
        <w:r w:rsidRPr="00D87AD7">
          <w:rPr>
            <w:rPrChange w:id="3219" w:author="Gergo" w:date="2017-12-02T12:34:00Z">
              <w:rPr/>
            </w:rPrChange>
          </w:rPr>
          <w:t>[3]</w:t>
        </w:r>
        <w:r w:rsidRPr="00D87AD7">
          <w:rPr>
            <w:rPrChange w:id="3220" w:author="Gergo" w:date="2017-12-02T12:34:00Z">
              <w:rPr/>
            </w:rPrChange>
          </w:rPr>
          <w:tab/>
          <w:t xml:space="preserve">Fehér Krisztián, </w:t>
        </w:r>
        <w:r w:rsidRPr="00D87AD7">
          <w:rPr>
            <w:i/>
            <w:iCs/>
            <w:rPrChange w:id="3221" w:author="Gergo" w:date="2017-12-02T12:34:00Z">
              <w:rPr>
                <w:i/>
                <w:iCs/>
              </w:rPr>
            </w:rPrChange>
          </w:rPr>
          <w:t>Grafikus és játékalkalmazások programozása</w:t>
        </w:r>
        <w:r w:rsidRPr="00D87AD7">
          <w:rPr>
            <w:rPrChange w:id="3222" w:author="Gergo" w:date="2017-12-02T12:34:00Z">
              <w:rPr/>
            </w:rPrChange>
          </w:rPr>
          <w:t>, 2017th ed. BBS-Info Kft., 2017.</w:t>
        </w:r>
      </w:ins>
      <w:ins w:id="3223" w:author="Gergo" w:date="2017-12-02T12:39:00Z">
        <w:r w:rsidRPr="00D87AD7">
          <w:t xml:space="preserve"> </w:t>
        </w:r>
      </w:ins>
      <w:ins w:id="3224" w:author="Gergo" w:date="2017-12-02T12:43:00Z">
        <w:r w:rsidR="005155DC">
          <w:t>Oldalszám: 610</w:t>
        </w:r>
      </w:ins>
    </w:p>
    <w:p w14:paraId="38F0F4D7" w14:textId="591D1A83" w:rsidR="00D87AD7" w:rsidRPr="00D87AD7" w:rsidRDefault="00D87AD7">
      <w:pPr>
        <w:pStyle w:val="Irodalomjegyzk"/>
        <w:rPr>
          <w:ins w:id="3225" w:author="Gergo" w:date="2017-12-02T12:34:00Z"/>
          <w:rPrChange w:id="3226" w:author="Gergo" w:date="2017-12-02T12:34:00Z">
            <w:rPr>
              <w:ins w:id="3227" w:author="Gergo" w:date="2017-12-02T12:34:00Z"/>
            </w:rPr>
          </w:rPrChange>
        </w:rPr>
        <w:pPrChange w:id="3228" w:author="Gergo" w:date="2017-12-02T12:34:00Z">
          <w:pPr>
            <w:widowControl w:val="0"/>
            <w:autoSpaceDE w:val="0"/>
            <w:autoSpaceDN w:val="0"/>
            <w:adjustRightInd w:val="0"/>
            <w:spacing w:after="0" w:line="240" w:lineRule="auto"/>
          </w:pPr>
        </w:pPrChange>
      </w:pPr>
      <w:ins w:id="3229" w:author="Gergo" w:date="2017-12-02T12:34:00Z">
        <w:r w:rsidRPr="00D87AD7">
          <w:rPr>
            <w:rPrChange w:id="3230" w:author="Gergo" w:date="2017-12-02T12:34:00Z">
              <w:rPr/>
            </w:rPrChange>
          </w:rPr>
          <w:t>[4]</w:t>
        </w:r>
        <w:r w:rsidRPr="00D87AD7">
          <w:rPr>
            <w:rPrChange w:id="3231" w:author="Gergo" w:date="2017-12-02T12:34:00Z">
              <w:rPr/>
            </w:rPrChange>
          </w:rPr>
          <w:tab/>
          <w:t xml:space="preserve">“Virtual reality,” </w:t>
        </w:r>
        <w:r w:rsidRPr="00D87AD7">
          <w:rPr>
            <w:i/>
            <w:iCs/>
            <w:rPrChange w:id="3232" w:author="Gergo" w:date="2017-12-02T12:34:00Z">
              <w:rPr>
                <w:i/>
                <w:iCs/>
              </w:rPr>
            </w:rPrChange>
          </w:rPr>
          <w:t>Wikipedia</w:t>
        </w:r>
        <w:r w:rsidRPr="00D87AD7">
          <w:rPr>
            <w:rPrChange w:id="3233" w:author="Gergo" w:date="2017-12-02T12:34:00Z">
              <w:rPr/>
            </w:rPrChange>
          </w:rPr>
          <w:t>. 01-Dec-2017.</w:t>
        </w:r>
      </w:ins>
      <w:ins w:id="3234" w:author="Gergo" w:date="2017-12-02T12:39:00Z">
        <w:r w:rsidRPr="00D87AD7">
          <w:t xml:space="preserve"> </w:t>
        </w:r>
      </w:ins>
      <w:ins w:id="3235" w:author="Gergo" w:date="2017-12-02T12:43:00Z">
        <w:r w:rsidR="005155DC">
          <w:t xml:space="preserve">Elérés: </w:t>
        </w:r>
        <w:r w:rsidR="005155DC" w:rsidRPr="005155DC">
          <w:t>https://en.wikipedia.org/w/index.php?title=Virtual_reality&amp;oldid=812989770</w:t>
        </w:r>
        <w:r w:rsidR="005155DC">
          <w:t xml:space="preserve"> </w:t>
        </w:r>
      </w:ins>
      <w:ins w:id="3236" w:author="Gergo" w:date="2017-12-02T12:39:00Z">
        <w:r>
          <w:t>[Hozzáférés dátuma: 2017.12.02]</w:t>
        </w:r>
      </w:ins>
      <w:ins w:id="3237" w:author="Gergo" w:date="2017-12-02T12:43:00Z">
        <w:r w:rsidR="005155DC">
          <w:t xml:space="preserve"> </w:t>
        </w:r>
      </w:ins>
    </w:p>
    <w:p w14:paraId="0EEDB293" w14:textId="04C90910" w:rsidR="00D87AD7" w:rsidRPr="00D87AD7" w:rsidRDefault="00D87AD7">
      <w:pPr>
        <w:pStyle w:val="Irodalomjegyzk"/>
        <w:rPr>
          <w:ins w:id="3238" w:author="Gergo" w:date="2017-12-02T12:34:00Z"/>
          <w:rPrChange w:id="3239" w:author="Gergo" w:date="2017-12-02T12:34:00Z">
            <w:rPr>
              <w:ins w:id="3240" w:author="Gergo" w:date="2017-12-02T12:34:00Z"/>
            </w:rPr>
          </w:rPrChange>
        </w:rPr>
        <w:pPrChange w:id="3241" w:author="Gergo" w:date="2017-12-02T12:34:00Z">
          <w:pPr>
            <w:widowControl w:val="0"/>
            <w:autoSpaceDE w:val="0"/>
            <w:autoSpaceDN w:val="0"/>
            <w:adjustRightInd w:val="0"/>
            <w:spacing w:after="0" w:line="240" w:lineRule="auto"/>
          </w:pPr>
        </w:pPrChange>
      </w:pPr>
      <w:ins w:id="3242" w:author="Gergo" w:date="2017-12-02T12:34:00Z">
        <w:r w:rsidRPr="00D87AD7">
          <w:rPr>
            <w:rPrChange w:id="3243" w:author="Gergo" w:date="2017-12-02T12:34:00Z">
              <w:rPr/>
            </w:rPrChange>
          </w:rPr>
          <w:t>[5]</w:t>
        </w:r>
        <w:r w:rsidRPr="00D87AD7">
          <w:rPr>
            <w:rPrChange w:id="3244" w:author="Gergo" w:date="2017-12-02T12:34:00Z">
              <w:rPr/>
            </w:rPrChange>
          </w:rPr>
          <w:tab/>
          <w:t xml:space="preserve">“Stereopsis,” </w:t>
        </w:r>
        <w:r w:rsidRPr="00D87AD7">
          <w:rPr>
            <w:i/>
            <w:iCs/>
            <w:rPrChange w:id="3245" w:author="Gergo" w:date="2017-12-02T12:34:00Z">
              <w:rPr>
                <w:i/>
                <w:iCs/>
              </w:rPr>
            </w:rPrChange>
          </w:rPr>
          <w:t>Wikipedia</w:t>
        </w:r>
        <w:r w:rsidRPr="00D87AD7">
          <w:rPr>
            <w:rPrChange w:id="3246" w:author="Gergo" w:date="2017-12-02T12:34:00Z">
              <w:rPr/>
            </w:rPrChange>
          </w:rPr>
          <w:t>. 01-Dec-2017.</w:t>
        </w:r>
      </w:ins>
      <w:ins w:id="3247" w:author="Gergo" w:date="2017-12-02T12:46:00Z">
        <w:r w:rsidR="0060568E">
          <w:t xml:space="preserve"> Elérés: </w:t>
        </w:r>
        <w:r w:rsidR="0060568E" w:rsidRPr="0060568E">
          <w:t>https://en.wikipedia.org/w/index.php?title=Stereopsis&amp;oldid=813114405</w:t>
        </w:r>
      </w:ins>
      <w:ins w:id="3248" w:author="Gergo" w:date="2017-12-02T12:39:00Z">
        <w:r w:rsidRPr="00D87AD7">
          <w:t xml:space="preserve"> </w:t>
        </w:r>
        <w:r>
          <w:t>[Hozzáférés dátuma: 2017.12.02]</w:t>
        </w:r>
      </w:ins>
    </w:p>
    <w:p w14:paraId="4FE87C68" w14:textId="037113FF" w:rsidR="00D87AD7" w:rsidRPr="00D87AD7" w:rsidRDefault="00D87AD7">
      <w:pPr>
        <w:pStyle w:val="Irodalomjegyzk"/>
        <w:rPr>
          <w:ins w:id="3249" w:author="Gergo" w:date="2017-12-02T12:34:00Z"/>
          <w:rPrChange w:id="3250" w:author="Gergo" w:date="2017-12-02T12:34:00Z">
            <w:rPr>
              <w:ins w:id="3251" w:author="Gergo" w:date="2017-12-02T12:34:00Z"/>
            </w:rPr>
          </w:rPrChange>
        </w:rPr>
        <w:pPrChange w:id="3252" w:author="Gergo" w:date="2017-12-02T12:34:00Z">
          <w:pPr>
            <w:widowControl w:val="0"/>
            <w:autoSpaceDE w:val="0"/>
            <w:autoSpaceDN w:val="0"/>
            <w:adjustRightInd w:val="0"/>
            <w:spacing w:after="0" w:line="240" w:lineRule="auto"/>
          </w:pPr>
        </w:pPrChange>
      </w:pPr>
      <w:ins w:id="3253" w:author="Gergo" w:date="2017-12-02T12:34:00Z">
        <w:r w:rsidRPr="00D87AD7">
          <w:rPr>
            <w:rPrChange w:id="3254" w:author="Gergo" w:date="2017-12-02T12:34:00Z">
              <w:rPr/>
            </w:rPrChange>
          </w:rPr>
          <w:t>[6]</w:t>
        </w:r>
        <w:r w:rsidRPr="00D87AD7">
          <w:rPr>
            <w:rPrChange w:id="3255" w:author="Gergo" w:date="2017-12-02T12:34:00Z">
              <w:rPr/>
            </w:rPrChange>
          </w:rPr>
          <w:tab/>
          <w:t xml:space="preserve">B. Inhester, “Stereoscopy basics for the STEREO mission,” </w:t>
        </w:r>
        <w:r w:rsidRPr="00D87AD7">
          <w:rPr>
            <w:i/>
            <w:iCs/>
            <w:rPrChange w:id="3256" w:author="Gergo" w:date="2017-12-02T12:34:00Z">
              <w:rPr>
                <w:i/>
                <w:iCs/>
              </w:rPr>
            </w:rPrChange>
          </w:rPr>
          <w:t>ArXivastro-Ph0612649</w:t>
        </w:r>
        <w:r w:rsidRPr="00D87AD7">
          <w:rPr>
            <w:rPrChange w:id="3257" w:author="Gergo" w:date="2017-12-02T12:34:00Z">
              <w:rPr/>
            </w:rPrChange>
          </w:rPr>
          <w:t>, Dec. 2006.</w:t>
        </w:r>
      </w:ins>
      <w:ins w:id="3258" w:author="Gergo" w:date="2017-12-02T12:39:00Z">
        <w:r w:rsidRPr="00D87AD7">
          <w:t xml:space="preserve"> </w:t>
        </w:r>
      </w:ins>
    </w:p>
    <w:p w14:paraId="24F974CE" w14:textId="3697B091" w:rsidR="00D87AD7" w:rsidRPr="00D87AD7" w:rsidRDefault="00D87AD7">
      <w:pPr>
        <w:pStyle w:val="Irodalomjegyzk"/>
        <w:rPr>
          <w:ins w:id="3259" w:author="Gergo" w:date="2017-12-02T12:34:00Z"/>
          <w:rPrChange w:id="3260" w:author="Gergo" w:date="2017-12-02T12:34:00Z">
            <w:rPr>
              <w:ins w:id="3261" w:author="Gergo" w:date="2017-12-02T12:34:00Z"/>
            </w:rPr>
          </w:rPrChange>
        </w:rPr>
        <w:pPrChange w:id="3262" w:author="Gergo" w:date="2017-12-02T12:34:00Z">
          <w:pPr>
            <w:widowControl w:val="0"/>
            <w:autoSpaceDE w:val="0"/>
            <w:autoSpaceDN w:val="0"/>
            <w:adjustRightInd w:val="0"/>
            <w:spacing w:after="0" w:line="240" w:lineRule="auto"/>
          </w:pPr>
        </w:pPrChange>
      </w:pPr>
      <w:ins w:id="3263" w:author="Gergo" w:date="2017-12-02T12:34:00Z">
        <w:r w:rsidRPr="00D87AD7">
          <w:rPr>
            <w:rPrChange w:id="3264" w:author="Gergo" w:date="2017-12-02T12:34:00Z">
              <w:rPr/>
            </w:rPrChange>
          </w:rPr>
          <w:t>[7]</w:t>
        </w:r>
        <w:r w:rsidRPr="00D87AD7">
          <w:rPr>
            <w:rPrChange w:id="3265" w:author="Gergo" w:date="2017-12-02T12:34:00Z">
              <w:rPr/>
            </w:rPrChange>
          </w:rPr>
          <w:tab/>
          <w:t xml:space="preserve">“Stereoscopy,” </w:t>
        </w:r>
        <w:r w:rsidRPr="00D87AD7">
          <w:rPr>
            <w:i/>
            <w:iCs/>
            <w:rPrChange w:id="3266" w:author="Gergo" w:date="2017-12-02T12:34:00Z">
              <w:rPr>
                <w:i/>
                <w:iCs/>
              </w:rPr>
            </w:rPrChange>
          </w:rPr>
          <w:t>Wikipedia</w:t>
        </w:r>
        <w:r w:rsidRPr="00D87AD7">
          <w:rPr>
            <w:rPrChange w:id="3267" w:author="Gergo" w:date="2017-12-02T12:34:00Z">
              <w:rPr/>
            </w:rPrChange>
          </w:rPr>
          <w:t>. 23-Nov-2017.</w:t>
        </w:r>
      </w:ins>
      <w:ins w:id="3268" w:author="Gergo" w:date="2017-12-02T12:39:00Z">
        <w:r w:rsidRPr="00D87AD7">
          <w:t xml:space="preserve"> </w:t>
        </w:r>
      </w:ins>
      <w:ins w:id="3269" w:author="Gergo" w:date="2017-12-02T12:46:00Z">
        <w:r w:rsidR="0060568E">
          <w:t xml:space="preserve">Elérés: </w:t>
        </w:r>
        <w:r w:rsidR="0060568E" w:rsidRPr="0060568E">
          <w:t xml:space="preserve">https://en.wikipedia.org/w/index.php?title=Stereoscopy&amp;oldid=811688643 </w:t>
        </w:r>
      </w:ins>
      <w:ins w:id="3270" w:author="Gergo" w:date="2017-12-02T12:39:00Z">
        <w:r>
          <w:t>[Hozzáférés dátuma: 2017.12.02]</w:t>
        </w:r>
      </w:ins>
    </w:p>
    <w:p w14:paraId="1102C035" w14:textId="485AA51C" w:rsidR="00D87AD7" w:rsidRPr="00D87AD7" w:rsidRDefault="00D87AD7">
      <w:pPr>
        <w:pStyle w:val="Irodalomjegyzk"/>
        <w:rPr>
          <w:ins w:id="3271" w:author="Gergo" w:date="2017-12-02T12:34:00Z"/>
          <w:rPrChange w:id="3272" w:author="Gergo" w:date="2017-12-02T12:34:00Z">
            <w:rPr>
              <w:ins w:id="3273" w:author="Gergo" w:date="2017-12-02T12:34:00Z"/>
            </w:rPr>
          </w:rPrChange>
        </w:rPr>
        <w:pPrChange w:id="3274" w:author="Gergo" w:date="2017-12-02T12:34:00Z">
          <w:pPr>
            <w:widowControl w:val="0"/>
            <w:autoSpaceDE w:val="0"/>
            <w:autoSpaceDN w:val="0"/>
            <w:adjustRightInd w:val="0"/>
            <w:spacing w:after="0" w:line="240" w:lineRule="auto"/>
          </w:pPr>
        </w:pPrChange>
      </w:pPr>
      <w:ins w:id="3275" w:author="Gergo" w:date="2017-12-02T12:34:00Z">
        <w:r w:rsidRPr="00D87AD7">
          <w:rPr>
            <w:rPrChange w:id="3276" w:author="Gergo" w:date="2017-12-02T12:34:00Z">
              <w:rPr/>
            </w:rPrChange>
          </w:rPr>
          <w:t>[8]</w:t>
        </w:r>
        <w:r w:rsidRPr="00D87AD7">
          <w:rPr>
            <w:rPrChange w:id="3277" w:author="Gergo" w:date="2017-12-02T12:34:00Z">
              <w:rPr/>
            </w:rPrChange>
          </w:rPr>
          <w:tab/>
          <w:t xml:space="preserve">K. Than, C. W. | May 5, and 2016 12:48pm ET, “How the Human Eye Works,” </w:t>
        </w:r>
        <w:r w:rsidRPr="00D87AD7">
          <w:rPr>
            <w:i/>
            <w:iCs/>
            <w:rPrChange w:id="3278" w:author="Gergo" w:date="2017-12-02T12:34:00Z">
              <w:rPr>
                <w:i/>
                <w:iCs/>
              </w:rPr>
            </w:rPrChange>
          </w:rPr>
          <w:t>Live Science</w:t>
        </w:r>
        <w:r w:rsidRPr="00D87AD7">
          <w:rPr>
            <w:rPrChange w:id="3279" w:author="Gergo" w:date="2017-12-02T12:34:00Z">
              <w:rPr/>
            </w:rPrChange>
          </w:rPr>
          <w:t>. [Online]. Available: https://www.livescience.com/3919-human-eye-works.html. [Accessed: 02-Dec-2017].</w:t>
        </w:r>
      </w:ins>
      <w:ins w:id="3280" w:author="Gergo" w:date="2017-12-02T12:39:00Z">
        <w:r w:rsidRPr="00D87AD7">
          <w:t xml:space="preserve"> </w:t>
        </w:r>
        <w:r>
          <w:t>[Hozzáférés dátuma: 2017.12.02]</w:t>
        </w:r>
      </w:ins>
    </w:p>
    <w:p w14:paraId="31945BAA" w14:textId="4549BA83" w:rsidR="00D87AD7" w:rsidRPr="00D87AD7" w:rsidRDefault="00D87AD7">
      <w:pPr>
        <w:pStyle w:val="Irodalomjegyzk"/>
        <w:rPr>
          <w:ins w:id="3281" w:author="Gergo" w:date="2017-12-02T12:34:00Z"/>
          <w:rPrChange w:id="3282" w:author="Gergo" w:date="2017-12-02T12:34:00Z">
            <w:rPr>
              <w:ins w:id="3283" w:author="Gergo" w:date="2017-12-02T12:34:00Z"/>
            </w:rPr>
          </w:rPrChange>
        </w:rPr>
        <w:pPrChange w:id="3284" w:author="Gergo" w:date="2017-12-02T12:34:00Z">
          <w:pPr>
            <w:widowControl w:val="0"/>
            <w:autoSpaceDE w:val="0"/>
            <w:autoSpaceDN w:val="0"/>
            <w:adjustRightInd w:val="0"/>
            <w:spacing w:after="0" w:line="240" w:lineRule="auto"/>
          </w:pPr>
        </w:pPrChange>
      </w:pPr>
      <w:ins w:id="3285" w:author="Gergo" w:date="2017-12-02T12:34:00Z">
        <w:r w:rsidRPr="00D87AD7">
          <w:rPr>
            <w:rPrChange w:id="3286" w:author="Gergo" w:date="2017-12-02T12:34:00Z">
              <w:rPr/>
            </w:rPrChange>
          </w:rPr>
          <w:t>[9]</w:t>
        </w:r>
        <w:r w:rsidRPr="00D87AD7">
          <w:rPr>
            <w:rPrChange w:id="3287" w:author="Gergo" w:date="2017-12-02T12:34:00Z">
              <w:rPr/>
            </w:rPrChange>
          </w:rPr>
          <w:tab/>
          <w:t xml:space="preserve">“How Lenses for Virtual Reality Headsets Work,” </w:t>
        </w:r>
        <w:r w:rsidRPr="00D87AD7">
          <w:rPr>
            <w:i/>
            <w:iCs/>
            <w:rPrChange w:id="3288" w:author="Gergo" w:date="2017-12-02T12:34:00Z">
              <w:rPr>
                <w:i/>
                <w:iCs/>
              </w:rPr>
            </w:rPrChange>
          </w:rPr>
          <w:t>VR Lens Lab</w:t>
        </w:r>
        <w:r w:rsidRPr="00D87AD7">
          <w:rPr>
            <w:rPrChange w:id="3289" w:author="Gergo" w:date="2017-12-02T12:34:00Z">
              <w:rPr/>
            </w:rPrChange>
          </w:rPr>
          <w:t>, 08-Mar-2016. .</w:t>
        </w:r>
      </w:ins>
      <w:ins w:id="3290" w:author="Gergo" w:date="2017-12-02T12:39:00Z">
        <w:r w:rsidRPr="00D87AD7">
          <w:t xml:space="preserve"> </w:t>
        </w:r>
      </w:ins>
      <w:ins w:id="3291" w:author="Gergo" w:date="2017-12-02T12:52:00Z">
        <w:r w:rsidR="005B77A2">
          <w:t xml:space="preserve">  Elérés: </w:t>
        </w:r>
        <w:r w:rsidR="005B77A2" w:rsidRPr="005B77A2">
          <w:t xml:space="preserve">https://vr-lens-lab.com/lenses-for-virtual-reality-headsets/ </w:t>
        </w:r>
      </w:ins>
      <w:ins w:id="3292" w:author="Gergo" w:date="2017-12-02T12:39:00Z">
        <w:r>
          <w:t>[Hozzáférés dátuma: 2017.12.02]</w:t>
        </w:r>
      </w:ins>
    </w:p>
    <w:p w14:paraId="238D5B42" w14:textId="542F0C2C" w:rsidR="00D87AD7" w:rsidRPr="00D87AD7" w:rsidRDefault="00D87AD7">
      <w:pPr>
        <w:pStyle w:val="Irodalomjegyzk"/>
        <w:rPr>
          <w:ins w:id="3293" w:author="Gergo" w:date="2017-12-02T12:34:00Z"/>
          <w:rPrChange w:id="3294" w:author="Gergo" w:date="2017-12-02T12:34:00Z">
            <w:rPr>
              <w:ins w:id="3295" w:author="Gergo" w:date="2017-12-02T12:34:00Z"/>
            </w:rPr>
          </w:rPrChange>
        </w:rPr>
        <w:pPrChange w:id="3296" w:author="Gergo" w:date="2017-12-02T12:34:00Z">
          <w:pPr>
            <w:widowControl w:val="0"/>
            <w:autoSpaceDE w:val="0"/>
            <w:autoSpaceDN w:val="0"/>
            <w:adjustRightInd w:val="0"/>
            <w:spacing w:after="0" w:line="240" w:lineRule="auto"/>
          </w:pPr>
        </w:pPrChange>
      </w:pPr>
      <w:ins w:id="3297" w:author="Gergo" w:date="2017-12-02T12:34:00Z">
        <w:r w:rsidRPr="00D87AD7">
          <w:rPr>
            <w:rPrChange w:id="3298" w:author="Gergo" w:date="2017-12-02T12:34:00Z">
              <w:rPr/>
            </w:rPrChange>
          </w:rPr>
          <w:t>[10]</w:t>
        </w:r>
        <w:r w:rsidRPr="00D87AD7">
          <w:rPr>
            <w:rPrChange w:id="3299" w:author="Gergo" w:date="2017-12-02T12:34:00Z">
              <w:rPr/>
            </w:rPrChange>
          </w:rPr>
          <w:tab/>
          <w:t xml:space="preserve">“Android 8.0 Compatibility Definition,” </w:t>
        </w:r>
        <w:r w:rsidRPr="00D87AD7">
          <w:rPr>
            <w:i/>
            <w:iCs/>
            <w:rPrChange w:id="3300" w:author="Gergo" w:date="2017-12-02T12:34:00Z">
              <w:rPr>
                <w:i/>
                <w:iCs/>
              </w:rPr>
            </w:rPrChange>
          </w:rPr>
          <w:t>Android Open Source Project</w:t>
        </w:r>
        <w:r w:rsidRPr="00D87AD7">
          <w:rPr>
            <w:rPrChange w:id="3301" w:author="Gergo" w:date="2017-12-02T12:34:00Z">
              <w:rPr/>
            </w:rPrChange>
          </w:rPr>
          <w:t xml:space="preserve">. [Online]. </w:t>
        </w:r>
      </w:ins>
      <w:ins w:id="3302" w:author="Gergo" w:date="2017-12-02T12:52:00Z">
        <w:r w:rsidR="005B77A2">
          <w:t xml:space="preserve">Elérés: </w:t>
        </w:r>
        <w:r w:rsidR="005B77A2" w:rsidRPr="005B77A2">
          <w:t xml:space="preserve">https://source.android.com/compatibility/android-cdd </w:t>
        </w:r>
      </w:ins>
      <w:ins w:id="3303" w:author="Gergo" w:date="2017-12-02T12:39:00Z">
        <w:r>
          <w:t>[Hozzáférés dátuma: 2017.12.02]</w:t>
        </w:r>
      </w:ins>
      <w:ins w:id="3304" w:author="Gergo" w:date="2017-12-02T12:34:00Z">
        <w:r w:rsidRPr="00D87AD7">
          <w:rPr>
            <w:rPrChange w:id="3305" w:author="Gergo" w:date="2017-12-02T12:34:00Z">
              <w:rPr/>
            </w:rPrChange>
          </w:rPr>
          <w:t>Available: https://source.android.com/compatibility/android-cdd. [Accessed: 02-Dec-2017].</w:t>
        </w:r>
      </w:ins>
    </w:p>
    <w:p w14:paraId="00F2A5EF" w14:textId="38E45BE5" w:rsidR="00D87AD7" w:rsidRPr="00D87AD7" w:rsidRDefault="00D87AD7">
      <w:pPr>
        <w:pStyle w:val="Irodalomjegyzk"/>
        <w:rPr>
          <w:ins w:id="3306" w:author="Gergo" w:date="2017-12-02T12:34:00Z"/>
          <w:rPrChange w:id="3307" w:author="Gergo" w:date="2017-12-02T12:34:00Z">
            <w:rPr>
              <w:ins w:id="3308" w:author="Gergo" w:date="2017-12-02T12:34:00Z"/>
            </w:rPr>
          </w:rPrChange>
        </w:rPr>
        <w:pPrChange w:id="3309" w:author="Gergo" w:date="2017-12-02T12:34:00Z">
          <w:pPr>
            <w:widowControl w:val="0"/>
            <w:autoSpaceDE w:val="0"/>
            <w:autoSpaceDN w:val="0"/>
            <w:adjustRightInd w:val="0"/>
            <w:spacing w:after="0" w:line="240" w:lineRule="auto"/>
          </w:pPr>
        </w:pPrChange>
      </w:pPr>
      <w:ins w:id="3310" w:author="Gergo" w:date="2017-12-02T12:34:00Z">
        <w:r w:rsidRPr="00D87AD7">
          <w:rPr>
            <w:rPrChange w:id="3311" w:author="Gergo" w:date="2017-12-02T12:34:00Z">
              <w:rPr/>
            </w:rPrChange>
          </w:rPr>
          <w:t>[11]</w:t>
        </w:r>
        <w:r w:rsidRPr="00D87AD7">
          <w:rPr>
            <w:rPrChange w:id="3312" w:author="Gergo" w:date="2017-12-02T12:34:00Z">
              <w:rPr/>
            </w:rPrChange>
          </w:rPr>
          <w:tab/>
          <w:t>“Google clarifies requirements for Daydream VR-ready phones - Android Authority.” [Online]. Available: https://www.androidauthority.com/daydream-vr-ready-phones-specs-727780/. [Accessed: 02-Dec-2017].</w:t>
        </w:r>
      </w:ins>
      <w:ins w:id="3313" w:author="Gergo" w:date="2017-12-02T12:39:00Z">
        <w:r w:rsidRPr="00D87AD7">
          <w:t xml:space="preserve"> </w:t>
        </w:r>
        <w:r>
          <w:t>[Hozzáférés dátuma: 2017.12.02]</w:t>
        </w:r>
      </w:ins>
    </w:p>
    <w:p w14:paraId="77D462B7" w14:textId="7C8288F3" w:rsidR="00D87AD7" w:rsidRPr="00D87AD7" w:rsidRDefault="00D87AD7">
      <w:pPr>
        <w:pStyle w:val="Irodalomjegyzk"/>
        <w:rPr>
          <w:ins w:id="3314" w:author="Gergo" w:date="2017-12-02T12:34:00Z"/>
          <w:rPrChange w:id="3315" w:author="Gergo" w:date="2017-12-02T12:34:00Z">
            <w:rPr>
              <w:ins w:id="3316" w:author="Gergo" w:date="2017-12-02T12:34:00Z"/>
            </w:rPr>
          </w:rPrChange>
        </w:rPr>
        <w:pPrChange w:id="3317" w:author="Gergo" w:date="2017-12-02T12:34:00Z">
          <w:pPr>
            <w:widowControl w:val="0"/>
            <w:autoSpaceDE w:val="0"/>
            <w:autoSpaceDN w:val="0"/>
            <w:adjustRightInd w:val="0"/>
            <w:spacing w:after="0" w:line="240" w:lineRule="auto"/>
          </w:pPr>
        </w:pPrChange>
      </w:pPr>
      <w:ins w:id="3318" w:author="Gergo" w:date="2017-12-02T12:34:00Z">
        <w:r w:rsidRPr="00D87AD7">
          <w:rPr>
            <w:rPrChange w:id="3319" w:author="Gergo" w:date="2017-12-02T12:34:00Z">
              <w:rPr/>
            </w:rPrChange>
          </w:rPr>
          <w:t>[12]</w:t>
        </w:r>
        <w:r w:rsidRPr="00D87AD7">
          <w:rPr>
            <w:rPrChange w:id="3320" w:author="Gergo" w:date="2017-12-02T12:34:00Z">
              <w:rPr/>
            </w:rPrChange>
          </w:rPr>
          <w:tab/>
          <w:t xml:space="preserve">“Google: Daydream Has ‘More Than 150 Apps,’” </w:t>
        </w:r>
        <w:r w:rsidRPr="00D87AD7">
          <w:rPr>
            <w:i/>
            <w:iCs/>
            <w:rPrChange w:id="3321" w:author="Gergo" w:date="2017-12-02T12:34:00Z">
              <w:rPr>
                <w:i/>
                <w:iCs/>
              </w:rPr>
            </w:rPrChange>
          </w:rPr>
          <w:t>UploadVR</w:t>
        </w:r>
        <w:r w:rsidRPr="00D87AD7">
          <w:rPr>
            <w:rPrChange w:id="3322" w:author="Gergo" w:date="2017-12-02T12:34:00Z">
              <w:rPr/>
            </w:rPrChange>
          </w:rPr>
          <w:t>, 21-May-2017. [Online]. Available: https://uploadvr.com/google-daydream-150-apps/. [Accessed: 02-Dec-2017].</w:t>
        </w:r>
      </w:ins>
      <w:ins w:id="3323" w:author="Gergo" w:date="2017-12-02T12:39:00Z">
        <w:r w:rsidRPr="00D87AD7">
          <w:t xml:space="preserve"> </w:t>
        </w:r>
        <w:r>
          <w:t>[Hozzáférés dátuma: 2017.12.02]</w:t>
        </w:r>
      </w:ins>
    </w:p>
    <w:p w14:paraId="29DBFCB8" w14:textId="35D5D1E7" w:rsidR="00D87AD7" w:rsidRPr="00D87AD7" w:rsidRDefault="00D87AD7">
      <w:pPr>
        <w:pStyle w:val="Irodalomjegyzk"/>
        <w:rPr>
          <w:ins w:id="3324" w:author="Gergo" w:date="2017-12-02T12:34:00Z"/>
          <w:rPrChange w:id="3325" w:author="Gergo" w:date="2017-12-02T12:34:00Z">
            <w:rPr>
              <w:ins w:id="3326" w:author="Gergo" w:date="2017-12-02T12:34:00Z"/>
            </w:rPr>
          </w:rPrChange>
        </w:rPr>
        <w:pPrChange w:id="3327" w:author="Gergo" w:date="2017-12-02T12:34:00Z">
          <w:pPr>
            <w:widowControl w:val="0"/>
            <w:autoSpaceDE w:val="0"/>
            <w:autoSpaceDN w:val="0"/>
            <w:adjustRightInd w:val="0"/>
            <w:spacing w:after="0" w:line="240" w:lineRule="auto"/>
          </w:pPr>
        </w:pPrChange>
      </w:pPr>
      <w:ins w:id="3328" w:author="Gergo" w:date="2017-12-02T12:34:00Z">
        <w:r w:rsidRPr="00D87AD7">
          <w:rPr>
            <w:rPrChange w:id="3329" w:author="Gergo" w:date="2017-12-02T12:34:00Z">
              <w:rPr/>
            </w:rPrChange>
          </w:rPr>
          <w:t>[13]</w:t>
        </w:r>
        <w:r w:rsidRPr="00D87AD7">
          <w:rPr>
            <w:rPrChange w:id="3330" w:author="Gergo" w:date="2017-12-02T12:34:00Z">
              <w:rPr/>
            </w:rPrChange>
          </w:rPr>
          <w:tab/>
          <w:t xml:space="preserve">A. Robertson, “Daydream is Google’s Android-powered VR platform,” </w:t>
        </w:r>
        <w:r w:rsidRPr="00D87AD7">
          <w:rPr>
            <w:i/>
            <w:iCs/>
            <w:rPrChange w:id="3331" w:author="Gergo" w:date="2017-12-02T12:34:00Z">
              <w:rPr>
                <w:i/>
                <w:iCs/>
              </w:rPr>
            </w:rPrChange>
          </w:rPr>
          <w:t>The Verge</w:t>
        </w:r>
        <w:r w:rsidRPr="00D87AD7">
          <w:rPr>
            <w:rPrChange w:id="3332" w:author="Gergo" w:date="2017-12-02T12:34:00Z">
              <w:rPr/>
            </w:rPrChange>
          </w:rPr>
          <w:t>, 18-May-2016. [Online]. Available: https://www.theverge.com/2016/5/18/11683536/google-daydream-virtual-reality-announced-android-n-io-2016. [Accessed: 02-Dec-2017].</w:t>
        </w:r>
      </w:ins>
      <w:ins w:id="3333" w:author="Gergo" w:date="2017-12-02T12:39:00Z">
        <w:r w:rsidRPr="00D87AD7">
          <w:t xml:space="preserve"> </w:t>
        </w:r>
        <w:r>
          <w:t>[Hozzáférés dátuma: 2017.12.02]</w:t>
        </w:r>
      </w:ins>
    </w:p>
    <w:p w14:paraId="777AF5FB" w14:textId="17ABA7B2" w:rsidR="00D87AD7" w:rsidRPr="00D87AD7" w:rsidRDefault="00D87AD7">
      <w:pPr>
        <w:pStyle w:val="Irodalomjegyzk"/>
        <w:rPr>
          <w:ins w:id="3334" w:author="Gergo" w:date="2017-12-02T12:34:00Z"/>
          <w:rPrChange w:id="3335" w:author="Gergo" w:date="2017-12-02T12:34:00Z">
            <w:rPr>
              <w:ins w:id="3336" w:author="Gergo" w:date="2017-12-02T12:34:00Z"/>
            </w:rPr>
          </w:rPrChange>
        </w:rPr>
        <w:pPrChange w:id="3337" w:author="Gergo" w:date="2017-12-02T12:34:00Z">
          <w:pPr>
            <w:widowControl w:val="0"/>
            <w:autoSpaceDE w:val="0"/>
            <w:autoSpaceDN w:val="0"/>
            <w:adjustRightInd w:val="0"/>
            <w:spacing w:after="0" w:line="240" w:lineRule="auto"/>
          </w:pPr>
        </w:pPrChange>
      </w:pPr>
      <w:ins w:id="3338" w:author="Gergo" w:date="2017-12-02T12:34:00Z">
        <w:r w:rsidRPr="00D87AD7">
          <w:rPr>
            <w:rPrChange w:id="3339" w:author="Gergo" w:date="2017-12-02T12:34:00Z">
              <w:rPr/>
            </w:rPrChange>
          </w:rPr>
          <w:lastRenderedPageBreak/>
          <w:t>[14]</w:t>
        </w:r>
        <w:r w:rsidRPr="00D87AD7">
          <w:rPr>
            <w:rPrChange w:id="3340" w:author="Gergo" w:date="2017-12-02T12:34:00Z">
              <w:rPr/>
            </w:rPrChange>
          </w:rPr>
          <w:tab/>
          <w:t xml:space="preserve">“Daydream: Bringing high-quality VR to everyone,” </w:t>
        </w:r>
        <w:r w:rsidRPr="00D87AD7">
          <w:rPr>
            <w:i/>
            <w:iCs/>
            <w:rPrChange w:id="3341" w:author="Gergo" w:date="2017-12-02T12:34:00Z">
              <w:rPr>
                <w:i/>
                <w:iCs/>
              </w:rPr>
            </w:rPrChange>
          </w:rPr>
          <w:t>Google</w:t>
        </w:r>
        <w:r w:rsidRPr="00D87AD7">
          <w:rPr>
            <w:rPrChange w:id="3342" w:author="Gergo" w:date="2017-12-02T12:34:00Z">
              <w:rPr/>
            </w:rPrChange>
          </w:rPr>
          <w:t>, 04-Oct-2016. [Online]. Available: https://blog.google/products/google-vr/daydream-bringing-high-quality-vr-everyone/. [Accessed: 02-Dec-2017].</w:t>
        </w:r>
      </w:ins>
      <w:ins w:id="3343" w:author="Gergo" w:date="2017-12-02T12:39:00Z">
        <w:r w:rsidRPr="00D87AD7">
          <w:t xml:space="preserve"> </w:t>
        </w:r>
        <w:r>
          <w:t>[Hozzáférés dátuma: 2017.12.02]</w:t>
        </w:r>
      </w:ins>
    </w:p>
    <w:p w14:paraId="433BA7E7" w14:textId="6B9A9552" w:rsidR="00D87AD7" w:rsidRPr="00D87AD7" w:rsidRDefault="00D87AD7">
      <w:pPr>
        <w:pStyle w:val="Irodalomjegyzk"/>
        <w:rPr>
          <w:ins w:id="3344" w:author="Gergo" w:date="2017-12-02T12:34:00Z"/>
          <w:rPrChange w:id="3345" w:author="Gergo" w:date="2017-12-02T12:34:00Z">
            <w:rPr>
              <w:ins w:id="3346" w:author="Gergo" w:date="2017-12-02T12:34:00Z"/>
            </w:rPr>
          </w:rPrChange>
        </w:rPr>
        <w:pPrChange w:id="3347" w:author="Gergo" w:date="2017-12-02T12:34:00Z">
          <w:pPr>
            <w:widowControl w:val="0"/>
            <w:autoSpaceDE w:val="0"/>
            <w:autoSpaceDN w:val="0"/>
            <w:adjustRightInd w:val="0"/>
            <w:spacing w:after="0" w:line="240" w:lineRule="auto"/>
          </w:pPr>
        </w:pPrChange>
      </w:pPr>
      <w:ins w:id="3348" w:author="Gergo" w:date="2017-12-02T12:34:00Z">
        <w:r w:rsidRPr="00D87AD7">
          <w:rPr>
            <w:rPrChange w:id="3349" w:author="Gergo" w:date="2017-12-02T12:34:00Z">
              <w:rPr/>
            </w:rPrChange>
          </w:rPr>
          <w:t>[15]</w:t>
        </w:r>
        <w:r w:rsidRPr="00D87AD7">
          <w:rPr>
            <w:rPrChange w:id="3350" w:author="Gergo" w:date="2017-12-02T12:34:00Z">
              <w:rPr/>
            </w:rPrChange>
          </w:rPr>
          <w:tab/>
          <w:t xml:space="preserve">“Slant - Unity vs Unreal Engine 4 detailed comparison as of 2017,” </w:t>
        </w:r>
        <w:r w:rsidRPr="00D87AD7">
          <w:rPr>
            <w:i/>
            <w:iCs/>
            <w:rPrChange w:id="3351" w:author="Gergo" w:date="2017-12-02T12:34:00Z">
              <w:rPr>
                <w:i/>
                <w:iCs/>
              </w:rPr>
            </w:rPrChange>
          </w:rPr>
          <w:t>Slant</w:t>
        </w:r>
        <w:r w:rsidRPr="00D87AD7">
          <w:rPr>
            <w:rPrChange w:id="3352" w:author="Gergo" w:date="2017-12-02T12:34:00Z">
              <w:rPr/>
            </w:rPrChange>
          </w:rPr>
          <w:t>. [Online]. Available: https://www.slant.co/versus/1047/5128/~unity_vs_unreal-engine-4. [Accessed: 02-Dec-2017].</w:t>
        </w:r>
      </w:ins>
      <w:ins w:id="3353" w:author="Gergo" w:date="2017-12-02T12:39:00Z">
        <w:r w:rsidRPr="00D87AD7">
          <w:t xml:space="preserve"> </w:t>
        </w:r>
        <w:r>
          <w:t>[Hozzáférés dátuma: 2017.12.02]</w:t>
        </w:r>
      </w:ins>
    </w:p>
    <w:p w14:paraId="62A51D5C" w14:textId="59FBD84D" w:rsidR="00D87AD7" w:rsidRPr="00D87AD7" w:rsidRDefault="00D87AD7">
      <w:pPr>
        <w:pStyle w:val="Irodalomjegyzk"/>
        <w:rPr>
          <w:ins w:id="3354" w:author="Gergo" w:date="2017-12-02T12:34:00Z"/>
          <w:rPrChange w:id="3355" w:author="Gergo" w:date="2017-12-02T12:34:00Z">
            <w:rPr>
              <w:ins w:id="3356" w:author="Gergo" w:date="2017-12-02T12:34:00Z"/>
            </w:rPr>
          </w:rPrChange>
        </w:rPr>
        <w:pPrChange w:id="3357" w:author="Gergo" w:date="2017-12-02T12:34:00Z">
          <w:pPr>
            <w:widowControl w:val="0"/>
            <w:autoSpaceDE w:val="0"/>
            <w:autoSpaceDN w:val="0"/>
            <w:adjustRightInd w:val="0"/>
            <w:spacing w:after="0" w:line="240" w:lineRule="auto"/>
          </w:pPr>
        </w:pPrChange>
      </w:pPr>
      <w:ins w:id="3358" w:author="Gergo" w:date="2017-12-02T12:34:00Z">
        <w:r w:rsidRPr="00D87AD7">
          <w:rPr>
            <w:rPrChange w:id="3359" w:author="Gergo" w:date="2017-12-02T12:34:00Z">
              <w:rPr/>
            </w:rPrChange>
          </w:rPr>
          <w:t>[16]</w:t>
        </w:r>
        <w:r w:rsidRPr="00D87AD7">
          <w:rPr>
            <w:rPrChange w:id="3360" w:author="Gergo" w:date="2017-12-02T12:34:00Z">
              <w:rPr/>
            </w:rPrChange>
          </w:rPr>
          <w:tab/>
          <w:t>“Unreal Engine 4 vs. Unity: Which Game Engine Is Best for You?” [Online]. Available: https://www.pluralsight.com/blog/film-games/unreal-engine-4-vs-unity-game-engine-best. [Accessed: 02-Dec-2017].</w:t>
        </w:r>
      </w:ins>
      <w:ins w:id="3361" w:author="Gergo" w:date="2017-12-02T12:39:00Z">
        <w:r w:rsidRPr="00D87AD7">
          <w:t xml:space="preserve"> </w:t>
        </w:r>
        <w:r>
          <w:t>[Hozzáférés dátuma: 2017.12.02]</w:t>
        </w:r>
      </w:ins>
    </w:p>
    <w:p w14:paraId="73644775" w14:textId="0CEBD282" w:rsidR="00D87AD7" w:rsidRPr="00D87AD7" w:rsidRDefault="00D87AD7">
      <w:pPr>
        <w:pStyle w:val="Irodalomjegyzk"/>
        <w:rPr>
          <w:ins w:id="3362" w:author="Gergo" w:date="2017-12-02T12:34:00Z"/>
          <w:rPrChange w:id="3363" w:author="Gergo" w:date="2017-12-02T12:34:00Z">
            <w:rPr>
              <w:ins w:id="3364" w:author="Gergo" w:date="2017-12-02T12:34:00Z"/>
            </w:rPr>
          </w:rPrChange>
        </w:rPr>
        <w:pPrChange w:id="3365" w:author="Gergo" w:date="2017-12-02T12:34:00Z">
          <w:pPr>
            <w:widowControl w:val="0"/>
            <w:autoSpaceDE w:val="0"/>
            <w:autoSpaceDN w:val="0"/>
            <w:adjustRightInd w:val="0"/>
            <w:spacing w:after="0" w:line="240" w:lineRule="auto"/>
          </w:pPr>
        </w:pPrChange>
      </w:pPr>
      <w:ins w:id="3366" w:author="Gergo" w:date="2017-12-02T12:34:00Z">
        <w:r w:rsidRPr="00D87AD7">
          <w:rPr>
            <w:rPrChange w:id="3367" w:author="Gergo" w:date="2017-12-02T12:34:00Z">
              <w:rPr/>
            </w:rPrChange>
          </w:rPr>
          <w:t>[17]</w:t>
        </w:r>
        <w:r w:rsidRPr="00D87AD7">
          <w:rPr>
            <w:rPrChange w:id="3368" w:author="Gergo" w:date="2017-12-02T12:34:00Z">
              <w:rPr/>
            </w:rPrChange>
          </w:rPr>
          <w:tab/>
          <w:t>“Frostig Developmental Test of Visual Perception.” [Online]. Available: http://cps.nova.edu/~cpphelp/FDTVP.html. [Accessed: 02-Dec-2017].</w:t>
        </w:r>
      </w:ins>
      <w:ins w:id="3369" w:author="Gergo" w:date="2017-12-02T12:39:00Z">
        <w:r w:rsidRPr="00D87AD7">
          <w:t xml:space="preserve"> </w:t>
        </w:r>
        <w:r>
          <w:t>[Hozzáférés dátuma: 2017.12.02]</w:t>
        </w:r>
      </w:ins>
      <w:ins w:id="3370" w:author="Gergo" w:date="2017-12-02T12:40:00Z">
        <w:r w:rsidRPr="00D87AD7">
          <w:t xml:space="preserve"> </w:t>
        </w:r>
        <w:r>
          <w:t>[Hozzáférés dátuma: 2017.12.02]</w:t>
        </w:r>
      </w:ins>
    </w:p>
    <w:p w14:paraId="69164910" w14:textId="3062A467" w:rsidR="00D87AD7" w:rsidRPr="00D87AD7" w:rsidRDefault="00D87AD7">
      <w:pPr>
        <w:pStyle w:val="Irodalomjegyzk"/>
        <w:rPr>
          <w:ins w:id="3371" w:author="Gergo" w:date="2017-12-02T12:34:00Z"/>
          <w:rPrChange w:id="3372" w:author="Gergo" w:date="2017-12-02T12:34:00Z">
            <w:rPr>
              <w:ins w:id="3373" w:author="Gergo" w:date="2017-12-02T12:34:00Z"/>
            </w:rPr>
          </w:rPrChange>
        </w:rPr>
        <w:pPrChange w:id="3374" w:author="Gergo" w:date="2017-12-02T12:34:00Z">
          <w:pPr>
            <w:widowControl w:val="0"/>
            <w:autoSpaceDE w:val="0"/>
            <w:autoSpaceDN w:val="0"/>
            <w:adjustRightInd w:val="0"/>
            <w:spacing w:after="0" w:line="240" w:lineRule="auto"/>
          </w:pPr>
        </w:pPrChange>
      </w:pPr>
      <w:ins w:id="3375" w:author="Gergo" w:date="2017-12-02T12:34:00Z">
        <w:r w:rsidRPr="00D87AD7">
          <w:rPr>
            <w:rPrChange w:id="3376" w:author="Gergo" w:date="2017-12-02T12:34:00Z">
              <w:rPr/>
            </w:rPrChange>
          </w:rPr>
          <w:t>[18]</w:t>
        </w:r>
        <w:r w:rsidRPr="00D87AD7">
          <w:rPr>
            <w:rPrChange w:id="3377" w:author="Gergo" w:date="2017-12-02T12:34:00Z">
              <w:rPr/>
            </w:rPrChange>
          </w:rPr>
          <w:tab/>
          <w:t>“9.1. Frostig-teszt | Gyógypedagógiai pszichodiagnosztika.” [Online]. Available: http://www.jgypk.hu/mentorhalo/tananyag/Gyogypedagogiai%20pszichodiagnosztika/91_frostigteszt.html. [Accessed: 02-Dec-2017].</w:t>
        </w:r>
      </w:ins>
      <w:ins w:id="3378" w:author="Gergo" w:date="2017-12-02T12:40:00Z">
        <w:r w:rsidRPr="00D87AD7">
          <w:t xml:space="preserve"> </w:t>
        </w:r>
        <w:r>
          <w:t>[Hozzáférés dátuma: 2017.12.02]</w:t>
        </w:r>
      </w:ins>
    </w:p>
    <w:p w14:paraId="16FDEADE" w14:textId="6E438215" w:rsidR="00D87AD7" w:rsidRPr="00D87AD7" w:rsidRDefault="00D87AD7">
      <w:pPr>
        <w:pStyle w:val="Irodalomjegyzk"/>
        <w:rPr>
          <w:ins w:id="3379" w:author="Gergo" w:date="2017-12-02T12:34:00Z"/>
          <w:rPrChange w:id="3380" w:author="Gergo" w:date="2017-12-02T12:34:00Z">
            <w:rPr>
              <w:ins w:id="3381" w:author="Gergo" w:date="2017-12-02T12:34:00Z"/>
            </w:rPr>
          </w:rPrChange>
        </w:rPr>
        <w:pPrChange w:id="3382" w:author="Gergo" w:date="2017-12-02T12:34:00Z">
          <w:pPr>
            <w:widowControl w:val="0"/>
            <w:autoSpaceDE w:val="0"/>
            <w:autoSpaceDN w:val="0"/>
            <w:adjustRightInd w:val="0"/>
            <w:spacing w:after="0" w:line="240" w:lineRule="auto"/>
          </w:pPr>
        </w:pPrChange>
      </w:pPr>
      <w:ins w:id="3383" w:author="Gergo" w:date="2017-12-02T12:34:00Z">
        <w:r w:rsidRPr="00D87AD7">
          <w:rPr>
            <w:rPrChange w:id="3384" w:author="Gergo" w:date="2017-12-02T12:34:00Z">
              <w:rPr/>
            </w:rPrChange>
          </w:rPr>
          <w:t>[19]</w:t>
        </w:r>
        <w:r w:rsidRPr="00D87AD7">
          <w:rPr>
            <w:rPrChange w:id="3385" w:author="Gergo" w:date="2017-12-02T12:34:00Z">
              <w:rPr/>
            </w:rPrChange>
          </w:rPr>
          <w:tab/>
          <w:t xml:space="preserve">Niedermeyer E.; da Silva F.L, </w:t>
        </w:r>
        <w:r w:rsidRPr="00D87AD7">
          <w:rPr>
            <w:i/>
            <w:iCs/>
            <w:rPrChange w:id="3386" w:author="Gergo" w:date="2017-12-02T12:34:00Z">
              <w:rPr>
                <w:i/>
                <w:iCs/>
              </w:rPr>
            </w:rPrChange>
          </w:rPr>
          <w:t>Electroencephalography: Basic Principles, Clinical Applications, and Related Fields.</w:t>
        </w:r>
        <w:r w:rsidRPr="00D87AD7">
          <w:rPr>
            <w:rPrChange w:id="3387" w:author="Gergo" w:date="2017-12-02T12:34:00Z">
              <w:rPr/>
            </w:rPrChange>
          </w:rPr>
          <w:t xml:space="preserve"> .</w:t>
        </w:r>
      </w:ins>
      <w:ins w:id="3388" w:author="Gergo" w:date="2017-12-02T12:40:00Z">
        <w:r w:rsidRPr="00D87AD7">
          <w:t xml:space="preserve"> </w:t>
        </w:r>
      </w:ins>
    </w:p>
    <w:p w14:paraId="26280A63" w14:textId="0054B7A2" w:rsidR="00D87AD7" w:rsidRPr="00D87AD7" w:rsidRDefault="00D87AD7">
      <w:pPr>
        <w:pStyle w:val="Irodalomjegyzk"/>
        <w:rPr>
          <w:ins w:id="3389" w:author="Gergo" w:date="2017-12-02T12:34:00Z"/>
          <w:rPrChange w:id="3390" w:author="Gergo" w:date="2017-12-02T12:34:00Z">
            <w:rPr>
              <w:ins w:id="3391" w:author="Gergo" w:date="2017-12-02T12:34:00Z"/>
            </w:rPr>
          </w:rPrChange>
        </w:rPr>
        <w:pPrChange w:id="3392" w:author="Gergo" w:date="2017-12-02T12:34:00Z">
          <w:pPr>
            <w:widowControl w:val="0"/>
            <w:autoSpaceDE w:val="0"/>
            <w:autoSpaceDN w:val="0"/>
            <w:adjustRightInd w:val="0"/>
            <w:spacing w:after="0" w:line="240" w:lineRule="auto"/>
          </w:pPr>
        </w:pPrChange>
      </w:pPr>
      <w:ins w:id="3393" w:author="Gergo" w:date="2017-12-02T12:34:00Z">
        <w:r w:rsidRPr="00D87AD7">
          <w:rPr>
            <w:rPrChange w:id="3394" w:author="Gergo" w:date="2017-12-02T12:34:00Z">
              <w:rPr/>
            </w:rPrChange>
          </w:rPr>
          <w:t>[20]</w:t>
        </w:r>
        <w:r w:rsidRPr="00D87AD7">
          <w:rPr>
            <w:rPrChange w:id="3395" w:author="Gergo" w:date="2017-12-02T12:34:00Z">
              <w:rPr/>
            </w:rPrChange>
          </w:rPr>
          <w:tab/>
          <w:t xml:space="preserve">“Electroencephalography,” </w:t>
        </w:r>
        <w:r w:rsidRPr="00D87AD7">
          <w:rPr>
            <w:i/>
            <w:iCs/>
            <w:rPrChange w:id="3396" w:author="Gergo" w:date="2017-12-02T12:34:00Z">
              <w:rPr>
                <w:i/>
                <w:iCs/>
              </w:rPr>
            </w:rPrChange>
          </w:rPr>
          <w:t>Wikipedia</w:t>
        </w:r>
        <w:r w:rsidRPr="00D87AD7">
          <w:rPr>
            <w:rPrChange w:id="3397" w:author="Gergo" w:date="2017-12-02T12:34:00Z">
              <w:rPr/>
            </w:rPrChange>
          </w:rPr>
          <w:t>. 25-Nov-2017.</w:t>
        </w:r>
      </w:ins>
      <w:ins w:id="3398" w:author="Gergo" w:date="2017-12-02T12:55:00Z">
        <w:r w:rsidR="005B77A2">
          <w:t xml:space="preserve"> Elérés: </w:t>
        </w:r>
        <w:r w:rsidR="005B77A2" w:rsidRPr="005B77A2">
          <w:t>https://en.wikipedia.org/w/index.php?title=Electroencephalography&amp;oldid=812068922</w:t>
        </w:r>
      </w:ins>
      <w:ins w:id="3399" w:author="Gergo" w:date="2017-12-02T12:40:00Z">
        <w:r w:rsidRPr="00D87AD7">
          <w:t xml:space="preserve"> </w:t>
        </w:r>
        <w:r>
          <w:t>[Hozzáférés dátuma: 2017.12.02]</w:t>
        </w:r>
      </w:ins>
    </w:p>
    <w:p w14:paraId="6923333B" w14:textId="3B88488E" w:rsidR="00D87AD7" w:rsidRPr="00D87AD7" w:rsidRDefault="00D87AD7">
      <w:pPr>
        <w:pStyle w:val="Irodalomjegyzk"/>
        <w:rPr>
          <w:ins w:id="3400" w:author="Gergo" w:date="2017-12-02T12:34:00Z"/>
          <w:rPrChange w:id="3401" w:author="Gergo" w:date="2017-12-02T12:34:00Z">
            <w:rPr>
              <w:ins w:id="3402" w:author="Gergo" w:date="2017-12-02T12:34:00Z"/>
            </w:rPr>
          </w:rPrChange>
        </w:rPr>
        <w:pPrChange w:id="3403" w:author="Gergo" w:date="2017-12-02T12:34:00Z">
          <w:pPr>
            <w:widowControl w:val="0"/>
            <w:autoSpaceDE w:val="0"/>
            <w:autoSpaceDN w:val="0"/>
            <w:adjustRightInd w:val="0"/>
            <w:spacing w:after="0" w:line="240" w:lineRule="auto"/>
          </w:pPr>
        </w:pPrChange>
      </w:pPr>
      <w:ins w:id="3404" w:author="Gergo" w:date="2017-12-02T12:34:00Z">
        <w:r w:rsidRPr="00D87AD7">
          <w:rPr>
            <w:rPrChange w:id="3405" w:author="Gergo" w:date="2017-12-02T12:34:00Z">
              <w:rPr/>
            </w:rPrChange>
          </w:rPr>
          <w:t>[21]</w:t>
        </w:r>
        <w:r w:rsidRPr="00D87AD7">
          <w:rPr>
            <w:rPrChange w:id="3406" w:author="Gergo" w:date="2017-12-02T12:34:00Z">
              <w:rPr/>
            </w:rPrChange>
          </w:rPr>
          <w:tab/>
          <w:t>“Buy Mindwave Mobile bwsk on-ear Headphones (Black) Online at Low Prices in India - Amazon.in.” [Online]. Available: https://www.amazon.in/Mindwave-Mobile-bwsk-Headphones-Black/dp/B007P339TE. [Accessed: 02-Dec-2017].</w:t>
        </w:r>
      </w:ins>
      <w:ins w:id="3407" w:author="Gergo" w:date="2017-12-02T12:40:00Z">
        <w:r w:rsidRPr="00D87AD7">
          <w:t xml:space="preserve"> </w:t>
        </w:r>
        <w:r>
          <w:t>[Hozzáférés dátuma: 2017.12.02]</w:t>
        </w:r>
      </w:ins>
    </w:p>
    <w:p w14:paraId="06715247" w14:textId="7C13D067" w:rsidR="00D87AD7" w:rsidRPr="00D87AD7" w:rsidRDefault="00D87AD7">
      <w:pPr>
        <w:pStyle w:val="Irodalomjegyzk"/>
        <w:rPr>
          <w:ins w:id="3408" w:author="Gergo" w:date="2017-12-02T12:34:00Z"/>
          <w:rPrChange w:id="3409" w:author="Gergo" w:date="2017-12-02T12:34:00Z">
            <w:rPr>
              <w:ins w:id="3410" w:author="Gergo" w:date="2017-12-02T12:34:00Z"/>
            </w:rPr>
          </w:rPrChange>
        </w:rPr>
        <w:pPrChange w:id="3411" w:author="Gergo" w:date="2017-12-02T12:34:00Z">
          <w:pPr>
            <w:widowControl w:val="0"/>
            <w:autoSpaceDE w:val="0"/>
            <w:autoSpaceDN w:val="0"/>
            <w:adjustRightInd w:val="0"/>
            <w:spacing w:after="0" w:line="240" w:lineRule="auto"/>
          </w:pPr>
        </w:pPrChange>
      </w:pPr>
      <w:ins w:id="3412" w:author="Gergo" w:date="2017-12-02T12:34:00Z">
        <w:r w:rsidRPr="00D87AD7">
          <w:rPr>
            <w:rPrChange w:id="3413" w:author="Gergo" w:date="2017-12-02T12:34:00Z">
              <w:rPr/>
            </w:rPrChange>
          </w:rPr>
          <w:t>[22]</w:t>
        </w:r>
        <w:r w:rsidRPr="00D87AD7">
          <w:rPr>
            <w:rPrChange w:id="3414" w:author="Gergo" w:date="2017-12-02T12:34:00Z">
              <w:rPr/>
            </w:rPrChange>
          </w:rPr>
          <w:tab/>
          <w:t>“neurosky_101 [NeuroSky Developer - Docs].” [Online]. Available: http://developer.neurosky.com/docs/doku.php?id=neurosky_101. [Accessed: 02-Dec-2017].</w:t>
        </w:r>
      </w:ins>
      <w:ins w:id="3415" w:author="Gergo" w:date="2017-12-02T12:40:00Z">
        <w:r w:rsidRPr="00D87AD7">
          <w:t xml:space="preserve"> </w:t>
        </w:r>
        <w:r>
          <w:t>[Hozzáférés dátuma: 2017.12.02]</w:t>
        </w:r>
      </w:ins>
    </w:p>
    <w:p w14:paraId="446E1A3A" w14:textId="35405598" w:rsidR="00D87AD7" w:rsidRPr="00D87AD7" w:rsidRDefault="00D87AD7">
      <w:pPr>
        <w:pStyle w:val="Irodalomjegyzk"/>
        <w:rPr>
          <w:ins w:id="3416" w:author="Gergo" w:date="2017-12-02T12:34:00Z"/>
          <w:rPrChange w:id="3417" w:author="Gergo" w:date="2017-12-02T12:34:00Z">
            <w:rPr>
              <w:ins w:id="3418" w:author="Gergo" w:date="2017-12-02T12:34:00Z"/>
            </w:rPr>
          </w:rPrChange>
        </w:rPr>
        <w:pPrChange w:id="3419" w:author="Gergo" w:date="2017-12-02T12:34:00Z">
          <w:pPr>
            <w:widowControl w:val="0"/>
            <w:autoSpaceDE w:val="0"/>
            <w:autoSpaceDN w:val="0"/>
            <w:adjustRightInd w:val="0"/>
            <w:spacing w:after="0" w:line="240" w:lineRule="auto"/>
          </w:pPr>
        </w:pPrChange>
      </w:pPr>
      <w:ins w:id="3420" w:author="Gergo" w:date="2017-12-02T12:34:00Z">
        <w:r w:rsidRPr="00D87AD7">
          <w:rPr>
            <w:rPrChange w:id="3421" w:author="Gergo" w:date="2017-12-02T12:34:00Z">
              <w:rPr/>
            </w:rPrChange>
          </w:rPr>
          <w:t>[23]</w:t>
        </w:r>
        <w:r w:rsidRPr="00D87AD7">
          <w:rPr>
            <w:rPrChange w:id="3422" w:author="Gergo" w:date="2017-12-02T12:34:00Z">
              <w:rPr/>
            </w:rPrChange>
          </w:rPr>
          <w:tab/>
          <w:t xml:space="preserve">“NeuroSky,” </w:t>
        </w:r>
        <w:r w:rsidRPr="00D87AD7">
          <w:rPr>
            <w:i/>
            <w:iCs/>
            <w:rPrChange w:id="3423" w:author="Gergo" w:date="2017-12-02T12:34:00Z">
              <w:rPr>
                <w:i/>
                <w:iCs/>
              </w:rPr>
            </w:rPrChange>
          </w:rPr>
          <w:t>Wikipedia</w:t>
        </w:r>
        <w:r w:rsidRPr="00D87AD7">
          <w:rPr>
            <w:rPrChange w:id="3424" w:author="Gergo" w:date="2017-12-02T12:34:00Z">
              <w:rPr/>
            </w:rPrChange>
          </w:rPr>
          <w:t>. 10-Sep-2017.</w:t>
        </w:r>
      </w:ins>
      <w:ins w:id="3425" w:author="Gergo" w:date="2017-12-02T12:55:00Z">
        <w:r w:rsidR="005B77A2">
          <w:t xml:space="preserve"> Elérés: </w:t>
        </w:r>
        <w:r w:rsidR="005B77A2" w:rsidRPr="005B77A2">
          <w:t>https://en.wikipedia.org/w/index.php?title=NeuroSky&amp;oldid=799828150</w:t>
        </w:r>
      </w:ins>
      <w:ins w:id="3426" w:author="Gergo" w:date="2017-12-02T12:40:00Z">
        <w:r w:rsidRPr="00D87AD7">
          <w:t xml:space="preserve"> </w:t>
        </w:r>
        <w:r>
          <w:t>[Hozzáférés dátuma: 2017.12.02]</w:t>
        </w:r>
      </w:ins>
    </w:p>
    <w:p w14:paraId="7A777E84" w14:textId="180DAA64" w:rsidR="00D87AD7" w:rsidRPr="00D87AD7" w:rsidRDefault="00D87AD7">
      <w:pPr>
        <w:rPr>
          <w:ins w:id="3427" w:author="Gergo" w:date="2017-11-25T13:54:00Z"/>
          <w:rPrChange w:id="3428" w:author="Gergo" w:date="2017-12-02T12:34:00Z">
            <w:rPr>
              <w:ins w:id="3429" w:author="Gergo" w:date="2017-11-25T13:54:00Z"/>
            </w:rPr>
          </w:rPrChange>
        </w:rPr>
        <w:pPrChange w:id="3430" w:author="Gergo" w:date="2017-12-02T12:34:00Z">
          <w:pPr>
            <w:pStyle w:val="Cmsor1"/>
          </w:pPr>
        </w:pPrChange>
      </w:pPr>
      <w:ins w:id="3431" w:author="Gergo" w:date="2017-12-02T12:34:00Z">
        <w:r>
          <w:fldChar w:fldCharType="end"/>
        </w:r>
      </w:ins>
    </w:p>
    <w:p w14:paraId="32900555" w14:textId="77777777" w:rsidR="00C60397" w:rsidRPr="0034280E" w:rsidRDefault="00C60397">
      <w:pPr>
        <w:pPrChange w:id="3432" w:author="Gergo" w:date="2017-11-25T13:54:00Z">
          <w:pPr>
            <w:pStyle w:val="Cmsor1"/>
          </w:pPr>
        </w:pPrChange>
      </w:pPr>
    </w:p>
    <w:sectPr w:rsidR="00C60397" w:rsidRPr="0034280E" w:rsidSect="00D23BFC">
      <w:headerReference w:type="even" r:id="rId25"/>
      <w:footerReference w:type="default" r:id="rId26"/>
      <w:type w:val="continuous"/>
      <w:pgSz w:w="11907" w:h="16840" w:code="9"/>
      <w:pgMar w:top="1418" w:right="1418" w:bottom="1418" w:left="1418" w:header="709" w:footer="709" w:gutter="567"/>
      <w:cols w:space="708"/>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94" w:author="Bence Kővári" w:date="2015-10-19T10:52:00Z" w:initials="KB">
    <w:p w14:paraId="41FB55A1" w14:textId="77777777" w:rsidR="007C7DBC" w:rsidRDefault="007C7DBC" w:rsidP="00E360CD">
      <w:pPr>
        <w:pStyle w:val="Jegyzetszveg"/>
      </w:pPr>
      <w:r>
        <w:rPr>
          <w:rStyle w:val="Jegyzethivatkozs"/>
        </w:rPr>
        <w:annotationRef/>
      </w:r>
      <w:r>
        <w:t>Ne felejtsd le frissíteni</w:t>
      </w:r>
    </w:p>
  </w:comment>
  <w:comment w:id="217" w:author="Bertalan Forstner" w:date="2017-11-17T09:22:00Z" w:initials="BF">
    <w:p w14:paraId="7FC9CA8C" w14:textId="308A689A" w:rsidR="007C7DBC" w:rsidRDefault="007C7DBC">
      <w:pPr>
        <w:pStyle w:val="Jegyzetszveg"/>
      </w:pPr>
      <w:r>
        <w:rPr>
          <w:rStyle w:val="Jegyzethivatkozs"/>
        </w:rPr>
        <w:annotationRef/>
      </w:r>
      <w:r>
        <w:rPr>
          <w:rStyle w:val="Jegyzethivatkozs"/>
        </w:rPr>
        <w:t>inkább sztereo látásrendszeren</w:t>
      </w:r>
    </w:p>
  </w:comment>
  <w:comment w:id="251" w:author="Bertalan Forstner" w:date="2017-11-17T09:25:00Z" w:initials="BF">
    <w:p w14:paraId="635F201A" w14:textId="538EE0E4" w:rsidR="007C7DBC" w:rsidRDefault="007C7DBC">
      <w:pPr>
        <w:pStyle w:val="Jegyzetszveg"/>
      </w:pPr>
      <w:r>
        <w:rPr>
          <w:rStyle w:val="Jegyzethivatkozs"/>
        </w:rPr>
        <w:annotationRef/>
      </w:r>
      <w:r>
        <w:t>lábjegyzet, link</w:t>
      </w:r>
    </w:p>
  </w:comment>
  <w:comment w:id="260" w:author="Bertalan Forstner" w:date="2017-11-17T09:26:00Z" w:initials="BF">
    <w:p w14:paraId="14CFF35D" w14:textId="52833ABD" w:rsidR="007C7DBC" w:rsidRDefault="007C7DBC">
      <w:pPr>
        <w:pStyle w:val="Jegyzetszveg"/>
      </w:pPr>
      <w:r>
        <w:rPr>
          <w:rStyle w:val="Jegyzethivatkozs"/>
        </w:rPr>
        <w:annotationRef/>
      </w:r>
      <w:r>
        <w:t>irodalomjegyzék hivatkozás</w:t>
      </w:r>
    </w:p>
  </w:comment>
  <w:comment w:id="268" w:author="Bertalan Forstner" w:date="2017-11-17T09:27:00Z" w:initials="BF">
    <w:p w14:paraId="3D14D79B" w14:textId="088A97ED" w:rsidR="007C7DBC" w:rsidRDefault="007C7DBC">
      <w:pPr>
        <w:pStyle w:val="Jegyzetszveg"/>
      </w:pPr>
      <w:r>
        <w:rPr>
          <w:rStyle w:val="Jegyzethivatkozs"/>
        </w:rPr>
        <w:annotationRef/>
      </w:r>
      <w:r>
        <w:t>OK. helyesírásra és központozásra figyelj, ezt nem fogom javítani</w:t>
      </w:r>
    </w:p>
  </w:comment>
  <w:comment w:id="270" w:author="Bertalan Forstner" w:date="2017-11-17T09:27:00Z" w:initials="BF">
    <w:p w14:paraId="1032685E" w14:textId="37D25428" w:rsidR="007C7DBC" w:rsidRDefault="007C7DBC">
      <w:pPr>
        <w:pStyle w:val="Jegyzetszveg"/>
      </w:pPr>
      <w:r>
        <w:rPr>
          <w:rStyle w:val="Jegyzethivatkozs"/>
        </w:rPr>
        <w:annotationRef/>
      </w:r>
      <w:r>
        <w:t>illetve indoklom kiválasztásukat</w:t>
      </w:r>
    </w:p>
  </w:comment>
  <w:comment w:id="278" w:author="Bertalan Forstner" w:date="2017-11-17T09:28:00Z" w:initials="BF">
    <w:p w14:paraId="171FEFFF" w14:textId="101175AE" w:rsidR="007C7DBC" w:rsidRDefault="007C7DBC">
      <w:pPr>
        <w:pStyle w:val="Jegyzetszveg"/>
      </w:pPr>
      <w:r>
        <w:rPr>
          <w:rStyle w:val="Jegyzethivatkozs"/>
        </w:rPr>
        <w:annotationRef/>
      </w:r>
      <w:r>
        <w:t>irodalomjegyzék</w:t>
      </w:r>
    </w:p>
  </w:comment>
  <w:comment w:id="279" w:author="Bertalan Forstner" w:date="2017-11-17T09:28:00Z" w:initials="BF">
    <w:p w14:paraId="7813DD8E" w14:textId="3AFB8DBF" w:rsidR="007C7DBC" w:rsidRDefault="007C7DBC">
      <w:pPr>
        <w:pStyle w:val="Jegyzetszveg"/>
      </w:pPr>
      <w:r>
        <w:rPr>
          <w:rStyle w:val="Jegyzethivatkozs"/>
        </w:rPr>
        <w:annotationRef/>
      </w:r>
      <w:r>
        <w:t>irodalomjegyzék</w:t>
      </w:r>
    </w:p>
  </w:comment>
  <w:comment w:id="280" w:author="Bertalan Forstner" w:date="2017-11-17T09:28:00Z" w:initials="BF">
    <w:p w14:paraId="66F99848" w14:textId="187CC739" w:rsidR="007C7DBC" w:rsidRDefault="007C7DBC">
      <w:pPr>
        <w:pStyle w:val="Jegyzetszveg"/>
      </w:pPr>
      <w:r>
        <w:rPr>
          <w:rStyle w:val="Jegyzethivatkozs"/>
        </w:rPr>
        <w:annotationRef/>
      </w:r>
      <w:r>
        <w:t>irodalojegyzék</w:t>
      </w:r>
    </w:p>
  </w:comment>
  <w:comment w:id="309" w:author="Bertalan Forstner" w:date="2017-11-17T09:29:00Z" w:initials="BF">
    <w:p w14:paraId="579B776C" w14:textId="76389459" w:rsidR="007C7DBC" w:rsidRDefault="007C7DBC">
      <w:pPr>
        <w:pStyle w:val="Jegyzetszveg"/>
      </w:pPr>
      <w:r>
        <w:rPr>
          <w:rStyle w:val="Jegyzethivatkozs"/>
        </w:rPr>
        <w:annotationRef/>
      </w:r>
      <w:r>
        <w:t>ábrráknak rendes sorszámozás. Ábrák középre rendezése. Minden ábrát a szövegből hivatkozni kell. Lehetőleg 2 ábra közözött mindig legyen 1-2 bekezdés szöveg.</w:t>
      </w:r>
    </w:p>
  </w:comment>
  <w:comment w:id="433" w:author="Bertalan Forstner" w:date="2017-11-17T09:46:00Z" w:initials="BF">
    <w:p w14:paraId="13239148" w14:textId="77777777" w:rsidR="007C7DBC" w:rsidRDefault="007C7DBC">
      <w:pPr>
        <w:pStyle w:val="Jegyzetszveg"/>
      </w:pPr>
      <w:r>
        <w:rPr>
          <w:rStyle w:val="Jegyzethivatkozs"/>
        </w:rPr>
        <w:annotationRef/>
      </w:r>
      <w:r>
        <w:t>Ezekre helyeen: Magyar név (Angol név, majd akronim). Utána az akronimot használhatod (pl. API).</w:t>
      </w:r>
    </w:p>
    <w:p w14:paraId="35EA24B6" w14:textId="763BE249" w:rsidR="007C7DBC" w:rsidRDefault="007C7DBC">
      <w:pPr>
        <w:pStyle w:val="Jegyzetszveg"/>
      </w:pPr>
      <w:r>
        <w:t>Pl.”Alkalmazás programozói interfészekre (Application Programming Interface, API) …”</w:t>
      </w:r>
    </w:p>
  </w:comment>
  <w:comment w:id="454" w:author="Bertalan Forstner" w:date="2017-11-17T09:53:00Z" w:initials="BF">
    <w:p w14:paraId="094D14B0" w14:textId="05437C98" w:rsidR="007C7DBC" w:rsidRDefault="007C7DBC">
      <w:pPr>
        <w:pStyle w:val="Jegyzetszveg"/>
      </w:pPr>
      <w:r>
        <w:rPr>
          <w:rStyle w:val="Jegyzethivatkozs"/>
        </w:rPr>
        <w:annotationRef/>
      </w:r>
      <w:r>
        <w:t>Fordítva. A szövegben magyarul írd, és zárójelbe az angol szakszó.</w:t>
      </w:r>
    </w:p>
  </w:comment>
  <w:comment w:id="470" w:author="Bertalan Forstner" w:date="2017-11-17T09:54:00Z" w:initials="BF">
    <w:p w14:paraId="60BF6DCA" w14:textId="165511EE" w:rsidR="007C7DBC" w:rsidRDefault="007C7DBC">
      <w:pPr>
        <w:pStyle w:val="Jegyzetszveg"/>
      </w:pPr>
      <w:r>
        <w:rPr>
          <w:rStyle w:val="Jegyzethivatkozs"/>
        </w:rPr>
        <w:annotationRef/>
      </w:r>
      <w:r>
        <w:t xml:space="preserve">Ühüm, ez érdekes, de kicsit tömör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502" w:author="Bertalan Forstner" w:date="2017-11-17T09:55:00Z" w:initials="BF">
    <w:p w14:paraId="57E05AF2" w14:textId="77777777" w:rsidR="007C7DBC" w:rsidRDefault="007C7DBC" w:rsidP="00786F47">
      <w:pPr>
        <w:pStyle w:val="Jegyzetszveg"/>
      </w:pPr>
      <w:r>
        <w:rPr>
          <w:rStyle w:val="Jegyzethivatkozs"/>
        </w:rPr>
        <w:annotationRef/>
      </w:r>
      <w:r>
        <w:t>ezt az eszközválasztás előttre tenném</w:t>
      </w:r>
    </w:p>
  </w:comment>
  <w:comment w:id="530" w:author="Bertalan Forstner" w:date="2017-11-17T09:54:00Z" w:initials="BF">
    <w:p w14:paraId="4333DD8C" w14:textId="61CAB3D1" w:rsidR="007C7DBC" w:rsidRDefault="007C7DBC">
      <w:pPr>
        <w:pStyle w:val="Jegyzetszveg"/>
      </w:pPr>
      <w:r>
        <w:rPr>
          <w:rStyle w:val="Jegyzethivatkozs"/>
        </w:rPr>
        <w:annotationRef/>
      </w:r>
      <w:r>
        <w:t>javaslok elsősorban saját indokokat írni. Pl. nem zavarja kritikusan a VR eszköz használatát, egyszerű és olcsó, és ráadásul ebből is van a tanszéken. Megemlítheted a további jelölteket is, pl. Epoc+ (kiesett, mert körülményes, nem szárazelektródás), illetve Insight (kiesett, mert zavarja a sisakot)</w:t>
      </w:r>
    </w:p>
  </w:comment>
  <w:comment w:id="561" w:author="Bertalan Forstner" w:date="2017-11-17T09:55:00Z" w:initials="BF">
    <w:p w14:paraId="76EB3C23" w14:textId="03AE4631" w:rsidR="007C7DBC" w:rsidRDefault="007C7DBC">
      <w:pPr>
        <w:pStyle w:val="Jegyzetszveg"/>
      </w:pPr>
      <w:r>
        <w:rPr>
          <w:rStyle w:val="Jegyzethivatkozs"/>
        </w:rPr>
        <w:annotationRef/>
      </w:r>
      <w:r>
        <w:t>ezt az eszközválasztás előttre tenném</w:t>
      </w:r>
    </w:p>
  </w:comment>
  <w:comment w:id="584" w:author="Bertalan Forstner" w:date="2017-11-17T09:56:00Z" w:initials="BF">
    <w:p w14:paraId="20E69A5F" w14:textId="3BB3D11D" w:rsidR="007C7DBC" w:rsidRDefault="007C7DBC">
      <w:pPr>
        <w:pStyle w:val="Jegyzetszveg"/>
      </w:pPr>
      <w:r>
        <w:rPr>
          <w:rStyle w:val="Jegyzethivatkozs"/>
        </w:rPr>
        <w:annotationRef/>
      </w:r>
      <w:r>
        <w:t>szóismétlés</w:t>
      </w:r>
    </w:p>
  </w:comment>
  <w:comment w:id="595" w:author="Bertalan Forstner" w:date="2017-11-17T09:57:00Z" w:initials="BF">
    <w:p w14:paraId="1DAF9FD3" w14:textId="206FC74B" w:rsidR="007C7DBC" w:rsidRDefault="007C7DBC">
      <w:pPr>
        <w:pStyle w:val="Jegyzetszveg"/>
      </w:pPr>
      <w:r>
        <w:rPr>
          <w:rStyle w:val="Jegyzethivatkozs"/>
        </w:rPr>
        <w:annotationRef/>
      </w:r>
      <w:r>
        <w:t>Mindenképp érdemes magát a játékot a tervezés előtt ismertetni egy külön főfejezetben, kitérve a Frostigra. Sokkal olvas</w:t>
      </w:r>
    </w:p>
  </w:comment>
  <w:comment w:id="638" w:author="Bertalan Forstner" w:date="2017-11-17T10:10:00Z" w:initials="BF">
    <w:p w14:paraId="599F9DC2" w14:textId="32E70681" w:rsidR="007C7DBC" w:rsidRDefault="007C7DBC">
      <w:pPr>
        <w:pStyle w:val="Jegyzetszveg"/>
      </w:pPr>
      <w:r>
        <w:rPr>
          <w:rStyle w:val="Jegyzethivatkozs"/>
        </w:rPr>
        <w:annotationRef/>
      </w:r>
      <w:r>
        <w:t>Ne keverd a funkspecet a megvalósítás részeivel.é Ez ide nem való.</w:t>
      </w:r>
    </w:p>
  </w:comment>
  <w:comment w:id="641" w:author="Bertalan Forstner" w:date="2017-11-17T10:10:00Z" w:initials="BF">
    <w:p w14:paraId="62ED792F" w14:textId="77777777" w:rsidR="007C7DBC" w:rsidRDefault="007C7DBC">
      <w:pPr>
        <w:pStyle w:val="Jegyzetszveg"/>
      </w:pPr>
      <w:r>
        <w:rPr>
          <w:rStyle w:val="Jegyzethivatkozs"/>
        </w:rPr>
        <w:annotationRef/>
      </w:r>
      <w:r>
        <w:t>detto</w:t>
      </w:r>
    </w:p>
    <w:p w14:paraId="53490FAA" w14:textId="11FE46C4" w:rsidR="007C7DBC" w:rsidRDefault="007C7DBC">
      <w:pPr>
        <w:pStyle w:val="Jegyzetszveg"/>
      </w:pPr>
    </w:p>
  </w:comment>
  <w:comment w:id="665" w:author="Bertalan Forstner" w:date="2017-11-17T10:11:00Z" w:initials="BF">
    <w:p w14:paraId="6EDBE02F" w14:textId="0224452A" w:rsidR="007C7DBC" w:rsidRDefault="007C7DBC">
      <w:pPr>
        <w:pStyle w:val="Jegyzetszveg"/>
      </w:pPr>
      <w:r>
        <w:rPr>
          <w:rStyle w:val="Jegyzethivatkozs"/>
        </w:rPr>
        <w:annotationRef/>
      </w:r>
      <w:r>
        <w:t xml:space="preserve">a tömör résznél ezeket a típusfeladatokat mutasd korábban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728" w:author="Bertalan Forstner" w:date="2017-11-17T10:15:00Z" w:initials="BF">
    <w:p w14:paraId="6A2145AA" w14:textId="7FC72584" w:rsidR="007C7DBC" w:rsidRDefault="007C7DBC">
      <w:pPr>
        <w:pStyle w:val="Jegyzetszveg"/>
      </w:pPr>
      <w:r>
        <w:rPr>
          <w:rStyle w:val="Jegyzethivatkozs"/>
        </w:rPr>
        <w:annotationRef/>
      </w:r>
      <w:r>
        <w:t xml:space="preserve">Na ennél azért biztos több volt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795" w:author="Bertalan Forstner" w:date="2017-11-17T10:10:00Z" w:initials="BF">
    <w:p w14:paraId="4E1BD3FA" w14:textId="77777777" w:rsidR="007C7DBC" w:rsidRDefault="007C7DBC" w:rsidP="006075D1">
      <w:pPr>
        <w:pStyle w:val="Jegyzetszveg"/>
      </w:pPr>
      <w:r>
        <w:rPr>
          <w:rStyle w:val="Jegyzethivatkozs"/>
        </w:rPr>
        <w:annotationRef/>
      </w:r>
      <w:r>
        <w:t>Ne keverd a funkspecet a megvalósítás részeivel.é Ez ide nem való.</w:t>
      </w:r>
    </w:p>
  </w:comment>
  <w:comment w:id="797" w:author="Bertalan Forstner" w:date="2017-11-17T10:10:00Z" w:initials="BF">
    <w:p w14:paraId="1C9FF437" w14:textId="77777777" w:rsidR="007C7DBC" w:rsidRDefault="007C7DBC" w:rsidP="006075D1">
      <w:pPr>
        <w:pStyle w:val="Jegyzetszveg"/>
      </w:pPr>
      <w:r>
        <w:rPr>
          <w:rStyle w:val="Jegyzethivatkozs"/>
        </w:rPr>
        <w:annotationRef/>
      </w:r>
      <w:r>
        <w:t>detto</w:t>
      </w:r>
    </w:p>
    <w:p w14:paraId="3F68A604" w14:textId="77777777" w:rsidR="007C7DBC" w:rsidRDefault="007C7DBC" w:rsidP="006075D1">
      <w:pPr>
        <w:pStyle w:val="Jegyzetszveg"/>
      </w:pPr>
    </w:p>
  </w:comment>
  <w:comment w:id="1857" w:author="Bertalan Forstner" w:date="2017-11-17T10:10:00Z" w:initials="BF">
    <w:p w14:paraId="7DB04E67" w14:textId="77777777" w:rsidR="007C7DBC" w:rsidRDefault="007C7DBC" w:rsidP="00EF3400">
      <w:pPr>
        <w:pStyle w:val="Jegyzetszveg"/>
      </w:pPr>
      <w:r>
        <w:rPr>
          <w:rStyle w:val="Jegyzethivatkozs"/>
        </w:rPr>
        <w:annotationRef/>
      </w:r>
      <w:r>
        <w:t>Ne keverd a funkspecet a megvalósítás részeivel.é Ez ide nem való.</w:t>
      </w:r>
    </w:p>
  </w:comment>
  <w:comment w:id="1863" w:author="Bertalan Forstner" w:date="2017-11-17T10:10:00Z" w:initials="BF">
    <w:p w14:paraId="6FBCC325" w14:textId="77777777" w:rsidR="007C7DBC" w:rsidRDefault="007C7DBC" w:rsidP="00EF3400">
      <w:pPr>
        <w:pStyle w:val="Jegyzetszveg"/>
      </w:pPr>
      <w:r>
        <w:rPr>
          <w:rStyle w:val="Jegyzethivatkozs"/>
        </w:rPr>
        <w:annotationRef/>
      </w:r>
      <w:r>
        <w:t>detto</w:t>
      </w:r>
    </w:p>
    <w:p w14:paraId="37975ADA" w14:textId="77777777" w:rsidR="007C7DBC" w:rsidRDefault="007C7DBC" w:rsidP="00EF3400">
      <w:pPr>
        <w:pStyle w:val="Jegyzetszveg"/>
      </w:pP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1FB55A1" w15:done="0"/>
  <w15:commentEx w15:paraId="7FC9CA8C" w15:done="0"/>
  <w15:commentEx w15:paraId="635F201A" w15:done="0"/>
  <w15:commentEx w15:paraId="14CFF35D" w15:done="0"/>
  <w15:commentEx w15:paraId="3D14D79B" w15:done="0"/>
  <w15:commentEx w15:paraId="1032685E" w15:done="0"/>
  <w15:commentEx w15:paraId="171FEFFF" w15:done="0"/>
  <w15:commentEx w15:paraId="7813DD8E" w15:done="0"/>
  <w15:commentEx w15:paraId="66F99848" w15:done="0"/>
  <w15:commentEx w15:paraId="579B776C" w15:done="0"/>
  <w15:commentEx w15:paraId="35EA24B6" w15:done="0"/>
  <w15:commentEx w15:paraId="094D14B0" w15:done="0"/>
  <w15:commentEx w15:paraId="60BF6DCA" w15:done="0"/>
  <w15:commentEx w15:paraId="57E05AF2" w15:done="0"/>
  <w15:commentEx w15:paraId="4333DD8C" w15:done="0"/>
  <w15:commentEx w15:paraId="76EB3C23" w15:done="0"/>
  <w15:commentEx w15:paraId="20E69A5F" w15:done="0"/>
  <w15:commentEx w15:paraId="1DAF9FD3" w15:done="0"/>
  <w15:commentEx w15:paraId="599F9DC2" w15:done="0"/>
  <w15:commentEx w15:paraId="53490FAA" w15:done="0"/>
  <w15:commentEx w15:paraId="6EDBE02F" w15:done="0"/>
  <w15:commentEx w15:paraId="6A2145AA" w15:done="0"/>
  <w15:commentEx w15:paraId="4E1BD3FA" w15:done="0"/>
  <w15:commentEx w15:paraId="3F68A604" w15:done="0"/>
  <w15:commentEx w15:paraId="7DB04E67" w15:done="0"/>
  <w15:commentEx w15:paraId="37975ADA"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0E8E0F" w14:textId="77777777" w:rsidR="004F7096" w:rsidRDefault="004F7096">
      <w:r>
        <w:separator/>
      </w:r>
    </w:p>
  </w:endnote>
  <w:endnote w:type="continuationSeparator" w:id="0">
    <w:p w14:paraId="6390B272" w14:textId="77777777" w:rsidR="004F7096" w:rsidRDefault="004F70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A7C728" w14:textId="34ADEEB6" w:rsidR="007C7DBC" w:rsidRDefault="007C7DBC" w:rsidP="00C00B3C">
    <w:pPr>
      <w:pStyle w:val="llb"/>
    </w:pPr>
    <w:r>
      <w:rPr>
        <w:rStyle w:val="Oldalszm"/>
      </w:rPr>
      <w:tab/>
    </w:r>
    <w:r>
      <w:rPr>
        <w:rStyle w:val="Oldalszm"/>
      </w:rPr>
      <w:fldChar w:fldCharType="begin"/>
    </w:r>
    <w:r>
      <w:rPr>
        <w:rStyle w:val="Oldalszm"/>
      </w:rPr>
      <w:instrText xml:space="preserve"> PAGE </w:instrText>
    </w:r>
    <w:r>
      <w:rPr>
        <w:rStyle w:val="Oldalszm"/>
      </w:rPr>
      <w:fldChar w:fldCharType="separate"/>
    </w:r>
    <w:r w:rsidR="00CA14F1">
      <w:rPr>
        <w:rStyle w:val="Oldalszm"/>
        <w:noProof/>
      </w:rPr>
      <w:t>53</w:t>
    </w:r>
    <w:r>
      <w:rPr>
        <w:rStyle w:val="Oldalszm"/>
      </w:rPr>
      <w:fldChar w:fldCharType="end"/>
    </w:r>
  </w:p>
  <w:p w14:paraId="4C1D5C03" w14:textId="77777777" w:rsidR="007C7DBC" w:rsidRDefault="007C7DBC"/>
  <w:p w14:paraId="0646A52A" w14:textId="77777777" w:rsidR="007C7DBC" w:rsidRDefault="007C7DBC"/>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C4172C" w14:textId="77777777" w:rsidR="004F7096" w:rsidRDefault="004F7096">
      <w:r>
        <w:separator/>
      </w:r>
    </w:p>
  </w:footnote>
  <w:footnote w:type="continuationSeparator" w:id="0">
    <w:p w14:paraId="7365D92F" w14:textId="77777777" w:rsidR="004F7096" w:rsidRDefault="004F709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F6DC4B" w14:textId="77777777" w:rsidR="007C7DBC" w:rsidRDefault="007C7DBC"/>
  <w:p w14:paraId="2C6DFBBE" w14:textId="77777777" w:rsidR="007C7DBC" w:rsidRDefault="007C7DBC"/>
  <w:p w14:paraId="125F8157" w14:textId="77777777" w:rsidR="007C7DBC" w:rsidRDefault="007C7DBC"/>
  <w:p w14:paraId="058B44D8" w14:textId="77777777" w:rsidR="007C7DBC" w:rsidRDefault="007C7DBC"/>
  <w:p w14:paraId="42F5F53C" w14:textId="77777777" w:rsidR="007C7DBC" w:rsidRDefault="007C7DBC"/>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191E0AD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C05ACA9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158916E"/>
    <w:lvl w:ilvl="0">
      <w:start w:val="1"/>
      <w:numFmt w:val="decimal"/>
      <w:pStyle w:val="Szmozottlista3"/>
      <w:lvlText w:val="%1."/>
      <w:lvlJc w:val="left"/>
      <w:pPr>
        <w:tabs>
          <w:tab w:val="num" w:pos="926"/>
        </w:tabs>
        <w:ind w:left="926" w:hanging="360"/>
      </w:pPr>
    </w:lvl>
  </w:abstractNum>
  <w:abstractNum w:abstractNumId="3" w15:restartNumberingAfterBreak="0">
    <w:nsid w:val="FFFFFF7F"/>
    <w:multiLevelType w:val="singleLevel"/>
    <w:tmpl w:val="10A26E6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A1A0D7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604E8B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BD0205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200A4B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3EA0D3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F8E60F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55A0B8A"/>
    <w:multiLevelType w:val="hybridMultilevel"/>
    <w:tmpl w:val="0CBE5952"/>
    <w:lvl w:ilvl="0" w:tplc="E81C1620">
      <w:start w:val="2"/>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2" w15:restartNumberingAfterBreak="0">
    <w:nsid w:val="056B0E8D"/>
    <w:multiLevelType w:val="hybridMultilevel"/>
    <w:tmpl w:val="CE6206CE"/>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3" w15:restartNumberingAfterBreak="0">
    <w:nsid w:val="129F07A4"/>
    <w:multiLevelType w:val="hybridMultilevel"/>
    <w:tmpl w:val="C46255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3FD73B1"/>
    <w:multiLevelType w:val="hybridMultilevel"/>
    <w:tmpl w:val="5C0243EE"/>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15" w15:restartNumberingAfterBreak="0">
    <w:nsid w:val="15EE0508"/>
    <w:multiLevelType w:val="multilevel"/>
    <w:tmpl w:val="418E4214"/>
    <w:numStyleLink w:val="tmutatszmozottlista"/>
  </w:abstractNum>
  <w:abstractNum w:abstractNumId="16"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2900117D"/>
    <w:multiLevelType w:val="hybridMultilevel"/>
    <w:tmpl w:val="3DDCA656"/>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8" w15:restartNumberingAfterBreak="0">
    <w:nsid w:val="2FED54D7"/>
    <w:multiLevelType w:val="hybridMultilevel"/>
    <w:tmpl w:val="11461F9C"/>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9"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3BFC7703"/>
    <w:multiLevelType w:val="hybridMultilevel"/>
    <w:tmpl w:val="1748A7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652748B7"/>
    <w:multiLevelType w:val="hybridMultilevel"/>
    <w:tmpl w:val="EB6C336C"/>
    <w:lvl w:ilvl="0" w:tplc="120E2A02">
      <w:start w:val="1"/>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27"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799C3B84"/>
    <w:multiLevelType w:val="multilevel"/>
    <w:tmpl w:val="C3565810"/>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29"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10"/>
  </w:num>
  <w:num w:numId="2">
    <w:abstractNumId w:val="28"/>
  </w:num>
  <w:num w:numId="3">
    <w:abstractNumId w:val="16"/>
  </w:num>
  <w:num w:numId="4">
    <w:abstractNumId w:val="22"/>
  </w:num>
  <w:num w:numId="5">
    <w:abstractNumId w:val="24"/>
  </w:num>
  <w:num w:numId="6">
    <w:abstractNumId w:val="25"/>
  </w:num>
  <w:num w:numId="7">
    <w:abstractNumId w:val="19"/>
  </w:num>
  <w:num w:numId="8">
    <w:abstractNumId w:val="15"/>
  </w:num>
  <w:num w:numId="9">
    <w:abstractNumId w:val="20"/>
  </w:num>
  <w:num w:numId="10">
    <w:abstractNumId w:val="29"/>
  </w:num>
  <w:num w:numId="11">
    <w:abstractNumId w:val="21"/>
  </w:num>
  <w:num w:numId="12">
    <w:abstractNumId w:val="27"/>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1"/>
  </w:num>
  <w:num w:numId="24">
    <w:abstractNumId w:val="18"/>
  </w:num>
  <w:num w:numId="25">
    <w:abstractNumId w:val="12"/>
  </w:num>
  <w:num w:numId="26">
    <w:abstractNumId w:val="17"/>
  </w:num>
  <w:num w:numId="27">
    <w:abstractNumId w:val="26"/>
  </w:num>
  <w:num w:numId="28">
    <w:abstractNumId w:val="13"/>
  </w:num>
  <w:num w:numId="29">
    <w:abstractNumId w:val="23"/>
  </w:num>
  <w:num w:numId="30">
    <w:abstractNumId w:val="14"/>
  </w:num>
  <w:numIdMacAtCleanup w:val="12"/>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ergo">
    <w15:presenceInfo w15:providerId="None" w15:userId="Gergo"/>
  </w15:person>
  <w15:person w15:author="Bence Kővári">
    <w15:presenceInfo w15:providerId="Windows Live" w15:userId="5be86d7ee7dc6027"/>
  </w15:person>
  <w15:person w15:author="Bertalan Forstner">
    <w15:presenceInfo w15:providerId="Windows Live" w15:userId="dec322d864b6af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ttachedTemplate r:id="rId1"/>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revisionView w:markup="0"/>
  <w:trackRevisions/>
  <w:defaultTabStop w:val="720"/>
  <w:hyphenationZone w:val="425"/>
  <w:drawingGridHorizontalSpacing w:val="187"/>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0CAA"/>
    <w:rsid w:val="000009B5"/>
    <w:rsid w:val="000062F4"/>
    <w:rsid w:val="000106F7"/>
    <w:rsid w:val="0001192F"/>
    <w:rsid w:val="000216A4"/>
    <w:rsid w:val="00024E6D"/>
    <w:rsid w:val="00026F10"/>
    <w:rsid w:val="0003623B"/>
    <w:rsid w:val="00037235"/>
    <w:rsid w:val="00040F2A"/>
    <w:rsid w:val="00041FE0"/>
    <w:rsid w:val="00042FF7"/>
    <w:rsid w:val="00046829"/>
    <w:rsid w:val="0005293E"/>
    <w:rsid w:val="00052E4B"/>
    <w:rsid w:val="000533CC"/>
    <w:rsid w:val="000819E9"/>
    <w:rsid w:val="000A0921"/>
    <w:rsid w:val="000A1B97"/>
    <w:rsid w:val="000A3B32"/>
    <w:rsid w:val="000A6A59"/>
    <w:rsid w:val="000A6B4A"/>
    <w:rsid w:val="000A6F3A"/>
    <w:rsid w:val="000A7483"/>
    <w:rsid w:val="000A763C"/>
    <w:rsid w:val="000B3872"/>
    <w:rsid w:val="000B397D"/>
    <w:rsid w:val="000B53E0"/>
    <w:rsid w:val="000D2C8F"/>
    <w:rsid w:val="000D40A5"/>
    <w:rsid w:val="000D6E25"/>
    <w:rsid w:val="000F3EA7"/>
    <w:rsid w:val="000F4BAD"/>
    <w:rsid w:val="000F7994"/>
    <w:rsid w:val="001049A8"/>
    <w:rsid w:val="00110EE3"/>
    <w:rsid w:val="00111100"/>
    <w:rsid w:val="00113527"/>
    <w:rsid w:val="00114822"/>
    <w:rsid w:val="00115981"/>
    <w:rsid w:val="001212F7"/>
    <w:rsid w:val="00126079"/>
    <w:rsid w:val="00126B57"/>
    <w:rsid w:val="001413C4"/>
    <w:rsid w:val="00142DB8"/>
    <w:rsid w:val="00143E34"/>
    <w:rsid w:val="00147289"/>
    <w:rsid w:val="001522F2"/>
    <w:rsid w:val="00152315"/>
    <w:rsid w:val="0015358B"/>
    <w:rsid w:val="00153800"/>
    <w:rsid w:val="0016469C"/>
    <w:rsid w:val="00171054"/>
    <w:rsid w:val="00171D48"/>
    <w:rsid w:val="00181866"/>
    <w:rsid w:val="0018502D"/>
    <w:rsid w:val="00193B77"/>
    <w:rsid w:val="001A57BC"/>
    <w:rsid w:val="001A64E2"/>
    <w:rsid w:val="001B3741"/>
    <w:rsid w:val="001C565A"/>
    <w:rsid w:val="001D17D9"/>
    <w:rsid w:val="001D4793"/>
    <w:rsid w:val="001E67E1"/>
    <w:rsid w:val="001F0C1D"/>
    <w:rsid w:val="001F0F28"/>
    <w:rsid w:val="001F772C"/>
    <w:rsid w:val="00203E00"/>
    <w:rsid w:val="00206EF9"/>
    <w:rsid w:val="002102C3"/>
    <w:rsid w:val="00211C9F"/>
    <w:rsid w:val="00224E0E"/>
    <w:rsid w:val="00225F65"/>
    <w:rsid w:val="00227347"/>
    <w:rsid w:val="00227E33"/>
    <w:rsid w:val="00240440"/>
    <w:rsid w:val="0025199C"/>
    <w:rsid w:val="00262A3A"/>
    <w:rsid w:val="00265C08"/>
    <w:rsid w:val="00267677"/>
    <w:rsid w:val="00271375"/>
    <w:rsid w:val="0027240E"/>
    <w:rsid w:val="002734EE"/>
    <w:rsid w:val="002841F9"/>
    <w:rsid w:val="00291078"/>
    <w:rsid w:val="00292519"/>
    <w:rsid w:val="002A2A0A"/>
    <w:rsid w:val="002A3F87"/>
    <w:rsid w:val="002A7339"/>
    <w:rsid w:val="002B5C91"/>
    <w:rsid w:val="002B6D6D"/>
    <w:rsid w:val="002B6E5B"/>
    <w:rsid w:val="002B7052"/>
    <w:rsid w:val="002C015F"/>
    <w:rsid w:val="002C05D4"/>
    <w:rsid w:val="002C3031"/>
    <w:rsid w:val="002C38A6"/>
    <w:rsid w:val="002C47DE"/>
    <w:rsid w:val="002C7692"/>
    <w:rsid w:val="002D0621"/>
    <w:rsid w:val="002D12F6"/>
    <w:rsid w:val="002D2C06"/>
    <w:rsid w:val="002D342E"/>
    <w:rsid w:val="002D5231"/>
    <w:rsid w:val="002D6602"/>
    <w:rsid w:val="002D6BCD"/>
    <w:rsid w:val="002D7DA9"/>
    <w:rsid w:val="002E1D2A"/>
    <w:rsid w:val="002F1C15"/>
    <w:rsid w:val="002F5260"/>
    <w:rsid w:val="002F586F"/>
    <w:rsid w:val="002F66E9"/>
    <w:rsid w:val="002F6C7A"/>
    <w:rsid w:val="002F6E80"/>
    <w:rsid w:val="00300EEA"/>
    <w:rsid w:val="00301448"/>
    <w:rsid w:val="00302BB3"/>
    <w:rsid w:val="0030386C"/>
    <w:rsid w:val="00305E08"/>
    <w:rsid w:val="0031179C"/>
    <w:rsid w:val="00313013"/>
    <w:rsid w:val="0031356E"/>
    <w:rsid w:val="00322B88"/>
    <w:rsid w:val="00332B62"/>
    <w:rsid w:val="003355B9"/>
    <w:rsid w:val="00336803"/>
    <w:rsid w:val="003405CD"/>
    <w:rsid w:val="0034280E"/>
    <w:rsid w:val="00347EAB"/>
    <w:rsid w:val="00350AEC"/>
    <w:rsid w:val="00354AA1"/>
    <w:rsid w:val="00355204"/>
    <w:rsid w:val="0035731E"/>
    <w:rsid w:val="00362F2C"/>
    <w:rsid w:val="0036698D"/>
    <w:rsid w:val="0037381F"/>
    <w:rsid w:val="003814E4"/>
    <w:rsid w:val="00384F14"/>
    <w:rsid w:val="0038515D"/>
    <w:rsid w:val="0039238A"/>
    <w:rsid w:val="003A022B"/>
    <w:rsid w:val="003A1CA4"/>
    <w:rsid w:val="003A2E5E"/>
    <w:rsid w:val="003A31EB"/>
    <w:rsid w:val="003A4A55"/>
    <w:rsid w:val="003A4CDB"/>
    <w:rsid w:val="003A533A"/>
    <w:rsid w:val="003A54C8"/>
    <w:rsid w:val="003A7466"/>
    <w:rsid w:val="003B2564"/>
    <w:rsid w:val="003B76B4"/>
    <w:rsid w:val="003B76C6"/>
    <w:rsid w:val="003B77D0"/>
    <w:rsid w:val="003C4AB8"/>
    <w:rsid w:val="003D0A1D"/>
    <w:rsid w:val="003D34E6"/>
    <w:rsid w:val="003E2ECB"/>
    <w:rsid w:val="003E70B1"/>
    <w:rsid w:val="003F22EA"/>
    <w:rsid w:val="003F394F"/>
    <w:rsid w:val="003F5425"/>
    <w:rsid w:val="003F7841"/>
    <w:rsid w:val="00406A04"/>
    <w:rsid w:val="00410924"/>
    <w:rsid w:val="00410FA8"/>
    <w:rsid w:val="00414799"/>
    <w:rsid w:val="00414AC5"/>
    <w:rsid w:val="0043678A"/>
    <w:rsid w:val="00441FE9"/>
    <w:rsid w:val="004441E0"/>
    <w:rsid w:val="00444FC8"/>
    <w:rsid w:val="00463BC0"/>
    <w:rsid w:val="00471796"/>
    <w:rsid w:val="0048395A"/>
    <w:rsid w:val="004851C7"/>
    <w:rsid w:val="0048523A"/>
    <w:rsid w:val="00487E9F"/>
    <w:rsid w:val="004907F8"/>
    <w:rsid w:val="00491D1C"/>
    <w:rsid w:val="004958FF"/>
    <w:rsid w:val="004963E5"/>
    <w:rsid w:val="004A08E4"/>
    <w:rsid w:val="004A2FE2"/>
    <w:rsid w:val="004A5D1F"/>
    <w:rsid w:val="004B7504"/>
    <w:rsid w:val="004C44D2"/>
    <w:rsid w:val="004D0C18"/>
    <w:rsid w:val="004D6779"/>
    <w:rsid w:val="004F1496"/>
    <w:rsid w:val="004F15D0"/>
    <w:rsid w:val="004F5B39"/>
    <w:rsid w:val="004F7096"/>
    <w:rsid w:val="004F71B6"/>
    <w:rsid w:val="00502632"/>
    <w:rsid w:val="00502A30"/>
    <w:rsid w:val="00506A5D"/>
    <w:rsid w:val="0051535D"/>
    <w:rsid w:val="005155DC"/>
    <w:rsid w:val="00520D63"/>
    <w:rsid w:val="005213CF"/>
    <w:rsid w:val="00523F8A"/>
    <w:rsid w:val="005261E5"/>
    <w:rsid w:val="00526A1B"/>
    <w:rsid w:val="005334AD"/>
    <w:rsid w:val="0054131B"/>
    <w:rsid w:val="00541483"/>
    <w:rsid w:val="00544E39"/>
    <w:rsid w:val="00545AF0"/>
    <w:rsid w:val="00550140"/>
    <w:rsid w:val="005524FC"/>
    <w:rsid w:val="005562E2"/>
    <w:rsid w:val="005565AC"/>
    <w:rsid w:val="00562931"/>
    <w:rsid w:val="00563C3F"/>
    <w:rsid w:val="00570D18"/>
    <w:rsid w:val="00573CA2"/>
    <w:rsid w:val="00576495"/>
    <w:rsid w:val="00577464"/>
    <w:rsid w:val="00594117"/>
    <w:rsid w:val="005A013E"/>
    <w:rsid w:val="005A45E5"/>
    <w:rsid w:val="005B0297"/>
    <w:rsid w:val="005B43C8"/>
    <w:rsid w:val="005B4746"/>
    <w:rsid w:val="005B77A2"/>
    <w:rsid w:val="005B7F02"/>
    <w:rsid w:val="005C790C"/>
    <w:rsid w:val="005D3443"/>
    <w:rsid w:val="005D4D52"/>
    <w:rsid w:val="005E01E0"/>
    <w:rsid w:val="005E2355"/>
    <w:rsid w:val="005F6EF4"/>
    <w:rsid w:val="006007F2"/>
    <w:rsid w:val="006034C7"/>
    <w:rsid w:val="00605351"/>
    <w:rsid w:val="0060568E"/>
    <w:rsid w:val="006075D1"/>
    <w:rsid w:val="00612B9D"/>
    <w:rsid w:val="00620DEF"/>
    <w:rsid w:val="0062185B"/>
    <w:rsid w:val="00621C92"/>
    <w:rsid w:val="006232ED"/>
    <w:rsid w:val="006270AF"/>
    <w:rsid w:val="00630A92"/>
    <w:rsid w:val="00630B92"/>
    <w:rsid w:val="0063184F"/>
    <w:rsid w:val="0063585C"/>
    <w:rsid w:val="00635E2B"/>
    <w:rsid w:val="00641018"/>
    <w:rsid w:val="00641885"/>
    <w:rsid w:val="0064238E"/>
    <w:rsid w:val="0064438B"/>
    <w:rsid w:val="006459E6"/>
    <w:rsid w:val="00650C7C"/>
    <w:rsid w:val="0065455C"/>
    <w:rsid w:val="0066145D"/>
    <w:rsid w:val="0066153A"/>
    <w:rsid w:val="00664AE8"/>
    <w:rsid w:val="006654A7"/>
    <w:rsid w:val="00665CD5"/>
    <w:rsid w:val="00670E81"/>
    <w:rsid w:val="006725AD"/>
    <w:rsid w:val="00675008"/>
    <w:rsid w:val="00675281"/>
    <w:rsid w:val="00677D06"/>
    <w:rsid w:val="00680114"/>
    <w:rsid w:val="00681E99"/>
    <w:rsid w:val="006822F3"/>
    <w:rsid w:val="00682903"/>
    <w:rsid w:val="00692605"/>
    <w:rsid w:val="00693E7D"/>
    <w:rsid w:val="00694054"/>
    <w:rsid w:val="0069672B"/>
    <w:rsid w:val="006A03F6"/>
    <w:rsid w:val="006A1B7F"/>
    <w:rsid w:val="006B6BD6"/>
    <w:rsid w:val="006C1187"/>
    <w:rsid w:val="006C5C48"/>
    <w:rsid w:val="006C73F9"/>
    <w:rsid w:val="006D151E"/>
    <w:rsid w:val="006D338C"/>
    <w:rsid w:val="006D58D3"/>
    <w:rsid w:val="006D684C"/>
    <w:rsid w:val="006D716A"/>
    <w:rsid w:val="006E1712"/>
    <w:rsid w:val="006E3115"/>
    <w:rsid w:val="006E4E19"/>
    <w:rsid w:val="006E6806"/>
    <w:rsid w:val="006F41F6"/>
    <w:rsid w:val="006F512E"/>
    <w:rsid w:val="006F6356"/>
    <w:rsid w:val="00700312"/>
    <w:rsid w:val="00700E3A"/>
    <w:rsid w:val="007015A0"/>
    <w:rsid w:val="00702450"/>
    <w:rsid w:val="00706025"/>
    <w:rsid w:val="007079E6"/>
    <w:rsid w:val="00716744"/>
    <w:rsid w:val="00723A70"/>
    <w:rsid w:val="00724A85"/>
    <w:rsid w:val="00726D3F"/>
    <w:rsid w:val="0072730A"/>
    <w:rsid w:val="0072774A"/>
    <w:rsid w:val="00730B3C"/>
    <w:rsid w:val="0073157E"/>
    <w:rsid w:val="00736D68"/>
    <w:rsid w:val="00751428"/>
    <w:rsid w:val="00756B99"/>
    <w:rsid w:val="00756D62"/>
    <w:rsid w:val="00764705"/>
    <w:rsid w:val="007721F3"/>
    <w:rsid w:val="00773D20"/>
    <w:rsid w:val="0077513B"/>
    <w:rsid w:val="00786F47"/>
    <w:rsid w:val="00793BBC"/>
    <w:rsid w:val="00794318"/>
    <w:rsid w:val="00794403"/>
    <w:rsid w:val="0079528D"/>
    <w:rsid w:val="007A12A0"/>
    <w:rsid w:val="007A5167"/>
    <w:rsid w:val="007B03E6"/>
    <w:rsid w:val="007B0A01"/>
    <w:rsid w:val="007B243E"/>
    <w:rsid w:val="007B5CF7"/>
    <w:rsid w:val="007B7868"/>
    <w:rsid w:val="007C0459"/>
    <w:rsid w:val="007C2F7A"/>
    <w:rsid w:val="007C75D5"/>
    <w:rsid w:val="007C7DBC"/>
    <w:rsid w:val="007D3F19"/>
    <w:rsid w:val="007E2EB8"/>
    <w:rsid w:val="007E3A3E"/>
    <w:rsid w:val="007E3BC0"/>
    <w:rsid w:val="007E5CFD"/>
    <w:rsid w:val="007F039A"/>
    <w:rsid w:val="007F1387"/>
    <w:rsid w:val="007F2A15"/>
    <w:rsid w:val="008079AA"/>
    <w:rsid w:val="008123A8"/>
    <w:rsid w:val="00816BCB"/>
    <w:rsid w:val="00821C06"/>
    <w:rsid w:val="0082323D"/>
    <w:rsid w:val="00831B04"/>
    <w:rsid w:val="008331A5"/>
    <w:rsid w:val="00836AA3"/>
    <w:rsid w:val="00840A8E"/>
    <w:rsid w:val="00843159"/>
    <w:rsid w:val="00847000"/>
    <w:rsid w:val="008477AF"/>
    <w:rsid w:val="00852379"/>
    <w:rsid w:val="00854BDC"/>
    <w:rsid w:val="00860CD9"/>
    <w:rsid w:val="0086352E"/>
    <w:rsid w:val="00866284"/>
    <w:rsid w:val="00873291"/>
    <w:rsid w:val="00875E3A"/>
    <w:rsid w:val="008768DD"/>
    <w:rsid w:val="00877820"/>
    <w:rsid w:val="008778D5"/>
    <w:rsid w:val="008822B2"/>
    <w:rsid w:val="00882C7A"/>
    <w:rsid w:val="00883E1A"/>
    <w:rsid w:val="00885017"/>
    <w:rsid w:val="008852C3"/>
    <w:rsid w:val="0088569A"/>
    <w:rsid w:val="0088656F"/>
    <w:rsid w:val="0088772B"/>
    <w:rsid w:val="00887B2E"/>
    <w:rsid w:val="0089471D"/>
    <w:rsid w:val="0089533D"/>
    <w:rsid w:val="008958D5"/>
    <w:rsid w:val="00896440"/>
    <w:rsid w:val="008A3762"/>
    <w:rsid w:val="008A7F86"/>
    <w:rsid w:val="008B0598"/>
    <w:rsid w:val="008B61A5"/>
    <w:rsid w:val="008B7E99"/>
    <w:rsid w:val="008C01D9"/>
    <w:rsid w:val="008C5682"/>
    <w:rsid w:val="008D0BF3"/>
    <w:rsid w:val="008E3239"/>
    <w:rsid w:val="008E7228"/>
    <w:rsid w:val="00904729"/>
    <w:rsid w:val="0090541F"/>
    <w:rsid w:val="00910DEA"/>
    <w:rsid w:val="00936FBB"/>
    <w:rsid w:val="00940CB1"/>
    <w:rsid w:val="0094145A"/>
    <w:rsid w:val="00941BA0"/>
    <w:rsid w:val="009432F7"/>
    <w:rsid w:val="00945094"/>
    <w:rsid w:val="00961EAD"/>
    <w:rsid w:val="009654DF"/>
    <w:rsid w:val="009667F6"/>
    <w:rsid w:val="00966F0D"/>
    <w:rsid w:val="00976B1B"/>
    <w:rsid w:val="0098139D"/>
    <w:rsid w:val="0098449D"/>
    <w:rsid w:val="0098532E"/>
    <w:rsid w:val="00990398"/>
    <w:rsid w:val="0099390E"/>
    <w:rsid w:val="009A0561"/>
    <w:rsid w:val="009A248A"/>
    <w:rsid w:val="009A4346"/>
    <w:rsid w:val="009B0F39"/>
    <w:rsid w:val="009B1AB8"/>
    <w:rsid w:val="009B2E41"/>
    <w:rsid w:val="009B2EED"/>
    <w:rsid w:val="009B48C6"/>
    <w:rsid w:val="009B61EE"/>
    <w:rsid w:val="009B6E60"/>
    <w:rsid w:val="009B78B2"/>
    <w:rsid w:val="009C1C93"/>
    <w:rsid w:val="009C437E"/>
    <w:rsid w:val="009C6D07"/>
    <w:rsid w:val="009C7251"/>
    <w:rsid w:val="009D0B19"/>
    <w:rsid w:val="009D2FD8"/>
    <w:rsid w:val="009D6695"/>
    <w:rsid w:val="009E3C4A"/>
    <w:rsid w:val="00A0030F"/>
    <w:rsid w:val="00A01D33"/>
    <w:rsid w:val="00A04B39"/>
    <w:rsid w:val="00A05512"/>
    <w:rsid w:val="00A076B8"/>
    <w:rsid w:val="00A14B8F"/>
    <w:rsid w:val="00A172E8"/>
    <w:rsid w:val="00A21990"/>
    <w:rsid w:val="00A22673"/>
    <w:rsid w:val="00A34DC4"/>
    <w:rsid w:val="00A35982"/>
    <w:rsid w:val="00A37929"/>
    <w:rsid w:val="00A4536D"/>
    <w:rsid w:val="00A56FEE"/>
    <w:rsid w:val="00A63A07"/>
    <w:rsid w:val="00A661A9"/>
    <w:rsid w:val="00A7215F"/>
    <w:rsid w:val="00A83A71"/>
    <w:rsid w:val="00A83CA8"/>
    <w:rsid w:val="00A9564A"/>
    <w:rsid w:val="00A9757F"/>
    <w:rsid w:val="00AA413E"/>
    <w:rsid w:val="00AB511F"/>
    <w:rsid w:val="00AC1265"/>
    <w:rsid w:val="00AD1BEA"/>
    <w:rsid w:val="00AD4134"/>
    <w:rsid w:val="00AE05C4"/>
    <w:rsid w:val="00AE2B3C"/>
    <w:rsid w:val="00AE621E"/>
    <w:rsid w:val="00B00AC6"/>
    <w:rsid w:val="00B00F77"/>
    <w:rsid w:val="00B124E6"/>
    <w:rsid w:val="00B13FD0"/>
    <w:rsid w:val="00B2023F"/>
    <w:rsid w:val="00B23F7E"/>
    <w:rsid w:val="00B2590C"/>
    <w:rsid w:val="00B32E42"/>
    <w:rsid w:val="00B33261"/>
    <w:rsid w:val="00B35655"/>
    <w:rsid w:val="00B40F34"/>
    <w:rsid w:val="00B4104A"/>
    <w:rsid w:val="00B50CAA"/>
    <w:rsid w:val="00B512B7"/>
    <w:rsid w:val="00B54F1F"/>
    <w:rsid w:val="00B63DFB"/>
    <w:rsid w:val="00B66E66"/>
    <w:rsid w:val="00B67130"/>
    <w:rsid w:val="00B73653"/>
    <w:rsid w:val="00B7457E"/>
    <w:rsid w:val="00B76E76"/>
    <w:rsid w:val="00B85F3F"/>
    <w:rsid w:val="00B96880"/>
    <w:rsid w:val="00B96988"/>
    <w:rsid w:val="00BA5A05"/>
    <w:rsid w:val="00BA5C56"/>
    <w:rsid w:val="00BA60FC"/>
    <w:rsid w:val="00BB4CEA"/>
    <w:rsid w:val="00BB7297"/>
    <w:rsid w:val="00BB7912"/>
    <w:rsid w:val="00BD0D2A"/>
    <w:rsid w:val="00BD24FB"/>
    <w:rsid w:val="00BD346E"/>
    <w:rsid w:val="00BD49E0"/>
    <w:rsid w:val="00BF23EE"/>
    <w:rsid w:val="00BF74EC"/>
    <w:rsid w:val="00C00B3C"/>
    <w:rsid w:val="00C0507E"/>
    <w:rsid w:val="00C12D2B"/>
    <w:rsid w:val="00C13833"/>
    <w:rsid w:val="00C14492"/>
    <w:rsid w:val="00C170B8"/>
    <w:rsid w:val="00C230E4"/>
    <w:rsid w:val="00C24158"/>
    <w:rsid w:val="00C25D0B"/>
    <w:rsid w:val="00C2686E"/>
    <w:rsid w:val="00C26F96"/>
    <w:rsid w:val="00C31260"/>
    <w:rsid w:val="00C3570B"/>
    <w:rsid w:val="00C37ADF"/>
    <w:rsid w:val="00C44CFA"/>
    <w:rsid w:val="00C524D2"/>
    <w:rsid w:val="00C53F92"/>
    <w:rsid w:val="00C541CF"/>
    <w:rsid w:val="00C60397"/>
    <w:rsid w:val="00C6244A"/>
    <w:rsid w:val="00C6712B"/>
    <w:rsid w:val="00C71BFB"/>
    <w:rsid w:val="00C73DEE"/>
    <w:rsid w:val="00C804C2"/>
    <w:rsid w:val="00C810B4"/>
    <w:rsid w:val="00C94815"/>
    <w:rsid w:val="00C96DDF"/>
    <w:rsid w:val="00C97DCE"/>
    <w:rsid w:val="00CA14F1"/>
    <w:rsid w:val="00CA65B3"/>
    <w:rsid w:val="00CA749A"/>
    <w:rsid w:val="00CB6C7B"/>
    <w:rsid w:val="00CB7652"/>
    <w:rsid w:val="00CC0774"/>
    <w:rsid w:val="00CC2118"/>
    <w:rsid w:val="00CC363A"/>
    <w:rsid w:val="00CF21B1"/>
    <w:rsid w:val="00CF4E29"/>
    <w:rsid w:val="00CF516F"/>
    <w:rsid w:val="00D01118"/>
    <w:rsid w:val="00D07335"/>
    <w:rsid w:val="00D111CD"/>
    <w:rsid w:val="00D1632F"/>
    <w:rsid w:val="00D16665"/>
    <w:rsid w:val="00D205B0"/>
    <w:rsid w:val="00D22A57"/>
    <w:rsid w:val="00D22B3E"/>
    <w:rsid w:val="00D23097"/>
    <w:rsid w:val="00D237EE"/>
    <w:rsid w:val="00D23BFC"/>
    <w:rsid w:val="00D268C5"/>
    <w:rsid w:val="00D30AEF"/>
    <w:rsid w:val="00D32C8F"/>
    <w:rsid w:val="00D33B7B"/>
    <w:rsid w:val="00D37EC8"/>
    <w:rsid w:val="00D405E8"/>
    <w:rsid w:val="00D429F2"/>
    <w:rsid w:val="00D4528B"/>
    <w:rsid w:val="00D47E8D"/>
    <w:rsid w:val="00D53C1F"/>
    <w:rsid w:val="00D53F5A"/>
    <w:rsid w:val="00D602DA"/>
    <w:rsid w:val="00D64AD7"/>
    <w:rsid w:val="00D65EDA"/>
    <w:rsid w:val="00D66B0B"/>
    <w:rsid w:val="00D76C6B"/>
    <w:rsid w:val="00D80C4A"/>
    <w:rsid w:val="00D81927"/>
    <w:rsid w:val="00D82885"/>
    <w:rsid w:val="00D853FC"/>
    <w:rsid w:val="00D872E6"/>
    <w:rsid w:val="00D87AD7"/>
    <w:rsid w:val="00D9525C"/>
    <w:rsid w:val="00D95E2C"/>
    <w:rsid w:val="00DA1AF0"/>
    <w:rsid w:val="00DA2113"/>
    <w:rsid w:val="00DB6213"/>
    <w:rsid w:val="00DB7CF7"/>
    <w:rsid w:val="00DC08A8"/>
    <w:rsid w:val="00DC1B56"/>
    <w:rsid w:val="00DC4678"/>
    <w:rsid w:val="00DD6A58"/>
    <w:rsid w:val="00DE0499"/>
    <w:rsid w:val="00DE3B67"/>
    <w:rsid w:val="00DE3D5E"/>
    <w:rsid w:val="00DF1FC7"/>
    <w:rsid w:val="00DF5905"/>
    <w:rsid w:val="00E03AC2"/>
    <w:rsid w:val="00E06CE2"/>
    <w:rsid w:val="00E07532"/>
    <w:rsid w:val="00E07EE4"/>
    <w:rsid w:val="00E114EE"/>
    <w:rsid w:val="00E13AE0"/>
    <w:rsid w:val="00E20536"/>
    <w:rsid w:val="00E226F3"/>
    <w:rsid w:val="00E27F41"/>
    <w:rsid w:val="00E360CD"/>
    <w:rsid w:val="00E42F0D"/>
    <w:rsid w:val="00E57506"/>
    <w:rsid w:val="00E614EE"/>
    <w:rsid w:val="00E70BE0"/>
    <w:rsid w:val="00E821B2"/>
    <w:rsid w:val="00E8385C"/>
    <w:rsid w:val="00E86A0C"/>
    <w:rsid w:val="00E90C81"/>
    <w:rsid w:val="00E92516"/>
    <w:rsid w:val="00EA3076"/>
    <w:rsid w:val="00EA3F8B"/>
    <w:rsid w:val="00EB1182"/>
    <w:rsid w:val="00EB1946"/>
    <w:rsid w:val="00EB1B42"/>
    <w:rsid w:val="00EC5766"/>
    <w:rsid w:val="00EC6B52"/>
    <w:rsid w:val="00EC716D"/>
    <w:rsid w:val="00EE1A1F"/>
    <w:rsid w:val="00EE2264"/>
    <w:rsid w:val="00EF3400"/>
    <w:rsid w:val="00EF5263"/>
    <w:rsid w:val="00F01BE8"/>
    <w:rsid w:val="00F02F95"/>
    <w:rsid w:val="00F04973"/>
    <w:rsid w:val="00F04ACD"/>
    <w:rsid w:val="00F050F9"/>
    <w:rsid w:val="00F15277"/>
    <w:rsid w:val="00F23D33"/>
    <w:rsid w:val="00F24B2D"/>
    <w:rsid w:val="00F36E36"/>
    <w:rsid w:val="00F42F9B"/>
    <w:rsid w:val="00F461CD"/>
    <w:rsid w:val="00F50151"/>
    <w:rsid w:val="00F62961"/>
    <w:rsid w:val="00F71781"/>
    <w:rsid w:val="00F736DA"/>
    <w:rsid w:val="00F75CD5"/>
    <w:rsid w:val="00F76C3E"/>
    <w:rsid w:val="00F801EF"/>
    <w:rsid w:val="00F86E2F"/>
    <w:rsid w:val="00F96985"/>
    <w:rsid w:val="00F96D8A"/>
    <w:rsid w:val="00FA62F9"/>
    <w:rsid w:val="00FB2D9D"/>
    <w:rsid w:val="00FB3074"/>
    <w:rsid w:val="00FB3DD4"/>
    <w:rsid w:val="00FB42D7"/>
    <w:rsid w:val="00FC0984"/>
    <w:rsid w:val="00FC4276"/>
    <w:rsid w:val="00FC47E4"/>
    <w:rsid w:val="00FC6301"/>
    <w:rsid w:val="00FD475A"/>
    <w:rsid w:val="00FD6010"/>
    <w:rsid w:val="00FD761D"/>
    <w:rsid w:val="00FE0111"/>
    <w:rsid w:val="00FE0EDB"/>
    <w:rsid w:val="00FE3ED4"/>
    <w:rsid w:val="00FF226C"/>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504870"/>
  <w15:chartTrackingRefBased/>
  <w15:docId w15:val="{1726E71D-6AB8-4DA2-96B1-D1BEE5CDF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HTML Preformatted" w:semiHidden="1" w:uiPriority="99"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0A6B4A"/>
    <w:pPr>
      <w:spacing w:after="120" w:line="360" w:lineRule="auto"/>
      <w:ind w:firstLine="720"/>
      <w:jc w:val="both"/>
    </w:pPr>
    <w:rPr>
      <w:sz w:val="24"/>
      <w:szCs w:val="24"/>
      <w:lang w:eastAsia="en-US"/>
    </w:rPr>
  </w:style>
  <w:style w:type="paragraph" w:styleId="Cmsor1">
    <w:name w:val="heading 1"/>
    <w:basedOn w:val="Norml"/>
    <w:next w:val="Norml"/>
    <w:link w:val="Cmsor1Char"/>
    <w:autoRedefine/>
    <w:uiPriority w:val="9"/>
    <w:qFormat/>
    <w:pPr>
      <w:keepNext/>
      <w:pageBreakBefore/>
      <w:numPr>
        <w:numId w:val="2"/>
      </w:numPr>
      <w:spacing w:before="360" w:after="480"/>
      <w:outlineLvl w:val="0"/>
    </w:pPr>
    <w:rPr>
      <w:rFonts w:cs="Arial"/>
      <w:b/>
      <w:bCs/>
      <w:kern w:val="32"/>
      <w:sz w:val="36"/>
      <w:szCs w:val="32"/>
    </w:rPr>
  </w:style>
  <w:style w:type="paragraph" w:styleId="Cmsor2">
    <w:name w:val="heading 2"/>
    <w:basedOn w:val="Norml"/>
    <w:next w:val="Norml"/>
    <w:autoRedefine/>
    <w:qFormat/>
    <w:pPr>
      <w:keepNext/>
      <w:numPr>
        <w:ilvl w:val="1"/>
        <w:numId w:val="2"/>
      </w:numPr>
      <w:spacing w:before="240" w:after="60"/>
      <w:outlineLvl w:val="1"/>
    </w:pPr>
    <w:rPr>
      <w:rFonts w:cs="Arial"/>
      <w:b/>
      <w:bCs/>
      <w:iCs/>
      <w:sz w:val="32"/>
      <w:szCs w:val="28"/>
    </w:rPr>
  </w:style>
  <w:style w:type="paragraph" w:styleId="Cmsor3">
    <w:name w:val="heading 3"/>
    <w:basedOn w:val="Norml"/>
    <w:next w:val="Norml"/>
    <w:autoRedefine/>
    <w:qFormat/>
    <w:pPr>
      <w:keepNext/>
      <w:numPr>
        <w:ilvl w:val="2"/>
        <w:numId w:val="2"/>
      </w:numPr>
      <w:spacing w:before="240" w:after="60"/>
      <w:outlineLvl w:val="2"/>
    </w:pPr>
    <w:rPr>
      <w:rFonts w:cs="Arial"/>
      <w:b/>
      <w:bCs/>
      <w:sz w:val="28"/>
      <w:szCs w:val="26"/>
    </w:rPr>
  </w:style>
  <w:style w:type="paragraph" w:styleId="Cmsor4">
    <w:name w:val="heading 4"/>
    <w:basedOn w:val="Norml"/>
    <w:next w:val="Norml"/>
    <w:autoRedefine/>
    <w:qFormat/>
    <w:pPr>
      <w:keepNext/>
      <w:numPr>
        <w:ilvl w:val="3"/>
        <w:numId w:val="2"/>
      </w:numPr>
      <w:spacing w:before="240" w:after="60"/>
      <w:outlineLvl w:val="3"/>
    </w:pPr>
    <w:rPr>
      <w:b/>
      <w:bCs/>
      <w:szCs w:val="28"/>
    </w:rPr>
  </w:style>
  <w:style w:type="paragraph" w:styleId="Cmsor5">
    <w:name w:val="heading 5"/>
    <w:basedOn w:val="Norml"/>
    <w:next w:val="Norml"/>
    <w:pPr>
      <w:numPr>
        <w:ilvl w:val="4"/>
        <w:numId w:val="2"/>
      </w:numPr>
      <w:spacing w:before="240" w:after="60"/>
      <w:outlineLvl w:val="4"/>
    </w:pPr>
    <w:rPr>
      <w:b/>
      <w:bCs/>
      <w:i/>
      <w:iCs/>
      <w:sz w:val="26"/>
      <w:szCs w:val="26"/>
    </w:rPr>
  </w:style>
  <w:style w:type="paragraph" w:styleId="Cmsor6">
    <w:name w:val="heading 6"/>
    <w:basedOn w:val="Norml"/>
    <w:next w:val="Norml"/>
    <w:pPr>
      <w:numPr>
        <w:ilvl w:val="5"/>
        <w:numId w:val="2"/>
      </w:numPr>
      <w:spacing w:before="240" w:after="60"/>
      <w:outlineLvl w:val="5"/>
    </w:pPr>
    <w:rPr>
      <w:b/>
      <w:bCs/>
      <w:sz w:val="22"/>
      <w:szCs w:val="22"/>
    </w:rPr>
  </w:style>
  <w:style w:type="paragraph" w:styleId="Cmsor7">
    <w:name w:val="heading 7"/>
    <w:basedOn w:val="Norml"/>
    <w:next w:val="Norml"/>
    <w:pPr>
      <w:numPr>
        <w:ilvl w:val="6"/>
        <w:numId w:val="2"/>
      </w:numPr>
      <w:spacing w:before="240" w:after="60"/>
      <w:outlineLvl w:val="6"/>
    </w:pPr>
  </w:style>
  <w:style w:type="paragraph" w:styleId="Cmsor8">
    <w:name w:val="heading 8"/>
    <w:basedOn w:val="Norml"/>
    <w:next w:val="Norml"/>
    <w:pPr>
      <w:numPr>
        <w:ilvl w:val="7"/>
        <w:numId w:val="2"/>
      </w:numPr>
      <w:spacing w:before="240" w:after="60"/>
      <w:outlineLvl w:val="7"/>
    </w:pPr>
    <w:rPr>
      <w:i/>
      <w:iCs/>
    </w:rPr>
  </w:style>
  <w:style w:type="paragraph" w:styleId="Cmsor9">
    <w:name w:val="heading 9"/>
    <w:basedOn w:val="Norml"/>
    <w:next w:val="Norml"/>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rsid w:val="00C00B3C"/>
    <w:pPr>
      <w:tabs>
        <w:tab w:val="center" w:pos="4320"/>
        <w:tab w:val="right" w:pos="8640"/>
      </w:tabs>
      <w:ind w:firstLine="0"/>
    </w:pPr>
  </w:style>
  <w:style w:type="paragraph" w:styleId="Cm">
    <w:name w:val="Title"/>
    <w:basedOn w:val="Norml"/>
    <w:next w:val="Alcm"/>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l"/>
    <w:autoRedefine/>
    <w:rsid w:val="00171054"/>
    <w:pPr>
      <w:keepNext/>
      <w:spacing w:after="240" w:line="240" w:lineRule="auto"/>
      <w:ind w:firstLine="0"/>
      <w:jc w:val="center"/>
    </w:pPr>
    <w:rPr>
      <w:noProof/>
      <w:sz w:val="40"/>
    </w:rPr>
  </w:style>
  <w:style w:type="paragraph" w:styleId="Alcm">
    <w:name w:val="Subtitle"/>
    <w:basedOn w:val="Norml"/>
    <w:autoRedefine/>
    <w:rsid w:val="009C1C93"/>
    <w:pPr>
      <w:keepLines/>
      <w:spacing w:before="120" w:after="4200"/>
      <w:ind w:firstLine="0"/>
      <w:jc w:val="center"/>
    </w:pPr>
    <w:rPr>
      <w:rFonts w:cs="Arial"/>
      <w:noProof/>
      <w:sz w:val="32"/>
    </w:rPr>
  </w:style>
  <w:style w:type="paragraph" w:styleId="llb">
    <w:name w:val="footer"/>
    <w:basedOn w:val="Norml"/>
    <w:rsid w:val="00C00B3C"/>
    <w:pPr>
      <w:tabs>
        <w:tab w:val="center" w:pos="4320"/>
        <w:tab w:val="right" w:pos="8640"/>
      </w:tabs>
      <w:ind w:firstLine="0"/>
    </w:pPr>
  </w:style>
  <w:style w:type="paragraph" w:styleId="TJ2">
    <w:name w:val="toc 2"/>
    <w:basedOn w:val="Norml"/>
    <w:next w:val="Norml"/>
    <w:autoRedefine/>
    <w:uiPriority w:val="39"/>
    <w:rsid w:val="009C1C93"/>
    <w:pPr>
      <w:spacing w:after="0"/>
      <w:ind w:left="238" w:firstLine="0"/>
    </w:pPr>
  </w:style>
  <w:style w:type="paragraph" w:styleId="Szvegtrzs">
    <w:name w:val="Body Text"/>
    <w:basedOn w:val="Norml"/>
    <w:link w:val="SzvegtrzsChar"/>
    <w:pPr>
      <w:spacing w:before="360"/>
      <w:ind w:firstLine="0"/>
    </w:pPr>
  </w:style>
  <w:style w:type="paragraph" w:customStyle="1" w:styleId="Nyilatkozatcm">
    <w:name w:val="Nyilatkozat cím"/>
    <w:basedOn w:val="Norml"/>
    <w:next w:val="Norm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J1">
    <w:name w:val="toc 1"/>
    <w:basedOn w:val="Norml"/>
    <w:next w:val="Norml"/>
    <w:autoRedefine/>
    <w:uiPriority w:val="39"/>
    <w:rsid w:val="00D1632F"/>
    <w:pPr>
      <w:tabs>
        <w:tab w:val="right" w:leader="dot" w:pos="8494"/>
      </w:tabs>
      <w:spacing w:after="0"/>
      <w:ind w:firstLine="0"/>
    </w:pPr>
    <w:rPr>
      <w:b/>
    </w:rPr>
  </w:style>
  <w:style w:type="paragraph" w:styleId="TJ3">
    <w:name w:val="toc 3"/>
    <w:basedOn w:val="Norml"/>
    <w:next w:val="Norml"/>
    <w:autoRedefine/>
    <w:uiPriority w:val="39"/>
    <w:rsid w:val="009C1C93"/>
    <w:pPr>
      <w:spacing w:after="0"/>
      <w:ind w:left="482" w:firstLine="0"/>
    </w:pPr>
  </w:style>
  <w:style w:type="paragraph" w:styleId="TJ4">
    <w:name w:val="toc 4"/>
    <w:basedOn w:val="Norml"/>
    <w:next w:val="Norml"/>
    <w:autoRedefine/>
    <w:semiHidden/>
    <w:rsid w:val="009C1C93"/>
    <w:pPr>
      <w:spacing w:after="0"/>
      <w:ind w:left="720" w:firstLine="0"/>
    </w:pPr>
  </w:style>
  <w:style w:type="paragraph" w:styleId="TJ5">
    <w:name w:val="toc 5"/>
    <w:basedOn w:val="Norml"/>
    <w:next w:val="Norml"/>
    <w:autoRedefine/>
    <w:semiHidden/>
    <w:rsid w:val="009C1C93"/>
    <w:pPr>
      <w:spacing w:after="0"/>
      <w:ind w:left="958" w:firstLine="0"/>
    </w:pPr>
  </w:style>
  <w:style w:type="paragraph" w:styleId="TJ6">
    <w:name w:val="toc 6"/>
    <w:basedOn w:val="Norml"/>
    <w:next w:val="Norml"/>
    <w:autoRedefine/>
    <w:semiHidden/>
    <w:rsid w:val="009C1C93"/>
    <w:pPr>
      <w:spacing w:after="0"/>
      <w:ind w:left="1202"/>
    </w:pPr>
  </w:style>
  <w:style w:type="paragraph" w:styleId="TJ7">
    <w:name w:val="toc 7"/>
    <w:basedOn w:val="Norml"/>
    <w:next w:val="Norml"/>
    <w:autoRedefine/>
    <w:semiHidden/>
    <w:pPr>
      <w:ind w:left="1440"/>
    </w:pPr>
  </w:style>
  <w:style w:type="paragraph" w:styleId="TJ8">
    <w:name w:val="toc 8"/>
    <w:basedOn w:val="Norml"/>
    <w:next w:val="Norml"/>
    <w:autoRedefine/>
    <w:semiHidden/>
    <w:pPr>
      <w:ind w:left="1680"/>
    </w:pPr>
  </w:style>
  <w:style w:type="paragraph" w:styleId="TJ9">
    <w:name w:val="toc 9"/>
    <w:basedOn w:val="Norml"/>
    <w:next w:val="Norml"/>
    <w:autoRedefine/>
    <w:semiHidden/>
    <w:pPr>
      <w:ind w:left="1920"/>
    </w:pPr>
  </w:style>
  <w:style w:type="character" w:styleId="Hiperhivatkozs">
    <w:name w:val="Hyperlink"/>
    <w:uiPriority w:val="99"/>
    <w:rPr>
      <w:color w:val="0000FF"/>
      <w:u w:val="single"/>
    </w:rPr>
  </w:style>
  <w:style w:type="character" w:styleId="Oldalszm">
    <w:name w:val="page number"/>
    <w:basedOn w:val="Bekezdsalapbettpusa"/>
  </w:style>
  <w:style w:type="paragraph" w:customStyle="1" w:styleId="Irodalomjegyzksor">
    <w:name w:val="Irodalomjegyzék sor"/>
    <w:basedOn w:val="Norm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Lbjegyzetszveg">
    <w:name w:val="footnote text"/>
    <w:basedOn w:val="Norml"/>
    <w:semiHidden/>
    <w:rsid w:val="00B50CAA"/>
    <w:rPr>
      <w:sz w:val="20"/>
      <w:szCs w:val="20"/>
    </w:rPr>
  </w:style>
  <w:style w:type="paragraph" w:customStyle="1" w:styleId="Fejezetcimszmozsnlkl">
    <w:name w:val="Fejezetcim számozás nélkül"/>
    <w:basedOn w:val="Cmsor1"/>
    <w:next w:val="Norml"/>
    <w:rsid w:val="00D1632F"/>
    <w:pPr>
      <w:numPr>
        <w:numId w:val="0"/>
      </w:numPr>
      <w:spacing w:before="240"/>
    </w:pPr>
  </w:style>
  <w:style w:type="paragraph" w:styleId="Kpalrs">
    <w:name w:val="caption"/>
    <w:basedOn w:val="Norml"/>
    <w:next w:val="Norml"/>
    <w:autoRedefine/>
    <w:qFormat/>
    <w:rsid w:val="00491D1C"/>
    <w:pPr>
      <w:spacing w:before="120" w:after="240"/>
      <w:ind w:firstLine="0"/>
      <w:jc w:val="center"/>
    </w:pPr>
    <w:rPr>
      <w:b/>
      <w:bCs/>
      <w:sz w:val="20"/>
      <w:szCs w:val="20"/>
    </w:rPr>
  </w:style>
  <w:style w:type="paragraph" w:customStyle="1" w:styleId="Source">
    <w:name w:val="Source"/>
    <w:basedOn w:val="Norm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B50CAA"/>
    <w:rPr>
      <w:vertAlign w:val="superscript"/>
    </w:rPr>
  </w:style>
  <w:style w:type="paragraph" w:styleId="Buborkszveg">
    <w:name w:val="Balloon Text"/>
    <w:basedOn w:val="Norml"/>
    <w:link w:val="BuborkszvegChar"/>
    <w:rsid w:val="00350AEC"/>
    <w:pPr>
      <w:spacing w:line="240" w:lineRule="auto"/>
    </w:pPr>
    <w:rPr>
      <w:rFonts w:ascii="Tahoma" w:hAnsi="Tahoma" w:cs="Tahoma"/>
      <w:sz w:val="16"/>
      <w:szCs w:val="16"/>
    </w:rPr>
  </w:style>
  <w:style w:type="character" w:customStyle="1" w:styleId="BuborkszvegChar">
    <w:name w:val="Buborékszöveg Char"/>
    <w:link w:val="Buborkszveg"/>
    <w:rsid w:val="00350AEC"/>
    <w:rPr>
      <w:rFonts w:ascii="Tahoma" w:hAnsi="Tahoma" w:cs="Tahoma"/>
      <w:sz w:val="16"/>
      <w:szCs w:val="16"/>
      <w:lang w:val="en-US" w:eastAsia="en-US"/>
    </w:rPr>
  </w:style>
  <w:style w:type="numbering" w:customStyle="1" w:styleId="tmutat-felsorols">
    <w:name w:val="Útmutató - felsorolás"/>
    <w:basedOn w:val="Nemlista"/>
    <w:rsid w:val="000062F4"/>
    <w:pPr>
      <w:numPr>
        <w:numId w:val="3"/>
      </w:numPr>
    </w:pPr>
  </w:style>
  <w:style w:type="paragraph" w:customStyle="1" w:styleId="tmutat">
    <w:name w:val="Útmutató"/>
    <w:basedOn w:val="Norml"/>
    <w:rsid w:val="00267677"/>
    <w:pPr>
      <w:spacing w:line="240" w:lineRule="auto"/>
      <w:ind w:firstLine="0"/>
    </w:pPr>
    <w:rPr>
      <w:sz w:val="21"/>
      <w:szCs w:val="22"/>
    </w:rPr>
  </w:style>
  <w:style w:type="character" w:customStyle="1" w:styleId="SzvegtrzsChar">
    <w:name w:val="Szövegtörzs Char"/>
    <w:link w:val="Szvegtrzs"/>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emlista"/>
    <w:rsid w:val="003A4CDB"/>
    <w:pPr>
      <w:numPr>
        <w:numId w:val="4"/>
      </w:numPr>
    </w:pPr>
  </w:style>
  <w:style w:type="numbering" w:customStyle="1" w:styleId="StyleOutlinenumberedSymbolsymbol11ptBoldLeft0cm">
    <w:name w:val="Style Outline numbered Symbol (symbol) 11 pt Bold Left:  0 cm ..."/>
    <w:basedOn w:val="Nemlista"/>
    <w:rsid w:val="003A4CDB"/>
    <w:pPr>
      <w:numPr>
        <w:numId w:val="5"/>
      </w:numPr>
    </w:pPr>
  </w:style>
  <w:style w:type="numbering" w:customStyle="1" w:styleId="StyleOutlinenumberedSymbolsymbol11ptBoldLeft0cm1">
    <w:name w:val="Style Outline numbered Symbol (symbol) 11 pt Bold Left:  0 cm ...1"/>
    <w:basedOn w:val="Nemlista"/>
    <w:rsid w:val="003A4CDB"/>
    <w:pPr>
      <w:numPr>
        <w:numId w:val="6"/>
      </w:numPr>
    </w:pPr>
  </w:style>
  <w:style w:type="paragraph" w:customStyle="1" w:styleId="Nyilatkozatszveg">
    <w:name w:val="Nyilatkozat szöveg"/>
    <w:basedOn w:val="Norm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l"/>
    <w:rsid w:val="00D429F2"/>
    <w:pPr>
      <w:ind w:firstLine="0"/>
      <w:jc w:val="center"/>
    </w:pPr>
    <w:rPr>
      <w:szCs w:val="20"/>
    </w:rPr>
  </w:style>
  <w:style w:type="paragraph" w:customStyle="1" w:styleId="Cmlapkarstanszk">
    <w:name w:val="Címlap kar és tanszék"/>
    <w:basedOn w:val="Norml"/>
    <w:rsid w:val="00171054"/>
    <w:pPr>
      <w:spacing w:after="0" w:line="240" w:lineRule="auto"/>
      <w:ind w:firstLine="0"/>
      <w:jc w:val="center"/>
    </w:pPr>
    <w:rPr>
      <w:szCs w:val="20"/>
    </w:rPr>
  </w:style>
  <w:style w:type="paragraph" w:customStyle="1" w:styleId="Cmlapegyetem">
    <w:name w:val="Címlap egyetem"/>
    <w:basedOn w:val="Norml"/>
    <w:rsid w:val="00171054"/>
    <w:pPr>
      <w:spacing w:before="120" w:after="0" w:line="240" w:lineRule="auto"/>
      <w:ind w:firstLine="0"/>
      <w:jc w:val="center"/>
    </w:pPr>
    <w:rPr>
      <w:b/>
      <w:bCs/>
      <w:szCs w:val="20"/>
    </w:rPr>
  </w:style>
  <w:style w:type="numbering" w:customStyle="1" w:styleId="tmutatszmozottlista">
    <w:name w:val="Útmutató számozott lista"/>
    <w:basedOn w:val="Nemlista"/>
    <w:rsid w:val="00D429F2"/>
    <w:pPr>
      <w:numPr>
        <w:numId w:val="7"/>
      </w:numPr>
    </w:pPr>
  </w:style>
  <w:style w:type="numbering" w:customStyle="1" w:styleId="Irodalomjegyzkttel">
    <w:name w:val="Irodalomjegyzék tétel"/>
    <w:basedOn w:val="Nemlista"/>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emlista"/>
    <w:rsid w:val="00267677"/>
    <w:pPr>
      <w:numPr>
        <w:numId w:val="11"/>
      </w:numPr>
    </w:pPr>
  </w:style>
  <w:style w:type="character" w:styleId="Knyvcme">
    <w:name w:val="Book Title"/>
    <w:uiPriority w:val="33"/>
    <w:rsid w:val="003F5425"/>
    <w:rPr>
      <w:b/>
      <w:bCs/>
      <w:smallCaps/>
      <w:spacing w:val="5"/>
    </w:rPr>
  </w:style>
  <w:style w:type="paragraph" w:styleId="Kiemeltidzet">
    <w:name w:val="Intense Quote"/>
    <w:basedOn w:val="Norml"/>
    <w:next w:val="Norml"/>
    <w:link w:val="KiemeltidzetChar"/>
    <w:uiPriority w:val="30"/>
    <w:rsid w:val="003F5425"/>
    <w:pPr>
      <w:pBdr>
        <w:bottom w:val="single" w:sz="4" w:space="4" w:color="4F81BD"/>
      </w:pBdr>
      <w:spacing w:before="200" w:after="280"/>
      <w:ind w:left="936" w:right="936"/>
    </w:pPr>
    <w:rPr>
      <w:b/>
      <w:bCs/>
      <w:i/>
      <w:iCs/>
      <w:color w:val="4F81BD"/>
    </w:rPr>
  </w:style>
  <w:style w:type="character" w:customStyle="1" w:styleId="KiemeltidzetChar">
    <w:name w:val="Kiemelt idézet Char"/>
    <w:link w:val="Kiemeltidzet"/>
    <w:uiPriority w:val="30"/>
    <w:rsid w:val="003F5425"/>
    <w:rPr>
      <w:b/>
      <w:bCs/>
      <w:i/>
      <w:iCs/>
      <w:color w:val="4F81BD"/>
      <w:sz w:val="24"/>
      <w:szCs w:val="24"/>
      <w:lang w:eastAsia="en-US"/>
    </w:rPr>
  </w:style>
  <w:style w:type="character" w:styleId="Ershivatkozs">
    <w:name w:val="Intense Reference"/>
    <w:uiPriority w:val="32"/>
    <w:rsid w:val="003F5425"/>
    <w:rPr>
      <w:b/>
      <w:bCs/>
      <w:smallCaps/>
      <w:color w:val="C0504D"/>
      <w:spacing w:val="5"/>
      <w:u w:val="single"/>
    </w:rPr>
  </w:style>
  <w:style w:type="character" w:styleId="Finomhivatkozs">
    <w:name w:val="Subtle Reference"/>
    <w:uiPriority w:val="31"/>
    <w:rsid w:val="003F5425"/>
    <w:rPr>
      <w:smallCaps/>
      <w:color w:val="C0504D"/>
      <w:u w:val="single"/>
    </w:rPr>
  </w:style>
  <w:style w:type="paragraph" w:styleId="Listaszerbekezds">
    <w:name w:val="List Paragraph"/>
    <w:basedOn w:val="Norml"/>
    <w:uiPriority w:val="34"/>
    <w:rsid w:val="003F5425"/>
    <w:pPr>
      <w:ind w:left="708"/>
    </w:pPr>
  </w:style>
  <w:style w:type="character" w:styleId="Kiemels">
    <w:name w:val="Emphasis"/>
    <w:qFormat/>
    <w:rsid w:val="003F5425"/>
    <w:rPr>
      <w:i/>
      <w:iCs/>
    </w:rPr>
  </w:style>
  <w:style w:type="character" w:styleId="Finomkiemels">
    <w:name w:val="Subtle Emphasis"/>
    <w:uiPriority w:val="19"/>
    <w:rsid w:val="003F5425"/>
    <w:rPr>
      <w:i/>
      <w:iCs/>
      <w:color w:val="808080"/>
    </w:rPr>
  </w:style>
  <w:style w:type="character" w:styleId="Erskiemels">
    <w:name w:val="Intense Emphasis"/>
    <w:uiPriority w:val="21"/>
    <w:rsid w:val="003F5425"/>
    <w:rPr>
      <w:b/>
      <w:bCs/>
      <w:i/>
      <w:iCs/>
      <w:color w:val="4F81BD"/>
    </w:rPr>
  </w:style>
  <w:style w:type="paragraph" w:styleId="Idzet">
    <w:name w:val="Quote"/>
    <w:basedOn w:val="Norml"/>
    <w:next w:val="Norml"/>
    <w:link w:val="IdzetChar"/>
    <w:uiPriority w:val="29"/>
    <w:rsid w:val="003F5425"/>
    <w:rPr>
      <w:i/>
      <w:iCs/>
      <w:color w:val="000000"/>
    </w:rPr>
  </w:style>
  <w:style w:type="character" w:customStyle="1" w:styleId="IdzetChar">
    <w:name w:val="Idézet Char"/>
    <w:link w:val="Idzet"/>
    <w:uiPriority w:val="29"/>
    <w:rsid w:val="003F5425"/>
    <w:rPr>
      <w:i/>
      <w:iCs/>
      <w:color w:val="000000"/>
      <w:sz w:val="24"/>
      <w:szCs w:val="24"/>
      <w:lang w:eastAsia="en-US"/>
    </w:rPr>
  </w:style>
  <w:style w:type="paragraph" w:styleId="Nincstrkz">
    <w:name w:val="No Spacing"/>
    <w:uiPriority w:val="1"/>
    <w:rsid w:val="003F5425"/>
    <w:pPr>
      <w:ind w:firstLine="720"/>
      <w:jc w:val="both"/>
    </w:pPr>
    <w:rPr>
      <w:sz w:val="24"/>
      <w:szCs w:val="24"/>
      <w:lang w:eastAsia="en-US"/>
    </w:rPr>
  </w:style>
  <w:style w:type="character" w:styleId="Kiemels2">
    <w:name w:val="Strong"/>
    <w:qFormat/>
    <w:rsid w:val="003F5425"/>
    <w:rPr>
      <w:b/>
      <w:bCs/>
    </w:rPr>
  </w:style>
  <w:style w:type="paragraph" w:customStyle="1" w:styleId="Kp">
    <w:name w:val="Kép"/>
    <w:basedOn w:val="Norml"/>
    <w:next w:val="Kpalrs"/>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B96880"/>
    <w:pPr>
      <w:outlineLvl w:val="9"/>
    </w:pPr>
    <w:rPr>
      <w:noProof/>
    </w:rPr>
  </w:style>
  <w:style w:type="character" w:styleId="Jegyzethivatkozs">
    <w:name w:val="annotation reference"/>
    <w:basedOn w:val="Bekezdsalapbettpusa"/>
    <w:rsid w:val="00630A92"/>
    <w:rPr>
      <w:sz w:val="16"/>
      <w:szCs w:val="16"/>
    </w:rPr>
  </w:style>
  <w:style w:type="paragraph" w:styleId="Jegyzetszveg">
    <w:name w:val="annotation text"/>
    <w:basedOn w:val="Norml"/>
    <w:link w:val="JegyzetszvegChar"/>
    <w:rsid w:val="00630A92"/>
    <w:pPr>
      <w:spacing w:line="240" w:lineRule="auto"/>
    </w:pPr>
    <w:rPr>
      <w:sz w:val="20"/>
      <w:szCs w:val="20"/>
    </w:rPr>
  </w:style>
  <w:style w:type="character" w:customStyle="1" w:styleId="JegyzetszvegChar">
    <w:name w:val="Jegyzetszöveg Char"/>
    <w:basedOn w:val="Bekezdsalapbettpusa"/>
    <w:link w:val="Jegyzetszveg"/>
    <w:rsid w:val="00630A92"/>
    <w:rPr>
      <w:lang w:eastAsia="en-US"/>
    </w:rPr>
  </w:style>
  <w:style w:type="paragraph" w:styleId="Megjegyzstrgya">
    <w:name w:val="annotation subject"/>
    <w:basedOn w:val="Jegyzetszveg"/>
    <w:next w:val="Jegyzetszveg"/>
    <w:link w:val="MegjegyzstrgyaChar"/>
    <w:rsid w:val="00630A92"/>
    <w:rPr>
      <w:b/>
      <w:bCs/>
    </w:rPr>
  </w:style>
  <w:style w:type="character" w:customStyle="1" w:styleId="MegjegyzstrgyaChar">
    <w:name w:val="Megjegyzés tárgya Char"/>
    <w:basedOn w:val="JegyzetszvegChar"/>
    <w:link w:val="Megjegyzstrgya"/>
    <w:rsid w:val="00630A92"/>
    <w:rPr>
      <w:b/>
      <w:bCs/>
      <w:lang w:eastAsia="en-US"/>
    </w:rPr>
  </w:style>
  <w:style w:type="character" w:customStyle="1" w:styleId="Cmsor1Char">
    <w:name w:val="Címsor 1 Char"/>
    <w:basedOn w:val="Bekezdsalapbettpusa"/>
    <w:link w:val="Cmsor1"/>
    <w:uiPriority w:val="9"/>
    <w:rsid w:val="009B2EED"/>
    <w:rPr>
      <w:rFonts w:cs="Arial"/>
      <w:b/>
      <w:bCs/>
      <w:kern w:val="32"/>
      <w:sz w:val="36"/>
      <w:szCs w:val="32"/>
      <w:lang w:eastAsia="en-US"/>
    </w:rPr>
  </w:style>
  <w:style w:type="paragraph" w:styleId="Irodalomjegyzk">
    <w:name w:val="Bibliography"/>
    <w:basedOn w:val="Norml"/>
    <w:next w:val="Norml"/>
    <w:uiPriority w:val="37"/>
    <w:unhideWhenUsed/>
    <w:rsid w:val="009B2EED"/>
    <w:pPr>
      <w:tabs>
        <w:tab w:val="left" w:pos="504"/>
      </w:tabs>
      <w:spacing w:after="0" w:line="240" w:lineRule="auto"/>
      <w:ind w:left="504" w:hanging="504"/>
    </w:pPr>
    <w:rPr>
      <w:noProof/>
    </w:rPr>
  </w:style>
  <w:style w:type="paragraph" w:styleId="Normlbehzs">
    <w:name w:val="Normal Indent"/>
    <w:basedOn w:val="Norml"/>
    <w:rsid w:val="003A022B"/>
    <w:pPr>
      <w:ind w:left="720"/>
    </w:pPr>
  </w:style>
  <w:style w:type="paragraph" w:styleId="Szmozottlista3">
    <w:name w:val="List Number 3"/>
    <w:basedOn w:val="Norml"/>
    <w:rsid w:val="00C14492"/>
    <w:pPr>
      <w:numPr>
        <w:numId w:val="20"/>
      </w:numPr>
      <w:contextualSpacing/>
    </w:pPr>
  </w:style>
  <w:style w:type="paragraph" w:styleId="Csakszveg">
    <w:name w:val="Plain Text"/>
    <w:basedOn w:val="Norml"/>
    <w:link w:val="CsakszvegChar"/>
    <w:rsid w:val="00794403"/>
    <w:pPr>
      <w:spacing w:after="0" w:line="240" w:lineRule="auto"/>
    </w:pPr>
    <w:rPr>
      <w:rFonts w:ascii="Consolas" w:hAnsi="Consolas"/>
      <w:sz w:val="21"/>
      <w:szCs w:val="21"/>
    </w:rPr>
  </w:style>
  <w:style w:type="character" w:customStyle="1" w:styleId="CsakszvegChar">
    <w:name w:val="Csak szöveg Char"/>
    <w:basedOn w:val="Bekezdsalapbettpusa"/>
    <w:link w:val="Csakszveg"/>
    <w:rsid w:val="00794403"/>
    <w:rPr>
      <w:rFonts w:ascii="Consolas" w:hAnsi="Consolas"/>
      <w:sz w:val="21"/>
      <w:szCs w:val="21"/>
      <w:lang w:eastAsia="en-US"/>
    </w:rPr>
  </w:style>
  <w:style w:type="paragraph" w:styleId="HTML-kntformzott">
    <w:name w:val="HTML Preformatted"/>
    <w:basedOn w:val="Norml"/>
    <w:link w:val="HTML-kntformzottChar"/>
    <w:uiPriority w:val="99"/>
    <w:semiHidden/>
    <w:unhideWhenUsed/>
    <w:rsid w:val="002C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hAnsi="Courier New" w:cs="Courier New"/>
      <w:sz w:val="20"/>
      <w:szCs w:val="20"/>
      <w:lang w:val="en-US"/>
    </w:rPr>
  </w:style>
  <w:style w:type="character" w:customStyle="1" w:styleId="HTML-kntformzottChar">
    <w:name w:val="HTML-ként formázott Char"/>
    <w:basedOn w:val="Bekezdsalapbettpusa"/>
    <w:link w:val="HTML-kntformzott"/>
    <w:uiPriority w:val="99"/>
    <w:semiHidden/>
    <w:rsid w:val="002C05D4"/>
    <w:rPr>
      <w:rFonts w:ascii="Courier New" w:hAnsi="Courier New" w:cs="Courier New"/>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236781">
      <w:bodyDiv w:val="1"/>
      <w:marLeft w:val="0"/>
      <w:marRight w:val="0"/>
      <w:marTop w:val="0"/>
      <w:marBottom w:val="0"/>
      <w:divBdr>
        <w:top w:val="none" w:sz="0" w:space="0" w:color="auto"/>
        <w:left w:val="none" w:sz="0" w:space="0" w:color="auto"/>
        <w:bottom w:val="none" w:sz="0" w:space="0" w:color="auto"/>
        <w:right w:val="none" w:sz="0" w:space="0" w:color="auto"/>
      </w:divBdr>
    </w:div>
    <w:div w:id="527833666">
      <w:bodyDiv w:val="1"/>
      <w:marLeft w:val="0"/>
      <w:marRight w:val="0"/>
      <w:marTop w:val="0"/>
      <w:marBottom w:val="0"/>
      <w:divBdr>
        <w:top w:val="none" w:sz="0" w:space="0" w:color="auto"/>
        <w:left w:val="none" w:sz="0" w:space="0" w:color="auto"/>
        <w:bottom w:val="none" w:sz="0" w:space="0" w:color="auto"/>
        <w:right w:val="none" w:sz="0" w:space="0" w:color="auto"/>
      </w:divBdr>
    </w:div>
    <w:div w:id="610015303">
      <w:bodyDiv w:val="1"/>
      <w:marLeft w:val="0"/>
      <w:marRight w:val="0"/>
      <w:marTop w:val="0"/>
      <w:marBottom w:val="0"/>
      <w:divBdr>
        <w:top w:val="none" w:sz="0" w:space="0" w:color="auto"/>
        <w:left w:val="none" w:sz="0" w:space="0" w:color="auto"/>
        <w:bottom w:val="none" w:sz="0" w:space="0" w:color="auto"/>
        <w:right w:val="none" w:sz="0" w:space="0" w:color="auto"/>
      </w:divBdr>
    </w:div>
    <w:div w:id="856117414">
      <w:bodyDiv w:val="1"/>
      <w:marLeft w:val="0"/>
      <w:marRight w:val="0"/>
      <w:marTop w:val="0"/>
      <w:marBottom w:val="0"/>
      <w:divBdr>
        <w:top w:val="none" w:sz="0" w:space="0" w:color="auto"/>
        <w:left w:val="none" w:sz="0" w:space="0" w:color="auto"/>
        <w:bottom w:val="none" w:sz="0" w:space="0" w:color="auto"/>
        <w:right w:val="none" w:sz="0" w:space="0" w:color="auto"/>
      </w:divBdr>
    </w:div>
    <w:div w:id="971442049">
      <w:bodyDiv w:val="1"/>
      <w:marLeft w:val="0"/>
      <w:marRight w:val="0"/>
      <w:marTop w:val="0"/>
      <w:marBottom w:val="0"/>
      <w:divBdr>
        <w:top w:val="none" w:sz="0" w:space="0" w:color="auto"/>
        <w:left w:val="none" w:sz="0" w:space="0" w:color="auto"/>
        <w:bottom w:val="none" w:sz="0" w:space="0" w:color="auto"/>
        <w:right w:val="none" w:sz="0" w:space="0" w:color="auto"/>
      </w:divBdr>
    </w:div>
    <w:div w:id="1010376353">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088380620">
      <w:bodyDiv w:val="1"/>
      <w:marLeft w:val="0"/>
      <w:marRight w:val="0"/>
      <w:marTop w:val="0"/>
      <w:marBottom w:val="0"/>
      <w:divBdr>
        <w:top w:val="none" w:sz="0" w:space="0" w:color="auto"/>
        <w:left w:val="none" w:sz="0" w:space="0" w:color="auto"/>
        <w:bottom w:val="none" w:sz="0" w:space="0" w:color="auto"/>
        <w:right w:val="none" w:sz="0" w:space="0" w:color="auto"/>
      </w:divBdr>
    </w:div>
    <w:div w:id="1092582586">
      <w:bodyDiv w:val="1"/>
      <w:marLeft w:val="0"/>
      <w:marRight w:val="0"/>
      <w:marTop w:val="0"/>
      <w:marBottom w:val="0"/>
      <w:divBdr>
        <w:top w:val="none" w:sz="0" w:space="0" w:color="auto"/>
        <w:left w:val="none" w:sz="0" w:space="0" w:color="auto"/>
        <w:bottom w:val="none" w:sz="0" w:space="0" w:color="auto"/>
        <w:right w:val="none" w:sz="0" w:space="0" w:color="auto"/>
      </w:divBdr>
    </w:div>
    <w:div w:id="1229880120">
      <w:bodyDiv w:val="1"/>
      <w:marLeft w:val="0"/>
      <w:marRight w:val="0"/>
      <w:marTop w:val="0"/>
      <w:marBottom w:val="0"/>
      <w:divBdr>
        <w:top w:val="none" w:sz="0" w:space="0" w:color="auto"/>
        <w:left w:val="none" w:sz="0" w:space="0" w:color="auto"/>
        <w:bottom w:val="none" w:sz="0" w:space="0" w:color="auto"/>
        <w:right w:val="none" w:sz="0" w:space="0" w:color="auto"/>
      </w:divBdr>
    </w:div>
    <w:div w:id="1445269050">
      <w:bodyDiv w:val="1"/>
      <w:marLeft w:val="0"/>
      <w:marRight w:val="0"/>
      <w:marTop w:val="0"/>
      <w:marBottom w:val="0"/>
      <w:divBdr>
        <w:top w:val="none" w:sz="0" w:space="0" w:color="auto"/>
        <w:left w:val="none" w:sz="0" w:space="0" w:color="auto"/>
        <w:bottom w:val="none" w:sz="0" w:space="0" w:color="auto"/>
        <w:right w:val="none" w:sz="0" w:space="0" w:color="auto"/>
      </w:divBdr>
    </w:div>
    <w:div w:id="1467316518">
      <w:bodyDiv w:val="1"/>
      <w:marLeft w:val="0"/>
      <w:marRight w:val="0"/>
      <w:marTop w:val="0"/>
      <w:marBottom w:val="0"/>
      <w:divBdr>
        <w:top w:val="none" w:sz="0" w:space="0" w:color="auto"/>
        <w:left w:val="none" w:sz="0" w:space="0" w:color="auto"/>
        <w:bottom w:val="none" w:sz="0" w:space="0" w:color="auto"/>
        <w:right w:val="none" w:sz="0" w:space="0" w:color="auto"/>
      </w:divBdr>
    </w:div>
    <w:div w:id="1575890453">
      <w:bodyDiv w:val="1"/>
      <w:marLeft w:val="0"/>
      <w:marRight w:val="0"/>
      <w:marTop w:val="0"/>
      <w:marBottom w:val="0"/>
      <w:divBdr>
        <w:top w:val="none" w:sz="0" w:space="0" w:color="auto"/>
        <w:left w:val="none" w:sz="0" w:space="0" w:color="auto"/>
        <w:bottom w:val="none" w:sz="0" w:space="0" w:color="auto"/>
        <w:right w:val="none" w:sz="0" w:space="0" w:color="auto"/>
      </w:divBdr>
    </w:div>
    <w:div w:id="1803961350">
      <w:bodyDiv w:val="1"/>
      <w:marLeft w:val="0"/>
      <w:marRight w:val="0"/>
      <w:marTop w:val="0"/>
      <w:marBottom w:val="0"/>
      <w:divBdr>
        <w:top w:val="none" w:sz="0" w:space="0" w:color="auto"/>
        <w:left w:val="none" w:sz="0" w:space="0" w:color="auto"/>
        <w:bottom w:val="none" w:sz="0" w:space="0" w:color="auto"/>
        <w:right w:val="none" w:sz="0" w:space="0" w:color="auto"/>
      </w:divBdr>
    </w:div>
    <w:div w:id="1836608829">
      <w:bodyDiv w:val="1"/>
      <w:marLeft w:val="0"/>
      <w:marRight w:val="0"/>
      <w:marTop w:val="0"/>
      <w:marBottom w:val="0"/>
      <w:divBdr>
        <w:top w:val="none" w:sz="0" w:space="0" w:color="auto"/>
        <w:left w:val="none" w:sz="0" w:space="0" w:color="auto"/>
        <w:bottom w:val="none" w:sz="0" w:space="0" w:color="auto"/>
        <w:right w:val="none" w:sz="0" w:space="0" w:color="auto"/>
      </w:divBdr>
    </w:div>
    <w:div w:id="1847359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Kor09</b:Tag>
    <b:SourceType>InternetSite</b:SourceType>
    <b:Guid>{80FE6383-D5C2-4E86-BF8E-FD2AD6F28E56}</b:Guid>
    <b:Author>
      <b:Author>
        <b:NameList>
          <b:Person>
            <b:Last>Nahtkasztlija</b:Last>
            <b:First>Korbácsi</b:First>
          </b:Person>
        </b:NameList>
      </b:Author>
    </b:Author>
    <b:Title>Az idegen szavak toldalékolása</b:Title>
    <b:InternetSiteTitle>PC Guru</b:InternetSiteTitle>
    <b:Year>2009</b:Year>
    <b:Month>június</b:Month>
    <b:URL>http://www.pcguru.hu/blog/kredenc/az-idegen-szavak-toldalekolasa/5062</b:URL>
    <b:RefOrder>3</b:RefOrder>
  </b:Source>
  <b:Source>
    <b:Tag>Phi97</b:Tag>
    <b:SourceType>InternetSite</b:SourceType>
    <b:Guid>{9794E31F-FD3C-45DA-A523-46A7167C17DC}</b:Guid>
    <b:Author>
      <b:Author>
        <b:NameList>
          <b:Person>
            <b:Last>Koopman</b:Last>
            <b:First>Philip</b:First>
          </b:Person>
        </b:NameList>
      </b:Author>
    </b:Author>
    <b:Title>How to Write an Abstract</b:Title>
    <b:Year>1997</b:Year>
    <b:Month>október</b:Month>
    <b:YearAccessed>2015</b:YearAccessed>
    <b:MonthAccessed>október</b:MonthAccessed>
    <b:DayAccessed>20</b:DayAccessed>
    <b:URL>https://users.ece.cmu.edu/~koopman/essays/abstract.html</b:URL>
    <b:RefOrder>1</b:RefOrder>
  </b:Source>
  <b:Source>
    <b:Tag>W3C15</b:Tag>
    <b:SourceType>InternetSite</b:SourceType>
    <b:Guid>{91D5DEF9-4D21-4457-9FC3-18DC5232F3D3}</b:Guid>
    <b:Author>
      <b:Author>
        <b:NameList>
          <b:Person>
            <b:Last>W3C</b:Last>
          </b:Person>
        </b:NameList>
      </b:Author>
    </b:Author>
    <b:Title>HTML, The Web’s Core Language</b:Title>
    <b:YearAccessed>2015</b:YearAccessed>
    <b:MonthAccessed>október</b:MonthAccessed>
    <b:DayAccessed>20</b:DayAccessed>
    <b:URL>http://www.w3.org/html/</b:URL>
    <b:RefOrder>2</b:RefOrder>
  </b:Source>
</b:Sources>
</file>

<file path=customXml/itemProps1.xml><?xml version="1.0" encoding="utf-8"?>
<ds:datastoreItem xmlns:ds="http://schemas.openxmlformats.org/officeDocument/2006/customXml" ds:itemID="{7EC7F2FE-40D5-4B13-BECA-CA9E7AD1B3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296</TotalTime>
  <Pages>55</Pages>
  <Words>16531</Words>
  <Characters>94232</Characters>
  <Application>Microsoft Office Word</Application>
  <DocSecurity>0</DocSecurity>
  <Lines>785</Lines>
  <Paragraphs>221</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Diplomaterv útmutató</vt:lpstr>
      <vt:lpstr>Diplomaterv útmutató</vt:lpstr>
    </vt:vector>
  </TitlesOfParts>
  <Manager/>
  <Company>Automatizálási és Alkalmazott Informatikai Tanszék</Company>
  <LinksUpToDate>false</LinksUpToDate>
  <CharactersWithSpaces>110542</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Diplomaterv útmutató</dc:title>
  <dc:subject/>
  <dc:creator>Dr. Kővári Bence;balassy@aut.bme.hu</dc:creator>
  <cp:keywords/>
  <dc:description>Az adatok átírása után a dokumentum egészére adjanak ki frissítést.</dc:description>
  <cp:lastModifiedBy>Gergo</cp:lastModifiedBy>
  <cp:revision>55</cp:revision>
  <cp:lastPrinted>2017-12-01T08:03:00Z</cp:lastPrinted>
  <dcterms:created xsi:type="dcterms:W3CDTF">2017-12-02T12:02:00Z</dcterms:created>
  <dcterms:modified xsi:type="dcterms:W3CDTF">2017-12-03T18:53:00Z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zotero-version="5.0.29"&gt;&lt;session id="EU2rVW4K"/&gt;&lt;style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 name="noteType" value="0"/&gt;&lt;/prefs&gt;&lt;/data&gt;</vt:lpwstr>
  </property>
</Properties>
</file>