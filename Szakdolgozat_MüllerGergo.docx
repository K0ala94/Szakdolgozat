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Dr. Forstner Bertala</w:t>
      </w:r>
      <w:r w:rsidR="00B40F34" w:rsidRPr="003355B9">
        <w:rPr>
          <w:sz w:val="40"/>
          <w:rPrChange w:id="4"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0B9DA119" w:rsidR="00E360CD" w:rsidRDefault="006A03F6" w:rsidP="006A03F6">
      <w:pPr>
        <w:pStyle w:val="Fejezetcimszmozsnlkl"/>
        <w:rPr>
          <w:ins w:id="5" w:author="Gergo" w:date="2017-11-28T10:47:00Z"/>
        </w:rPr>
      </w:pPr>
      <w:bookmarkStart w:id="6" w:name="_Toc433184091"/>
      <w:bookmarkStart w:id="7" w:name="_Toc497485118"/>
      <w:bookmarkStart w:id="8" w:name="_Toc499416779"/>
      <w:r w:rsidRPr="003355B9">
        <w:lastRenderedPageBreak/>
        <w:t>Összefoglaló</w:t>
      </w:r>
      <w:bookmarkEnd w:id="6"/>
      <w:bookmarkEnd w:id="7"/>
      <w:bookmarkEnd w:id="8"/>
    </w:p>
    <w:p w14:paraId="393A0357" w14:textId="46BEF2AD" w:rsidR="007A12A0" w:rsidRDefault="007A12A0">
      <w:pPr>
        <w:rPr>
          <w:ins w:id="9" w:author="Gergo" w:date="2017-11-28T10:50:00Z"/>
        </w:rPr>
        <w:pPrChange w:id="10" w:author="Gergo" w:date="2017-11-28T10:47:00Z">
          <w:pPr>
            <w:pStyle w:val="Fejezetcimszmozsnlkl"/>
          </w:pPr>
        </w:pPrChange>
      </w:pPr>
      <w:ins w:id="11" w:author="Gergo" w:date="2017-11-28T10:47:00Z">
        <w:r>
          <w:t xml:space="preserve">A technológia egyre több tudományág előtt nyit meg új kapukat. A dolgozatomban egy pszichológiai kísérlet modern </w:t>
        </w:r>
      </w:ins>
      <w:ins w:id="12" w:author="Gergo" w:date="2017-11-28T10:50:00Z">
        <w:r>
          <w:t>újragondolását valósítom meg a Google DayDream virtuális valóság platformja segítségével. Bemutatom a területben és az eszközökben rejlő potenciált és, hogy ezek, hogy</w:t>
        </w:r>
      </w:ins>
      <w:ins w:id="13" w:author="Gergo" w:date="2017-11-29T22:14:00Z">
        <w:r w:rsidR="00FE0111">
          <w:t>an</w:t>
        </w:r>
      </w:ins>
      <w:ins w:id="14" w:author="Gergo" w:date="2017-11-28T10:50:00Z">
        <w:r>
          <w:t xml:space="preserve"> újítják és újíthat</w:t>
        </w:r>
        <w:r w:rsidR="00D16665">
          <w:t>ják meg a pszichológia területeit</w:t>
        </w:r>
        <w:r>
          <w:t>.</w:t>
        </w:r>
      </w:ins>
    </w:p>
    <w:p w14:paraId="46A5C422" w14:textId="77777777" w:rsidR="00B63DFB" w:rsidRDefault="007A12A0">
      <w:pPr>
        <w:rPr>
          <w:ins w:id="15" w:author="Gergo" w:date="2017-11-28T11:09:00Z"/>
        </w:rPr>
        <w:pPrChange w:id="16" w:author="Gergo" w:date="2017-11-28T11:09:00Z">
          <w:pPr>
            <w:pStyle w:val="Fejezetcimszmozsnlkl"/>
          </w:pPr>
        </w:pPrChange>
      </w:pPr>
      <w:ins w:id="17" w:author="Gergo" w:date="2017-11-28T10:54:00Z">
        <w:r>
          <w:t xml:space="preserve">Részletesen ismertetem a virtuális valóságot mint koncepció és mint </w:t>
        </w:r>
      </w:ins>
      <w:ins w:id="18" w:author="Gergo" w:date="2017-11-28T10:55:00Z">
        <w:r w:rsidR="00563C3F">
          <w:t>technológiai megvalósítást is és</w:t>
        </w:r>
      </w:ins>
      <w:ins w:id="19" w:author="Gergo" w:date="2017-11-28T11:00:00Z">
        <w:r w:rsidR="00563C3F">
          <w:t xml:space="preserve"> bemutatom a mentális állapot monitorozásának technikáját a MindWave neuroheadset segítségével.</w:t>
        </w:r>
      </w:ins>
      <w:ins w:id="20" w:author="Gergo" w:date="2017-11-28T11:09:00Z">
        <w:r w:rsidR="00B63DFB">
          <w:t xml:space="preserve"> </w:t>
        </w:r>
      </w:ins>
      <w:ins w:id="21" w:author="Gergo" w:date="2017-11-28T11:02:00Z">
        <w:r w:rsidR="00B63DFB">
          <w:t>Elmagyarázom, hogy  a fejlesztés során miért döntöttem</w:t>
        </w:r>
      </w:ins>
      <w:ins w:id="22" w:author="Gergo" w:date="2017-11-28T11:09:00Z">
        <w:r w:rsidR="00B63DFB">
          <w:t xml:space="preserve"> </w:t>
        </w:r>
      </w:ins>
      <w:ins w:id="23" w:author="Gergo" w:date="2017-11-28T11:08:00Z">
        <w:r w:rsidR="00B63DFB">
          <w:t xml:space="preserve"> </w:t>
        </w:r>
      </w:ins>
      <w:ins w:id="24" w:author="Gergo" w:date="2017-11-28T11:07:00Z">
        <w:r w:rsidR="00B63DFB">
          <w:t>a két fent megemlített</w:t>
        </w:r>
      </w:ins>
      <w:ins w:id="25" w:author="Gergo" w:date="2017-11-28T11:08:00Z">
        <w:r w:rsidR="00B63DFB">
          <w:t xml:space="preserve"> eszköz és</w:t>
        </w:r>
      </w:ins>
      <w:ins w:id="26" w:author="Gergo" w:date="2017-11-28T11:02:00Z">
        <w:r w:rsidR="00B63DFB">
          <w:t xml:space="preserve"> a Unity játékmotor használata </w:t>
        </w:r>
      </w:ins>
      <w:ins w:id="27" w:author="Gergo" w:date="2017-11-28T11:08:00Z">
        <w:r w:rsidR="00B63DFB">
          <w:t>mellett.</w:t>
        </w:r>
      </w:ins>
    </w:p>
    <w:p w14:paraId="26B280F5" w14:textId="63FD3D15" w:rsidR="005565AC" w:rsidRDefault="00B63DFB">
      <w:pPr>
        <w:rPr>
          <w:ins w:id="28" w:author="Gergo" w:date="2017-11-28T11:14:00Z"/>
        </w:rPr>
        <w:pPrChange w:id="29" w:author="Gergo" w:date="2017-11-28T11:09:00Z">
          <w:pPr>
            <w:pStyle w:val="Fejezetcimszmozsnlkl"/>
          </w:pPr>
        </w:pPrChange>
      </w:pPr>
      <w:ins w:id="30" w:author="Gergo" w:date="2017-11-28T11:09:00Z">
        <w:r>
          <w:t>A VR technológia sok újszerű lehetőséget nyújt egy játék készítéséhez. Bemutatom, hogy, hogyan aknáztam ki ezeket a lehetőségeket, annak érdek</w:t>
        </w:r>
        <w:r w:rsidR="00D16665">
          <w:t>ében, hogy a játék még</w:t>
        </w:r>
      </w:ins>
      <w:ins w:id="31" w:author="Gergo" w:date="2017-11-28T11:16:00Z">
        <w:r w:rsidR="00D16665">
          <w:t xml:space="preserve"> </w:t>
        </w:r>
      </w:ins>
      <w:ins w:id="32" w:author="Gergo" w:date="2017-11-28T11:09:00Z">
        <w:r w:rsidR="00D16665">
          <w:t>jobban a valóság élményét nyújtsa</w:t>
        </w:r>
        <w:r>
          <w:t>.</w:t>
        </w:r>
      </w:ins>
      <w:ins w:id="33" w:author="Gergo" w:date="2017-11-28T11:11:00Z">
        <w:r w:rsidR="005565AC">
          <w:t xml:space="preserve"> A játék</w:t>
        </w:r>
      </w:ins>
      <w:ins w:id="34" w:author="Gergo" w:date="2017-11-28T11:16:00Z">
        <w:r w:rsidR="00D16665">
          <w:t xml:space="preserve"> nyújtotta szórakozás</w:t>
        </w:r>
      </w:ins>
      <w:ins w:id="35"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36" w:author="Gergo" w:date="2017-11-29T22:15:00Z">
        <w:r w:rsidR="00FE0111">
          <w:t>játék</w:t>
        </w:r>
      </w:ins>
      <w:ins w:id="37" w:author="Gergo" w:date="2017-11-29T22:16:00Z">
        <w:r w:rsidR="00FE0111">
          <w:t xml:space="preserve"> </w:t>
        </w:r>
      </w:ins>
      <w:ins w:id="38" w:author="Gergo" w:date="2017-11-28T11:11:00Z">
        <w:r w:rsidR="005565AC">
          <w:t>szerves részévé és, hogyan kapcsoltam össze a neuroheadset-et az én játékommal.</w:t>
        </w:r>
      </w:ins>
    </w:p>
    <w:p w14:paraId="2D84C91C" w14:textId="3F48A9AA" w:rsidR="007A12A0" w:rsidRPr="0034280E" w:rsidRDefault="005565AC">
      <w:pPr>
        <w:pPrChange w:id="39" w:author="Gergo" w:date="2017-11-28T11:09:00Z">
          <w:pPr>
            <w:pStyle w:val="Fejezetcimszmozsnlkl"/>
          </w:pPr>
        </w:pPrChange>
      </w:pPr>
      <w:ins w:id="40"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41" w:author="Gergo" w:date="2017-11-28T11:09:00Z">
        <w:r w:rsidR="00B63DFB">
          <w:t xml:space="preserve"> </w:t>
        </w:r>
      </w:ins>
      <w:ins w:id="42"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43" w:author="Gergo" w:date="2017-11-28T10:47:00Z">
        <w:r w:rsidRPr="003355B9" w:rsidDel="007A12A0">
          <w:br w:type="page"/>
        </w:r>
      </w:del>
    </w:p>
    <w:p w14:paraId="3EEB1548" w14:textId="1A9E5510" w:rsidR="00E360CD" w:rsidRDefault="00E360CD" w:rsidP="006A03F6">
      <w:pPr>
        <w:pStyle w:val="Fejezetcimszmozsnlkl"/>
        <w:rPr>
          <w:ins w:id="44" w:author="Gergo" w:date="2017-11-25T23:41:00Z"/>
        </w:rPr>
      </w:pPr>
      <w:bookmarkStart w:id="45" w:name="_Toc499416780"/>
      <w:r w:rsidRPr="003355B9">
        <w:lastRenderedPageBreak/>
        <w:t>Abstract</w:t>
      </w:r>
      <w:bookmarkEnd w:id="45"/>
    </w:p>
    <w:p w14:paraId="473216C3" w14:textId="48E375B2" w:rsidR="00736D68" w:rsidRDefault="00736D68">
      <w:pPr>
        <w:pStyle w:val="Fejezetcimszmozsnlkl"/>
        <w:rPr>
          <w:ins w:id="46" w:author="Gergo" w:date="2017-11-25T23:41:00Z"/>
        </w:rPr>
      </w:pPr>
      <w:bookmarkStart w:id="47" w:name="_Toc499416781"/>
      <w:ins w:id="48" w:author="Gergo" w:date="2017-11-25T23:41:00Z">
        <w:r>
          <w:lastRenderedPageBreak/>
          <w:t>Tartalomjegyzék</w:t>
        </w:r>
        <w:bookmarkEnd w:id="47"/>
      </w:ins>
    </w:p>
    <w:customXmlInsRangeStart w:id="49"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49"/>
        <w:p w14:paraId="76F43EB4" w14:textId="67CA88CF" w:rsidR="00736D68" w:rsidRDefault="00736D68">
          <w:pPr>
            <w:pStyle w:val="Tartalomjegyzkcmsora"/>
            <w:rPr>
              <w:ins w:id="50" w:author="Gergo" w:date="2017-11-25T23:44:00Z"/>
            </w:rPr>
          </w:pPr>
          <w:ins w:id="51"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52"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D53C1F">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D53C1F">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53" w:author="Gergo" w:date="2017-12-01T09:03:00Z">
            <w:r w:rsidR="0034280E">
              <w:rPr>
                <w:noProof/>
                <w:webHidden/>
              </w:rPr>
              <w:t>10</w:t>
            </w:r>
          </w:ins>
          <w:del w:id="5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55" w:author="Gergo" w:date="2017-12-01T09:03:00Z">
            <w:r w:rsidR="0034280E">
              <w:rPr>
                <w:noProof/>
                <w:webHidden/>
              </w:rPr>
              <w:t>10</w:t>
            </w:r>
          </w:ins>
          <w:del w:id="5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57" w:author="Gergo" w:date="2017-12-01T09:03:00Z">
            <w:r w:rsidR="0034280E">
              <w:rPr>
                <w:noProof/>
                <w:webHidden/>
              </w:rPr>
              <w:t>10</w:t>
            </w:r>
          </w:ins>
          <w:del w:id="58"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59" w:author="Gergo" w:date="2017-12-01T09:03:00Z">
            <w:r w:rsidR="0034280E">
              <w:rPr>
                <w:noProof/>
                <w:webHidden/>
              </w:rPr>
              <w:t>11</w:t>
            </w:r>
          </w:ins>
          <w:del w:id="60"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1" w:author="Gergo" w:date="2017-12-01T09:03:00Z">
            <w:r w:rsidR="0034280E">
              <w:rPr>
                <w:noProof/>
                <w:webHidden/>
              </w:rPr>
              <w:t>12</w:t>
            </w:r>
          </w:ins>
          <w:del w:id="62"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63" w:author="Gergo" w:date="2017-12-01T09:03:00Z">
            <w:r w:rsidR="0034280E">
              <w:rPr>
                <w:noProof/>
                <w:webHidden/>
              </w:rPr>
              <w:t>13</w:t>
            </w:r>
          </w:ins>
          <w:del w:id="64"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65" w:author="Gergo" w:date="2017-12-01T09:03:00Z">
            <w:r w:rsidR="0034280E">
              <w:rPr>
                <w:noProof/>
                <w:webHidden/>
              </w:rPr>
              <w:t>14</w:t>
            </w:r>
          </w:ins>
          <w:del w:id="6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67" w:author="Gergo" w:date="2017-12-01T09:03:00Z">
            <w:r w:rsidR="0034280E">
              <w:rPr>
                <w:noProof/>
                <w:webHidden/>
              </w:rPr>
              <w:t>14</w:t>
            </w:r>
          </w:ins>
          <w:del w:id="68"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69" w:author="Gergo" w:date="2017-12-01T09:03:00Z">
            <w:r w:rsidR="0034280E">
              <w:rPr>
                <w:noProof/>
                <w:webHidden/>
              </w:rPr>
              <w:t>17</w:t>
            </w:r>
          </w:ins>
          <w:del w:id="70"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71" w:author="Gergo" w:date="2017-12-01T09:03:00Z">
            <w:r w:rsidR="0034280E">
              <w:rPr>
                <w:noProof/>
                <w:webHidden/>
              </w:rPr>
              <w:t>19</w:t>
            </w:r>
          </w:ins>
          <w:del w:id="72"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73" w:author="Gergo" w:date="2017-12-01T09:03:00Z">
            <w:r w:rsidR="0034280E">
              <w:rPr>
                <w:noProof/>
                <w:webHidden/>
              </w:rPr>
              <w:t>19</w:t>
            </w:r>
          </w:ins>
          <w:del w:id="74"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75" w:author="Gergo" w:date="2017-12-01T09:03:00Z">
            <w:r w:rsidR="0034280E">
              <w:rPr>
                <w:noProof/>
                <w:webHidden/>
              </w:rPr>
              <w:t>20</w:t>
            </w:r>
          </w:ins>
          <w:del w:id="76"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77" w:author="Gergo" w:date="2017-12-01T09:03:00Z">
            <w:r w:rsidR="0034280E">
              <w:rPr>
                <w:noProof/>
                <w:webHidden/>
              </w:rPr>
              <w:t>20</w:t>
            </w:r>
          </w:ins>
          <w:del w:id="7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79" w:author="Gergo" w:date="2017-12-01T09:03:00Z">
            <w:r w:rsidR="0034280E">
              <w:rPr>
                <w:noProof/>
                <w:webHidden/>
              </w:rPr>
              <w:t>20</w:t>
            </w:r>
          </w:ins>
          <w:del w:id="8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81" w:author="Gergo" w:date="2017-12-01T09:03:00Z">
            <w:r w:rsidR="0034280E">
              <w:rPr>
                <w:noProof/>
                <w:webHidden/>
              </w:rPr>
              <w:t>20</w:t>
            </w:r>
          </w:ins>
          <w:del w:id="8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83" w:author="Gergo" w:date="2017-12-01T09:03:00Z">
            <w:r w:rsidR="0034280E">
              <w:rPr>
                <w:noProof/>
                <w:webHidden/>
              </w:rPr>
              <w:t>20</w:t>
            </w:r>
          </w:ins>
          <w:del w:id="8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85" w:author="Gergo" w:date="2017-12-01T09:03:00Z">
            <w:r w:rsidR="0034280E">
              <w:rPr>
                <w:noProof/>
                <w:webHidden/>
              </w:rPr>
              <w:t>21</w:t>
            </w:r>
          </w:ins>
          <w:del w:id="8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87" w:author="Gergo" w:date="2017-12-01T09:03:00Z">
            <w:r w:rsidR="0034280E">
              <w:rPr>
                <w:noProof/>
                <w:webHidden/>
              </w:rPr>
              <w:t>21</w:t>
            </w:r>
          </w:ins>
          <w:del w:id="88"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89" w:author="Gergo" w:date="2017-12-01T09:03:00Z">
            <w:r w:rsidR="0034280E">
              <w:rPr>
                <w:noProof/>
                <w:webHidden/>
              </w:rPr>
              <w:t>21</w:t>
            </w:r>
          </w:ins>
          <w:del w:id="90"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91" w:author="Gergo" w:date="2017-12-01T09:03:00Z">
            <w:r w:rsidR="0034280E">
              <w:rPr>
                <w:noProof/>
                <w:webHidden/>
              </w:rPr>
              <w:t>22</w:t>
            </w:r>
          </w:ins>
          <w:del w:id="92"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93" w:author="Gergo" w:date="2017-12-01T09:03:00Z">
            <w:r w:rsidR="0034280E">
              <w:rPr>
                <w:noProof/>
                <w:webHidden/>
              </w:rPr>
              <w:t>24</w:t>
            </w:r>
          </w:ins>
          <w:del w:id="94"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95" w:author="Gergo" w:date="2017-12-01T09:03:00Z">
            <w:r w:rsidR="0034280E">
              <w:rPr>
                <w:noProof/>
                <w:webHidden/>
              </w:rPr>
              <w:t>24</w:t>
            </w:r>
          </w:ins>
          <w:del w:id="96"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97" w:author="Gergo" w:date="2017-12-01T09:03:00Z">
            <w:r w:rsidR="0034280E">
              <w:rPr>
                <w:noProof/>
                <w:webHidden/>
              </w:rPr>
              <w:t>25</w:t>
            </w:r>
          </w:ins>
          <w:del w:id="98"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99" w:author="Gergo" w:date="2017-12-01T09:03:00Z">
            <w:r w:rsidR="0034280E">
              <w:rPr>
                <w:noProof/>
                <w:webHidden/>
              </w:rPr>
              <w:t>26</w:t>
            </w:r>
          </w:ins>
          <w:del w:id="10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01" w:author="Gergo" w:date="2017-12-01T09:03:00Z">
            <w:r w:rsidR="0034280E">
              <w:rPr>
                <w:noProof/>
                <w:webHidden/>
              </w:rPr>
              <w:t>26</w:t>
            </w:r>
          </w:ins>
          <w:del w:id="102"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03" w:author="Gergo" w:date="2017-12-01T09:03:00Z">
            <w:r w:rsidR="0034280E">
              <w:rPr>
                <w:noProof/>
                <w:webHidden/>
              </w:rPr>
              <w:t>26</w:t>
            </w:r>
          </w:ins>
          <w:del w:id="104"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05" w:author="Gergo" w:date="2017-12-01T09:03:00Z">
            <w:r w:rsidR="0034280E">
              <w:rPr>
                <w:noProof/>
                <w:webHidden/>
              </w:rPr>
              <w:t>27</w:t>
            </w:r>
          </w:ins>
          <w:del w:id="10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07" w:author="Gergo" w:date="2017-12-01T09:03:00Z">
            <w:r w:rsidR="0034280E">
              <w:rPr>
                <w:noProof/>
                <w:webHidden/>
              </w:rPr>
              <w:t>27</w:t>
            </w:r>
          </w:ins>
          <w:del w:id="108"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09" w:author="Gergo" w:date="2017-12-01T09:03:00Z">
            <w:r w:rsidR="0034280E">
              <w:rPr>
                <w:noProof/>
                <w:webHidden/>
              </w:rPr>
              <w:t>28</w:t>
            </w:r>
          </w:ins>
          <w:del w:id="110"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11" w:author="Gergo" w:date="2017-12-01T09:03:00Z">
            <w:r w:rsidR="0034280E">
              <w:rPr>
                <w:noProof/>
                <w:webHidden/>
              </w:rPr>
              <w:t>28</w:t>
            </w:r>
          </w:ins>
          <w:del w:id="112"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13" w:author="Gergo" w:date="2017-12-01T09:03:00Z">
            <w:r w:rsidR="0034280E">
              <w:rPr>
                <w:noProof/>
                <w:webHidden/>
              </w:rPr>
              <w:t>28</w:t>
            </w:r>
          </w:ins>
          <w:del w:id="114"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15" w:author="Gergo" w:date="2017-12-01T09:03:00Z">
            <w:r w:rsidR="0034280E">
              <w:rPr>
                <w:noProof/>
                <w:webHidden/>
              </w:rPr>
              <w:t>29</w:t>
            </w:r>
          </w:ins>
          <w:del w:id="116"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17" w:author="Gergo" w:date="2017-12-01T09:03:00Z">
            <w:r w:rsidR="0034280E">
              <w:rPr>
                <w:noProof/>
                <w:webHidden/>
              </w:rPr>
              <w:t>29</w:t>
            </w:r>
          </w:ins>
          <w:del w:id="118"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19" w:author="Gergo" w:date="2017-12-01T09:03:00Z">
            <w:r w:rsidR="0034280E">
              <w:rPr>
                <w:noProof/>
                <w:webHidden/>
              </w:rPr>
              <w:t>30</w:t>
            </w:r>
          </w:ins>
          <w:del w:id="12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21" w:author="Gergo" w:date="2017-12-01T09:03:00Z">
            <w:r w:rsidR="0034280E">
              <w:rPr>
                <w:noProof/>
                <w:webHidden/>
              </w:rPr>
              <w:t>30</w:t>
            </w:r>
          </w:ins>
          <w:del w:id="122"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23" w:author="Gergo" w:date="2017-12-01T09:03:00Z">
            <w:r w:rsidR="0034280E">
              <w:rPr>
                <w:noProof/>
                <w:webHidden/>
              </w:rPr>
              <w:t>32</w:t>
            </w:r>
          </w:ins>
          <w:del w:id="12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25" w:author="Gergo" w:date="2017-12-01T09:03:00Z">
            <w:r w:rsidR="0034280E">
              <w:rPr>
                <w:noProof/>
                <w:webHidden/>
              </w:rPr>
              <w:t>32</w:t>
            </w:r>
          </w:ins>
          <w:del w:id="126"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27" w:author="Gergo" w:date="2017-12-01T09:03:00Z">
            <w:r w:rsidR="0034280E">
              <w:rPr>
                <w:noProof/>
                <w:webHidden/>
              </w:rPr>
              <w:t>34</w:t>
            </w:r>
          </w:ins>
          <w:del w:id="128"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29" w:author="Gergo" w:date="2017-12-01T09:03:00Z">
            <w:r w:rsidR="0034280E">
              <w:rPr>
                <w:noProof/>
                <w:webHidden/>
              </w:rPr>
              <w:t>35</w:t>
            </w:r>
          </w:ins>
          <w:del w:id="130"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31" w:author="Gergo" w:date="2017-12-01T09:03:00Z">
            <w:r w:rsidR="0034280E">
              <w:rPr>
                <w:noProof/>
                <w:webHidden/>
              </w:rPr>
              <w:t>36</w:t>
            </w:r>
          </w:ins>
          <w:del w:id="132"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33" w:author="Gergo" w:date="2017-12-01T09:03:00Z">
            <w:r w:rsidR="0034280E">
              <w:rPr>
                <w:noProof/>
                <w:webHidden/>
              </w:rPr>
              <w:t>37</w:t>
            </w:r>
          </w:ins>
          <w:del w:id="134"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35" w:author="Gergo" w:date="2017-12-01T09:03:00Z">
            <w:r w:rsidR="0034280E">
              <w:rPr>
                <w:noProof/>
                <w:webHidden/>
              </w:rPr>
              <w:t>37</w:t>
            </w:r>
          </w:ins>
          <w:del w:id="136"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37" w:author="Gergo" w:date="2017-12-01T09:03:00Z">
            <w:r w:rsidR="0034280E">
              <w:rPr>
                <w:noProof/>
                <w:webHidden/>
              </w:rPr>
              <w:t>39</w:t>
            </w:r>
          </w:ins>
          <w:del w:id="138"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39" w:author="Gergo" w:date="2017-12-01T09:03:00Z">
            <w:r w:rsidR="0034280E">
              <w:rPr>
                <w:noProof/>
                <w:webHidden/>
              </w:rPr>
              <w:t>40</w:t>
            </w:r>
          </w:ins>
          <w:del w:id="14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41" w:author="Gergo" w:date="2017-12-01T09:03:00Z">
            <w:r w:rsidR="0034280E">
              <w:rPr>
                <w:noProof/>
                <w:webHidden/>
              </w:rPr>
              <w:t>40</w:t>
            </w:r>
          </w:ins>
          <w:del w:id="142"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43" w:author="Gergo" w:date="2017-12-01T09:03:00Z">
            <w:r w:rsidR="0034280E">
              <w:rPr>
                <w:noProof/>
                <w:webHidden/>
              </w:rPr>
              <w:t>40</w:t>
            </w:r>
          </w:ins>
          <w:del w:id="144"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45" w:author="Gergo" w:date="2017-12-01T09:03:00Z">
            <w:r w:rsidR="0034280E">
              <w:rPr>
                <w:noProof/>
                <w:webHidden/>
              </w:rPr>
              <w:t>41</w:t>
            </w:r>
          </w:ins>
          <w:del w:id="146"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47" w:author="Gergo" w:date="2017-12-01T09:03:00Z">
            <w:r w:rsidR="0034280E">
              <w:rPr>
                <w:noProof/>
                <w:webHidden/>
              </w:rPr>
              <w:t>43</w:t>
            </w:r>
          </w:ins>
          <w:del w:id="148"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49" w:author="Gergo" w:date="2017-12-01T09:03:00Z">
            <w:r w:rsidR="0034280E">
              <w:rPr>
                <w:noProof/>
                <w:webHidden/>
              </w:rPr>
              <w:t>44</w:t>
            </w:r>
          </w:ins>
          <w:del w:id="150"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51" w:author="Gergo" w:date="2017-12-01T09:03:00Z">
            <w:r w:rsidR="0034280E">
              <w:rPr>
                <w:noProof/>
                <w:webHidden/>
              </w:rPr>
              <w:t>45</w:t>
            </w:r>
          </w:ins>
          <w:del w:id="152"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53" w:author="Gergo" w:date="2017-12-01T09:03:00Z">
            <w:r w:rsidR="0034280E">
              <w:rPr>
                <w:noProof/>
                <w:webHidden/>
              </w:rPr>
              <w:t>46</w:t>
            </w:r>
          </w:ins>
          <w:del w:id="154"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55" w:author="Gergo" w:date="2017-12-01T09:03:00Z">
            <w:r w:rsidR="0034280E">
              <w:rPr>
                <w:noProof/>
                <w:webHidden/>
              </w:rPr>
              <w:t>47</w:t>
            </w:r>
          </w:ins>
          <w:del w:id="156"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57" w:author="Gergo" w:date="2017-12-01T09:03:00Z">
            <w:r w:rsidR="0034280E">
              <w:rPr>
                <w:noProof/>
                <w:webHidden/>
              </w:rPr>
              <w:t>47</w:t>
            </w:r>
          </w:ins>
          <w:del w:id="158"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59" w:author="Gergo" w:date="2017-12-01T09:03:00Z">
            <w:r w:rsidR="0034280E">
              <w:rPr>
                <w:noProof/>
                <w:webHidden/>
              </w:rPr>
              <w:t>49</w:t>
            </w:r>
          </w:ins>
          <w:del w:id="160"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61" w:author="Gergo" w:date="2017-12-01T09:03:00Z">
            <w:r w:rsidR="0034280E">
              <w:rPr>
                <w:noProof/>
                <w:webHidden/>
              </w:rPr>
              <w:t>50</w:t>
            </w:r>
          </w:ins>
          <w:del w:id="162"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63" w:author="Gergo" w:date="2017-11-25T23:44:00Z"/>
              <w:rStyle w:val="Hiperhivatkozs"/>
              <w:noProof/>
            </w:rPr>
          </w:pPr>
        </w:p>
        <w:p w14:paraId="31966D82" w14:textId="77777777" w:rsidR="00736D68" w:rsidRDefault="00736D68">
          <w:pPr>
            <w:pStyle w:val="TJ1"/>
            <w:rPr>
              <w:ins w:id="164" w:author="Gergo" w:date="2017-11-25T23:44:00Z"/>
              <w:rStyle w:val="Hiperhivatkozs"/>
              <w:noProof/>
            </w:rPr>
          </w:pPr>
        </w:p>
        <w:p w14:paraId="62C5F928" w14:textId="5C40A02B" w:rsidR="00736D68" w:rsidDel="00736D68" w:rsidRDefault="00736D68">
          <w:pPr>
            <w:pStyle w:val="TJ1"/>
            <w:rPr>
              <w:del w:id="165"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166" w:author="Gergo" w:date="2017-12-01T09:03:00Z">
            <w:r w:rsidR="0034280E">
              <w:rPr>
                <w:noProof/>
                <w:webHidden/>
              </w:rPr>
              <w:t>51</w:t>
            </w:r>
          </w:ins>
          <w:del w:id="167"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168"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69" w:author="Gergo" w:date="2017-12-01T09:03:00Z">
            <w:r w:rsidR="0034280E">
              <w:rPr>
                <w:noProof/>
                <w:webHidden/>
              </w:rPr>
              <w:t>53</w:t>
            </w:r>
          </w:ins>
          <w:del w:id="170"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71" w:author="Gergo" w:date="2017-12-01T09:03:00Z">
            <w:r w:rsidR="0034280E">
              <w:rPr>
                <w:noProof/>
                <w:webHidden/>
              </w:rPr>
              <w:t>54</w:t>
            </w:r>
          </w:ins>
          <w:del w:id="172"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73" w:author="Gergo" w:date="2017-12-01T09:03:00Z">
            <w:r w:rsidR="0034280E">
              <w:rPr>
                <w:noProof/>
                <w:webHidden/>
              </w:rPr>
              <w:t>54</w:t>
            </w:r>
          </w:ins>
          <w:del w:id="174"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75" w:author="Gergo" w:date="2017-12-01T09:03:00Z">
            <w:r w:rsidR="0034280E">
              <w:rPr>
                <w:noProof/>
                <w:webHidden/>
              </w:rPr>
              <w:t>55</w:t>
            </w:r>
          </w:ins>
          <w:del w:id="176"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77" w:author="Gergo" w:date="2017-11-25T23:44:00Z"/>
            </w:rPr>
          </w:pPr>
          <w:ins w:id="178" w:author="Gergo" w:date="2017-11-25T23:44:00Z">
            <w:r>
              <w:rPr>
                <w:b/>
                <w:bCs/>
              </w:rPr>
              <w:fldChar w:fldCharType="end"/>
            </w:r>
          </w:ins>
        </w:p>
        <w:customXmlInsRangeStart w:id="179" w:author="Gergo" w:date="2017-11-25T23:44:00Z"/>
      </w:sdtContent>
    </w:sdt>
    <w:customXmlInsRangeEnd w:id="179"/>
    <w:p w14:paraId="592703D5" w14:textId="77777777" w:rsidR="00736D68" w:rsidRPr="0034280E" w:rsidRDefault="00736D68">
      <w:pPr>
        <w:rPr>
          <w:ins w:id="180" w:author="Gergo" w:date="2017-11-25T23:40:00Z"/>
        </w:rPr>
        <w:pPrChange w:id="181" w:author="Gergo" w:date="2017-11-25T23:41:00Z">
          <w:pPr>
            <w:pStyle w:val="Fejezetcimszmozsnlkl"/>
          </w:pPr>
        </w:pPrChange>
      </w:pPr>
    </w:p>
    <w:p w14:paraId="006E4CB8" w14:textId="77777777" w:rsidR="00736D68" w:rsidRPr="00736D68" w:rsidRDefault="00736D68">
      <w:pPr>
        <w:pStyle w:val="Cm"/>
        <w:rPr>
          <w:sz w:val="44"/>
          <w:rPrChange w:id="182" w:author="Gergo" w:date="2017-11-25T23:41:00Z">
            <w:rPr/>
          </w:rPrChange>
        </w:rPr>
        <w:pPrChange w:id="183"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84"/>
      <w:r w:rsidRPr="003355B9">
        <w:t xml:space="preserve">2017. 11. </w:t>
      </w:r>
      <w:commentRangeEnd w:id="184"/>
      <w:r w:rsidRPr="003355B9">
        <w:t>20</w:t>
      </w:r>
      <w:r w:rsidRPr="003355B9">
        <w:rPr>
          <w:rStyle w:val="Jegyzethivatkozs"/>
        </w:rPr>
        <w:commentReference w:id="184"/>
      </w:r>
    </w:p>
    <w:p w14:paraId="015D0772" w14:textId="77777777" w:rsidR="00E360CD" w:rsidRPr="003355B9" w:rsidRDefault="00E360CD" w:rsidP="00E360CD">
      <w:pPr>
        <w:pStyle w:val="Nyilatkozatalrs"/>
        <w:rPr>
          <w:noProof w:val="0"/>
          <w:rPrChange w:id="185" w:author="Gergo" w:date="2017-11-25T13:10:00Z">
            <w:rPr/>
          </w:rPrChange>
        </w:rPr>
      </w:pPr>
      <w:r w:rsidRPr="003355B9">
        <w:rPr>
          <w:noProof w:val="0"/>
          <w:rPrChange w:id="186" w:author="Gergo" w:date="2017-11-25T13:10:00Z">
            <w:rPr/>
          </w:rPrChange>
        </w:rPr>
        <w:tab/>
        <w:t>...…………………………………………….</w:t>
      </w:r>
    </w:p>
    <w:p w14:paraId="68F346A0" w14:textId="7C7D66F6" w:rsidR="00E360CD" w:rsidRPr="003355B9" w:rsidRDefault="00E360CD" w:rsidP="00E360CD">
      <w:pPr>
        <w:pStyle w:val="Nyilatkozatalrs"/>
        <w:ind w:firstLine="634"/>
        <w:rPr>
          <w:noProof w:val="0"/>
          <w:rPrChange w:id="187" w:author="Gergo" w:date="2017-11-25T13:10:00Z">
            <w:rPr/>
          </w:rPrChange>
        </w:rPr>
      </w:pPr>
      <w:r w:rsidRPr="003355B9">
        <w:rPr>
          <w:noProof w:val="0"/>
          <w:rPrChange w:id="188"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89" w:name="_Toc499416782"/>
      <w:r w:rsidRPr="003355B9">
        <w:lastRenderedPageBreak/>
        <w:t>Bevezetés</w:t>
      </w:r>
      <w:bookmarkEnd w:id="189"/>
    </w:p>
    <w:p w14:paraId="6D04EC2A" w14:textId="55F2F9A4" w:rsidR="00D9525C" w:rsidRPr="003355B9" w:rsidRDefault="00D9525C" w:rsidP="00D9525C">
      <w:pPr>
        <w:pStyle w:val="Cmsor2"/>
      </w:pPr>
      <w:bookmarkStart w:id="190" w:name="_Toc499416783"/>
      <w:r w:rsidRPr="003355B9">
        <w:t>Motiváció</w:t>
      </w:r>
      <w:bookmarkEnd w:id="190"/>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Stb…)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03F162B9" w:rsidR="00C37ADF" w:rsidRPr="003355B9" w:rsidRDefault="003C4AB8" w:rsidP="00C37ADF">
      <w:r w:rsidRPr="003355B9">
        <w:t xml:space="preserve">A virtuális valóság (Virtual Reality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191" w:author="Gergo" w:date="2017-12-02T10:56:00Z">
        <w:r w:rsidR="00D53C1F">
          <w:t xml:space="preserve"> </w:t>
        </w:r>
      </w:ins>
      <w:ins w:id="192"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193" w:author="Gergo" w:date="2017-12-02T10:58:00Z">
        <w:r w:rsidR="00D53C1F" w:rsidRPr="00D53C1F">
          <w:rPr>
            <w:rPrChange w:id="194" w:author="Gergo" w:date="2017-12-02T10:58:00Z">
              <w:rPr/>
            </w:rPrChange>
          </w:rPr>
          <w:t>[1]</w:t>
        </w:r>
        <w:r w:rsidR="00D53C1F">
          <w:fldChar w:fldCharType="end"/>
        </w:r>
      </w:ins>
      <w:r w:rsidR="000A1B97" w:rsidRPr="003355B9">
        <w:t>.</w:t>
      </w:r>
    </w:p>
    <w:p w14:paraId="09397F57" w14:textId="02704977" w:rsidR="00EC716D" w:rsidRPr="003355B9" w:rsidRDefault="00EC716D" w:rsidP="00EC716D">
      <w:pPr>
        <w:pStyle w:val="Cmsor2"/>
      </w:pPr>
      <w:bookmarkStart w:id="195" w:name="_Toc499416784"/>
      <w:r w:rsidRPr="003355B9">
        <w:t>A Virtuális valóság</w:t>
      </w:r>
      <w:bookmarkEnd w:id="195"/>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196"/>
      <w:r w:rsidR="002F66E9" w:rsidRPr="003355B9">
        <w:t xml:space="preserve">egy </w:t>
      </w:r>
      <w:ins w:id="197" w:author="Gergo" w:date="2017-11-17T13:29:00Z">
        <w:r w:rsidR="005A013E" w:rsidRPr="003355B9">
          <w:t>sztereó</w:t>
        </w:r>
      </w:ins>
      <w:ins w:id="198" w:author="Gergo" w:date="2017-11-17T13:28:00Z">
        <w:r w:rsidR="005A013E" w:rsidRPr="003355B9">
          <w:t xml:space="preserve"> látásrendszeren</w:t>
        </w:r>
      </w:ins>
      <w:del w:id="199" w:author="Gergo" w:date="2017-11-17T13:28:00Z">
        <w:r w:rsidR="002F66E9" w:rsidRPr="003355B9" w:rsidDel="005A013E">
          <w:delText>megfelelő lencsén</w:delText>
        </w:r>
      </w:del>
      <w:r w:rsidR="002F66E9" w:rsidRPr="003355B9">
        <w:t xml:space="preserve"> át nézve a v</w:t>
      </w:r>
      <w:commentRangeEnd w:id="196"/>
      <w:r w:rsidR="004F71B6" w:rsidRPr="003355B9">
        <w:rPr>
          <w:rStyle w:val="Jegyzethivatkozs"/>
        </w:rPr>
        <w:commentReference w:id="196"/>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szituációban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200" w:author="Bertalan Forstner" w:date="2017-11-17T09:23:00Z">
        <w:r w:rsidR="006654A7" w:rsidRPr="003355B9">
          <w:t>be</w:t>
        </w:r>
      </w:ins>
      <w:r w:rsidRPr="003355B9">
        <w:t xml:space="preserve"> az olyan </w:t>
      </w:r>
      <w:r w:rsidR="00EC716D" w:rsidRPr="003355B9">
        <w:t>eszközök</w:t>
      </w:r>
      <w:ins w:id="201"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202" w:author="Bertalan Forstner" w:date="2017-11-17T09:24:00Z">
        <w:r w:rsidR="006654A7" w:rsidRPr="003355B9">
          <w:t>,</w:t>
        </w:r>
      </w:ins>
      <w:r w:rsidRPr="003355B9">
        <w:t xml:space="preserve"> csak két lencsével</w:t>
      </w:r>
      <w:ins w:id="203" w:author="Bertalan Forstner" w:date="2017-11-17T09:24:00Z">
        <w:r w:rsidR="006654A7" w:rsidRPr="003355B9">
          <w:t>,</w:t>
        </w:r>
      </w:ins>
      <w:r w:rsidRPr="003355B9">
        <w:t xml:space="preserve"> ezért árban is jóval megengedhetőbb</w:t>
      </w:r>
      <w:r w:rsidR="00D80C4A" w:rsidRPr="003355B9">
        <w:t>. Ami az előnye</w:t>
      </w:r>
      <w:ins w:id="204" w:author="Bertalan Forstner" w:date="2017-11-17T09:24:00Z">
        <w:r w:rsidR="006654A7" w:rsidRPr="003355B9">
          <w:t>,</w:t>
        </w:r>
      </w:ins>
      <w:r w:rsidR="00D80C4A" w:rsidRPr="003355B9">
        <w:t xml:space="preserve"> az részben a hátránya is ennek a megoldásnak</w:t>
      </w:r>
      <w:del w:id="205" w:author="Bertalan Forstner" w:date="2017-11-17T09:24:00Z">
        <w:r w:rsidR="00D80C4A" w:rsidRPr="003355B9" w:rsidDel="006654A7">
          <w:delText xml:space="preserve">. </w:delText>
        </w:r>
      </w:del>
      <w:ins w:id="206"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07" w:name="_Toc499416785"/>
      <w:r w:rsidRPr="003355B9">
        <w:t>A feladat</w:t>
      </w:r>
      <w:bookmarkEnd w:id="207"/>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08"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09"/>
      <w:r w:rsidRPr="003355B9">
        <w:t>biztosítja</w:t>
      </w:r>
      <w:commentRangeEnd w:id="209"/>
      <w:r w:rsidR="006654A7" w:rsidRPr="003355B9">
        <w:rPr>
          <w:rStyle w:val="Jegyzethivatkozs"/>
        </w:rPr>
        <w:commentReference w:id="209"/>
      </w:r>
      <w:r w:rsidRPr="003355B9">
        <w:t xml:space="preserve">, mely egy </w:t>
      </w:r>
      <w:del w:id="210" w:author="Bertalan Forstner" w:date="2017-11-17T09:24:00Z">
        <w:r w:rsidRPr="003355B9" w:rsidDel="006654A7">
          <w:delText xml:space="preserve">android </w:delText>
        </w:r>
      </w:del>
      <w:ins w:id="211"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12" w:author="Bertalan Forstner" w:date="2017-11-17T09:25:00Z">
        <w:r w:rsidRPr="003355B9" w:rsidDel="006654A7">
          <w:delText>fejhallgatót</w:delText>
        </w:r>
      </w:del>
      <w:ins w:id="213"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14" w:author="Gergo" w:date="2017-11-17T13:31:00Z">
        <w:r w:rsidR="00410FA8" w:rsidRPr="003355B9" w:rsidDel="005A013E">
          <w:delText>tovább küld</w:delText>
        </w:r>
        <w:r w:rsidR="007A5167" w:rsidRPr="003355B9" w:rsidDel="005A013E">
          <w:delText>i</w:delText>
        </w:r>
      </w:del>
      <w:ins w:id="215"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16" w:name="_Toc499416786"/>
      <w:r w:rsidRPr="003355B9">
        <w:t>A célom</w:t>
      </w:r>
      <w:bookmarkEnd w:id="216"/>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17"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218"/>
      <w:r w:rsidRPr="003355B9">
        <w:t>teszt</w:t>
      </w:r>
      <w:r w:rsidR="00F01BE8" w:rsidRPr="003355B9">
        <w:t>ek</w:t>
      </w:r>
      <w:commentRangeEnd w:id="218"/>
      <w:r w:rsidR="006654A7" w:rsidRPr="003355B9">
        <w:rPr>
          <w:rStyle w:val="Jegyzethivatkozs"/>
        </w:rPr>
        <w:commentReference w:id="218"/>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219"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20" w:name="_Toc499416787"/>
      <w:r w:rsidRPr="003355B9">
        <w:lastRenderedPageBreak/>
        <w:t>A dolgozatról</w:t>
      </w:r>
      <w:bookmarkEnd w:id="220"/>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21"/>
      <w:r w:rsidR="00040F2A" w:rsidRPr="003355B9">
        <w:t>szó</w:t>
      </w:r>
      <w:commentRangeEnd w:id="221"/>
      <w:r w:rsidR="006654A7" w:rsidRPr="003355B9">
        <w:rPr>
          <w:rStyle w:val="Jegyzethivatkozs"/>
        </w:rPr>
        <w:commentReference w:id="221"/>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22" w:name="_Toc499416788"/>
      <w:r w:rsidRPr="003355B9">
        <w:lastRenderedPageBreak/>
        <w:t>Irodalomkutatás és technológiák</w:t>
      </w:r>
      <w:bookmarkEnd w:id="222"/>
    </w:p>
    <w:p w14:paraId="7D435AFE" w14:textId="58F64FFA" w:rsidR="006D716A" w:rsidRPr="003355B9" w:rsidRDefault="006D716A" w:rsidP="006D716A">
      <w:r w:rsidRPr="003355B9">
        <w:t xml:space="preserve">Ebben a fejezetben ismertetni fogom a munka során felhasznált technológiákat, </w:t>
      </w:r>
      <w:commentRangeStart w:id="223"/>
      <w:r w:rsidR="007E2EB8" w:rsidRPr="003355B9">
        <w:t xml:space="preserve">illetve, </w:t>
      </w:r>
      <w:del w:id="224" w:author="Gergo" w:date="2017-11-17T13:33:00Z">
        <w:r w:rsidRPr="003355B9" w:rsidDel="005A013E">
          <w:delText>hogy</w:delText>
        </w:r>
        <w:r w:rsidR="007E2EB8" w:rsidRPr="003355B9" w:rsidDel="005A013E">
          <w:delText xml:space="preserve"> miért ezekre esett a választás</w:delText>
        </w:r>
      </w:del>
      <w:ins w:id="225" w:author="Gergo" w:date="2017-11-17T13:33:00Z">
        <w:r w:rsidR="005A013E" w:rsidRPr="003355B9">
          <w:t>illetve indoklom kiválasztásukat</w:t>
        </w:r>
      </w:ins>
      <w:r w:rsidR="007E2EB8" w:rsidRPr="003355B9">
        <w:t>,</w:t>
      </w:r>
      <w:commentRangeEnd w:id="223"/>
      <w:r w:rsidR="006654A7" w:rsidRPr="003355B9">
        <w:rPr>
          <w:rStyle w:val="Jegyzethivatkozs"/>
        </w:rPr>
        <w:commentReference w:id="223"/>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26" w:name="_Toc499416789"/>
      <w:r w:rsidRPr="003355B9">
        <w:t>A VR technológia</w:t>
      </w:r>
      <w:bookmarkEnd w:id="226"/>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27" w:author="Gergo" w:date="2017-12-02T11:10:00Z">
        <w:r w:rsidR="00026F10">
          <w:t xml:space="preserve"> </w:t>
        </w:r>
        <w:r w:rsidR="00026F10">
          <w:fldChar w:fldCharType="begin"/>
        </w:r>
      </w:ins>
      <w:ins w:id="228"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29" w:author="Gergo" w:date="2017-12-02T12:24:00Z">
        <w:r w:rsidR="00C96DDF">
          <w:rPr>
            <w:rPrChange w:id="230" w:author="Gergo" w:date="2017-12-02T12:24:00Z">
              <w:rPr/>
            </w:rPrChange>
          </w:rPr>
          <w:t>[2]</w:t>
        </w:r>
        <w:r w:rsidR="00C96DDF" w:rsidRPr="00C96DDF">
          <w:rPr>
            <w:rPrChange w:id="231" w:author="Gergo" w:date="2017-12-02T12:24:00Z">
              <w:rPr/>
            </w:rPrChange>
          </w:rPr>
          <w:t>[3]</w:t>
        </w:r>
      </w:ins>
      <w:ins w:id="232"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33"/>
      <w:r w:rsidRPr="003355B9">
        <w:t>is</w:t>
      </w:r>
      <w:commentRangeEnd w:id="233"/>
      <w:r w:rsidR="006654A7" w:rsidRPr="003355B9">
        <w:rPr>
          <w:rStyle w:val="Jegyzethivatkozs"/>
        </w:rPr>
        <w:commentReference w:id="233"/>
      </w:r>
      <w:r w:rsidRPr="003355B9">
        <w:t xml:space="preserve">) már a 90-es évek közepén </w:t>
      </w:r>
      <w:commentRangeStart w:id="234"/>
      <w:r w:rsidRPr="003355B9">
        <w:t>megjelentek</w:t>
      </w:r>
      <w:commentRangeEnd w:id="234"/>
      <w:r w:rsidR="006654A7" w:rsidRPr="003355B9">
        <w:rPr>
          <w:rStyle w:val="Jegyzethivatkozs"/>
        </w:rPr>
        <w:commentReference w:id="234"/>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35"/>
      <w:r w:rsidR="003A1CA4" w:rsidRPr="003355B9">
        <w:t>felé</w:t>
      </w:r>
      <w:commentRangeEnd w:id="235"/>
      <w:r w:rsidR="006654A7" w:rsidRPr="003355B9">
        <w:rPr>
          <w:rStyle w:val="Jegyzethivatkozs"/>
        </w:rPr>
        <w:commentReference w:id="235"/>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36" w:author="Gergo" w:date="2017-12-02T11:08:00Z">
        <w:r w:rsidR="00026F10">
          <w:t xml:space="preserve"> </w:t>
        </w:r>
      </w:ins>
      <w:ins w:id="237" w:author="Gergo" w:date="2017-12-02T11:09:00Z">
        <w:r w:rsidR="00026F10">
          <w:fldChar w:fldCharType="begin"/>
        </w:r>
      </w:ins>
      <w:ins w:id="238"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39" w:author="Gergo" w:date="2017-12-02T12:24:00Z">
        <w:r w:rsidR="00C96DDF" w:rsidRPr="00C96DDF">
          <w:rPr>
            <w:rPrChange w:id="240" w:author="Gergo" w:date="2017-12-02T12:24:00Z">
              <w:rPr/>
            </w:rPrChange>
          </w:rPr>
          <w:t>[4]</w:t>
        </w:r>
      </w:ins>
      <w:ins w:id="241"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42"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43" w:author="Gergo" w:date="2017-12-02T11:14:00Z">
        <w:r w:rsidR="00E57506">
          <w:t xml:space="preserve"> </w:t>
        </w:r>
        <w:r w:rsidR="00E57506">
          <w:fldChar w:fldCharType="begin"/>
        </w:r>
      </w:ins>
      <w:ins w:id="244"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245" w:author="Gergo" w:date="2017-12-02T12:24:00Z">
        <w:r w:rsidR="00C96DDF" w:rsidRPr="00C96DDF">
          <w:rPr>
            <w:rPrChange w:id="246" w:author="Gergo" w:date="2017-12-02T12:24:00Z">
              <w:rPr/>
            </w:rPrChange>
          </w:rPr>
          <w:t>[5]</w:t>
        </w:r>
      </w:ins>
      <w:ins w:id="247"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248" w:author="Gergo" w:date="2017-11-29T19:09:00Z">
        <w:r w:rsidR="00D268C5">
          <w:t xml:space="preserve"> Ezeket a különbségeket és hatásukat az alábbi képek szemléltetik. (</w:t>
        </w:r>
      </w:ins>
      <w:ins w:id="249" w:author="Gergo" w:date="2017-11-29T19:11:00Z">
        <w:r w:rsidR="00D268C5">
          <w:fldChar w:fldCharType="begin"/>
        </w:r>
        <w:r w:rsidR="00D268C5">
          <w:instrText xml:space="preserve"> REF _Ref499745988 \h </w:instrText>
        </w:r>
      </w:ins>
      <w:r w:rsidR="00D268C5">
        <w:fldChar w:fldCharType="separate"/>
      </w:r>
      <w:ins w:id="250" w:author="Gergo" w:date="2017-12-01T09:03:00Z">
        <w:r w:rsidR="0034280E">
          <w:t>Áb</w:t>
        </w:r>
        <w:r w:rsidR="0034280E">
          <w:t>r</w:t>
        </w:r>
        <w:r w:rsidR="0034280E">
          <w:t xml:space="preserve">a </w:t>
        </w:r>
        <w:r w:rsidR="0034280E">
          <w:rPr>
            <w:noProof/>
          </w:rPr>
          <w:t>2</w:t>
        </w:r>
        <w:r w:rsidR="0034280E">
          <w:t>.</w:t>
        </w:r>
        <w:r w:rsidR="0034280E">
          <w:rPr>
            <w:noProof/>
          </w:rPr>
          <w:t>1</w:t>
        </w:r>
      </w:ins>
      <w:ins w:id="251"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52" w:author="Gergo" w:date="2017-12-01T09:03:00Z">
        <w:r w:rsidR="0034280E">
          <w:t xml:space="preserve">Ábra </w:t>
        </w:r>
        <w:r w:rsidR="0034280E">
          <w:rPr>
            <w:noProof/>
          </w:rPr>
          <w:t>2</w:t>
        </w:r>
        <w:r w:rsidR="0034280E">
          <w:t>.</w:t>
        </w:r>
        <w:r w:rsidR="0034280E">
          <w:rPr>
            <w:noProof/>
          </w:rPr>
          <w:t>2</w:t>
        </w:r>
      </w:ins>
      <w:ins w:id="253" w:author="Gergo" w:date="2017-11-29T19:11:00Z">
        <w:r w:rsidR="00D268C5">
          <w:fldChar w:fldCharType="end"/>
        </w:r>
        <w:r w:rsidR="00D268C5">
          <w:t>)</w:t>
        </w:r>
      </w:ins>
    </w:p>
    <w:p w14:paraId="134488DC" w14:textId="77777777" w:rsidR="005E2355" w:rsidRDefault="00D405E8">
      <w:pPr>
        <w:keepNext/>
        <w:rPr>
          <w:ins w:id="254"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55" w:author="Gergo" w:date="2017-11-25T18:33:00Z">
            <w:rPr>
              <w:sz w:val="19"/>
            </w:rPr>
          </w:rPrChange>
        </w:rPr>
        <w:pPrChange w:id="256" w:author="Gergo" w:date="2017-11-25T18:33:00Z">
          <w:pPr>
            <w:keepNext/>
          </w:pPr>
        </w:pPrChange>
      </w:pPr>
      <w:bookmarkStart w:id="257" w:name="_Ref499745988"/>
      <w:ins w:id="258" w:author="Gergo" w:date="2017-11-25T18:32:00Z">
        <w:r>
          <w:t xml:space="preserve">Ábra </w:t>
        </w:r>
      </w:ins>
      <w:ins w:id="259" w:author="Gergo" w:date="2017-11-29T13:18:00Z">
        <w:r w:rsidR="00B33261">
          <w:fldChar w:fldCharType="begin"/>
        </w:r>
        <w:r w:rsidR="00B33261">
          <w:instrText xml:space="preserve"> STYLEREF 1 \s </w:instrText>
        </w:r>
      </w:ins>
      <w:r w:rsidR="00B33261">
        <w:fldChar w:fldCharType="separate"/>
      </w:r>
      <w:r w:rsidR="0034280E">
        <w:rPr>
          <w:noProof/>
        </w:rPr>
        <w:t>2</w:t>
      </w:r>
      <w:ins w:id="260"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61" w:author="Gergo" w:date="2017-12-01T09:03:00Z">
        <w:r w:rsidR="0034280E">
          <w:rPr>
            <w:noProof/>
          </w:rPr>
          <w:t>1</w:t>
        </w:r>
      </w:ins>
      <w:ins w:id="262" w:author="Gergo" w:date="2017-11-29T13:18:00Z">
        <w:r w:rsidR="00B33261">
          <w:fldChar w:fldCharType="end"/>
        </w:r>
      </w:ins>
      <w:bookmarkEnd w:id="257"/>
      <w:ins w:id="263"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264" w:author="Gergo" w:date="2017-11-17T13:35:00Z"/>
          <w:sz w:val="19"/>
        </w:rPr>
      </w:pPr>
      <w:ins w:id="265" w:author="Gergo" w:date="2017-11-17T13:56:00Z">
        <w:r w:rsidRPr="003355B9">
          <w:rPr>
            <w:b w:val="0"/>
            <w:bCs w:val="0"/>
            <w:sz w:val="19"/>
          </w:rPr>
          <w:tab/>
        </w:r>
        <w:r w:rsidRPr="003355B9">
          <w:rPr>
            <w:b w:val="0"/>
            <w:bCs w:val="0"/>
            <w:sz w:val="19"/>
          </w:rPr>
          <w:tab/>
        </w:r>
      </w:ins>
      <w:commentRangeStart w:id="266"/>
      <w:del w:id="267" w:author="Gergo" w:date="2017-11-17T13:35:00Z">
        <w:r w:rsidR="00D405E8" w:rsidRPr="003355B9" w:rsidDel="005A013E">
          <w:rPr>
            <w:b w:val="0"/>
            <w:bCs w:val="0"/>
            <w:sz w:val="19"/>
          </w:rPr>
          <w:delText>1 - Sztereoszkópikus képpár</w:delText>
        </w:r>
        <w:commentRangeEnd w:id="266"/>
        <w:r w:rsidR="006654A7" w:rsidRPr="003355B9" w:rsidDel="005A013E">
          <w:rPr>
            <w:rStyle w:val="Jegyzethivatkozs"/>
          </w:rPr>
          <w:commentReference w:id="266"/>
        </w:r>
      </w:del>
    </w:p>
    <w:p w14:paraId="2108D65C" w14:textId="18AEFF50" w:rsidR="005A013E" w:rsidRPr="003355B9" w:rsidRDefault="000819E9" w:rsidP="00FD475A">
      <w:pPr>
        <w:keepNext/>
        <w:rPr>
          <w:ins w:id="268"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269" w:author="Gergo" w:date="2017-11-17T13:36:00Z"/>
        </w:rPr>
        <w:pPrChange w:id="270" w:author="Gergo" w:date="2017-11-17T13:36:00Z">
          <w:pPr>
            <w:keepNext/>
          </w:pPr>
        </w:pPrChange>
      </w:pPr>
      <w:bookmarkStart w:id="271" w:name="_Ref499745996"/>
      <w:ins w:id="272" w:author="Gergo" w:date="2017-11-25T18:33:00Z">
        <w:r>
          <w:t xml:space="preserve">Ábra </w:t>
        </w:r>
      </w:ins>
      <w:ins w:id="273" w:author="Gergo" w:date="2017-11-29T13:18:00Z">
        <w:r w:rsidR="00B33261">
          <w:fldChar w:fldCharType="begin"/>
        </w:r>
        <w:r w:rsidR="00B33261">
          <w:instrText xml:space="preserve"> STYLEREF 1 \s </w:instrText>
        </w:r>
      </w:ins>
      <w:r w:rsidR="00B33261">
        <w:fldChar w:fldCharType="separate"/>
      </w:r>
      <w:r w:rsidR="0034280E">
        <w:rPr>
          <w:noProof/>
        </w:rPr>
        <w:t>2</w:t>
      </w:r>
      <w:ins w:id="27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75" w:author="Gergo" w:date="2017-12-01T09:03:00Z">
        <w:r w:rsidR="0034280E">
          <w:rPr>
            <w:noProof/>
          </w:rPr>
          <w:t>2</w:t>
        </w:r>
      </w:ins>
      <w:ins w:id="276" w:author="Gergo" w:date="2017-11-29T13:18:00Z">
        <w:r w:rsidR="00B33261">
          <w:fldChar w:fldCharType="end"/>
        </w:r>
      </w:ins>
      <w:bookmarkEnd w:id="271"/>
      <w:ins w:id="277"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278" w:author="Gergo" w:date="2017-11-17T13:36:00Z">
        <w:r w:rsidRPr="003355B9" w:rsidDel="005A013E">
          <w:delText>2 – A két kép összekombinálása, az egyik pirosra, a másik kékre színezve</w:delText>
        </w:r>
      </w:del>
    </w:p>
    <w:p w14:paraId="01984F5C" w14:textId="390F3054" w:rsidR="00F801EF" w:rsidRDefault="00F801EF" w:rsidP="000A763C">
      <w:pPr>
        <w:rPr>
          <w:ins w:id="279" w:author="Gergo" w:date="2017-11-29T13:17:00Z"/>
        </w:rPr>
      </w:pPr>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280" w:author="Gergo" w:date="2017-12-02T11:25:00Z">
        <w:r w:rsidR="00F76C3E">
          <w:t xml:space="preserve"> </w:t>
        </w:r>
      </w:ins>
      <w:ins w:id="281" w:author="Gergo" w:date="2017-12-02T11:26:00Z">
        <w:r w:rsidR="00F76C3E">
          <w:fldChar w:fldCharType="begin"/>
        </w:r>
      </w:ins>
      <w:ins w:id="282"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283" w:author="Gergo" w:date="2017-12-02T12:24:00Z">
        <w:r w:rsidR="00C96DDF" w:rsidRPr="00C96DDF">
          <w:rPr>
            <w:rPrChange w:id="284" w:author="Gergo" w:date="2017-12-02T12:24:00Z">
              <w:rPr/>
            </w:rPrChange>
          </w:rPr>
          <w:t>[6], [7]</w:t>
        </w:r>
      </w:ins>
      <w:ins w:id="285" w:author="Gergo" w:date="2017-12-02T11:26:00Z">
        <w:r w:rsidR="00F76C3E">
          <w:fldChar w:fldCharType="end"/>
        </w:r>
      </w:ins>
      <w:r w:rsidR="002734EE" w:rsidRPr="003355B9">
        <w:t>.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w:t>
      </w:r>
      <w:r w:rsidR="002734EE" w:rsidRPr="003355B9">
        <w:lastRenderedPageBreak/>
        <w:t xml:space="preserve">előidézve a háromdimenziós </w:t>
      </w:r>
      <w:r w:rsidR="00F96D8A" w:rsidRPr="003355B9">
        <w:t>kép kialakulását, észlelést</w:t>
      </w:r>
      <w:r w:rsidR="002734EE" w:rsidRPr="003355B9">
        <w:t>.</w:t>
      </w:r>
      <w:ins w:id="286" w:author="Gergo" w:date="2017-11-29T13:16:00Z">
        <w:r w:rsidR="00046829">
          <w:t xml:space="preserve"> Az alábbi</w:t>
        </w:r>
        <w:r w:rsidR="00B33261">
          <w:t xml:space="preserve"> képen </w:t>
        </w:r>
      </w:ins>
      <w:ins w:id="287" w:author="Gergo" w:date="2017-11-29T19:12:00Z">
        <w:r w:rsidR="00046829">
          <w:t>(</w:t>
        </w:r>
        <w:r w:rsidR="00046829">
          <w:fldChar w:fldCharType="begin"/>
        </w:r>
        <w:r w:rsidR="00046829">
          <w:instrText xml:space="preserve"> REF _Ref499746070 \h </w:instrText>
        </w:r>
      </w:ins>
      <w:r w:rsidR="00046829">
        <w:fldChar w:fldCharType="separate"/>
      </w:r>
      <w:ins w:id="288" w:author="Gergo" w:date="2017-12-01T09:03:00Z">
        <w:r w:rsidR="0034280E">
          <w:t xml:space="preserve">Ábra </w:t>
        </w:r>
        <w:r w:rsidR="0034280E">
          <w:rPr>
            <w:noProof/>
          </w:rPr>
          <w:t>2</w:t>
        </w:r>
        <w:r w:rsidR="0034280E">
          <w:t>.</w:t>
        </w:r>
        <w:r w:rsidR="0034280E">
          <w:rPr>
            <w:noProof/>
          </w:rPr>
          <w:t>3</w:t>
        </w:r>
      </w:ins>
      <w:ins w:id="289" w:author="Gergo" w:date="2017-11-29T19:12:00Z">
        <w:r w:rsidR="00046829">
          <w:fldChar w:fldCharType="end"/>
        </w:r>
        <w:r w:rsidR="00046829">
          <w:t xml:space="preserve">) </w:t>
        </w:r>
      </w:ins>
      <w:ins w:id="290" w:author="Gergo" w:date="2017-11-29T13:16:00Z">
        <w:r w:rsidR="00B33261">
          <w:t>az okostelefon képernyője látható</w:t>
        </w:r>
      </w:ins>
      <w:ins w:id="291" w:author="Gergo" w:date="2017-11-29T19:11:00Z">
        <w:r w:rsidR="00046829">
          <w:t>,</w:t>
        </w:r>
      </w:ins>
      <w:ins w:id="292" w:author="Gergo" w:date="2017-11-29T13:16:00Z">
        <w:r w:rsidR="00B33261">
          <w:t xml:space="preserve"> amin a már kész játék fut.</w:t>
        </w:r>
      </w:ins>
    </w:p>
    <w:p w14:paraId="144A75B7" w14:textId="77777777" w:rsidR="00B33261" w:rsidRDefault="00B33261">
      <w:pPr>
        <w:pStyle w:val="Kp"/>
        <w:rPr>
          <w:ins w:id="293" w:author="Gergo" w:date="2017-11-29T13:18:00Z"/>
        </w:rPr>
      </w:pPr>
      <w:ins w:id="294"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295" w:author="Gergo" w:date="2017-11-29T13:18:00Z">
          <w:pPr/>
        </w:pPrChange>
      </w:pPr>
      <w:bookmarkStart w:id="296" w:name="_Ref499746070"/>
      <w:ins w:id="297" w:author="Gergo" w:date="2017-11-29T13:18:00Z">
        <w:r>
          <w:t xml:space="preserve">Ábra </w:t>
        </w:r>
        <w:r>
          <w:fldChar w:fldCharType="begin"/>
        </w:r>
        <w:r>
          <w:instrText xml:space="preserve"> STYLEREF 1 \s </w:instrText>
        </w:r>
      </w:ins>
      <w:r>
        <w:fldChar w:fldCharType="separate"/>
      </w:r>
      <w:r w:rsidR="0034280E">
        <w:rPr>
          <w:noProof/>
        </w:rPr>
        <w:t>2</w:t>
      </w:r>
      <w:ins w:id="298" w:author="Gergo" w:date="2017-11-29T13:18:00Z">
        <w:r>
          <w:fldChar w:fldCharType="end"/>
        </w:r>
        <w:r>
          <w:t>.</w:t>
        </w:r>
        <w:r>
          <w:fldChar w:fldCharType="begin"/>
        </w:r>
        <w:r>
          <w:instrText xml:space="preserve"> SEQ Figure \* ARABIC \s 1 </w:instrText>
        </w:r>
      </w:ins>
      <w:r>
        <w:fldChar w:fldCharType="separate"/>
      </w:r>
      <w:ins w:id="299" w:author="Gergo" w:date="2017-12-01T09:03:00Z">
        <w:r w:rsidR="0034280E">
          <w:rPr>
            <w:noProof/>
          </w:rPr>
          <w:t>3</w:t>
        </w:r>
      </w:ins>
      <w:ins w:id="300" w:author="Gergo" w:date="2017-11-29T13:18:00Z">
        <w:r>
          <w:fldChar w:fldCharType="end"/>
        </w:r>
        <w:bookmarkEnd w:id="296"/>
        <w:r>
          <w:t xml:space="preserve"> A sztereoszkópikus megjelenítés</w:t>
        </w:r>
      </w:ins>
      <w:ins w:id="301" w:author="Gergo" w:date="2017-11-29T13:19:00Z">
        <w:r>
          <w:t xml:space="preserve"> DayDreammel</w:t>
        </w:r>
      </w:ins>
    </w:p>
    <w:p w14:paraId="128283E6" w14:textId="0AE37132" w:rsidR="00F15277" w:rsidRPr="003355B9" w:rsidDel="00B33261" w:rsidRDefault="00D405E8" w:rsidP="00904729">
      <w:pPr>
        <w:rPr>
          <w:del w:id="302" w:author="Gergo" w:date="2017-11-29T13:17:00Z"/>
          <w:color w:val="FF0000"/>
          <w:sz w:val="36"/>
        </w:rPr>
      </w:pPr>
      <w:del w:id="303" w:author="Gergo" w:date="2017-11-29T13:17:00Z">
        <w:r w:rsidRPr="003355B9" w:rsidDel="00B33261">
          <w:rPr>
            <w:color w:val="FF0000"/>
            <w:sz w:val="36"/>
          </w:rPr>
          <w:delText>VR android kepernyo screenshot a jatekrol</w:delText>
        </w:r>
      </w:del>
    </w:p>
    <w:p w14:paraId="48E5C85A" w14:textId="2C28550E"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04" w:author="Gergo" w:date="2017-12-02T11:30:00Z">
        <w:r w:rsidR="00F76C3E">
          <w:t>,</w:t>
        </w:r>
      </w:ins>
      <w:r w:rsidR="00DC1B56" w:rsidRPr="003355B9">
        <w:t xml:space="preserve">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305" w:author="Gergo" w:date="2017-11-17T13:37:00Z">
        <w:r w:rsidR="00FD475A" w:rsidRPr="003355B9">
          <w:t>,</w:t>
        </w:r>
      </w:ins>
      <w:r w:rsidR="00B7457E" w:rsidRPr="003355B9">
        <w:t xml:space="preserve"> és a kép homályos lesz</w:t>
      </w:r>
      <w:ins w:id="306" w:author="Gergo" w:date="2017-12-02T11:30:00Z">
        <w:r w:rsidR="00F76C3E">
          <w:t xml:space="preserve"> </w:t>
        </w:r>
        <w:r w:rsidR="00F76C3E">
          <w:fldChar w:fldCharType="begin"/>
        </w:r>
      </w:ins>
      <w:ins w:id="307"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08" w:author="Gergo" w:date="2017-12-02T12:24:00Z">
        <w:r w:rsidR="00C96DDF" w:rsidRPr="00C96DDF">
          <w:rPr>
            <w:rPrChange w:id="309" w:author="Gergo" w:date="2017-12-02T12:24:00Z">
              <w:rPr/>
            </w:rPrChange>
          </w:rPr>
          <w:t>[8]</w:t>
        </w:r>
      </w:ins>
      <w:ins w:id="310"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 hogy beérkező fénysugarakat úgy törjék meg, hogy azok kisebb szöget zárjanak be a szemlencse síkjával, és így lehetővé téve az éles látást</w:t>
      </w:r>
      <w:ins w:id="311" w:author="Gergo" w:date="2017-12-02T11:31:00Z">
        <w:r w:rsidR="00F76C3E">
          <w:t xml:space="preserve"> </w:t>
        </w:r>
        <w:r w:rsidR="00F76C3E">
          <w:fldChar w:fldCharType="begin"/>
        </w:r>
      </w:ins>
      <w:ins w:id="312"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13" w:author="Gergo" w:date="2017-12-02T12:24:00Z">
        <w:r w:rsidR="00C96DDF" w:rsidRPr="00C96DDF">
          <w:rPr>
            <w:rPrChange w:id="314" w:author="Gergo" w:date="2017-12-02T12:24:00Z">
              <w:rPr/>
            </w:rPrChange>
          </w:rPr>
          <w:t>[9]</w:t>
        </w:r>
      </w:ins>
      <w:ins w:id="315"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16" w:author="Gergo" w:date="2017-11-17T13:38:00Z">
        <w:r w:rsidR="00FD475A" w:rsidRPr="003355B9">
          <w:t>a</w:t>
        </w:r>
      </w:ins>
      <w:r w:rsidR="0005293E" w:rsidRPr="003355B9">
        <w:t>kzatot.</w:t>
      </w:r>
      <w:ins w:id="317"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18" w:author="Gergo" w:date="2017-12-01T09:03:00Z">
        <w:r w:rsidR="0034280E">
          <w:t xml:space="preserve">Ábra </w:t>
        </w:r>
        <w:r w:rsidR="0034280E">
          <w:rPr>
            <w:noProof/>
          </w:rPr>
          <w:t>2</w:t>
        </w:r>
        <w:r w:rsidR="0034280E">
          <w:t>.</w:t>
        </w:r>
        <w:r w:rsidR="0034280E">
          <w:rPr>
            <w:noProof/>
          </w:rPr>
          <w:t>4</w:t>
        </w:r>
      </w:ins>
      <w:ins w:id="319" w:author="Gergo" w:date="2017-11-29T19:14:00Z">
        <w:r w:rsidR="005F6EF4">
          <w:fldChar w:fldCharType="end"/>
        </w:r>
      </w:ins>
      <w:ins w:id="320" w:author="Gergo" w:date="2017-12-02T11:50:00Z">
        <w:r w:rsidR="00FB3074">
          <w:t xml:space="preserve"> </w:t>
        </w:r>
        <w:r w:rsidR="00FB3074">
          <w:fldChar w:fldCharType="begin"/>
        </w:r>
      </w:ins>
      <w:ins w:id="321"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22" w:author="Gergo" w:date="2017-12-02T12:24:00Z">
        <w:r w:rsidR="00C96DDF" w:rsidRPr="00C96DDF">
          <w:rPr>
            <w:rPrChange w:id="323" w:author="Gergo" w:date="2017-12-02T12:24:00Z">
              <w:rPr/>
            </w:rPrChange>
          </w:rPr>
          <w:t>[9]</w:t>
        </w:r>
      </w:ins>
      <w:ins w:id="324" w:author="Gergo" w:date="2017-12-02T11:50:00Z">
        <w:r w:rsidR="00FB3074">
          <w:fldChar w:fldCharType="end"/>
        </w:r>
      </w:ins>
      <w:ins w:id="325" w:author="Gergo" w:date="2017-11-29T19:14:00Z">
        <w:r w:rsidR="005F6EF4">
          <w:t>) ábra szemlélteti</w:t>
        </w:r>
      </w:ins>
      <w:ins w:id="326" w:author="Gergo" w:date="2017-11-29T19:15:00Z">
        <w:r w:rsidR="005F6EF4">
          <w:t>.</w:t>
        </w:r>
      </w:ins>
    </w:p>
    <w:p w14:paraId="000B3468" w14:textId="77777777" w:rsidR="005E2355" w:rsidRDefault="004441E0">
      <w:pPr>
        <w:pStyle w:val="Kp"/>
        <w:rPr>
          <w:ins w:id="327"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28" w:author="Gergo" w:date="2017-11-25T18:35:00Z"/>
        </w:rPr>
        <w:pPrChange w:id="329" w:author="Gergo" w:date="2017-11-25T18:34:00Z">
          <w:pPr>
            <w:pStyle w:val="Kp"/>
          </w:pPr>
        </w:pPrChange>
      </w:pPr>
      <w:bookmarkStart w:id="330" w:name="_Ref499746226"/>
      <w:ins w:id="331" w:author="Gergo" w:date="2017-11-25T18:34:00Z">
        <w:r>
          <w:t xml:space="preserve">Ábra </w:t>
        </w:r>
      </w:ins>
      <w:ins w:id="332" w:author="Gergo" w:date="2017-11-29T13:18:00Z">
        <w:r w:rsidR="00B33261">
          <w:fldChar w:fldCharType="begin"/>
        </w:r>
        <w:r w:rsidR="00B33261">
          <w:instrText xml:space="preserve"> STYLEREF 1 \s </w:instrText>
        </w:r>
      </w:ins>
      <w:r w:rsidR="00B33261">
        <w:fldChar w:fldCharType="separate"/>
      </w:r>
      <w:r w:rsidR="0034280E">
        <w:rPr>
          <w:noProof/>
        </w:rPr>
        <w:t>2</w:t>
      </w:r>
      <w:ins w:id="333"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34" w:author="Gergo" w:date="2017-12-01T09:03:00Z">
        <w:r w:rsidR="0034280E">
          <w:rPr>
            <w:noProof/>
          </w:rPr>
          <w:t>4</w:t>
        </w:r>
      </w:ins>
      <w:ins w:id="335" w:author="Gergo" w:date="2017-11-29T13:18:00Z">
        <w:r w:rsidR="00B33261">
          <w:fldChar w:fldCharType="end"/>
        </w:r>
      </w:ins>
      <w:bookmarkEnd w:id="330"/>
      <w:ins w:id="336"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37" w:author="Gergo" w:date="2017-11-25T18:33:00Z">
        <w:r w:rsidRPr="003355B9" w:rsidDel="005E2355">
          <w:delText>3 –</w:delText>
        </w:r>
      </w:del>
      <w:r w:rsidRPr="003355B9">
        <w:t xml:space="preserve"> </w:t>
      </w:r>
      <w:del w:id="338"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39" w:name="_Toc499416790"/>
      <w:r w:rsidRPr="003355B9">
        <w:t>Google DayDream</w:t>
      </w:r>
      <w:bookmarkEnd w:id="339"/>
    </w:p>
    <w:p w14:paraId="0AA65B55" w14:textId="08A84DE1" w:rsidR="00F75CD5" w:rsidRPr="003355B9" w:rsidRDefault="00A83A71" w:rsidP="00700312">
      <w:pPr>
        <w:rPr>
          <w:color w:val="FF0000"/>
          <w:sz w:val="36"/>
        </w:rPr>
      </w:pPr>
      <w:r w:rsidRPr="003355B9">
        <w:t xml:space="preserve">A Google második VR platformja és </w:t>
      </w:r>
      <w:ins w:id="340" w:author="Gergo" w:date="2017-11-17T13:38:00Z">
        <w:r w:rsidR="00FD475A" w:rsidRPr="003355B9">
          <w:rPr>
            <w:rPrChange w:id="341" w:author="Gergo" w:date="2017-11-25T13:10:00Z">
              <w:rPr>
                <w:highlight w:val="yellow"/>
              </w:rPr>
            </w:rPrChange>
          </w:rPr>
          <w:t>eszköze</w:t>
        </w:r>
      </w:ins>
      <w:del w:id="342"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43" w:author="Bertalan Forstner" w:date="2017-11-17T09:36:00Z">
        <w:r w:rsidR="003A022B" w:rsidRPr="003355B9" w:rsidDel="00BA5C56">
          <w:delText xml:space="preserve">android </w:delText>
        </w:r>
      </w:del>
      <w:ins w:id="344"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ins w:id="345"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346" w:author="Gergo" w:date="2017-12-02T12:26:00Z">
        <w:r w:rsidR="00C96DDF" w:rsidRPr="00C96DDF">
          <w:rPr>
            <w:rPrChange w:id="347" w:author="Gergo" w:date="2017-12-02T12:26:00Z">
              <w:rPr/>
            </w:rPrChange>
          </w:rPr>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348" w:author="Gergo" w:date="2017-11-29T19:19:00Z">
        <w:r w:rsidR="008B61A5">
          <w:t xml:space="preserve">(Lásd </w:t>
        </w:r>
        <w:r w:rsidR="008B61A5">
          <w:fldChar w:fldCharType="begin"/>
        </w:r>
        <w:r w:rsidR="008B61A5">
          <w:instrText xml:space="preserve"> REF _Ref499746511 \h </w:instrText>
        </w:r>
      </w:ins>
      <w:r w:rsidR="008B61A5">
        <w:fldChar w:fldCharType="separate"/>
      </w:r>
      <w:ins w:id="349" w:author="Gergo" w:date="2017-12-01T09:03:00Z">
        <w:r w:rsidR="0034280E">
          <w:t xml:space="preserve">Ábra </w:t>
        </w:r>
        <w:r w:rsidR="0034280E">
          <w:rPr>
            <w:noProof/>
          </w:rPr>
          <w:t>2</w:t>
        </w:r>
        <w:r w:rsidR="0034280E">
          <w:t>.</w:t>
        </w:r>
        <w:r w:rsidR="0034280E">
          <w:rPr>
            <w:noProof/>
          </w:rPr>
          <w:t>5</w:t>
        </w:r>
      </w:ins>
      <w:ins w:id="350" w:author="Gergo" w:date="2017-11-29T19:19:00Z">
        <w:r w:rsidR="008B61A5">
          <w:fldChar w:fldCharType="end"/>
        </w:r>
      </w:ins>
      <w:ins w:id="351" w:author="Gergo" w:date="2017-12-02T11:49:00Z">
        <w:r w:rsidR="00FB3074">
          <w:t xml:space="preserve"> </w:t>
        </w:r>
        <w:r w:rsidR="00FB3074">
          <w:fldChar w:fldCharType="begin"/>
        </w:r>
      </w:ins>
      <w:ins w:id="352"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353" w:author="Gergo" w:date="2017-12-02T12:26:00Z">
        <w:r w:rsidR="00C96DDF" w:rsidRPr="00C96DDF">
          <w:rPr>
            <w:rPrChange w:id="354" w:author="Gergo" w:date="2017-12-02T12:26:00Z">
              <w:rPr/>
            </w:rPrChange>
          </w:rPr>
          <w:t>[12]</w:t>
        </w:r>
      </w:ins>
      <w:ins w:id="355" w:author="Gergo" w:date="2017-12-02T11:49:00Z">
        <w:r w:rsidR="00FB3074">
          <w:fldChar w:fldCharType="end"/>
        </w:r>
      </w:ins>
      <w:ins w:id="356"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357" w:author="Gergo" w:date="2017-12-02T12:26:00Z">
        <w:r w:rsidR="00C96DDF">
          <w:fldChar w:fldCharType="begin"/>
        </w:r>
      </w:ins>
      <w:ins w:id="358"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359" w:author="Gergo" w:date="2017-12-02T12:27:00Z">
        <w:r w:rsidR="00C96DDF" w:rsidRPr="00C96DDF">
          <w:rPr>
            <w:rPrChange w:id="360" w:author="Gergo" w:date="2017-12-02T12:27:00Z">
              <w:rPr/>
            </w:rPrChange>
          </w:rPr>
          <w:t>[13], [14]</w:t>
        </w:r>
      </w:ins>
      <w:ins w:id="361" w:author="Gergo" w:date="2017-12-02T12:26:00Z">
        <w:r w:rsidR="00C96DDF">
          <w:fldChar w:fldCharType="end"/>
        </w:r>
      </w:ins>
      <w:r w:rsidR="00545AF0" w:rsidRPr="003355B9">
        <w:t>.</w:t>
      </w:r>
    </w:p>
    <w:p w14:paraId="4D679C9D" w14:textId="77777777" w:rsidR="005E2355" w:rsidRDefault="00700312">
      <w:pPr>
        <w:pStyle w:val="Kp"/>
        <w:rPr>
          <w:ins w:id="362"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363" w:author="Gergo" w:date="2017-11-25T18:35:00Z"/>
        </w:rPr>
        <w:pPrChange w:id="364" w:author="Gergo" w:date="2017-11-25T18:35:00Z">
          <w:pPr>
            <w:pStyle w:val="Kp"/>
          </w:pPr>
        </w:pPrChange>
      </w:pPr>
      <w:bookmarkStart w:id="365" w:name="_Ref499746511"/>
      <w:ins w:id="366" w:author="Gergo" w:date="2017-11-25T18:35:00Z">
        <w:r>
          <w:t xml:space="preserve">Ábra </w:t>
        </w:r>
      </w:ins>
      <w:ins w:id="367" w:author="Gergo" w:date="2017-11-29T13:18:00Z">
        <w:r w:rsidR="00B33261">
          <w:fldChar w:fldCharType="begin"/>
        </w:r>
        <w:r w:rsidR="00B33261">
          <w:instrText xml:space="preserve"> STYLEREF 1 \s </w:instrText>
        </w:r>
      </w:ins>
      <w:r w:rsidR="00B33261">
        <w:fldChar w:fldCharType="separate"/>
      </w:r>
      <w:r w:rsidR="0034280E">
        <w:rPr>
          <w:noProof/>
        </w:rPr>
        <w:t>2</w:t>
      </w:r>
      <w:ins w:id="368"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69" w:author="Gergo" w:date="2017-12-01T09:03:00Z">
        <w:r w:rsidR="0034280E">
          <w:rPr>
            <w:noProof/>
          </w:rPr>
          <w:t>5</w:t>
        </w:r>
      </w:ins>
      <w:ins w:id="370" w:author="Gergo" w:date="2017-11-29T13:18:00Z">
        <w:r w:rsidR="00B33261">
          <w:fldChar w:fldCharType="end"/>
        </w:r>
      </w:ins>
      <w:bookmarkEnd w:id="365"/>
      <w:ins w:id="371" w:author="Gergo" w:date="2017-11-25T18:35:00Z">
        <w:r>
          <w:t xml:space="preserve"> </w:t>
        </w:r>
        <w:r w:rsidRPr="00C573BC">
          <w:t>A Google VR szemüvege a DayDream</w:t>
        </w:r>
      </w:ins>
    </w:p>
    <w:p w14:paraId="09BE3AA5" w14:textId="3A686EEB" w:rsidR="00700312" w:rsidRPr="003355B9" w:rsidRDefault="00700312">
      <w:pPr>
        <w:pStyle w:val="Kpalrs"/>
      </w:pPr>
      <w:del w:id="372" w:author="Gergo" w:date="2017-11-25T18:34:00Z">
        <w:r w:rsidRPr="003355B9" w:rsidDel="005E2355">
          <w:delText>4</w:delText>
        </w:r>
      </w:del>
      <w:r w:rsidRPr="003355B9">
        <w:t xml:space="preserve"> </w:t>
      </w:r>
      <w:del w:id="373" w:author="Gergo" w:date="2017-11-25T18:35:00Z">
        <w:r w:rsidRPr="003355B9" w:rsidDel="005E2355">
          <w:delText>–</w:delText>
        </w:r>
      </w:del>
      <w:r w:rsidRPr="003355B9">
        <w:t xml:space="preserve"> </w:t>
      </w:r>
      <w:del w:id="374"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r w:rsidR="001E67E1" w:rsidRPr="003355B9">
        <w:t>virtuális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375" w:name="_Toc499416791"/>
      <w:r w:rsidRPr="003355B9">
        <w:t>Játékmotor</w:t>
      </w:r>
      <w:bookmarkEnd w:id="375"/>
    </w:p>
    <w:p w14:paraId="39103FAE" w14:textId="0802E66D"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 így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376" w:author="Gergo" w:date="2017-11-17T13:40:00Z">
        <w:r w:rsidR="00FD475A" w:rsidRPr="003355B9">
          <w:t xml:space="preserve">Alkalmazás programozói interfészekre (Application Programming Interface, API) </w:t>
        </w:r>
      </w:ins>
      <w:commentRangeStart w:id="377"/>
      <w:del w:id="378" w:author="Gergo" w:date="2017-11-17T13:39:00Z">
        <w:r w:rsidR="000D40A5" w:rsidRPr="003355B9" w:rsidDel="00FD475A">
          <w:delText xml:space="preserve">application programming interfaces-ekre (API) </w:delText>
        </w:r>
        <w:commentRangeEnd w:id="377"/>
        <w:r w:rsidR="00D853FC" w:rsidRPr="003355B9" w:rsidDel="00FD475A">
          <w:rPr>
            <w:rStyle w:val="Jegyzethivatkozs"/>
          </w:rPr>
          <w:commentReference w:id="377"/>
        </w:r>
      </w:del>
      <w:r w:rsidR="000D40A5" w:rsidRPr="003355B9">
        <w:t>építenek (pl.: Direct3D, OpenGl, WebGl stb…)</w:t>
      </w:r>
      <w:ins w:id="379" w:author="Gergo" w:date="2017-12-02T12:22:00Z">
        <w:r w:rsidR="00C96DDF">
          <w:t xml:space="preserve"> </w:t>
        </w:r>
        <w:r w:rsidR="00C96DDF">
          <w:fldChar w:fldCharType="begin"/>
        </w:r>
      </w:ins>
      <w:ins w:id="380"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381" w:author="Gergo" w:date="2017-12-02T12:24:00Z">
        <w:r w:rsidR="00C96DDF" w:rsidRPr="00C96DDF">
          <w:rPr>
            <w:rPrChange w:id="382" w:author="Gergo" w:date="2017-12-02T12:24:00Z">
              <w:rPr/>
            </w:rPrChange>
          </w:rPr>
          <w:t>[3]</w:t>
        </w:r>
      </w:ins>
      <w:ins w:id="383"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22E7C8FA" w:rsidR="005B4746" w:rsidRPr="003355B9" w:rsidRDefault="005B4746" w:rsidP="000D40A5">
      <w:r w:rsidRPr="003355B9">
        <w:t>A fejlesztés elkezdéséhez játékmotort kellett választanom.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w:t>
      </w:r>
      <w:ins w:id="384" w:author="Gergo" w:date="2017-12-02T12:23:00Z">
        <w:r w:rsidR="00C96DDF">
          <w:t xml:space="preserve"> </w:t>
        </w:r>
        <w:r w:rsidR="00C96DDF">
          <w:fldChar w:fldCharType="begin"/>
        </w:r>
      </w:ins>
      <w:ins w:id="385"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386" w:author="Gergo" w:date="2017-12-02T12:23:00Z">
        <w:r w:rsidR="00C96DDF">
          <w:rPr>
            <w:rPrChange w:id="387" w:author="Gergo" w:date="2017-12-02T12:23:00Z">
              <w:rPr/>
            </w:rPrChange>
          </w:rPr>
          <w:t>[15]</w:t>
        </w:r>
        <w:r w:rsidR="00C96DDF" w:rsidRPr="00C96DDF">
          <w:rPr>
            <w:rPrChange w:id="388" w:author="Gergo" w:date="2017-12-02T12:23:00Z">
              <w:rPr/>
            </w:rPrChange>
          </w:rPr>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389" w:name="_Toc499416792"/>
      <w:r w:rsidRPr="003355B9">
        <w:t>Grafi</w:t>
      </w:r>
      <w:r w:rsidR="00936FBB" w:rsidRPr="003355B9">
        <w:t>ka</w:t>
      </w:r>
      <w:bookmarkEnd w:id="389"/>
    </w:p>
    <w:p w14:paraId="2023C042" w14:textId="5B648787"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390" w:name="_Toc499416793"/>
      <w:r w:rsidRPr="003355B9">
        <w:lastRenderedPageBreak/>
        <w:t>Támogatott platformok</w:t>
      </w:r>
      <w:bookmarkEnd w:id="390"/>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391" w:name="_Toc499416794"/>
      <w:r w:rsidRPr="003355B9">
        <w:t>Támogatott programozási nyelvek</w:t>
      </w:r>
      <w:bookmarkEnd w:id="391"/>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392" w:author="Gergo" w:date="2017-11-17T13:40:00Z">
        <w:r w:rsidR="00FD475A" w:rsidRPr="003355B9">
          <w:t>elavultnak</w:t>
        </w:r>
      </w:ins>
      <w:commentRangeStart w:id="393"/>
      <w:del w:id="394" w:author="Gergo" w:date="2017-11-17T13:40:00Z">
        <w:r w:rsidRPr="003355B9" w:rsidDel="00FD475A">
          <w:delText xml:space="preserve">deprecated-nek </w:delText>
        </w:r>
      </w:del>
      <w:r w:rsidRPr="003355B9">
        <w:t xml:space="preserve"> (</w:t>
      </w:r>
      <w:del w:id="395" w:author="Gergo" w:date="2017-11-17T13:40:00Z">
        <w:r w:rsidRPr="003355B9" w:rsidDel="00FD475A">
          <w:delText>elavultnak</w:delText>
        </w:r>
      </w:del>
      <w:ins w:id="396" w:author="Gergo" w:date="2017-11-17T13:40:00Z">
        <w:r w:rsidR="00FD475A" w:rsidRPr="003355B9">
          <w:t>deprecated-nek</w:t>
        </w:r>
      </w:ins>
      <w:r w:rsidRPr="003355B9">
        <w:t>)</w:t>
      </w:r>
      <w:commentRangeEnd w:id="393"/>
      <w:r w:rsidR="00D853FC" w:rsidRPr="003355B9">
        <w:rPr>
          <w:rStyle w:val="Jegyzethivatkozs"/>
        </w:rPr>
        <w:commentReference w:id="393"/>
      </w:r>
      <w:r w:rsidRPr="003355B9">
        <w:t xml:space="preserve"> lettek nyilvánítva. </w:t>
      </w:r>
    </w:p>
    <w:p w14:paraId="1E5395FC" w14:textId="5008AFCC" w:rsidR="00A7215F" w:rsidRPr="003355B9" w:rsidRDefault="00A7215F" w:rsidP="00A7215F">
      <w:pPr>
        <w:pStyle w:val="Cmsor3"/>
      </w:pPr>
      <w:bookmarkStart w:id="397" w:name="_Toc499416795"/>
      <w:r w:rsidRPr="003355B9">
        <w:t>Dizájn vs. Programozás</w:t>
      </w:r>
      <w:bookmarkEnd w:id="397"/>
    </w:p>
    <w:p w14:paraId="784D0637" w14:textId="212AA30C" w:rsidR="00A7215F" w:rsidRPr="003355B9" w:rsidRDefault="00A7215F" w:rsidP="00A7215F">
      <w:r w:rsidRPr="003355B9">
        <w:t>Az egyik legnagyobb faktor a döntésben az volt, hogy az Unreal Engine sokkal inkább dizájner barát mintsem programozó. Egy úgynevezett „blueprint”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Pr="003355B9" w:rsidRDefault="002B6E5B" w:rsidP="002B6E5B">
      <w:pPr>
        <w:pStyle w:val="Cmsor3"/>
      </w:pPr>
      <w:bookmarkStart w:id="398" w:name="_Toc499416796"/>
      <w:r w:rsidRPr="003355B9">
        <w:t>Döntés</w:t>
      </w:r>
      <w:bookmarkEnd w:id="398"/>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399" w:author="Gergo" w:date="2017-11-25T22:47:00Z"/>
        </w:rPr>
      </w:pPr>
      <w:bookmarkStart w:id="400" w:name="_Toc499416797"/>
      <w:commentRangeStart w:id="401"/>
      <w:r w:rsidRPr="003355B9">
        <w:t>A Frostig tesztek</w:t>
      </w:r>
      <w:bookmarkEnd w:id="400"/>
    </w:p>
    <w:p w14:paraId="5CE82A65" w14:textId="29FBA2FD" w:rsidR="004D0C18" w:rsidRDefault="00142DB8" w:rsidP="00D87AD7">
      <w:pPr>
        <w:rPr>
          <w:ins w:id="402" w:author="Gergo" w:date="2017-11-25T23:18:00Z"/>
          <w:shd w:val="clear" w:color="auto" w:fill="FFFFFF"/>
        </w:rPr>
        <w:pPrChange w:id="403" w:author="Gergo" w:date="2017-12-02T12:32:00Z">
          <w:pPr>
            <w:pStyle w:val="Cmsor2"/>
          </w:pPr>
        </w:pPrChange>
      </w:pPr>
      <w:ins w:id="404" w:author="Gergo" w:date="2017-11-25T23:06:00Z">
        <w:r>
          <w:t>A teszt Marianne Frostig</w:t>
        </w:r>
      </w:ins>
      <w:ins w:id="405" w:author="Gergo" w:date="2017-11-25T23:10:00Z">
        <w:r>
          <w:t xml:space="preserve"> után kapta a nevet, de </w:t>
        </w:r>
      </w:ins>
      <w:ins w:id="406" w:author="Gergo" w:date="2017-11-25T23:11:00Z">
        <w:r>
          <w:rPr>
            <w:shd w:val="clear" w:color="auto" w:fill="FFFFFF"/>
          </w:rPr>
          <w:t>DTVP, azaz Developmental Test of Visual Perception néven is ismert.</w:t>
        </w:r>
      </w:ins>
      <w:ins w:id="407"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rsidP="00D87AD7">
      <w:pPr>
        <w:pPrChange w:id="408" w:author="Gergo" w:date="2017-12-02T12:32:00Z">
          <w:pPr>
            <w:pStyle w:val="Cmsor2"/>
          </w:pPr>
        </w:pPrChange>
      </w:pPr>
      <w:ins w:id="409" w:author="Gergo" w:date="2017-11-25T23:26:00Z">
        <w:r>
          <w:rPr>
            <w:shd w:val="clear" w:color="auto" w:fill="FFFFFF"/>
          </w:rPr>
          <w:t>A teszt egyre szűkülő</w:t>
        </w:r>
      </w:ins>
      <w:ins w:id="410" w:author="Gergo" w:date="2017-11-25T23:29:00Z">
        <w:r w:rsidR="003A2E5E">
          <w:rPr>
            <w:shd w:val="clear" w:color="auto" w:fill="FFFFFF"/>
          </w:rPr>
          <w:t xml:space="preserve"> vonalak közti alakkövető, vonalhúzásos feladatokból épül fel.</w:t>
        </w:r>
      </w:ins>
      <w:ins w:id="411" w:author="Gergo" w:date="2017-11-25T23:31:00Z">
        <w:r w:rsidR="003A2E5E">
          <w:rPr>
            <w:shd w:val="clear" w:color="auto" w:fill="FFFFFF"/>
          </w:rPr>
          <w:t xml:space="preserve"> Ez</w:t>
        </w:r>
      </w:ins>
      <w:ins w:id="412" w:author="Gergo" w:date="2017-11-25T23:35:00Z">
        <w:r w:rsidR="003A2E5E">
          <w:rPr>
            <w:shd w:val="clear" w:color="auto" w:fill="FFFFFF"/>
          </w:rPr>
          <w:t>ek</w:t>
        </w:r>
      </w:ins>
      <w:ins w:id="413" w:author="Gergo" w:date="2017-11-25T23:31:00Z">
        <w:r w:rsidR="003A2E5E">
          <w:rPr>
            <w:shd w:val="clear" w:color="auto" w:fill="FFFFFF"/>
          </w:rPr>
          <w:t xml:space="preserve"> a percepciós készség, a látási és a mozgási ingerek összerendelését</w:t>
        </w:r>
      </w:ins>
      <w:ins w:id="414" w:author="Gergo" w:date="2017-11-25T23:35:00Z">
        <w:r w:rsidR="003A2E5E">
          <w:rPr>
            <w:shd w:val="clear" w:color="auto" w:fill="FFFFFF"/>
          </w:rPr>
          <w:t xml:space="preserve"> mérik és javítják</w:t>
        </w:r>
      </w:ins>
      <w:ins w:id="415" w:author="Gergo" w:date="2017-11-25T23:31:00Z">
        <w:r w:rsidR="003A2E5E">
          <w:rPr>
            <w:shd w:val="clear" w:color="auto" w:fill="FFFFFF"/>
          </w:rPr>
          <w:t xml:space="preserve"> (pl. rajzolás, írás, labdadobás).</w:t>
        </w:r>
      </w:ins>
      <w:ins w:id="416" w:author="Gergo" w:date="2017-11-25T23:36:00Z">
        <w:r w:rsidR="009D6695">
          <w:rPr>
            <w:shd w:val="clear" w:color="auto" w:fill="FFFFFF"/>
          </w:rPr>
          <w:t xml:space="preserve"> A tesztet klasszikusan papíron </w:t>
        </w:r>
      </w:ins>
      <w:ins w:id="417" w:author="Gergo" w:date="2017-11-25T23:37:00Z">
        <w:r w:rsidR="006007F2">
          <w:rPr>
            <w:shd w:val="clear" w:color="auto" w:fill="FFFFFF"/>
          </w:rPr>
          <w:t>rajzolva végzik, de ez nem a leghatásosabb módja a térbeli vizuá</w:t>
        </w:r>
      </w:ins>
      <w:ins w:id="418" w:author="Gergo" w:date="2017-11-25T23:38:00Z">
        <w:r w:rsidR="006007F2">
          <w:rPr>
            <w:shd w:val="clear" w:color="auto" w:fill="FFFFFF"/>
          </w:rPr>
          <w:t>l</w:t>
        </w:r>
      </w:ins>
      <w:ins w:id="419" w:author="Gergo" w:date="2017-11-25T23:37:00Z">
        <w:r w:rsidR="006007F2">
          <w:rPr>
            <w:shd w:val="clear" w:color="auto" w:fill="FFFFFF"/>
          </w:rPr>
          <w:t>is percepció mérésének, ezért</w:t>
        </w:r>
      </w:ins>
      <w:ins w:id="420" w:author="Gergo" w:date="2017-11-25T23:38:00Z">
        <w:r w:rsidR="006007F2">
          <w:rPr>
            <w:shd w:val="clear" w:color="auto" w:fill="FFFFFF"/>
          </w:rPr>
          <w:t xml:space="preserve"> erre szeretnék egy hatékonyabb módszert kifejleszteni</w:t>
        </w:r>
      </w:ins>
      <w:ins w:id="421"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422" w:author="Gergo" w:date="2017-12-02T12:33:00Z">
        <w:r w:rsidR="00D87AD7" w:rsidRPr="00D87AD7">
          <w:rPr>
            <w:rPrChange w:id="423" w:author="Gergo" w:date="2017-12-02T12:33:00Z">
              <w:rPr/>
            </w:rPrChange>
          </w:rPr>
          <w:t>[17], [18]</w:t>
        </w:r>
        <w:r w:rsidR="00D87AD7">
          <w:rPr>
            <w:shd w:val="clear" w:color="auto" w:fill="FFFFFF"/>
          </w:rPr>
          <w:fldChar w:fldCharType="end"/>
        </w:r>
      </w:ins>
      <w:ins w:id="424"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425" w:author="Gergo" w:date="2017-11-25T22:46:00Z"/>
        </w:rPr>
      </w:pPr>
      <w:del w:id="426" w:author="Gergo" w:date="2017-11-25T22:46:00Z">
        <w:r w:rsidRPr="003355B9" w:rsidDel="004D0C18">
          <w:delText>Használt szubszet</w:delText>
        </w:r>
        <w:commentRangeEnd w:id="401"/>
        <w:r w:rsidR="00D853FC" w:rsidRPr="003355B9" w:rsidDel="004D0C18">
          <w:rPr>
            <w:rStyle w:val="Jegyzethivatkozs"/>
            <w:rFonts w:cs="Times New Roman"/>
            <w:b w:val="0"/>
            <w:bCs w:val="0"/>
          </w:rPr>
          <w:commentReference w:id="401"/>
        </w:r>
        <w:bookmarkStart w:id="427" w:name="_Toc499416798"/>
        <w:bookmarkEnd w:id="427"/>
      </w:del>
    </w:p>
    <w:p w14:paraId="2D0BB014" w14:textId="314DCFC9" w:rsidR="007E2EB8" w:rsidRPr="003355B9" w:rsidRDefault="007E2EB8" w:rsidP="007E2EB8">
      <w:pPr>
        <w:pStyle w:val="Cmsor2"/>
        <w:rPr>
          <w:ins w:id="428" w:author="Gergo" w:date="2017-11-17T14:15:00Z"/>
        </w:rPr>
      </w:pPr>
      <w:bookmarkStart w:id="429" w:name="_Toc499416799"/>
      <w:r w:rsidRPr="003355B9">
        <w:t>NeuroSky neuroheadset</w:t>
      </w:r>
      <w:bookmarkEnd w:id="429"/>
    </w:p>
    <w:p w14:paraId="22F46E9B" w14:textId="77777777" w:rsidR="00786F47" w:rsidRPr="003355B9" w:rsidRDefault="00786F47" w:rsidP="00786F47">
      <w:pPr>
        <w:pStyle w:val="Cmsor3"/>
        <w:rPr>
          <w:moveTo w:id="430" w:author="Gergo" w:date="2017-11-17T14:15:00Z"/>
        </w:rPr>
      </w:pPr>
      <w:bookmarkStart w:id="431" w:name="_Toc499416800"/>
      <w:moveToRangeStart w:id="432" w:author="Gergo" w:date="2017-11-17T14:15:00Z" w:name="move498691456"/>
      <w:commentRangeStart w:id="433"/>
      <w:moveTo w:id="434" w:author="Gergo" w:date="2017-11-17T14:15:00Z">
        <w:r w:rsidRPr="003355B9">
          <w:t xml:space="preserve">Elektroenkefalográfia </w:t>
        </w:r>
        <w:commentRangeEnd w:id="433"/>
        <w:r w:rsidRPr="003355B9">
          <w:rPr>
            <w:rStyle w:val="Jegyzethivatkozs"/>
            <w:rFonts w:cs="Times New Roman"/>
            <w:b w:val="0"/>
            <w:bCs w:val="0"/>
          </w:rPr>
          <w:commentReference w:id="433"/>
        </w:r>
        <w:r w:rsidRPr="003355B9">
          <w:t>(EEG)</w:t>
        </w:r>
        <w:bookmarkEnd w:id="431"/>
      </w:moveTo>
    </w:p>
    <w:p w14:paraId="1643EE94" w14:textId="77777777" w:rsidR="00786F47" w:rsidRPr="003355B9" w:rsidRDefault="00786F47" w:rsidP="00786F47">
      <w:pPr>
        <w:rPr>
          <w:moveTo w:id="435" w:author="Gergo" w:date="2017-11-17T14:15:00Z"/>
        </w:rPr>
      </w:pPr>
      <w:moveTo w:id="436"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139B0400" w:rsidR="00786F47" w:rsidRPr="003355B9" w:rsidRDefault="00786F47" w:rsidP="00786F47">
      <w:pPr>
        <w:rPr>
          <w:moveTo w:id="437" w:author="Gergo" w:date="2017-11-17T14:15:00Z"/>
        </w:rPr>
      </w:pPr>
      <w:moveTo w:id="438"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ins w:id="439" w:author="Gergo" w:date="2017-12-02T12:11:00Z">
        <w:r w:rsidR="00B2590C">
          <w:t>l</w:t>
        </w:r>
        <w:r w:rsidR="00F86E2F">
          <w:t xml:space="preserve"> </w:t>
        </w:r>
        <w:r w:rsidR="00F86E2F">
          <w:fldChar w:fldCharType="begin"/>
        </w:r>
      </w:ins>
      <w:ins w:id="440"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441" w:author="Gergo" w:date="2017-12-02T12:11:00Z">
        <w:r w:rsidR="00F86E2F">
          <w:rPr>
            <w:rPrChange w:id="442" w:author="Gergo" w:date="2017-12-02T12:11:00Z">
              <w:rPr/>
            </w:rPrChange>
          </w:rPr>
          <w:t>[16]</w:t>
        </w:r>
        <w:r w:rsidR="00F86E2F" w:rsidRPr="00F86E2F">
          <w:rPr>
            <w:rPrChange w:id="443" w:author="Gergo" w:date="2017-12-02T12:11:00Z">
              <w:rPr/>
            </w:rPrChange>
          </w:rPr>
          <w:t>[17]</w:t>
        </w:r>
        <w:r w:rsidR="00F86E2F">
          <w:fldChar w:fldCharType="end"/>
        </w:r>
      </w:ins>
      <w:moveTo w:id="444" w:author="Gergo" w:date="2017-11-17T14:15:00Z">
        <w:r w:rsidRPr="003355B9">
          <w:t>.</w:t>
        </w:r>
      </w:moveTo>
    </w:p>
    <w:p w14:paraId="1129117D" w14:textId="285EF88E" w:rsidR="00786F47" w:rsidRPr="0034280E" w:rsidRDefault="00786F47">
      <w:pPr>
        <w:pStyle w:val="Cmsor3"/>
        <w:pPrChange w:id="445" w:author="Gergo" w:date="2017-11-17T14:15:00Z">
          <w:pPr>
            <w:pStyle w:val="Cmsor2"/>
          </w:pPr>
        </w:pPrChange>
      </w:pPr>
      <w:bookmarkStart w:id="446" w:name="_Toc499416801"/>
      <w:moveToRangeEnd w:id="432"/>
      <w:ins w:id="447" w:author="Gergo" w:date="2017-11-17T14:15:00Z">
        <w:r w:rsidRPr="0034280E">
          <w:t>Eszközválaztás</w:t>
        </w:r>
      </w:ins>
      <w:bookmarkEnd w:id="446"/>
    </w:p>
    <w:p w14:paraId="57E2FF2E" w14:textId="1A9FA842"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448"/>
      <w:r w:rsidR="00D237EE" w:rsidRPr="003355B9">
        <w:t>feladatra</w:t>
      </w:r>
      <w:ins w:id="449" w:author="Gergo" w:date="2017-11-17T13:41:00Z">
        <w:r w:rsidR="00702450" w:rsidRPr="003355B9">
          <w:t xml:space="preserve"> </w:t>
        </w:r>
      </w:ins>
      <w:del w:id="450" w:author="Gergo" w:date="2017-11-17T13:41:00Z">
        <w:r w:rsidR="00D237EE" w:rsidRPr="003355B9" w:rsidDel="00702450">
          <w:delText xml:space="preserve"> a</w:delText>
        </w:r>
        <w:r w:rsidRPr="003355B9" w:rsidDel="00702450">
          <w:delText xml:space="preserve"> konzulensem tanácsára </w:delText>
        </w:r>
        <w:commentRangeEnd w:id="448"/>
        <w:r w:rsidR="00D853FC" w:rsidRPr="003355B9" w:rsidDel="00702450">
          <w:rPr>
            <w:rStyle w:val="Jegyzethivatkozs"/>
          </w:rPr>
          <w:commentReference w:id="448"/>
        </w:r>
      </w:del>
      <w:r w:rsidRPr="003355B9">
        <w:t xml:space="preserve">a NeuroSky MindWave  eszközét választottam, mert ez </w:t>
      </w:r>
      <w:ins w:id="451" w:author="Gergo" w:date="2017-11-17T13:42:00Z">
        <w:r w:rsidR="00702450" w:rsidRPr="003355B9">
          <w:t xml:space="preserve"> egy kicsi, könnyen és gyorsan használható</w:t>
        </w:r>
      </w:ins>
      <w:ins w:id="452" w:author="Gergo" w:date="2017-11-17T13:44:00Z">
        <w:r w:rsidR="00702450" w:rsidRPr="003355B9">
          <w:t xml:space="preserve"> szárazelektródás</w:t>
        </w:r>
      </w:ins>
      <w:ins w:id="453" w:author="Gergo" w:date="2017-11-17T13:42:00Z">
        <w:r w:rsidR="00702450" w:rsidRPr="003355B9">
          <w:t xml:space="preserve"> eszköz, ami más bonyolultabb headset-ekkel ellentétben</w:t>
        </w:r>
      </w:ins>
      <w:ins w:id="454" w:author="Gergo" w:date="2017-11-17T13:45:00Z">
        <w:r w:rsidR="00702450" w:rsidRPr="003355B9">
          <w:t xml:space="preserve"> nem zavarja a </w:t>
        </w:r>
        <w:r w:rsidR="00702450" w:rsidRPr="003355B9">
          <w:lastRenderedPageBreak/>
          <w:t>VR szemüveg használatát, kényelmes</w:t>
        </w:r>
        <w:r w:rsidR="003B76C6">
          <w:t>en elfér egymás mellett a kettő</w:t>
        </w:r>
      </w:ins>
      <w:ins w:id="455" w:author="Gergo" w:date="2017-11-29T19:20:00Z">
        <w:r w:rsidR="003B76C6">
          <w:t xml:space="preserve"> (</w:t>
        </w:r>
        <w:r w:rsidR="003B76C6">
          <w:fldChar w:fldCharType="begin"/>
        </w:r>
        <w:r w:rsidR="003B76C6">
          <w:instrText xml:space="preserve"> REF _Ref499746570 \h </w:instrText>
        </w:r>
      </w:ins>
      <w:r w:rsidR="003B76C6">
        <w:fldChar w:fldCharType="separate"/>
      </w:r>
      <w:ins w:id="456" w:author="Gergo" w:date="2017-12-01T09:03:00Z">
        <w:r w:rsidR="0034280E">
          <w:t xml:space="preserve">Ábra </w:t>
        </w:r>
        <w:r w:rsidR="0034280E">
          <w:rPr>
            <w:noProof/>
          </w:rPr>
          <w:t>2</w:t>
        </w:r>
        <w:r w:rsidR="0034280E">
          <w:t>.</w:t>
        </w:r>
        <w:r w:rsidR="0034280E">
          <w:rPr>
            <w:noProof/>
          </w:rPr>
          <w:t>6</w:t>
        </w:r>
      </w:ins>
      <w:ins w:id="457" w:author="Gergo" w:date="2017-11-29T19:20:00Z">
        <w:r w:rsidR="003B76C6">
          <w:fldChar w:fldCharType="end"/>
        </w:r>
      </w:ins>
      <w:ins w:id="458" w:author="Gergo" w:date="2017-12-02T12:28:00Z">
        <w:r w:rsidR="00C96DDF">
          <w:t xml:space="preserve"> </w:t>
        </w:r>
        <w:r w:rsidR="00C96DDF">
          <w:fldChar w:fldCharType="begin"/>
        </w:r>
      </w:ins>
      <w:ins w:id="459"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460" w:author="Gergo" w:date="2017-12-02T12:33:00Z">
        <w:r w:rsidR="00D87AD7" w:rsidRPr="00D87AD7">
          <w:rPr>
            <w:rPrChange w:id="461" w:author="Gergo" w:date="2017-12-02T12:33:00Z">
              <w:rPr/>
            </w:rPrChange>
          </w:rPr>
          <w:t>[21]</w:t>
        </w:r>
      </w:ins>
      <w:ins w:id="462" w:author="Gergo" w:date="2017-12-02T12:28:00Z">
        <w:r w:rsidR="00C96DDF">
          <w:fldChar w:fldCharType="end"/>
        </w:r>
      </w:ins>
      <w:ins w:id="463" w:author="Gergo" w:date="2017-11-29T19:20:00Z">
        <w:r w:rsidR="003B76C6">
          <w:t>).</w:t>
        </w:r>
      </w:ins>
      <w:ins w:id="464" w:author="Gergo" w:date="2017-11-17T13:45:00Z">
        <w:r w:rsidR="00702450" w:rsidRPr="003355B9">
          <w:t xml:space="preserve"> Továbbá ez az eszköz</w:t>
        </w:r>
      </w:ins>
      <w:ins w:id="465" w:author="Gergo" w:date="2017-11-17T13:42:00Z">
        <w:r w:rsidR="00702450" w:rsidRPr="003355B9">
          <w:t xml:space="preserve"> a tanszéken is rendelkezésre áll</w:t>
        </w:r>
      </w:ins>
      <w:del w:id="466" w:author="Gergo" w:date="2017-11-17T13:45:00Z">
        <w:r w:rsidRPr="003355B9" w:rsidDel="00702450">
          <w:delText>megtalálható az egyetemen</w:delText>
        </w:r>
      </w:del>
      <w:ins w:id="467" w:author="Gergo" w:date="2017-11-17T13:46:00Z">
        <w:r w:rsidR="00702450" w:rsidRPr="003355B9">
          <w:t>,</w:t>
        </w:r>
      </w:ins>
      <w:del w:id="468"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469"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470" w:author="Gergo" w:date="2017-11-25T18:35:00Z">
          <w:pPr>
            <w:pStyle w:val="Kp"/>
          </w:pPr>
        </w:pPrChange>
      </w:pPr>
      <w:bookmarkStart w:id="471" w:name="_Ref499746570"/>
      <w:ins w:id="472" w:author="Gergo" w:date="2017-11-25T18:35:00Z">
        <w:r>
          <w:t>Ábra</w:t>
        </w:r>
        <w:r w:rsidR="005E2355">
          <w:t xml:space="preserve"> </w:t>
        </w:r>
      </w:ins>
      <w:ins w:id="473" w:author="Gergo" w:date="2017-11-29T13:18:00Z">
        <w:r w:rsidR="00B33261">
          <w:fldChar w:fldCharType="begin"/>
        </w:r>
        <w:r w:rsidR="00B33261">
          <w:instrText xml:space="preserve"> STYLEREF 1 \s </w:instrText>
        </w:r>
      </w:ins>
      <w:r w:rsidR="00B33261">
        <w:fldChar w:fldCharType="separate"/>
      </w:r>
      <w:r w:rsidR="0034280E">
        <w:rPr>
          <w:noProof/>
        </w:rPr>
        <w:t>2</w:t>
      </w:r>
      <w:ins w:id="47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75" w:author="Gergo" w:date="2017-12-01T09:03:00Z">
        <w:r w:rsidR="0034280E">
          <w:rPr>
            <w:noProof/>
          </w:rPr>
          <w:t>6</w:t>
        </w:r>
      </w:ins>
      <w:ins w:id="476" w:author="Gergo" w:date="2017-11-29T13:18:00Z">
        <w:r w:rsidR="00B33261">
          <w:fldChar w:fldCharType="end"/>
        </w:r>
      </w:ins>
      <w:bookmarkEnd w:id="471"/>
      <w:ins w:id="477"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478" w:author="Gergo" w:date="2017-11-17T14:15:00Z"/>
        </w:rPr>
      </w:pPr>
      <w:moveFromRangeStart w:id="479" w:author="Gergo" w:date="2017-11-17T14:15:00Z" w:name="move498691456"/>
      <w:commentRangeStart w:id="480"/>
      <w:moveFrom w:id="481" w:author="Gergo" w:date="2017-11-17T14:15:00Z">
        <w:r w:rsidRPr="003355B9" w:rsidDel="00786F47">
          <w:rPr>
            <w:b w:val="0"/>
            <w:bCs w:val="0"/>
          </w:rPr>
          <w:t xml:space="preserve">Elektroenkefalográfia </w:t>
        </w:r>
        <w:commentRangeEnd w:id="480"/>
        <w:r w:rsidR="00D853FC" w:rsidRPr="003355B9" w:rsidDel="00786F47">
          <w:rPr>
            <w:rStyle w:val="Jegyzethivatkozs"/>
          </w:rPr>
          <w:commentReference w:id="480"/>
        </w:r>
        <w:r w:rsidRPr="003355B9" w:rsidDel="00786F47">
          <w:rPr>
            <w:b w:val="0"/>
            <w:bCs w:val="0"/>
          </w:rPr>
          <w:t>(EEG)</w:t>
        </w:r>
        <w:bookmarkStart w:id="482" w:name="_Toc499416802"/>
        <w:bookmarkEnd w:id="482"/>
      </w:moveFrom>
    </w:p>
    <w:p w14:paraId="7C737653" w14:textId="396A96E3" w:rsidR="006D716A" w:rsidRPr="003355B9" w:rsidDel="00786F47" w:rsidRDefault="002C015F" w:rsidP="006D716A">
      <w:pPr>
        <w:rPr>
          <w:moveFrom w:id="483" w:author="Gergo" w:date="2017-11-17T14:15:00Z"/>
        </w:rPr>
      </w:pPr>
      <w:moveFrom w:id="484"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485" w:name="_Toc499416803"/>
        <w:bookmarkEnd w:id="485"/>
      </w:moveFrom>
    </w:p>
    <w:p w14:paraId="0C564C25" w14:textId="6E8FEFEE" w:rsidR="00E90C81" w:rsidRPr="003355B9" w:rsidDel="00786F47" w:rsidRDefault="00E90C81" w:rsidP="00E90C81">
      <w:pPr>
        <w:rPr>
          <w:moveFrom w:id="486" w:author="Gergo" w:date="2017-11-17T14:15:00Z"/>
        </w:rPr>
      </w:pPr>
      <w:moveFrom w:id="487"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488" w:name="_Toc499416804"/>
        <w:bookmarkEnd w:id="488"/>
      </w:moveFrom>
    </w:p>
    <w:p w14:paraId="19084E29" w14:textId="1B6A0F8E" w:rsidR="00C14492" w:rsidRPr="003355B9" w:rsidRDefault="00C14492" w:rsidP="00C14492">
      <w:pPr>
        <w:pStyle w:val="Cmsor3"/>
      </w:pPr>
      <w:bookmarkStart w:id="489" w:name="_Toc499416805"/>
      <w:moveFromRangeEnd w:id="479"/>
      <w:r w:rsidRPr="003355B9">
        <w:t>ThinkGear</w:t>
      </w:r>
      <w:bookmarkEnd w:id="489"/>
    </w:p>
    <w:p w14:paraId="4EE386CA" w14:textId="0451266E" w:rsidR="00C14492" w:rsidRPr="003355B9" w:rsidRDefault="00C14492" w:rsidP="00C14492">
      <w:r w:rsidRPr="003355B9">
        <w:t>Itt jön képbe a Neurosky technológiája és fő terméke a ThinkGear.  Ez magába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 xml:space="preserve">a chip dolgozza fel és biztosít belőlük származtatott adatokat, mint például a koncentrációnak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t>nevezi és egy egytől százig terjedő számmal reprezentálja</w:t>
      </w:r>
      <w:ins w:id="490" w:author="Gergo" w:date="2017-12-02T12:31:00Z">
        <w:r w:rsidR="00C96DDF">
          <w:t xml:space="preserve"> </w:t>
        </w:r>
        <w:r w:rsidR="00C96DDF">
          <w:fldChar w:fldCharType="begin"/>
        </w:r>
      </w:ins>
      <w:ins w:id="491"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492" w:author="Gergo" w:date="2017-12-02T12:33:00Z">
        <w:r w:rsidR="00D87AD7" w:rsidRPr="00D87AD7">
          <w:rPr>
            <w:rPrChange w:id="493" w:author="Gergo" w:date="2017-12-02T12:33:00Z">
              <w:rPr/>
            </w:rPrChange>
          </w:rPr>
          <w:t>[22]</w:t>
        </w:r>
      </w:ins>
      <w:ins w:id="494" w:author="Gergo" w:date="2017-12-02T12:31:00Z">
        <w:r w:rsidR="00C96DDF">
          <w:fldChar w:fldCharType="end"/>
        </w:r>
      </w:ins>
      <w:r w:rsidR="0030386C" w:rsidRPr="003355B9">
        <w:t xml:space="preserve">. ( A nyers adatok is </w:t>
      </w:r>
      <w:r w:rsidR="0030386C" w:rsidRPr="003355B9">
        <w:lastRenderedPageBreak/>
        <w:t>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495" w:author="Gergo" w:date="2017-12-02T12:30:00Z">
        <w:r w:rsidR="00C96DDF">
          <w:t xml:space="preserve"> </w:t>
        </w:r>
        <w:r w:rsidR="00C96DDF">
          <w:fldChar w:fldCharType="begin"/>
        </w:r>
      </w:ins>
      <w:ins w:id="496"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497" w:author="Gergo" w:date="2017-12-02T12:33:00Z">
        <w:r w:rsidR="00D87AD7" w:rsidRPr="00D87AD7">
          <w:rPr>
            <w:rPrChange w:id="498" w:author="Gergo" w:date="2017-12-02T12:33:00Z">
              <w:rPr/>
            </w:rPrChange>
          </w:rPr>
          <w:t>[23]</w:t>
        </w:r>
      </w:ins>
      <w:ins w:id="499"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00" w:name="_Toc499416806"/>
      <w:r w:rsidRPr="003355B9">
        <w:lastRenderedPageBreak/>
        <w:t>Tervezés</w:t>
      </w:r>
      <w:bookmarkEnd w:id="500"/>
    </w:p>
    <w:p w14:paraId="70815B7C" w14:textId="38E50EDB" w:rsidR="0088656F" w:rsidRPr="003355B9" w:rsidRDefault="00EA3F8B" w:rsidP="0088656F">
      <w:r w:rsidRPr="003355B9">
        <w:t>E</w:t>
      </w:r>
      <w:r w:rsidR="00D602DA" w:rsidRPr="003355B9">
        <w:t>gy klasszikus full-stackes</w:t>
      </w:r>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01" w:author="Gergo" w:date="2017-11-17T13:46:00Z">
        <w:r w:rsidR="00523F8A" w:rsidRPr="003355B9" w:rsidDel="0069672B">
          <w:delText xml:space="preserve"> </w:delText>
        </w:r>
        <w:commentRangeStart w:id="502"/>
        <w:r w:rsidR="00523F8A" w:rsidRPr="003355B9" w:rsidDel="0069672B">
          <w:delText>tervezési</w:delText>
        </w:r>
      </w:del>
      <w:r w:rsidR="00523F8A" w:rsidRPr="003355B9">
        <w:t xml:space="preserve"> </w:t>
      </w:r>
      <w:commentRangeEnd w:id="502"/>
      <w:r w:rsidR="002F1C15" w:rsidRPr="003355B9">
        <w:rPr>
          <w:rStyle w:val="Jegyzethivatkozs"/>
        </w:rPr>
        <w:commentReference w:id="502"/>
      </w:r>
      <w:r w:rsidR="00523F8A" w:rsidRPr="003355B9">
        <w:t>feladatok</w:t>
      </w:r>
      <w:ins w:id="503" w:author="Gergo" w:date="2017-11-17T13:46:00Z">
        <w:r w:rsidR="0069672B" w:rsidRPr="003355B9">
          <w:t>kal</w:t>
        </w:r>
      </w:ins>
      <w:r w:rsidR="00523F8A" w:rsidRPr="003355B9">
        <w:t xml:space="preserve"> </w:t>
      </w:r>
      <w:ins w:id="504" w:author="Gergo" w:date="2017-11-17T13:46:00Z">
        <w:r w:rsidR="0069672B" w:rsidRPr="003355B9">
          <w:t>találkozunk</w:t>
        </w:r>
      </w:ins>
      <w:del w:id="505"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506" w:name="_Toc499416807"/>
      <w:r w:rsidRPr="003355B9">
        <w:t xml:space="preserve">A </w:t>
      </w:r>
      <w:commentRangeStart w:id="507"/>
      <w:r w:rsidRPr="003355B9">
        <w:t>játékmenet</w:t>
      </w:r>
      <w:commentRangeEnd w:id="507"/>
      <w:r w:rsidR="002F1C15" w:rsidRPr="003355B9">
        <w:rPr>
          <w:rStyle w:val="Jegyzethivatkozs"/>
          <w:rFonts w:cs="Times New Roman"/>
          <w:b w:val="0"/>
          <w:bCs w:val="0"/>
          <w:iCs w:val="0"/>
        </w:rPr>
        <w:commentReference w:id="507"/>
      </w:r>
      <w:bookmarkEnd w:id="506"/>
    </w:p>
    <w:p w14:paraId="117A8F7A" w14:textId="426689B7"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508" w:author="Gergo" w:date="2017-11-29T14:26:00Z">
        <w:r w:rsidR="005261E5" w:rsidRPr="005261E5">
          <w:rPr>
            <w:rPrChange w:id="509" w:author="Gergo" w:date="2017-11-29T14:26:00Z">
              <w:rPr>
                <w:highlight w:val="yellow"/>
              </w:rPr>
            </w:rPrChange>
          </w:rPr>
          <w:t>D</w:t>
        </w:r>
      </w:ins>
      <w:del w:id="510" w:author="Gergo" w:date="2017-11-29T14:26:00Z">
        <w:r w:rsidR="00A4536D" w:rsidRPr="005261E5" w:rsidDel="005261E5">
          <w:delText>d</w:delText>
        </w:r>
      </w:del>
      <w:r w:rsidR="00A4536D" w:rsidRPr="005261E5">
        <w:t>ay</w:t>
      </w:r>
      <w:ins w:id="511" w:author="Gergo" w:date="2017-11-29T14:26:00Z">
        <w:r w:rsidR="005261E5" w:rsidRPr="005261E5">
          <w:rPr>
            <w:rPrChange w:id="512" w:author="Gergo" w:date="2017-11-29T14:26:00Z">
              <w:rPr>
                <w:highlight w:val="yellow"/>
              </w:rPr>
            </w:rPrChange>
          </w:rPr>
          <w:t>D</w:t>
        </w:r>
      </w:ins>
      <w:del w:id="513"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aspektusa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514" w:author="Gergo" w:date="2017-11-17T13:47:00Z">
        <w:r w:rsidR="00577464" w:rsidRPr="003355B9">
          <w:t xml:space="preserve"> </w:t>
        </w:r>
      </w:ins>
      <w:del w:id="515"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516" w:name="_Toc499416808"/>
      <w:r w:rsidRPr="003355B9">
        <w:lastRenderedPageBreak/>
        <w:t>A történet</w:t>
      </w:r>
      <w:bookmarkEnd w:id="516"/>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517"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518" w:name="_Toc499416809"/>
      <w:r w:rsidRPr="003355B9">
        <w:t>Játék állapotának kezelése</w:t>
      </w:r>
      <w:bookmarkEnd w:id="518"/>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RPr="003355B9" w:rsidDel="000819E9" w:rsidRDefault="00A35982" w:rsidP="00A35982">
      <w:pPr>
        <w:rPr>
          <w:moveFrom w:id="519" w:author="Gergo" w:date="2017-11-17T16:45:00Z"/>
        </w:rPr>
      </w:pPr>
      <w:moveFromRangeStart w:id="520" w:author="Gergo" w:date="2017-11-17T16:45:00Z" w:name="move498689958"/>
      <w:moveFrom w:id="521" w:author="Gergo" w:date="2017-11-17T16:45:00Z">
        <w:r w:rsidRPr="003355B9" w:rsidDel="000819E9">
          <w:t>A játék állapotát egy központi egység, a játékvezérlő (</w:t>
        </w:r>
        <w:commentRangeStart w:id="522"/>
        <w:r w:rsidRPr="003355B9" w:rsidDel="000819E9">
          <w:t>GameManager</w:t>
        </w:r>
        <w:commentRangeEnd w:id="522"/>
        <w:r w:rsidR="00C97DCE" w:rsidRPr="003355B9" w:rsidDel="000819E9">
          <w:rPr>
            <w:rStyle w:val="Jegyzethivatkozs"/>
          </w:rPr>
          <w:commentReference w:id="522"/>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523" w:name="_Toc499416810"/>
        <w:bookmarkEnd w:id="523"/>
      </w:moveFrom>
    </w:p>
    <w:p w14:paraId="1FEAF795" w14:textId="7E747B31" w:rsidR="000A0921" w:rsidRPr="003355B9" w:rsidDel="000819E9" w:rsidRDefault="00550140" w:rsidP="00A35982">
      <w:pPr>
        <w:rPr>
          <w:moveFrom w:id="524" w:author="Gergo" w:date="2017-11-17T16:45:00Z"/>
        </w:rPr>
      </w:pPr>
      <w:commentRangeStart w:id="525"/>
      <w:moveFrom w:id="526"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527" w:name="_Toc499416811"/>
        <w:bookmarkEnd w:id="527"/>
      </w:moveFrom>
    </w:p>
    <w:p w14:paraId="15445D8C" w14:textId="73F7EC9E" w:rsidR="00A35982" w:rsidRPr="003355B9" w:rsidDel="000819E9" w:rsidRDefault="00594117" w:rsidP="00A35982">
      <w:pPr>
        <w:rPr>
          <w:moveFrom w:id="528" w:author="Gergo" w:date="2017-11-17T16:45:00Z"/>
        </w:rPr>
      </w:pPr>
      <w:moveFrom w:id="529"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525"/>
        <w:r w:rsidR="00C97DCE" w:rsidRPr="003355B9" w:rsidDel="000819E9">
          <w:rPr>
            <w:rStyle w:val="Jegyzethivatkozs"/>
          </w:rPr>
          <w:commentReference w:id="525"/>
        </w:r>
        <w:bookmarkStart w:id="530" w:name="_Toc499416812"/>
        <w:bookmarkEnd w:id="530"/>
      </w:moveFrom>
    </w:p>
    <w:p w14:paraId="212B82A3" w14:textId="69E070D9" w:rsidR="004907F8" w:rsidRPr="003355B9" w:rsidRDefault="004907F8" w:rsidP="004907F8">
      <w:pPr>
        <w:pStyle w:val="Cmsor3"/>
      </w:pPr>
      <w:bookmarkStart w:id="531" w:name="_Toc499416813"/>
      <w:moveFromRangeEnd w:id="520"/>
      <w:r w:rsidRPr="003355B9">
        <w:t>Meghalás</w:t>
      </w:r>
      <w:bookmarkEnd w:id="531"/>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532" w:name="_Toc499416814"/>
      <w:r w:rsidRPr="003355B9">
        <w:t>Frostig teszt beépítése a játékba</w:t>
      </w:r>
      <w:bookmarkEnd w:id="532"/>
    </w:p>
    <w:p w14:paraId="26A44B80" w14:textId="3073D865"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4718958" w:rsidR="00D47E8D" w:rsidRDefault="00976B1B" w:rsidP="00CF516F">
      <w:pPr>
        <w:rPr>
          <w:ins w:id="533" w:author="Gergo" w:date="2017-11-29T14:28:00Z"/>
        </w:rPr>
      </w:pPr>
      <w:r w:rsidRPr="003355B9">
        <w:t>A vonalkövetési feladatokat varázs rúnák formájában integráltam a játékba</w:t>
      </w:r>
      <w:ins w:id="534" w:author="Gergo" w:date="2017-11-29T19:21:00Z">
        <w:r w:rsidR="00793BBC">
          <w:t>, lásd a 3.1-es ábrán (</w:t>
        </w:r>
      </w:ins>
      <w:ins w:id="535" w:author="Gergo" w:date="2017-11-29T19:22:00Z">
        <w:r w:rsidR="00793BBC">
          <w:fldChar w:fldCharType="begin"/>
        </w:r>
        <w:r w:rsidR="00793BBC">
          <w:instrText xml:space="preserve"> REF _Ref499729277 \h </w:instrText>
        </w:r>
      </w:ins>
      <w:r w:rsidR="00793BBC">
        <w:fldChar w:fldCharType="separate"/>
      </w:r>
      <w:ins w:id="536" w:author="Gergo" w:date="2017-12-01T09:03:00Z">
        <w:r w:rsidR="0034280E">
          <w:t xml:space="preserve">Ábra </w:t>
        </w:r>
        <w:r w:rsidR="0034280E">
          <w:rPr>
            <w:noProof/>
          </w:rPr>
          <w:t>3</w:t>
        </w:r>
        <w:r w:rsidR="0034280E">
          <w:t>.</w:t>
        </w:r>
        <w:r w:rsidR="0034280E">
          <w:rPr>
            <w:noProof/>
          </w:rPr>
          <w:t>1</w:t>
        </w:r>
      </w:ins>
      <w:ins w:id="537" w:author="Gergo" w:date="2017-11-29T19:22:00Z">
        <w:r w:rsidR="00793BBC">
          <w:fldChar w:fldCharType="end"/>
        </w:r>
      </w:ins>
      <w:ins w:id="538" w:author="Gergo" w:date="2017-11-29T19:21:00Z">
        <w:r w:rsidR="00793BBC">
          <w:t>).</w:t>
        </w:r>
      </w:ins>
      <w:del w:id="539" w:author="Gergo" w:date="2017-11-29T19:21:00Z">
        <w:r w:rsidRPr="003355B9" w:rsidDel="00793BBC">
          <w:delText>.</w:delText>
        </w:r>
      </w:del>
      <w:r w:rsidRPr="003355B9">
        <w:t xml:space="preserve">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540"/>
      <w:r w:rsidR="00271375" w:rsidRPr="003355B9">
        <w:t xml:space="preserve">vizuális percepció </w:t>
      </w:r>
      <w:r w:rsidR="00271375" w:rsidRPr="003355B9">
        <w:lastRenderedPageBreak/>
        <w:t>vonalkövetési teszteket</w:t>
      </w:r>
      <w:commentRangeEnd w:id="540"/>
      <w:r w:rsidR="00C97DCE" w:rsidRPr="003355B9">
        <w:rPr>
          <w:rStyle w:val="Jegyzethivatkozs"/>
        </w:rPr>
        <w:commentReference w:id="540"/>
      </w:r>
      <w:r w:rsidR="00271375" w:rsidRPr="003355B9">
        <w:t xml:space="preserve">), és ilyenekor nem is enged tovább a játék, amíg egy bizonyos hibaszám alatt nem teljesítjük azt. </w:t>
      </w:r>
    </w:p>
    <w:p w14:paraId="4080CE98" w14:textId="77777777" w:rsidR="00471796" w:rsidRDefault="005261E5">
      <w:pPr>
        <w:pStyle w:val="Kp"/>
        <w:rPr>
          <w:ins w:id="541" w:author="Gergo" w:date="2017-11-29T14:29:00Z"/>
        </w:rPr>
      </w:pPr>
      <w:ins w:id="542" w:author="Gergo" w:date="2017-11-29T14:29:00Z">
        <w:r>
          <w:rPr>
            <w:noProof/>
            <w:lang w:val="en-US"/>
          </w:rPr>
          <w:drawing>
            <wp:inline distT="0" distB="0" distL="0" distR="0" wp14:anchorId="57063E27" wp14:editId="3364D453">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71FA0AD5" w14:textId="169D4078" w:rsidR="005261E5" w:rsidRPr="0034280E" w:rsidRDefault="00471796">
      <w:pPr>
        <w:pStyle w:val="Kpalrs"/>
        <w:pPrChange w:id="543" w:author="Gergo" w:date="2017-11-29T14:29:00Z">
          <w:pPr/>
        </w:pPrChange>
      </w:pPr>
      <w:bookmarkStart w:id="544" w:name="_Ref499729277"/>
      <w:bookmarkStart w:id="545" w:name="_Ref499729172"/>
      <w:ins w:id="546" w:author="Gergo" w:date="2017-11-29T14:29:00Z">
        <w:r>
          <w:t xml:space="preserve">Ábra </w:t>
        </w:r>
      </w:ins>
      <w:ins w:id="547" w:author="Gergo" w:date="2017-11-29T14:33:00Z">
        <w:r w:rsidR="00EB1182">
          <w:fldChar w:fldCharType="begin"/>
        </w:r>
        <w:r w:rsidR="00EB1182">
          <w:instrText xml:space="preserve"> STYLEREF 1 \s </w:instrText>
        </w:r>
      </w:ins>
      <w:r w:rsidR="00EB1182">
        <w:fldChar w:fldCharType="separate"/>
      </w:r>
      <w:r w:rsidR="0034280E">
        <w:rPr>
          <w:noProof/>
        </w:rPr>
        <w:t>3</w:t>
      </w:r>
      <w:ins w:id="54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49" w:author="Gergo" w:date="2017-12-01T09:03:00Z">
        <w:r w:rsidR="0034280E">
          <w:rPr>
            <w:noProof/>
          </w:rPr>
          <w:t>1</w:t>
        </w:r>
      </w:ins>
      <w:ins w:id="550" w:author="Gergo" w:date="2017-11-29T14:33:00Z">
        <w:r w:rsidR="00EB1182">
          <w:fldChar w:fldCharType="end"/>
        </w:r>
      </w:ins>
      <w:bookmarkEnd w:id="544"/>
      <w:ins w:id="551" w:author="Gergo" w:date="2017-11-29T14:29:00Z">
        <w:r>
          <w:t xml:space="preserve"> A négy varázsrúna</w:t>
        </w:r>
      </w:ins>
      <w:bookmarkEnd w:id="545"/>
    </w:p>
    <w:p w14:paraId="6741628C" w14:textId="0AEBFF98" w:rsidR="00976B1B" w:rsidRPr="003355B9" w:rsidRDefault="00271375" w:rsidP="00CF516F">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552" w:name="_Toc499416815"/>
      <w:r w:rsidRPr="003355B9">
        <w:t>A DayDream nyújtotta lehetőségek</w:t>
      </w:r>
      <w:bookmarkEnd w:id="552"/>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553" w:name="_Toc499416816"/>
      <w:r w:rsidRPr="003355B9">
        <w:t>Mozgás</w:t>
      </w:r>
      <w:bookmarkEnd w:id="553"/>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w:t>
      </w:r>
      <w:r w:rsidRPr="003355B9">
        <w:lastRenderedPageBreak/>
        <w:t>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554" w:name="_Toc499416817"/>
      <w:r w:rsidRPr="003355B9">
        <w:t>Rajzolás</w:t>
      </w:r>
      <w:bookmarkEnd w:id="554"/>
    </w:p>
    <w:p w14:paraId="78317BB0" w14:textId="70C135EA" w:rsidR="00D01118" w:rsidRPr="003355B9" w:rsidRDefault="00D01118" w:rsidP="00D01118">
      <w:r w:rsidRPr="003355B9">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555" w:name="_Toc499416818"/>
      <w:r w:rsidRPr="003355B9">
        <w:t>Varázslás</w:t>
      </w:r>
      <w:bookmarkEnd w:id="555"/>
    </w:p>
    <w:p w14:paraId="2E1BD6D6" w14:textId="2788684A"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556" w:author="Gergo" w:date="2017-11-29T14:26:00Z">
        <w:r w:rsidR="005261E5" w:rsidRPr="005261E5">
          <w:rPr>
            <w:rPrChange w:id="557" w:author="Gergo" w:date="2017-11-29T14:26:00Z">
              <w:rPr>
                <w:highlight w:val="yellow"/>
              </w:rPr>
            </w:rPrChange>
          </w:rPr>
          <w:t>D</w:t>
        </w:r>
      </w:ins>
      <w:del w:id="558" w:author="Gergo" w:date="2017-11-29T14:26:00Z">
        <w:r w:rsidR="004958FF" w:rsidRPr="005261E5" w:rsidDel="005261E5">
          <w:delText>d</w:delText>
        </w:r>
      </w:del>
      <w:r w:rsidR="004958FF" w:rsidRPr="005261E5">
        <w:t>ay</w:t>
      </w:r>
      <w:ins w:id="559" w:author="Gergo" w:date="2017-11-29T14:26:00Z">
        <w:r w:rsidR="005261E5" w:rsidRPr="005261E5">
          <w:rPr>
            <w:rPrChange w:id="560" w:author="Gergo" w:date="2017-11-29T14:26:00Z">
              <w:rPr>
                <w:highlight w:val="yellow"/>
              </w:rPr>
            </w:rPrChange>
          </w:rPr>
          <w:t>D</w:t>
        </w:r>
      </w:ins>
      <w:del w:id="561" w:author="Gergo" w:date="2017-11-29T14:26:00Z">
        <w:r w:rsidR="004958FF" w:rsidRPr="005261E5" w:rsidDel="005261E5">
          <w:delText>d</w:delText>
        </w:r>
      </w:del>
      <w:r w:rsidR="004958FF" w:rsidRPr="005261E5">
        <w:t>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562" w:name="_Toc499416819"/>
      <w:r w:rsidRPr="003355B9">
        <w:t>Elugrás</w:t>
      </w:r>
      <w:bookmarkEnd w:id="562"/>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w:t>
      </w:r>
      <w:r w:rsidR="002D6602" w:rsidRPr="003355B9">
        <w:lastRenderedPageBreak/>
        <w:t>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563" w:author="Gergo" w:date="2017-11-17T13:50:00Z">
        <w:r w:rsidR="000819E9" w:rsidRPr="003355B9">
          <w:rPr>
            <w:rPrChange w:id="564"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565" w:name="_Toc499416820"/>
      <w:r w:rsidRPr="003355B9">
        <w:t>A MindWave headset beépítése a játékba</w:t>
      </w:r>
      <w:bookmarkEnd w:id="565"/>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566" w:name="_Toc499416821"/>
      <w:r w:rsidRPr="003355B9">
        <w:t>AdaptED keretrendszer</w:t>
      </w:r>
      <w:bookmarkEnd w:id="566"/>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lastRenderedPageBreak/>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567" w:name="_Toc499416822"/>
      <w:r w:rsidRPr="003355B9">
        <w:t>Játék módosítása</w:t>
      </w:r>
      <w:bookmarkEnd w:id="567"/>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568" w:name="_Toc499416823"/>
      <w:r w:rsidRPr="003355B9">
        <w:t>Statisztika készítése</w:t>
      </w:r>
      <w:bookmarkEnd w:id="568"/>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lastRenderedPageBreak/>
        <w:t xml:space="preserve"> A mérés során </w:t>
      </w:r>
      <w:r w:rsidR="00C230E4" w:rsidRPr="003355B9">
        <w:t>rögzítem, az összes rajzolás közben vétett hibát, a hiba pillanatában mért nyugalom és figyelem értékeket, illetve az adott rúna típusát. A játék 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569" w:author="Gergo" w:date="2017-11-17T13:48:00Z"/>
        </w:rPr>
      </w:pPr>
      <w:bookmarkStart w:id="570" w:name="_Toc499416824"/>
      <w:commentRangeStart w:id="571"/>
      <w:r w:rsidRPr="003355B9">
        <w:lastRenderedPageBreak/>
        <w:t>Önálló munka bemutatása</w:t>
      </w:r>
      <w:commentRangeEnd w:id="571"/>
      <w:r w:rsidR="00C97DCE" w:rsidRPr="003355B9">
        <w:rPr>
          <w:rStyle w:val="Jegyzethivatkozs"/>
          <w:rFonts w:cs="Times New Roman"/>
          <w:b w:val="0"/>
          <w:bCs w:val="0"/>
          <w:kern w:val="0"/>
        </w:rPr>
        <w:commentReference w:id="571"/>
      </w:r>
      <w:bookmarkEnd w:id="570"/>
    </w:p>
    <w:p w14:paraId="3E8325A4" w14:textId="77777777" w:rsidR="009654DF" w:rsidRPr="003355B9" w:rsidRDefault="009654DF" w:rsidP="009654DF">
      <w:pPr>
        <w:rPr>
          <w:ins w:id="572" w:author="Gergo" w:date="2017-11-17T13:48:00Z"/>
        </w:rPr>
      </w:pPr>
      <w:ins w:id="573"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574" w:author="Gergo" w:date="2017-11-17T13:48:00Z"/>
        </w:rPr>
      </w:pPr>
      <w:ins w:id="575"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576" w:author="Gergo" w:date="2017-11-17T13:48:00Z"/>
        </w:rPr>
      </w:pPr>
      <w:bookmarkStart w:id="577" w:name="_Toc499416825"/>
      <w:ins w:id="578" w:author="Gergo" w:date="2017-11-17T13:48:00Z">
        <w:r w:rsidRPr="003355B9">
          <w:t>A virtuális világ megteremtése</w:t>
        </w:r>
        <w:bookmarkEnd w:id="577"/>
      </w:ins>
    </w:p>
    <w:p w14:paraId="7F6FA948" w14:textId="77777777" w:rsidR="009654DF" w:rsidRPr="003355B9" w:rsidRDefault="009654DF" w:rsidP="009654DF">
      <w:pPr>
        <w:rPr>
          <w:ins w:id="579" w:author="Gergo" w:date="2017-11-17T13:48:00Z"/>
        </w:rPr>
      </w:pPr>
      <w:ins w:id="580"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2724DFC9" w:rsidR="009654DF" w:rsidRPr="003355B9" w:rsidRDefault="009654DF" w:rsidP="009654DF">
      <w:pPr>
        <w:rPr>
          <w:ins w:id="581" w:author="Gergo" w:date="2017-11-17T13:48:00Z"/>
        </w:rPr>
      </w:pPr>
      <w:ins w:id="582"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ins w:id="583" w:author="Gergo" w:date="2017-11-29T19:24:00Z">
        <w:r w:rsidR="00A04B39">
          <w:t xml:space="preserve"> A kész er</w:t>
        </w:r>
      </w:ins>
      <w:ins w:id="584"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585" w:author="Gergo" w:date="2017-12-01T09:03:00Z">
        <w:r w:rsidR="0034280E">
          <w:t xml:space="preserve">Ábra </w:t>
        </w:r>
        <w:r w:rsidR="0034280E">
          <w:rPr>
            <w:noProof/>
          </w:rPr>
          <w:t>4</w:t>
        </w:r>
        <w:r w:rsidR="0034280E">
          <w:t>.</w:t>
        </w:r>
        <w:r w:rsidR="0034280E">
          <w:rPr>
            <w:noProof/>
          </w:rPr>
          <w:t>1</w:t>
        </w:r>
      </w:ins>
      <w:ins w:id="586" w:author="Gergo" w:date="2017-11-29T19:25:00Z">
        <w:r w:rsidR="00A04B39">
          <w:fldChar w:fldCharType="end"/>
        </w:r>
        <w:r w:rsidR="00A04B39">
          <w:t>)</w:t>
        </w:r>
      </w:ins>
    </w:p>
    <w:p w14:paraId="32F5764B" w14:textId="77777777" w:rsidR="00821C06" w:rsidRDefault="009654DF">
      <w:pPr>
        <w:pStyle w:val="Kp"/>
        <w:rPr>
          <w:ins w:id="587" w:author="Gergo" w:date="2017-11-25T18:37:00Z"/>
        </w:rPr>
      </w:pPr>
      <w:ins w:id="588"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589" w:author="Gergo" w:date="2017-11-17T13:48:00Z"/>
        </w:rPr>
      </w:pPr>
      <w:bookmarkStart w:id="590" w:name="_Ref499746865"/>
      <w:ins w:id="591" w:author="Gergo" w:date="2017-11-25T18:37:00Z">
        <w:r>
          <w:t xml:space="preserve">Ábra </w:t>
        </w:r>
      </w:ins>
      <w:ins w:id="592" w:author="Gergo" w:date="2017-11-29T14:33:00Z">
        <w:r w:rsidR="00EB1182">
          <w:fldChar w:fldCharType="begin"/>
        </w:r>
        <w:r w:rsidR="00EB1182">
          <w:instrText xml:space="preserve"> STYLEREF 1 \s </w:instrText>
        </w:r>
      </w:ins>
      <w:r w:rsidR="00EB1182">
        <w:fldChar w:fldCharType="separate"/>
      </w:r>
      <w:r w:rsidR="0034280E">
        <w:rPr>
          <w:noProof/>
        </w:rPr>
        <w:t>4</w:t>
      </w:r>
      <w:ins w:id="593"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94" w:author="Gergo" w:date="2017-12-01T09:03:00Z">
        <w:r w:rsidR="0034280E">
          <w:rPr>
            <w:noProof/>
          </w:rPr>
          <w:t>1</w:t>
        </w:r>
      </w:ins>
      <w:ins w:id="595" w:author="Gergo" w:date="2017-11-29T14:33:00Z">
        <w:r w:rsidR="00EB1182">
          <w:fldChar w:fldCharType="end"/>
        </w:r>
      </w:ins>
      <w:bookmarkEnd w:id="590"/>
      <w:ins w:id="596" w:author="Gergo" w:date="2017-11-25T18:37:00Z">
        <w:r>
          <w:t xml:space="preserve"> A mesebeli erdő</w:t>
        </w:r>
      </w:ins>
    </w:p>
    <w:p w14:paraId="6A5CC34A" w14:textId="77777777" w:rsidR="009654DF" w:rsidRPr="003355B9" w:rsidRDefault="009654DF" w:rsidP="009654DF">
      <w:pPr>
        <w:rPr>
          <w:ins w:id="597" w:author="Gergo" w:date="2017-11-17T13:48:00Z"/>
        </w:rPr>
      </w:pPr>
    </w:p>
    <w:p w14:paraId="03BCEDF0" w14:textId="77777777" w:rsidR="009654DF" w:rsidRPr="003355B9" w:rsidRDefault="009654DF" w:rsidP="009654DF">
      <w:pPr>
        <w:rPr>
          <w:ins w:id="598" w:author="Gergo" w:date="2017-11-17T13:48:00Z"/>
        </w:rPr>
      </w:pPr>
      <w:ins w:id="599"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600" w:author="Gergo" w:date="2017-11-17T13:48:00Z"/>
        </w:rPr>
      </w:pPr>
      <w:ins w:id="601"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602" w:author="Gergo" w:date="2017-11-29T19:26:00Z">
        <w:r w:rsidR="00794318">
          <w:t xml:space="preserve"> Az Ogre karaktermodellje a 4.2-es ábrán látható</w:t>
        </w:r>
      </w:ins>
      <w:ins w:id="603" w:author="Gergo" w:date="2017-11-29T19:27:00Z">
        <w:r w:rsidR="00794318">
          <w:t xml:space="preserve"> (</w:t>
        </w:r>
        <w:r w:rsidR="00794318">
          <w:fldChar w:fldCharType="begin"/>
        </w:r>
        <w:r w:rsidR="00794318">
          <w:instrText xml:space="preserve"> REF _Ref499746966 \h </w:instrText>
        </w:r>
      </w:ins>
      <w:r w:rsidR="00794318">
        <w:fldChar w:fldCharType="separate"/>
      </w:r>
      <w:ins w:id="604" w:author="Gergo" w:date="2017-12-01T09:03:00Z">
        <w:r w:rsidR="0034280E">
          <w:t xml:space="preserve">Ábra </w:t>
        </w:r>
        <w:r w:rsidR="0034280E">
          <w:rPr>
            <w:noProof/>
          </w:rPr>
          <w:t>4</w:t>
        </w:r>
        <w:r w:rsidR="0034280E">
          <w:t>.</w:t>
        </w:r>
        <w:r w:rsidR="0034280E">
          <w:rPr>
            <w:noProof/>
          </w:rPr>
          <w:t>2</w:t>
        </w:r>
      </w:ins>
      <w:ins w:id="605" w:author="Gergo" w:date="2017-11-29T19:27:00Z">
        <w:r w:rsidR="00794318">
          <w:fldChar w:fldCharType="end"/>
        </w:r>
        <w:r w:rsidR="00794318">
          <w:t>)</w:t>
        </w:r>
      </w:ins>
      <w:ins w:id="606" w:author="Gergo" w:date="2017-11-29T19:26:00Z">
        <w:r w:rsidR="00794318">
          <w:t>.</w:t>
        </w:r>
      </w:ins>
    </w:p>
    <w:p w14:paraId="74CEE65D" w14:textId="111C391F" w:rsidR="009654DF" w:rsidRPr="003355B9" w:rsidRDefault="009654DF" w:rsidP="009654DF">
      <w:pPr>
        <w:pStyle w:val="Kp"/>
        <w:jc w:val="both"/>
        <w:rPr>
          <w:ins w:id="607" w:author="Gergo" w:date="2017-11-17T13:48:00Z"/>
        </w:rPr>
      </w:pPr>
      <w:ins w:id="608"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D53C1F" w:rsidRPr="00151DD4" w:rsidRDefault="00D53C1F"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D53C1F" w:rsidRPr="00151DD4" w:rsidRDefault="00D53C1F" w:rsidP="009654DF">
                        <w:pPr>
                          <w:pStyle w:val="Kpalrs"/>
                        </w:pPr>
                        <w:r>
                          <w:t>7 – Az Ogre a háza előtt</w:t>
                        </w:r>
                      </w:p>
                    </w:txbxContent>
                  </v:textbox>
                  <w10:wrap type="square"/>
                </v:shape>
              </w:pict>
            </mc:Fallback>
          </mc:AlternateContent>
        </w:r>
      </w:ins>
      <w:ins w:id="609"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D53C1F" w:rsidRPr="00A23E85" w:rsidRDefault="00D53C1F">
                              <w:pPr>
                                <w:pStyle w:val="Kpalrs"/>
                                <w:pPrChange w:id="610" w:author="Gergo" w:date="2017-11-25T18:38:00Z">
                                  <w:pPr>
                                    <w:pStyle w:val="Kp"/>
                                    <w:jc w:val="both"/>
                                  </w:pPr>
                                </w:pPrChange>
                              </w:pPr>
                              <w:bookmarkStart w:id="611" w:name="_Ref499746966"/>
                              <w:ins w:id="612" w:author="Gergo" w:date="2017-11-25T18:38:00Z">
                                <w:r>
                                  <w:t xml:space="preserve">Ábra </w:t>
                                </w:r>
                              </w:ins>
                              <w:ins w:id="613" w:author="Gergo" w:date="2017-11-29T14:33:00Z">
                                <w:r>
                                  <w:fldChar w:fldCharType="begin"/>
                                </w:r>
                                <w:r>
                                  <w:instrText xml:space="preserve"> STYLEREF 1 \s </w:instrText>
                                </w:r>
                              </w:ins>
                              <w:r>
                                <w:fldChar w:fldCharType="separate"/>
                              </w:r>
                              <w:r>
                                <w:rPr>
                                  <w:noProof/>
                                </w:rPr>
                                <w:t>4</w:t>
                              </w:r>
                              <w:ins w:id="614" w:author="Gergo" w:date="2017-11-29T14:33:00Z">
                                <w:r>
                                  <w:fldChar w:fldCharType="end"/>
                                </w:r>
                                <w:r>
                                  <w:t>.</w:t>
                                </w:r>
                                <w:r>
                                  <w:fldChar w:fldCharType="begin"/>
                                </w:r>
                                <w:r>
                                  <w:instrText xml:space="preserve"> SEQ Ábra \* ARABIC \s 1 </w:instrText>
                                </w:r>
                              </w:ins>
                              <w:r>
                                <w:fldChar w:fldCharType="separate"/>
                              </w:r>
                              <w:ins w:id="615" w:author="Gergo" w:date="2017-12-01T09:03:00Z">
                                <w:r>
                                  <w:rPr>
                                    <w:noProof/>
                                  </w:rPr>
                                  <w:t>2</w:t>
                                </w:r>
                              </w:ins>
                              <w:ins w:id="616" w:author="Gergo" w:date="2017-11-29T14:33:00Z">
                                <w:r>
                                  <w:fldChar w:fldCharType="end"/>
                                </w:r>
                              </w:ins>
                              <w:bookmarkEnd w:id="611"/>
                              <w:ins w:id="617"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D53C1F" w:rsidRPr="00A23E85" w:rsidRDefault="00D53C1F">
                        <w:pPr>
                          <w:pStyle w:val="Kpalrs"/>
                          <w:pPrChange w:id="618" w:author="Gergo" w:date="2017-11-25T18:38:00Z">
                            <w:pPr>
                              <w:pStyle w:val="Kp"/>
                              <w:jc w:val="both"/>
                            </w:pPr>
                          </w:pPrChange>
                        </w:pPr>
                        <w:bookmarkStart w:id="619" w:name="_Ref499746966"/>
                        <w:ins w:id="620" w:author="Gergo" w:date="2017-11-25T18:38:00Z">
                          <w:r>
                            <w:t xml:space="preserve">Ábra </w:t>
                          </w:r>
                        </w:ins>
                        <w:ins w:id="621" w:author="Gergo" w:date="2017-11-29T14:33:00Z">
                          <w:r>
                            <w:fldChar w:fldCharType="begin"/>
                          </w:r>
                          <w:r>
                            <w:instrText xml:space="preserve"> STYLEREF 1 \s </w:instrText>
                          </w:r>
                        </w:ins>
                        <w:r>
                          <w:fldChar w:fldCharType="separate"/>
                        </w:r>
                        <w:r>
                          <w:rPr>
                            <w:noProof/>
                          </w:rPr>
                          <w:t>4</w:t>
                        </w:r>
                        <w:ins w:id="622" w:author="Gergo" w:date="2017-11-29T14:33:00Z">
                          <w:r>
                            <w:fldChar w:fldCharType="end"/>
                          </w:r>
                          <w:r>
                            <w:t>.</w:t>
                          </w:r>
                          <w:r>
                            <w:fldChar w:fldCharType="begin"/>
                          </w:r>
                          <w:r>
                            <w:instrText xml:space="preserve"> SEQ Ábra \* ARABIC \s 1 </w:instrText>
                          </w:r>
                        </w:ins>
                        <w:r>
                          <w:fldChar w:fldCharType="separate"/>
                        </w:r>
                        <w:ins w:id="623" w:author="Gergo" w:date="2017-12-01T09:03:00Z">
                          <w:r>
                            <w:rPr>
                              <w:noProof/>
                            </w:rPr>
                            <w:t>2</w:t>
                          </w:r>
                        </w:ins>
                        <w:ins w:id="624" w:author="Gergo" w:date="2017-11-29T14:33:00Z">
                          <w:r>
                            <w:fldChar w:fldCharType="end"/>
                          </w:r>
                        </w:ins>
                        <w:bookmarkEnd w:id="619"/>
                        <w:ins w:id="625" w:author="Gergo" w:date="2017-11-25T18:38:00Z">
                          <w:r>
                            <w:t xml:space="preserve"> Az Ogre a háza előtt</w:t>
                          </w:r>
                        </w:ins>
                      </w:p>
                    </w:txbxContent>
                  </v:textbox>
                  <w10:wrap type="square"/>
                </v:shape>
              </w:pict>
            </mc:Fallback>
          </mc:AlternateContent>
        </w:r>
      </w:ins>
      <w:ins w:id="626" w:author="Gergo" w:date="2017-11-17T13:48:00Z">
        <w:r w:rsidRPr="003355B9">
          <w:rPr>
            <w:noProof/>
            <w:lang w:val="en-US"/>
            <w:rPrChange w:id="627"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628" w:author="Gergo" w:date="2017-11-18T18:37:00Z"/>
        </w:rPr>
      </w:pPr>
      <w:bookmarkStart w:id="629" w:name="_Toc499416826"/>
      <w:ins w:id="630" w:author="Gergo" w:date="2017-11-18T18:37:00Z">
        <w:r w:rsidRPr="003355B9">
          <w:t>A</w:t>
        </w:r>
        <w:bookmarkEnd w:id="629"/>
        <w:r w:rsidR="000009B5">
          <w:t xml:space="preserve"> játék és </w:t>
        </w:r>
      </w:ins>
      <w:ins w:id="631" w:author="Gergo" w:date="2017-11-29T19:24:00Z">
        <w:r w:rsidR="000009B5">
          <w:t xml:space="preserve">a </w:t>
        </w:r>
      </w:ins>
      <w:ins w:id="632" w:author="Gergo" w:date="2017-11-18T18:37:00Z">
        <w:r w:rsidR="000009B5">
          <w:t>karakterek</w:t>
        </w:r>
      </w:ins>
      <w:ins w:id="633" w:author="Gergo" w:date="2017-11-29T19:24:00Z">
        <w:r w:rsidR="000009B5">
          <w:t xml:space="preserve"> állapota (GameManager)</w:t>
        </w:r>
      </w:ins>
    </w:p>
    <w:p w14:paraId="2065F0A1" w14:textId="77777777" w:rsidR="006075D1" w:rsidRPr="003355B9" w:rsidRDefault="006075D1" w:rsidP="006075D1">
      <w:pPr>
        <w:rPr>
          <w:ins w:id="634" w:author="Gergo" w:date="2017-11-18T18:37:00Z"/>
        </w:rPr>
      </w:pPr>
      <w:ins w:id="635" w:author="Gergo" w:date="2017-11-18T18:37:00Z">
        <w:r w:rsidRPr="003355B9">
          <w:t>A játék állapotát egy központi egység, a játékvezérlő (</w:t>
        </w:r>
        <w:commentRangeStart w:id="636"/>
        <w:r w:rsidRPr="003355B9">
          <w:rPr>
            <w:rFonts w:ascii="Consolas" w:hAnsi="Consolas"/>
          </w:rPr>
          <w:t>GameManager</w:t>
        </w:r>
        <w:commentRangeEnd w:id="636"/>
        <w:r w:rsidRPr="003355B9">
          <w:rPr>
            <w:rStyle w:val="Jegyzethivatkozs"/>
            <w:rFonts w:ascii="Consolas" w:hAnsi="Consolas"/>
            <w:sz w:val="24"/>
          </w:rPr>
          <w:commentReference w:id="636"/>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637" w:author="Gergo" w:date="2017-11-18T18:37:00Z"/>
        </w:rPr>
      </w:pPr>
      <w:commentRangeStart w:id="638"/>
      <w:ins w:id="639"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640" w:author="Gergo" w:date="2017-11-18T18:37:00Z"/>
        </w:rPr>
      </w:pPr>
      <w:ins w:id="641"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638"/>
        <w:r w:rsidRPr="003355B9">
          <w:rPr>
            <w:rStyle w:val="Jegyzethivatkozs"/>
          </w:rPr>
          <w:commentReference w:id="638"/>
        </w:r>
      </w:ins>
    </w:p>
    <w:p w14:paraId="245AE54F" w14:textId="77777777" w:rsidR="006075D1" w:rsidRPr="003355B9" w:rsidRDefault="006075D1" w:rsidP="006075D1">
      <w:pPr>
        <w:rPr>
          <w:ins w:id="642" w:author="Gergo" w:date="2017-11-18T18:37:00Z"/>
        </w:rPr>
      </w:pPr>
    </w:p>
    <w:p w14:paraId="406871A0" w14:textId="77777777" w:rsidR="009654DF" w:rsidRPr="003355B9" w:rsidRDefault="009654DF" w:rsidP="009654DF">
      <w:pPr>
        <w:pStyle w:val="Cmsor2"/>
        <w:rPr>
          <w:ins w:id="643" w:author="Gergo" w:date="2017-11-17T13:48:00Z"/>
        </w:rPr>
      </w:pPr>
      <w:bookmarkStart w:id="644" w:name="_Toc499416827"/>
      <w:ins w:id="645" w:author="Gergo" w:date="2017-11-17T13:48:00Z">
        <w:r w:rsidRPr="003355B9">
          <w:t>A mozgás</w:t>
        </w:r>
        <w:bookmarkEnd w:id="644"/>
      </w:ins>
    </w:p>
    <w:p w14:paraId="01DBF101" w14:textId="77777777" w:rsidR="009654DF" w:rsidRPr="003355B9" w:rsidRDefault="009654DF" w:rsidP="009654DF">
      <w:pPr>
        <w:rPr>
          <w:ins w:id="646" w:author="Gergo" w:date="2017-11-17T13:48:00Z"/>
        </w:rPr>
      </w:pPr>
      <w:ins w:id="647"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648" w:author="Gergo" w:date="2017-11-17T15:08:00Z"/>
        </w:rPr>
      </w:pPr>
      <w:ins w:id="649"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650" w:author="Gergo" w:date="2017-11-17T13:48:00Z"/>
        </w:rPr>
      </w:pPr>
      <w:ins w:id="651" w:author="Gergo" w:date="2017-11-17T15:08:00Z">
        <w:r w:rsidRPr="003355B9">
          <w:t xml:space="preserve">A játékos irányítását a </w:t>
        </w:r>
        <w:r w:rsidRPr="003355B9">
          <w:rPr>
            <w:rFonts w:ascii="Consolas" w:hAnsi="Consolas"/>
            <w:rPrChange w:id="652" w:author="Gergo" w:date="2017-11-25T13:10:00Z">
              <w:rPr/>
            </w:rPrChange>
          </w:rPr>
          <w:t>VRPlayerController</w:t>
        </w:r>
        <w:r w:rsidRPr="003355B9">
          <w:t xml:space="preserve"> osztály</w:t>
        </w:r>
      </w:ins>
      <w:ins w:id="653" w:author="Gergo" w:date="2017-11-17T15:09:00Z">
        <w:r w:rsidRPr="003355B9">
          <w:t xml:space="preserve">, azon belül pedig az </w:t>
        </w:r>
        <w:r w:rsidRPr="003355B9">
          <w:rPr>
            <w:rFonts w:ascii="Consolas" w:hAnsi="Consolas"/>
            <w:rPrChange w:id="654"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655" w:author="Gergo" w:date="2017-11-17T14:15:00Z"/>
        </w:rPr>
      </w:pPr>
      <w:ins w:id="656"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657" w:author="Gergo" w:date="2017-11-17T14:47:00Z">
        <w:r w:rsidR="00C24158" w:rsidRPr="003355B9">
          <w:t>t</w:t>
        </w:r>
      </w:ins>
      <w:ins w:id="658" w:author="Gergo" w:date="2017-11-17T14:15:00Z">
        <w:r w:rsidRPr="003355B9">
          <w:t>ől teszem függővé a további működést.</w:t>
        </w:r>
      </w:ins>
    </w:p>
    <w:p w14:paraId="6899BAD1" w14:textId="789E6FC9" w:rsidR="009654DF" w:rsidRPr="003355B9" w:rsidRDefault="009654DF" w:rsidP="009654DF">
      <w:pPr>
        <w:pStyle w:val="Cmsor2"/>
        <w:rPr>
          <w:ins w:id="659" w:author="Gergo" w:date="2017-11-17T14:37:00Z"/>
        </w:rPr>
      </w:pPr>
      <w:bookmarkStart w:id="660" w:name="_Toc499416828"/>
      <w:ins w:id="661" w:author="Gergo" w:date="2017-11-17T13:48:00Z">
        <w:r w:rsidRPr="003355B9">
          <w:t>Dialógusok</w:t>
        </w:r>
      </w:ins>
      <w:bookmarkEnd w:id="660"/>
    </w:p>
    <w:p w14:paraId="71336C86" w14:textId="3C81EEDB" w:rsidR="00444FC8" w:rsidRPr="003355B9" w:rsidRDefault="00444FC8">
      <w:pPr>
        <w:rPr>
          <w:ins w:id="662" w:author="Gergo" w:date="2017-11-17T14:49:00Z"/>
          <w:rPrChange w:id="663" w:author="Gergo" w:date="2017-11-25T13:10:00Z">
            <w:rPr>
              <w:ins w:id="664" w:author="Gergo" w:date="2017-11-17T14:49:00Z"/>
            </w:rPr>
          </w:rPrChange>
        </w:rPr>
        <w:pPrChange w:id="665" w:author="Gergo" w:date="2017-11-17T14:37:00Z">
          <w:pPr>
            <w:pStyle w:val="Cmsor2"/>
          </w:pPr>
        </w:pPrChange>
      </w:pPr>
      <w:ins w:id="666" w:author="Gergo" w:date="2017-11-17T14:39:00Z">
        <w:r w:rsidRPr="0034280E">
          <w:t>A program elkészítése során már bizonyos el</w:t>
        </w:r>
      </w:ins>
      <w:ins w:id="667" w:author="Gergo" w:date="2017-11-17T14:41:00Z">
        <w:r w:rsidRPr="003355B9">
          <w:rPr>
            <w:rPrChange w:id="668" w:author="Gergo" w:date="2017-11-25T13:10:00Z">
              <w:rPr>
                <w:b w:val="0"/>
                <w:bCs w:val="0"/>
                <w:iCs w:val="0"/>
              </w:rPr>
            </w:rPrChange>
          </w:rPr>
          <w:t>emek készen voltak, mire először kipróbálhattam a tényleges DayDream</w:t>
        </w:r>
      </w:ins>
      <w:ins w:id="669" w:author="Gergo" w:date="2017-11-17T14:42:00Z">
        <w:r w:rsidRPr="003355B9">
          <w:rPr>
            <w:rPrChange w:id="670" w:author="Gergo" w:date="2017-11-25T13:10:00Z">
              <w:rPr>
                <w:b w:val="0"/>
                <w:bCs w:val="0"/>
                <w:iCs w:val="0"/>
              </w:rPr>
            </w:rPrChange>
          </w:rPr>
          <w:t xml:space="preserve"> szemüvegen</w:t>
        </w:r>
      </w:ins>
      <w:ins w:id="671" w:author="Gergo" w:date="2017-11-17T14:43:00Z">
        <w:r w:rsidR="00C24158" w:rsidRPr="003355B9">
          <w:rPr>
            <w:rPrChange w:id="672" w:author="Gergo" w:date="2017-11-25T13:10:00Z">
              <w:rPr>
                <w:b w:val="0"/>
                <w:bCs w:val="0"/>
                <w:iCs w:val="0"/>
              </w:rPr>
            </w:rPrChange>
          </w:rPr>
          <w:t xml:space="preserve">. A nem irányítható karakterek ( Non-player character, NPC) megközelítésekor felugró dialógusablak is egy ilyen elem volt. Ezt egy </w:t>
        </w:r>
      </w:ins>
      <w:ins w:id="673" w:author="Gergo" w:date="2017-11-17T14:44:00Z">
        <w:r w:rsidR="00C24158" w:rsidRPr="003355B9">
          <w:rPr>
            <w:rPrChange w:id="674" w:author="Gergo" w:date="2017-11-25T13:10:00Z">
              <w:rPr>
                <w:b w:val="0"/>
                <w:bCs w:val="0"/>
                <w:iCs w:val="0"/>
              </w:rPr>
            </w:rPrChange>
          </w:rPr>
          <w:t>„Screen-space canvas</w:t>
        </w:r>
      </w:ins>
      <w:ins w:id="675" w:author="Gergo" w:date="2017-11-17T14:45:00Z">
        <w:r w:rsidR="00C24158" w:rsidRPr="003355B9">
          <w:rPr>
            <w:rPrChange w:id="676" w:author="Gergo" w:date="2017-11-25T13:10:00Z">
              <w:rPr>
                <w:b w:val="0"/>
                <w:bCs w:val="0"/>
                <w:iCs w:val="0"/>
              </w:rPr>
            </w:rPrChange>
          </w:rPr>
          <w:t>” segítségével oldottam meg, ami úgy működik, mintha egy külön önálló réteget rakna a kamera elé, így mindegy hova forgunk az mindig ugyan ott marad a képernyőn</w:t>
        </w:r>
      </w:ins>
      <w:ins w:id="677" w:author="Gergo" w:date="2017-11-17T14:47:00Z">
        <w:r w:rsidR="00C24158" w:rsidRPr="003355B9">
          <w:rPr>
            <w:rPrChange w:id="678" w:author="Gergo" w:date="2017-11-25T13:10:00Z">
              <w:rPr>
                <w:b w:val="0"/>
                <w:bCs w:val="0"/>
                <w:iCs w:val="0"/>
              </w:rPr>
            </w:rPrChange>
          </w:rPr>
          <w:t>. Ilyet majdnem mindegyik játékban láthatunk</w:t>
        </w:r>
      </w:ins>
      <w:ins w:id="679" w:author="Gergo" w:date="2017-11-17T14:48:00Z">
        <w:r w:rsidR="00C24158" w:rsidRPr="003355B9">
          <w:rPr>
            <w:rPrChange w:id="680" w:author="Gergo" w:date="2017-11-25T13:10:00Z">
              <w:rPr>
                <w:b w:val="0"/>
                <w:bCs w:val="0"/>
                <w:iCs w:val="0"/>
              </w:rPr>
            </w:rPrChange>
          </w:rPr>
          <w:t>, különböző információk közlésére (Head-up display, HUD) például: életcsík, töltény számláló vagy különböző képességek</w:t>
        </w:r>
      </w:ins>
      <w:ins w:id="681" w:author="Gergo" w:date="2017-11-17T14:49:00Z">
        <w:r w:rsidR="00C24158" w:rsidRPr="003355B9">
          <w:rPr>
            <w:rPrChange w:id="682" w:author="Gergo" w:date="2017-11-25T13:10:00Z">
              <w:rPr>
                <w:b w:val="0"/>
                <w:bCs w:val="0"/>
                <w:iCs w:val="0"/>
              </w:rPr>
            </w:rPrChange>
          </w:rPr>
          <w:t xml:space="preserve"> aktiváltsága.</w:t>
        </w:r>
      </w:ins>
      <w:ins w:id="683" w:author="Gergo" w:date="2017-11-17T14:48:00Z">
        <w:r w:rsidR="00C24158" w:rsidRPr="003355B9">
          <w:rPr>
            <w:rPrChange w:id="684" w:author="Gergo" w:date="2017-11-25T13:10:00Z">
              <w:rPr>
                <w:b w:val="0"/>
                <w:bCs w:val="0"/>
                <w:iCs w:val="0"/>
              </w:rPr>
            </w:rPrChange>
          </w:rPr>
          <w:t xml:space="preserve"> </w:t>
        </w:r>
      </w:ins>
    </w:p>
    <w:p w14:paraId="5FB50ED0" w14:textId="5E1DF03A" w:rsidR="00C24158" w:rsidRPr="003355B9" w:rsidRDefault="00C24158">
      <w:pPr>
        <w:rPr>
          <w:ins w:id="685" w:author="Gergo" w:date="2017-11-17T14:36:00Z"/>
          <w:rPrChange w:id="686" w:author="Gergo" w:date="2017-11-25T13:10:00Z">
            <w:rPr>
              <w:ins w:id="687" w:author="Gergo" w:date="2017-11-17T14:36:00Z"/>
            </w:rPr>
          </w:rPrChange>
        </w:rPr>
        <w:pPrChange w:id="688" w:author="Gergo" w:date="2017-11-17T14:37:00Z">
          <w:pPr>
            <w:pStyle w:val="Cmsor2"/>
          </w:pPr>
        </w:pPrChange>
      </w:pPr>
      <w:ins w:id="689" w:author="Gergo" w:date="2017-11-17T14:49:00Z">
        <w:r w:rsidRPr="003355B9">
          <w:rPr>
            <w:rPrChange w:id="690" w:author="Gergo" w:date="2017-11-25T13:10:00Z">
              <w:rPr>
                <w:b w:val="0"/>
                <w:bCs w:val="0"/>
                <w:iCs w:val="0"/>
              </w:rPr>
            </w:rPrChange>
          </w:rPr>
          <w:t xml:space="preserve">Amikor először kipróbáltam szemüveg használatával a dialógusablakok nem jelentek meg egyáltalán. Ez azért van, mert a virtuális világ felépítésekor nem az ezt végző motor nem tudja megfelelően </w:t>
        </w:r>
      </w:ins>
      <w:ins w:id="691" w:author="Gergo" w:date="2017-11-17T14:53:00Z">
        <w:r w:rsidRPr="003355B9">
          <w:rPr>
            <w:rPrChange w:id="692" w:author="Gergo" w:date="2017-11-25T13:10:00Z">
              <w:rPr>
                <w:b w:val="0"/>
                <w:bCs w:val="0"/>
                <w:iCs w:val="0"/>
              </w:rPr>
            </w:rPrChange>
          </w:rPr>
          <w:t>ki</w:t>
        </w:r>
      </w:ins>
      <w:ins w:id="693" w:author="Gergo" w:date="2017-11-17T14:49:00Z">
        <w:r w:rsidRPr="003355B9">
          <w:rPr>
            <w:rPrChange w:id="694" w:author="Gergo" w:date="2017-11-25T13:10:00Z">
              <w:rPr>
                <w:b w:val="0"/>
                <w:bCs w:val="0"/>
                <w:iCs w:val="0"/>
              </w:rPr>
            </w:rPrChange>
          </w:rPr>
          <w:t>renderelni az ilyen típusú canvas-okat.</w:t>
        </w:r>
      </w:ins>
      <w:ins w:id="695" w:author="Gergo" w:date="2017-11-17T14:53:00Z">
        <w:r w:rsidRPr="003355B9">
          <w:rPr>
            <w:rPrChange w:id="696" w:author="Gergo" w:date="2017-11-25T13:10:00Z">
              <w:rPr>
                <w:b w:val="0"/>
                <w:bCs w:val="0"/>
                <w:iCs w:val="0"/>
              </w:rPr>
            </w:rPrChange>
          </w:rPr>
          <w:t xml:space="preserve"> Ez </w:t>
        </w:r>
        <w:r w:rsidR="00CC363A" w:rsidRPr="003355B9">
          <w:rPr>
            <w:rPrChange w:id="697" w:author="Gergo" w:date="2017-11-25T13:10:00Z">
              <w:rPr>
                <w:b w:val="0"/>
                <w:bCs w:val="0"/>
                <w:iCs w:val="0"/>
              </w:rPr>
            </w:rPrChange>
          </w:rPr>
          <w:t xml:space="preserve">nem csak a DayDream esetében van így, hanem minden VR rendszernél (Pl.: HTC Vive, OculusRift). Így maradt a </w:t>
        </w:r>
      </w:ins>
      <w:ins w:id="698" w:author="Gergo" w:date="2017-11-17T14:55:00Z">
        <w:r w:rsidR="00CC363A" w:rsidRPr="003355B9">
          <w:rPr>
            <w:rPrChange w:id="699" w:author="Gergo" w:date="2017-11-25T13:10:00Z">
              <w:rPr>
                <w:b w:val="0"/>
                <w:bCs w:val="0"/>
                <w:iCs w:val="0"/>
              </w:rPr>
            </w:rPrChange>
          </w:rPr>
          <w:t>„world-space canvasok</w:t>
        </w:r>
      </w:ins>
      <w:ins w:id="700" w:author="Gergo" w:date="2017-11-17T14:56:00Z">
        <w:r w:rsidR="00CC363A" w:rsidRPr="003355B9">
          <w:rPr>
            <w:rPrChange w:id="701"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702" w:author="Gergo" w:date="2017-11-17T13:48:00Z"/>
          <w:rPrChange w:id="703" w:author="Gergo" w:date="2017-11-25T13:10:00Z">
            <w:rPr>
              <w:ins w:id="704" w:author="Gergo" w:date="2017-11-17T13:48:00Z"/>
            </w:rPr>
          </w:rPrChange>
        </w:rPr>
        <w:pPrChange w:id="705" w:author="Gergo" w:date="2017-11-17T14:36:00Z">
          <w:pPr>
            <w:pStyle w:val="Cmsor2"/>
          </w:pPr>
        </w:pPrChange>
      </w:pPr>
      <w:ins w:id="706" w:author="Gergo" w:date="2017-11-17T14:36:00Z">
        <w:r w:rsidRPr="003355B9">
          <w:rPr>
            <w:rPrChange w:id="707" w:author="Gergo" w:date="2017-11-25T13:10:00Z">
              <w:rPr>
                <w:b w:val="0"/>
                <w:bCs w:val="0"/>
                <w:iCs w:val="0"/>
              </w:rPr>
            </w:rPrChange>
          </w:rPr>
          <w:t>A játékban a két NPC</w:t>
        </w:r>
        <w:r w:rsidR="00444FC8" w:rsidRPr="003355B9">
          <w:rPr>
            <w:rPrChange w:id="708" w:author="Gergo" w:date="2017-11-25T13:10:00Z">
              <w:rPr>
                <w:b w:val="0"/>
                <w:bCs w:val="0"/>
                <w:iCs w:val="0"/>
              </w:rPr>
            </w:rPrChange>
          </w:rPr>
          <w:t xml:space="preserve"> (Ogre és a varázslónő) felett megjelenő dialógusok</w:t>
        </w:r>
      </w:ins>
      <w:ins w:id="709" w:author="Gergo" w:date="2017-11-17T14:37:00Z">
        <w:r w:rsidR="00444FC8" w:rsidRPr="003355B9">
          <w:rPr>
            <w:rPrChange w:id="710" w:author="Gergo" w:date="2017-11-25T13:10:00Z">
              <w:rPr>
                <w:b w:val="0"/>
                <w:bCs w:val="0"/>
                <w:iCs w:val="0"/>
              </w:rPr>
            </w:rPrChange>
          </w:rPr>
          <w:t xml:space="preserve"> ugyan azt a prefab-et</w:t>
        </w:r>
      </w:ins>
      <w:ins w:id="711" w:author="Gergo" w:date="2017-11-17T15:00:00Z">
        <w:r w:rsidRPr="003355B9">
          <w:rPr>
            <w:rPrChange w:id="712" w:author="Gergo" w:date="2017-11-25T13:10:00Z">
              <w:rPr>
                <w:b w:val="0"/>
                <w:bCs w:val="0"/>
                <w:iCs w:val="0"/>
              </w:rPr>
            </w:rPrChange>
          </w:rPr>
          <w:t xml:space="preserve"> a </w:t>
        </w:r>
        <w:r w:rsidRPr="003355B9">
          <w:rPr>
            <w:rFonts w:ascii="Consolas" w:hAnsi="Consolas"/>
            <w:rPrChange w:id="713" w:author="Gergo" w:date="2017-11-25T13:10:00Z">
              <w:rPr>
                <w:b w:val="0"/>
                <w:bCs w:val="0"/>
                <w:iCs w:val="0"/>
              </w:rPr>
            </w:rPrChange>
          </w:rPr>
          <w:t>DialogeWorldSapce</w:t>
        </w:r>
        <w:r w:rsidRPr="0034280E">
          <w:t>-t</w:t>
        </w:r>
      </w:ins>
      <w:ins w:id="714" w:author="Gergo" w:date="2017-11-17T14:37:00Z">
        <w:r w:rsidR="00444FC8" w:rsidRPr="003355B9">
          <w:rPr>
            <w:rPrChange w:id="715" w:author="Gergo" w:date="2017-11-25T13:10:00Z">
              <w:rPr>
                <w:b w:val="0"/>
                <w:bCs w:val="0"/>
                <w:iCs w:val="0"/>
              </w:rPr>
            </w:rPrChange>
          </w:rPr>
          <w:t xml:space="preserve"> használják</w:t>
        </w:r>
        <w:r w:rsidRPr="003355B9">
          <w:rPr>
            <w:rPrChange w:id="716" w:author="Gergo" w:date="2017-11-25T13:10:00Z">
              <w:rPr>
                <w:b w:val="0"/>
                <w:bCs w:val="0"/>
                <w:iCs w:val="0"/>
              </w:rPr>
            </w:rPrChange>
          </w:rPr>
          <w:t xml:space="preserve">, csak létrehozáskor más koordinátákat kapnak, hogy hol jelenjenek meg. Az </w:t>
        </w:r>
      </w:ins>
      <w:ins w:id="717" w:author="Gergo" w:date="2017-11-17T15:01:00Z">
        <w:r w:rsidRPr="003355B9">
          <w:rPr>
            <w:rPrChange w:id="718" w:author="Gergo" w:date="2017-11-25T13:10:00Z">
              <w:rPr>
                <w:b w:val="0"/>
                <w:bCs w:val="0"/>
                <w:iCs w:val="0"/>
              </w:rPr>
            </w:rPrChange>
          </w:rPr>
          <w:t xml:space="preserve">ablakok tartalma, a megjelenített szöveg dinamikusan változik a játék </w:t>
        </w:r>
      </w:ins>
      <w:ins w:id="719" w:author="Gergo" w:date="2017-11-17T15:02:00Z">
        <w:r w:rsidRPr="003355B9">
          <w:rPr>
            <w:rPrChange w:id="720" w:author="Gergo" w:date="2017-11-25T13:10:00Z">
              <w:rPr>
                <w:b w:val="0"/>
                <w:bCs w:val="0"/>
                <w:iCs w:val="0"/>
              </w:rPr>
            </w:rPrChange>
          </w:rPr>
          <w:t>és egy párbeszéd alatt is.</w:t>
        </w:r>
      </w:ins>
      <w:ins w:id="721" w:author="Gergo" w:date="2017-11-17T15:03:00Z">
        <w:r w:rsidR="00265C08" w:rsidRPr="003355B9">
          <w:rPr>
            <w:rPrChange w:id="722" w:author="Gergo" w:date="2017-11-25T13:10:00Z">
              <w:rPr>
                <w:b w:val="0"/>
                <w:bCs w:val="0"/>
                <w:iCs w:val="0"/>
              </w:rPr>
            </w:rPrChange>
          </w:rPr>
          <w:t xml:space="preserve"> A szöveg megváltoztatásáért és a azért, hogy a dialógusablak mindig a játékos felé nézzen a </w:t>
        </w:r>
        <w:r w:rsidR="00265C08" w:rsidRPr="003355B9">
          <w:rPr>
            <w:rFonts w:ascii="Consolas" w:hAnsi="Consolas"/>
            <w:rPrChange w:id="723" w:author="Gergo" w:date="2017-11-25T13:10:00Z">
              <w:rPr>
                <w:b w:val="0"/>
                <w:bCs w:val="0"/>
                <w:iCs w:val="0"/>
              </w:rPr>
            </w:rPrChange>
          </w:rPr>
          <w:t>DialogeController</w:t>
        </w:r>
      </w:ins>
      <w:ins w:id="724" w:author="Gergo" w:date="2017-11-17T15:02:00Z">
        <w:r w:rsidR="00265C08" w:rsidRPr="0034280E">
          <w:rPr>
            <w:rFonts w:ascii="Consolas" w:hAnsi="Consolas"/>
          </w:rPr>
          <w:t xml:space="preserve"> </w:t>
        </w:r>
      </w:ins>
      <w:ins w:id="725" w:author="Gergo" w:date="2017-11-17T15:04:00Z">
        <w:r w:rsidR="00265C08" w:rsidRPr="003355B9">
          <w:rPr>
            <w:rPrChange w:id="726" w:author="Gergo" w:date="2017-11-25T13:10:00Z">
              <w:rPr>
                <w:b w:val="0"/>
                <w:bCs w:val="0"/>
                <w:iCs w:val="0"/>
              </w:rPr>
            </w:rPrChange>
          </w:rPr>
          <w:t xml:space="preserve">felelős, de ennek az osztálynak a metódusait mindig az adott NPC-t vezérlő script </w:t>
        </w:r>
      </w:ins>
      <w:ins w:id="727" w:author="Gergo" w:date="2017-11-17T15:05:00Z">
        <w:r w:rsidR="00265C08" w:rsidRPr="003355B9">
          <w:rPr>
            <w:rPrChange w:id="728" w:author="Gergo" w:date="2017-11-25T13:10:00Z">
              <w:rPr>
                <w:b w:val="0"/>
                <w:bCs w:val="0"/>
                <w:iCs w:val="0"/>
              </w:rPr>
            </w:rPrChange>
          </w:rPr>
          <w:t>(</w:t>
        </w:r>
        <w:r w:rsidR="00265C08" w:rsidRPr="003355B9">
          <w:rPr>
            <w:rFonts w:ascii="Consolas" w:hAnsi="Consolas"/>
            <w:rPrChange w:id="729" w:author="Gergo" w:date="2017-11-25T13:10:00Z">
              <w:rPr>
                <w:b w:val="0"/>
                <w:bCs w:val="0"/>
                <w:iCs w:val="0"/>
              </w:rPr>
            </w:rPrChange>
          </w:rPr>
          <w:t>WizzardController</w:t>
        </w:r>
        <w:r w:rsidR="00265C08" w:rsidRPr="0034280E">
          <w:t xml:space="preserve"> és </w:t>
        </w:r>
        <w:r w:rsidR="00265C08" w:rsidRPr="003355B9">
          <w:rPr>
            <w:rFonts w:ascii="Consolas" w:hAnsi="Consolas"/>
            <w:rPrChange w:id="730" w:author="Gergo" w:date="2017-11-25T13:10:00Z">
              <w:rPr>
                <w:b w:val="0"/>
                <w:bCs w:val="0"/>
                <w:iCs w:val="0"/>
              </w:rPr>
            </w:rPrChange>
          </w:rPr>
          <w:t>CatOwnerController</w:t>
        </w:r>
        <w:r w:rsidR="00265C08" w:rsidRPr="0034280E">
          <w:t>)</w:t>
        </w:r>
      </w:ins>
      <w:ins w:id="731" w:author="Gergo" w:date="2017-11-17T15:06:00Z">
        <w:r w:rsidR="00265C08" w:rsidRPr="003355B9">
          <w:rPr>
            <w:rPrChange w:id="732" w:author="Gergo" w:date="2017-11-25T13:10:00Z">
              <w:rPr>
                <w:b w:val="0"/>
                <w:bCs w:val="0"/>
                <w:iCs w:val="0"/>
              </w:rPr>
            </w:rPrChange>
          </w:rPr>
          <w:t xml:space="preserve"> hívja, mert az NPC-ékkel való interakció eseményei azok, amik a dialógus állapotát, tartalmát megváltoztatják.</w:t>
        </w:r>
      </w:ins>
      <w:ins w:id="733" w:author="Gergo" w:date="2017-11-17T15:12:00Z">
        <w:r w:rsidR="006B6BD6" w:rsidRPr="003355B9">
          <w:rPr>
            <w:rPrChange w:id="734" w:author="Gergo" w:date="2017-11-25T13:10:00Z">
              <w:rPr>
                <w:b w:val="0"/>
                <w:bCs w:val="0"/>
                <w:iCs w:val="0"/>
              </w:rPr>
            </w:rPrChange>
          </w:rPr>
          <w:t xml:space="preserve"> Ilyen esemény például, hogy a játékos megközelíti az egyik karaktert, ilyenkor a játék állapotának megfelelő dialógus indul el (ha először találkozunk a varázslónővel más tartalom jelenik meg, mintha </w:t>
        </w:r>
      </w:ins>
      <w:ins w:id="735" w:author="Gergo" w:date="2017-11-17T15:16:00Z">
        <w:r w:rsidR="006B6BD6" w:rsidRPr="003355B9">
          <w:rPr>
            <w:rPrChange w:id="736"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737" w:author="Gergo" w:date="2017-11-18T09:55:00Z"/>
        </w:rPr>
      </w:pPr>
      <w:bookmarkStart w:id="738" w:name="_Toc499416829"/>
      <w:ins w:id="739" w:author="Gergo" w:date="2017-11-17T13:48:00Z">
        <w:r w:rsidRPr="003355B9">
          <w:lastRenderedPageBreak/>
          <w:t>Az okos macska</w:t>
        </w:r>
      </w:ins>
      <w:bookmarkEnd w:id="738"/>
    </w:p>
    <w:p w14:paraId="51447AA4" w14:textId="58F2911A" w:rsidR="000A6A59" w:rsidRPr="003355B9" w:rsidRDefault="000A6A59">
      <w:pPr>
        <w:rPr>
          <w:ins w:id="740" w:author="Gergo" w:date="2017-11-18T10:02:00Z"/>
          <w:rPrChange w:id="741" w:author="Gergo" w:date="2017-11-25T13:10:00Z">
            <w:rPr>
              <w:ins w:id="742" w:author="Gergo" w:date="2017-11-18T10:02:00Z"/>
            </w:rPr>
          </w:rPrChange>
        </w:rPr>
        <w:pPrChange w:id="743" w:author="Gergo" w:date="2017-11-18T09:55:00Z">
          <w:pPr>
            <w:pStyle w:val="Cmsor2"/>
          </w:pPr>
        </w:pPrChange>
      </w:pPr>
      <w:ins w:id="744" w:author="Gergo" w:date="2017-11-18T09:55:00Z">
        <w:r w:rsidRPr="0034280E">
          <w:t>Miután először beszéltünk az Ogréval elküld minket, hogy keressük meg és a kapjuk el az elszökött cicáit. Amikor megtaláljuk a cicákat azok menekülni kezdenek</w:t>
        </w:r>
        <w:r w:rsidRPr="003355B9">
          <w:rPr>
            <w:rPrChange w:id="745" w:author="Gergo" w:date="2017-11-25T13:10:00Z">
              <w:rPr>
                <w:b w:val="0"/>
                <w:bCs w:val="0"/>
                <w:iCs w:val="0"/>
              </w:rPr>
            </w:rPrChange>
          </w:rPr>
          <w:t xml:space="preserve"> előlünk, amíg menedékbe nem érnek a varázsl</w:t>
        </w:r>
      </w:ins>
      <w:ins w:id="746" w:author="Gergo" w:date="2017-11-18T09:58:00Z">
        <w:r w:rsidRPr="003355B9">
          <w:rPr>
            <w:rPrChange w:id="747" w:author="Gergo" w:date="2017-11-25T13:10:00Z">
              <w:rPr>
                <w:b w:val="0"/>
                <w:bCs w:val="0"/>
                <w:iCs w:val="0"/>
              </w:rPr>
            </w:rPrChange>
          </w:rPr>
          <w:t>ó</w:t>
        </w:r>
      </w:ins>
      <w:ins w:id="748" w:author="Gergo" w:date="2017-11-18T09:55:00Z">
        <w:r w:rsidRPr="003355B9">
          <w:rPr>
            <w:rPrChange w:id="749" w:author="Gergo" w:date="2017-11-25T13:10:00Z">
              <w:rPr>
                <w:b w:val="0"/>
                <w:bCs w:val="0"/>
                <w:iCs w:val="0"/>
              </w:rPr>
            </w:rPrChange>
          </w:rPr>
          <w:t>nő</w:t>
        </w:r>
      </w:ins>
      <w:ins w:id="750" w:author="Gergo" w:date="2017-11-18T09:58:00Z">
        <w:r w:rsidRPr="003355B9">
          <w:rPr>
            <w:rPrChange w:id="751" w:author="Gergo" w:date="2017-11-25T13:10:00Z">
              <w:rPr>
                <w:b w:val="0"/>
                <w:bCs w:val="0"/>
                <w:iCs w:val="0"/>
              </w:rPr>
            </w:rPrChange>
          </w:rPr>
          <w:t xml:space="preserve"> gombaházában, vagy biztonságos távolsá</w:t>
        </w:r>
      </w:ins>
      <w:ins w:id="752" w:author="Gergo" w:date="2017-11-18T09:59:00Z">
        <w:r w:rsidRPr="003355B9">
          <w:rPr>
            <w:rPrChange w:id="753" w:author="Gergo" w:date="2017-11-25T13:10:00Z">
              <w:rPr>
                <w:b w:val="0"/>
                <w:bCs w:val="0"/>
                <w:iCs w:val="0"/>
              </w:rPr>
            </w:rPrChange>
          </w:rPr>
          <w:t>gra nem érnek tőlünk.</w:t>
        </w:r>
      </w:ins>
      <w:ins w:id="754" w:author="Gergo" w:date="2017-11-18T10:01:00Z">
        <w:r w:rsidRPr="003355B9">
          <w:rPr>
            <w:rPrChange w:id="755" w:author="Gergo" w:date="2017-11-25T13:10:00Z">
              <w:rPr>
                <w:b w:val="0"/>
                <w:bCs w:val="0"/>
                <w:iCs w:val="0"/>
              </w:rPr>
            </w:rPrChange>
          </w:rPr>
          <w:t xml:space="preserve"> </w:t>
        </w:r>
      </w:ins>
      <w:ins w:id="756" w:author="Gergo" w:date="2017-11-18T10:02:00Z">
        <w:r w:rsidR="007D3F19" w:rsidRPr="003355B9">
          <w:rPr>
            <w:rPrChange w:id="757" w:author="Gergo" w:date="2017-11-25T13:10:00Z">
              <w:rPr>
                <w:b w:val="0"/>
                <w:bCs w:val="0"/>
                <w:iCs w:val="0"/>
              </w:rPr>
            </w:rPrChange>
          </w:rPr>
          <w:t xml:space="preserve"> E</w:t>
        </w:r>
        <w:r w:rsidR="00336803" w:rsidRPr="003355B9">
          <w:rPr>
            <w:rPrChange w:id="758" w:author="Gergo" w:date="2017-11-25T13:10:00Z">
              <w:rPr>
                <w:b w:val="0"/>
                <w:bCs w:val="0"/>
                <w:iCs w:val="0"/>
              </w:rPr>
            </w:rPrChange>
          </w:rPr>
          <w:t>lőször csak sétálva indul el előlünk, de amikor túl közel érünk begyorsulnak és futva menekülnek tovább. Mindeközben az eléjük kerülő akadályokat: fákat, köveket is kerülgetik.</w:t>
        </w:r>
      </w:ins>
      <w:ins w:id="759" w:author="Gergo" w:date="2017-11-18T12:23:00Z">
        <w:r w:rsidR="00414799" w:rsidRPr="003355B9">
          <w:rPr>
            <w:rPrChange w:id="760"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761" w:author="Gergo" w:date="2017-11-18T10:59:00Z"/>
          <w:rPrChange w:id="762" w:author="Gergo" w:date="2017-11-25T13:10:00Z">
            <w:rPr>
              <w:ins w:id="763" w:author="Gergo" w:date="2017-11-18T10:59:00Z"/>
            </w:rPr>
          </w:rPrChange>
        </w:rPr>
        <w:pPrChange w:id="764" w:author="Gergo" w:date="2017-11-18T10:50:00Z">
          <w:pPr>
            <w:pStyle w:val="Cmsor2"/>
          </w:pPr>
        </w:pPrChange>
      </w:pPr>
      <w:bookmarkStart w:id="765" w:name="_Toc499416830"/>
      <w:ins w:id="766" w:author="Gergo" w:date="2017-11-18T10:50:00Z">
        <w:r w:rsidRPr="003355B9">
          <w:rPr>
            <w:rPrChange w:id="767" w:author="Gergo" w:date="2017-11-25T13:10:00Z">
              <w:rPr>
                <w:iCs w:val="0"/>
              </w:rPr>
            </w:rPrChange>
          </w:rPr>
          <w:t>A játékos kikerülése</w:t>
        </w:r>
      </w:ins>
      <w:bookmarkEnd w:id="765"/>
    </w:p>
    <w:p w14:paraId="3878367B" w14:textId="2255C1D6" w:rsidR="00990398" w:rsidRPr="003355B9" w:rsidRDefault="00990398">
      <w:pPr>
        <w:rPr>
          <w:ins w:id="768" w:author="Gergo" w:date="2017-11-18T11:17:00Z"/>
          <w:rPrChange w:id="769" w:author="Gergo" w:date="2017-11-25T13:10:00Z">
            <w:rPr>
              <w:ins w:id="770" w:author="Gergo" w:date="2017-11-18T11:17:00Z"/>
            </w:rPr>
          </w:rPrChange>
        </w:rPr>
        <w:pPrChange w:id="771" w:author="Gergo" w:date="2017-11-18T10:59:00Z">
          <w:pPr>
            <w:pStyle w:val="Cmsor2"/>
          </w:pPr>
        </w:pPrChange>
      </w:pPr>
      <w:ins w:id="772" w:author="Gergo" w:date="2017-11-18T10:59:00Z">
        <w:r w:rsidRPr="003355B9">
          <w:rPr>
            <w:rPrChange w:id="773" w:author="Gergo" w:date="2017-11-25T13:10:00Z">
              <w:rPr>
                <w:b w:val="0"/>
                <w:bCs w:val="0"/>
                <w:iCs w:val="0"/>
              </w:rPr>
            </w:rPrChange>
          </w:rPr>
          <w:t xml:space="preserve">Mind a játékos mind a macska rendelkezik egy </w:t>
        </w:r>
        <w:r w:rsidRPr="003355B9">
          <w:rPr>
            <w:rFonts w:ascii="Consolas" w:hAnsi="Consolas"/>
            <w:rPrChange w:id="774" w:author="Gergo" w:date="2017-11-25T13:10:00Z">
              <w:rPr>
                <w:b w:val="0"/>
                <w:bCs w:val="0"/>
                <w:iCs w:val="0"/>
              </w:rPr>
            </w:rPrChange>
          </w:rPr>
          <w:t>TriggerCollider</w:t>
        </w:r>
        <w:r w:rsidRPr="0034280E">
          <w:t xml:space="preserve">-el, ez abban különbözik egy normál </w:t>
        </w:r>
      </w:ins>
      <w:ins w:id="775" w:author="Gergo" w:date="2017-11-18T11:01:00Z">
        <w:r w:rsidRPr="003355B9">
          <w:rPr>
            <w:rPrChange w:id="776" w:author="Gergo" w:date="2017-11-25T13:10:00Z">
              <w:rPr>
                <w:b w:val="0"/>
                <w:bCs w:val="0"/>
                <w:iCs w:val="0"/>
              </w:rPr>
            </w:rPrChange>
          </w:rPr>
          <w:t xml:space="preserve">collider-től, hogy tényleges fizikai ütközés nem történik, ha egy másik objektummal találkozik, de </w:t>
        </w:r>
        <w:r w:rsidR="00A63A07" w:rsidRPr="003355B9">
          <w:rPr>
            <w:rPrChange w:id="777" w:author="Gergo" w:date="2017-11-25T13:10:00Z">
              <w:rPr>
                <w:b w:val="0"/>
                <w:bCs w:val="0"/>
                <w:iCs w:val="0"/>
              </w:rPr>
            </w:rPrChange>
          </w:rPr>
          <w:t xml:space="preserve">a találkozás eseményére fel lehet iratkozni az </w:t>
        </w:r>
        <w:r w:rsidR="00A63A07" w:rsidRPr="003355B9">
          <w:rPr>
            <w:rFonts w:ascii="Consolas" w:hAnsi="Consolas"/>
            <w:rPrChange w:id="778" w:author="Gergo" w:date="2017-11-25T13:10:00Z">
              <w:rPr>
                <w:b w:val="0"/>
                <w:bCs w:val="0"/>
                <w:iCs w:val="0"/>
              </w:rPr>
            </w:rPrChange>
          </w:rPr>
          <w:t>OnTriggerEnter</w:t>
        </w:r>
        <w:r w:rsidR="00A63A07" w:rsidRPr="0034280E">
          <w:t xml:space="preserve"> vagy </w:t>
        </w:r>
        <w:r w:rsidR="00A63A07" w:rsidRPr="003355B9">
          <w:rPr>
            <w:rFonts w:ascii="Consolas" w:hAnsi="Consolas"/>
            <w:rPrChange w:id="779" w:author="Gergo" w:date="2017-11-25T13:10:00Z">
              <w:rPr>
                <w:b w:val="0"/>
                <w:bCs w:val="0"/>
                <w:iCs w:val="0"/>
              </w:rPr>
            </w:rPrChange>
          </w:rPr>
          <w:t>OnTriggerExit</w:t>
        </w:r>
        <w:r w:rsidR="00A63A07" w:rsidRPr="0034280E">
          <w:t xml:space="preserve"> listenereken keresztül.</w:t>
        </w:r>
      </w:ins>
      <w:ins w:id="780" w:author="Gergo" w:date="2017-11-18T11:03:00Z">
        <w:r w:rsidR="00A63A07" w:rsidRPr="003355B9">
          <w:rPr>
            <w:rPrChange w:id="781" w:author="Gergo" w:date="2017-11-25T13:10:00Z">
              <w:rPr>
                <w:b w:val="0"/>
                <w:bCs w:val="0"/>
                <w:iCs w:val="0"/>
              </w:rPr>
            </w:rPrChange>
          </w:rPr>
          <w:t xml:space="preserve"> A játékost </w:t>
        </w:r>
      </w:ins>
      <w:ins w:id="782" w:author="Gergo" w:date="2017-11-18T11:06:00Z">
        <w:r w:rsidR="00A63A07" w:rsidRPr="003355B9">
          <w:rPr>
            <w:rPrChange w:id="783" w:author="Gergo" w:date="2017-11-25T13:10:00Z">
              <w:rPr>
                <w:b w:val="0"/>
                <w:bCs w:val="0"/>
                <w:iCs w:val="0"/>
              </w:rPr>
            </w:rPrChange>
          </w:rPr>
          <w:t>egy nagy gömb veszi körül. Ha a cica találkozik ezzel a collider-el akkor m</w:t>
        </w:r>
        <w:r w:rsidR="00C810B4" w:rsidRPr="003355B9">
          <w:rPr>
            <w:rPrChange w:id="784" w:author="Gergo" w:date="2017-11-25T13:10:00Z">
              <w:rPr>
                <w:b w:val="0"/>
                <w:bCs w:val="0"/>
                <w:iCs w:val="0"/>
              </w:rPr>
            </w:rPrChange>
          </w:rPr>
          <w:t xml:space="preserve">egkezdődik a menekülés. A macska igyekszik mindig úgy eljutni a menedékbe (gombaház, nest), hogy aközben a játékost egy </w:t>
        </w:r>
      </w:ins>
      <w:ins w:id="785" w:author="Gergo" w:date="2017-11-18T11:17:00Z">
        <w:r w:rsidR="00C810B4" w:rsidRPr="003355B9">
          <w:rPr>
            <w:rPrChange w:id="786" w:author="Gergo" w:date="2017-11-25T13:10:00Z">
              <w:rPr>
                <w:b w:val="0"/>
                <w:bCs w:val="0"/>
                <w:iCs w:val="0"/>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787" w:author="Gergo" w:date="2017-11-24T10:00:00Z"/>
          <w:rPrChange w:id="788" w:author="Gergo" w:date="2017-11-25T13:10:00Z">
            <w:rPr>
              <w:ins w:id="789" w:author="Gergo" w:date="2017-11-24T10:00:00Z"/>
            </w:rPr>
          </w:rPrChange>
        </w:rPr>
        <w:pPrChange w:id="790" w:author="Gergo" w:date="2017-11-18T11:52:00Z">
          <w:pPr>
            <w:pStyle w:val="Cmsor2"/>
          </w:pPr>
        </w:pPrChange>
      </w:pPr>
      <w:ins w:id="791" w:author="Gergo" w:date="2017-11-18T11:19:00Z">
        <w:r w:rsidRPr="003355B9">
          <w:rPr>
            <w:rPrChange w:id="792" w:author="Gergo" w:date="2017-11-25T13:10:00Z">
              <w:rPr>
                <w:b w:val="0"/>
                <w:bCs w:val="0"/>
                <w:iCs w:val="0"/>
              </w:rPr>
            </w:rPrChange>
          </w:rPr>
          <w:t xml:space="preserve">Ezt a működést koordinátageometria felhasználásával értem el. </w:t>
        </w:r>
      </w:ins>
      <w:ins w:id="793" w:author="Gergo" w:date="2017-11-18T11:24:00Z">
        <w:r w:rsidR="004A2FE2" w:rsidRPr="003355B9">
          <w:rPr>
            <w:rPrChange w:id="794" w:author="Gergo" w:date="2017-11-25T13:10:00Z">
              <w:rPr>
                <w:b w:val="0"/>
                <w:bCs w:val="0"/>
                <w:iCs w:val="0"/>
              </w:rPr>
            </w:rPrChange>
          </w:rPr>
          <w:t xml:space="preserve">Amikor </w:t>
        </w:r>
      </w:ins>
      <w:ins w:id="795" w:author="Gergo" w:date="2017-11-18T11:27:00Z">
        <w:r w:rsidR="004A2FE2" w:rsidRPr="003355B9">
          <w:rPr>
            <w:rPrChange w:id="796" w:author="Gergo" w:date="2017-11-25T13:10:00Z">
              <w:rPr>
                <w:b w:val="0"/>
                <w:bCs w:val="0"/>
                <w:iCs w:val="0"/>
              </w:rPr>
            </w:rPrChange>
          </w:rPr>
          <w:t>a macska az „TriggerEnter”</w:t>
        </w:r>
      </w:ins>
      <w:ins w:id="797" w:author="Gergo" w:date="2017-11-18T11:30:00Z">
        <w:r w:rsidR="004A2FE2" w:rsidRPr="003355B9">
          <w:rPr>
            <w:rPrChange w:id="798" w:author="Gergo" w:date="2017-11-25T13:10:00Z">
              <w:rPr>
                <w:b w:val="0"/>
                <w:bCs w:val="0"/>
                <w:iCs w:val="0"/>
              </w:rPr>
            </w:rPrChange>
          </w:rPr>
          <w:t xml:space="preserve"> esemény hatására megkezdi a menekülést az </w:t>
        </w:r>
        <w:r w:rsidR="004A2FE2" w:rsidRPr="003355B9">
          <w:rPr>
            <w:rFonts w:ascii="Consolas" w:hAnsi="Consolas"/>
            <w:rPrChange w:id="799" w:author="Gergo" w:date="2017-11-25T13:10:00Z">
              <w:rPr>
                <w:b w:val="0"/>
                <w:bCs w:val="0"/>
                <w:iCs w:val="0"/>
              </w:rPr>
            </w:rPrChange>
          </w:rPr>
          <w:t>Update</w:t>
        </w:r>
        <w:r w:rsidR="004A2FE2" w:rsidRPr="0034280E">
          <w:t xml:space="preserve"> függvényben</w:t>
        </w:r>
      </w:ins>
      <w:ins w:id="800" w:author="Gergo" w:date="2017-11-18T11:31:00Z">
        <w:r w:rsidR="004A2FE2" w:rsidRPr="003355B9">
          <w:rPr>
            <w:rPrChange w:id="801" w:author="Gergo" w:date="2017-11-25T13:10:00Z">
              <w:rPr>
                <w:b w:val="0"/>
                <w:bCs w:val="0"/>
                <w:iCs w:val="0"/>
              </w:rPr>
            </w:rPrChange>
          </w:rPr>
          <w:t xml:space="preserve"> (tehát minden kirszámított képkockánál) megnézi, hogy </w:t>
        </w:r>
      </w:ins>
      <w:ins w:id="802" w:author="Gergo" w:date="2017-11-18T11:32:00Z">
        <w:r w:rsidR="004A2FE2" w:rsidRPr="003355B9">
          <w:rPr>
            <w:rPrChange w:id="803" w:author="Gergo" w:date="2017-11-25T13:10:00Z">
              <w:rPr>
                <w:b w:val="0"/>
                <w:bCs w:val="0"/>
                <w:iCs w:val="0"/>
              </w:rPr>
            </w:rPrChange>
          </w:rPr>
          <w:t>menedékhez húzott egyenes metszi-e a játékos adott sugarú környezetét, illetve, ha igen, akkor, hogy a macska közelebb van</w:t>
        </w:r>
      </w:ins>
      <w:ins w:id="804" w:author="Gergo" w:date="2017-11-18T11:38:00Z">
        <w:r w:rsidR="004A2FE2" w:rsidRPr="003355B9">
          <w:rPr>
            <w:rPrChange w:id="805" w:author="Gergo" w:date="2017-11-25T13:10:00Z">
              <w:rPr>
                <w:b w:val="0"/>
                <w:bCs w:val="0"/>
                <w:iCs w:val="0"/>
              </w:rPr>
            </w:rPrChange>
          </w:rPr>
          <w:t>-e</w:t>
        </w:r>
      </w:ins>
      <w:ins w:id="806" w:author="Gergo" w:date="2017-11-18T11:32:00Z">
        <w:r w:rsidR="004A2FE2" w:rsidRPr="003355B9">
          <w:rPr>
            <w:rPrChange w:id="807" w:author="Gergo" w:date="2017-11-25T13:10:00Z">
              <w:rPr>
                <w:b w:val="0"/>
                <w:bCs w:val="0"/>
                <w:iCs w:val="0"/>
              </w:rPr>
            </w:rPrChange>
          </w:rPr>
          <w:t xml:space="preserve"> a házhoz, mint a játékos</w:t>
        </w:r>
      </w:ins>
      <w:ins w:id="808" w:author="Gergo" w:date="2017-11-18T11:35:00Z">
        <w:r w:rsidR="004A2FE2" w:rsidRPr="003355B9">
          <w:rPr>
            <w:rPrChange w:id="809" w:author="Gergo" w:date="2017-11-25T13:10:00Z">
              <w:rPr>
                <w:b w:val="0"/>
                <w:bCs w:val="0"/>
                <w:iCs w:val="0"/>
              </w:rPr>
            </w:rPrChange>
          </w:rPr>
          <w:t xml:space="preserve"> (tehát a játékos</w:t>
        </w:r>
      </w:ins>
      <w:ins w:id="810" w:author="Gergo" w:date="2017-11-18T11:36:00Z">
        <w:r w:rsidR="004A2FE2" w:rsidRPr="003355B9">
          <w:rPr>
            <w:rPrChange w:id="811" w:author="Gergo" w:date="2017-11-25T13:10:00Z">
              <w:rPr>
                <w:b w:val="0"/>
                <w:bCs w:val="0"/>
                <w:iCs w:val="0"/>
              </w:rPr>
            </w:rPrChange>
          </w:rPr>
          <w:t xml:space="preserve"> a cica mögött van és úgy kergeti)</w:t>
        </w:r>
      </w:ins>
      <w:ins w:id="812" w:author="Gergo" w:date="2017-11-18T11:37:00Z">
        <w:r w:rsidR="004A2FE2" w:rsidRPr="003355B9">
          <w:rPr>
            <w:rPrChange w:id="813" w:author="Gergo" w:date="2017-11-25T13:10:00Z">
              <w:rPr>
                <w:b w:val="0"/>
                <w:bCs w:val="0"/>
                <w:iCs w:val="0"/>
              </w:rPr>
            </w:rPrChange>
          </w:rPr>
          <w:t xml:space="preserve">. </w:t>
        </w:r>
      </w:ins>
      <w:ins w:id="814" w:author="Gergo" w:date="2017-11-18T11:40:00Z">
        <w:r w:rsidR="004A2FE2" w:rsidRPr="003355B9">
          <w:rPr>
            <w:rPrChange w:id="815" w:author="Gergo" w:date="2017-11-25T13:10:00Z">
              <w:rPr>
                <w:b w:val="0"/>
                <w:bCs w:val="0"/>
                <w:iCs w:val="0"/>
              </w:rPr>
            </w:rPrChange>
          </w:rPr>
          <w:t>A metszést úgy számolom ki, hogy megnézem, hogy az egyenes és a játékos pozíciója (a kör középpontja) közti távolság</w:t>
        </w:r>
      </w:ins>
      <w:ins w:id="816" w:author="Gergo" w:date="2017-11-18T11:42:00Z">
        <w:r w:rsidR="009A248A" w:rsidRPr="003355B9">
          <w:rPr>
            <w:rPrChange w:id="817" w:author="Gergo" w:date="2017-11-25T13:10:00Z">
              <w:rPr>
                <w:b w:val="0"/>
                <w:bCs w:val="0"/>
                <w:iCs w:val="0"/>
              </w:rPr>
            </w:rPrChange>
          </w:rPr>
          <w:t xml:space="preserve"> kisebb-e, mint a kör sugara, ha igen, akkor metszi. Ebben az esetben meg kell találni</w:t>
        </w:r>
      </w:ins>
      <w:ins w:id="818" w:author="Gergo" w:date="2017-11-18T11:44:00Z">
        <w:r w:rsidR="009A248A" w:rsidRPr="003355B9">
          <w:rPr>
            <w:rPrChange w:id="819" w:author="Gergo" w:date="2017-11-25T13:10:00Z">
              <w:rPr>
                <w:b w:val="0"/>
                <w:bCs w:val="0"/>
                <w:iCs w:val="0"/>
              </w:rPr>
            </w:rPrChange>
          </w:rPr>
          <w:t>a</w:t>
        </w:r>
      </w:ins>
      <w:ins w:id="820" w:author="Gergo" w:date="2017-11-18T11:42:00Z">
        <w:r w:rsidR="009A248A" w:rsidRPr="003355B9">
          <w:rPr>
            <w:rPrChange w:id="821" w:author="Gergo" w:date="2017-11-25T13:10:00Z">
              <w:rPr>
                <w:b w:val="0"/>
                <w:bCs w:val="0"/>
                <w:iCs w:val="0"/>
              </w:rPr>
            </w:rPrChange>
          </w:rPr>
          <w:t xml:space="preserve"> a legideálisabb utat, úgy, hogy közben megfelelő távolságra maradjon</w:t>
        </w:r>
      </w:ins>
      <w:ins w:id="822" w:author="Gergo" w:date="2017-11-18T11:44:00Z">
        <w:r w:rsidR="009A248A" w:rsidRPr="003355B9">
          <w:rPr>
            <w:rPrChange w:id="823" w:author="Gergo" w:date="2017-11-25T13:10:00Z">
              <w:rPr>
                <w:b w:val="0"/>
                <w:bCs w:val="0"/>
                <w:iCs w:val="0"/>
              </w:rPr>
            </w:rPrChange>
          </w:rPr>
          <w:t xml:space="preserve"> az üldözőjétől. Ha közelebb van a menedékhez, mint a játékos, akkor ez az út az egyenes vonal a ház felé, de</w:t>
        </w:r>
      </w:ins>
      <w:ins w:id="824" w:author="Gergo" w:date="2017-11-18T11:48:00Z">
        <w:r w:rsidR="00680114" w:rsidRPr="003355B9">
          <w:rPr>
            <w:rPrChange w:id="825" w:author="Gergo" w:date="2017-11-25T13:10:00Z">
              <w:rPr>
                <w:b w:val="0"/>
                <w:bCs w:val="0"/>
                <w:iCs w:val="0"/>
              </w:rPr>
            </w:rPrChange>
          </w:rPr>
          <w:t>,</w:t>
        </w:r>
      </w:ins>
      <w:ins w:id="826" w:author="Gergo" w:date="2017-11-18T11:44:00Z">
        <w:r w:rsidR="009A248A" w:rsidRPr="003355B9">
          <w:rPr>
            <w:rPrChange w:id="827" w:author="Gergo" w:date="2017-11-25T13:10:00Z">
              <w:rPr>
                <w:b w:val="0"/>
                <w:bCs w:val="0"/>
                <w:iCs w:val="0"/>
              </w:rPr>
            </w:rPrChange>
          </w:rPr>
          <w:t xml:space="preserve"> ha nem</w:t>
        </w:r>
      </w:ins>
      <w:ins w:id="828" w:author="Gergo" w:date="2017-11-18T11:49:00Z">
        <w:r w:rsidR="00680114" w:rsidRPr="003355B9">
          <w:rPr>
            <w:rPrChange w:id="829" w:author="Gergo" w:date="2017-11-25T13:10:00Z">
              <w:rPr>
                <w:b w:val="0"/>
                <w:bCs w:val="0"/>
                <w:iCs w:val="0"/>
              </w:rPr>
            </w:rPrChange>
          </w:rPr>
          <w:t>,</w:t>
        </w:r>
      </w:ins>
      <w:ins w:id="830" w:author="Gergo" w:date="2017-11-18T11:44:00Z">
        <w:r w:rsidR="009A248A" w:rsidRPr="003355B9">
          <w:rPr>
            <w:rPrChange w:id="831" w:author="Gergo" w:date="2017-11-25T13:10:00Z">
              <w:rPr>
                <w:b w:val="0"/>
                <w:bCs w:val="0"/>
                <w:iCs w:val="0"/>
              </w:rPr>
            </w:rPrChange>
          </w:rPr>
          <w:t xml:space="preserve"> akkor a játékos körüli körhöz húzott érintők közül az, amelyik</w:t>
        </w:r>
      </w:ins>
      <w:ins w:id="832" w:author="Gergo" w:date="2017-11-18T11:47:00Z">
        <w:r w:rsidR="009A248A" w:rsidRPr="003355B9">
          <w:rPr>
            <w:rPrChange w:id="833" w:author="Gergo" w:date="2017-11-25T13:10:00Z">
              <w:rPr>
                <w:b w:val="0"/>
                <w:bCs w:val="0"/>
                <w:iCs w:val="0"/>
              </w:rPr>
            </w:rPrChange>
          </w:rPr>
          <w:t xml:space="preserve"> egyenese közelebb van a házhoz.</w:t>
        </w:r>
      </w:ins>
      <w:ins w:id="834" w:author="Gergo" w:date="2017-11-18T11:50:00Z">
        <w:r w:rsidR="00680114" w:rsidRPr="003355B9">
          <w:rPr>
            <w:rPrChange w:id="835" w:author="Gergo" w:date="2017-11-25T13:10:00Z">
              <w:rPr>
                <w:b w:val="0"/>
                <w:bCs w:val="0"/>
                <w:iCs w:val="0"/>
              </w:rPr>
            </w:rPrChange>
          </w:rPr>
          <w:t xml:space="preserve"> </w:t>
        </w:r>
      </w:ins>
      <w:ins w:id="836" w:author="Gergo" w:date="2017-11-24T09:59:00Z">
        <w:r w:rsidR="00630B92" w:rsidRPr="003355B9">
          <w:rPr>
            <w:rPrChange w:id="837" w:author="Gergo" w:date="2017-11-25T13:10:00Z">
              <w:rPr>
                <w:b w:val="0"/>
                <w:bCs w:val="0"/>
                <w:iCs w:val="0"/>
              </w:rPr>
            </w:rPrChange>
          </w:rPr>
          <w:t xml:space="preserve">Az irányt az alábbi kódrészlet alapján </w:t>
        </w:r>
        <w:r w:rsidR="00630B92" w:rsidRPr="003355B9">
          <w:rPr>
            <w:rPrChange w:id="838" w:author="Gergo" w:date="2017-11-25T13:10:00Z">
              <w:rPr>
                <w:b w:val="0"/>
                <w:bCs w:val="0"/>
                <w:iCs w:val="0"/>
              </w:rPr>
            </w:rPrChange>
          </w:rPr>
          <w:lastRenderedPageBreak/>
          <w:t>számítottam ki. Mivel a számításokat végző kódrészlet viszonylag hosszú és komplex ezért csak pszeudó</w:t>
        </w:r>
      </w:ins>
      <w:ins w:id="839" w:author="Gergo" w:date="2017-11-24T10:00:00Z">
        <w:r w:rsidR="00630B92" w:rsidRPr="003355B9">
          <w:rPr>
            <w:rPrChange w:id="840" w:author="Gergo" w:date="2017-11-25T13:10:00Z">
              <w:rPr>
                <w:b w:val="0"/>
                <w:bCs w:val="0"/>
                <w:iCs w:val="0"/>
              </w:rPr>
            </w:rPrChange>
          </w:rPr>
          <w:t xml:space="preserve"> kóddal szemléltetem, de</w:t>
        </w:r>
        <w:r w:rsidR="00C26F96" w:rsidRPr="003355B9">
          <w:rPr>
            <w:rPrChange w:id="841" w:author="Gergo" w:date="2017-11-25T13:10:00Z">
              <w:rPr>
                <w:b w:val="0"/>
                <w:bCs w:val="0"/>
                <w:iCs w:val="0"/>
              </w:rPr>
            </w:rPrChange>
          </w:rPr>
          <w:t xml:space="preserve"> a függvénynevek</w:t>
        </w:r>
      </w:ins>
      <w:ins w:id="842" w:author="Gergo" w:date="2017-11-24T10:47:00Z">
        <w:r w:rsidR="00F71781" w:rsidRPr="003355B9">
          <w:rPr>
            <w:rPrChange w:id="843" w:author="Gergo" w:date="2017-11-25T13:10:00Z">
              <w:rPr>
                <w:b w:val="0"/>
                <w:bCs w:val="0"/>
                <w:iCs w:val="0"/>
              </w:rPr>
            </w:rPrChange>
          </w:rPr>
          <w:t xml:space="preserve"> nevei</w:t>
        </w:r>
      </w:ins>
      <w:ins w:id="844" w:author="Gergo" w:date="2017-11-24T10:00:00Z">
        <w:r w:rsidR="00C26F96" w:rsidRPr="003355B9">
          <w:rPr>
            <w:rPrChange w:id="845"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846" w:author="Gergo" w:date="2017-11-24T10:44:00Z"/>
          <w:rFonts w:ascii="Consolas" w:hAnsi="Consolas"/>
        </w:rPr>
      </w:pPr>
    </w:p>
    <w:p w14:paraId="7301E4C6" w14:textId="77777777" w:rsidR="00F71781" w:rsidRPr="003355B9" w:rsidRDefault="00F71781">
      <w:pPr>
        <w:spacing w:line="240" w:lineRule="auto"/>
        <w:ind w:firstLine="0"/>
        <w:rPr>
          <w:ins w:id="847" w:author="Gergo" w:date="2017-11-24T10:44:00Z"/>
          <w:rFonts w:ascii="Consolas" w:hAnsi="Consolas"/>
          <w:sz w:val="22"/>
          <w:szCs w:val="22"/>
          <w:rPrChange w:id="848" w:author="Gergo" w:date="2017-11-25T13:10:00Z">
            <w:rPr>
              <w:ins w:id="849" w:author="Gergo" w:date="2017-11-24T10:44:00Z"/>
              <w:rFonts w:ascii="Consolas" w:hAnsi="Consolas"/>
            </w:rPr>
          </w:rPrChange>
        </w:rPr>
        <w:pPrChange w:id="850" w:author="Gergo" w:date="2017-11-24T10:46:00Z">
          <w:pPr>
            <w:ind w:firstLine="0"/>
          </w:pPr>
        </w:pPrChange>
      </w:pPr>
      <w:ins w:id="851" w:author="Gergo" w:date="2017-11-24T10:44:00Z">
        <w:r w:rsidRPr="003355B9">
          <w:rPr>
            <w:rFonts w:ascii="Consolas" w:hAnsi="Consolas"/>
            <w:sz w:val="22"/>
            <w:szCs w:val="22"/>
            <w:rPrChange w:id="852"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853" w:author="Gergo" w:date="2017-11-24T10:44:00Z"/>
          <w:rFonts w:ascii="Consolas" w:hAnsi="Consolas"/>
          <w:sz w:val="22"/>
          <w:szCs w:val="22"/>
          <w:rPrChange w:id="854" w:author="Gergo" w:date="2017-11-25T13:10:00Z">
            <w:rPr>
              <w:ins w:id="855" w:author="Gergo" w:date="2017-11-24T10:44:00Z"/>
              <w:rFonts w:ascii="Consolas" w:hAnsi="Consolas"/>
            </w:rPr>
          </w:rPrChange>
        </w:rPr>
        <w:pPrChange w:id="856" w:author="Gergo" w:date="2017-11-24T10:46:00Z">
          <w:pPr>
            <w:ind w:firstLine="0"/>
          </w:pPr>
        </w:pPrChange>
      </w:pPr>
      <w:ins w:id="857" w:author="Gergo" w:date="2017-11-24T10:44:00Z">
        <w:r w:rsidRPr="003355B9">
          <w:rPr>
            <w:rFonts w:ascii="Consolas" w:hAnsi="Consolas"/>
            <w:sz w:val="22"/>
            <w:szCs w:val="22"/>
            <w:rPrChange w:id="858"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859" w:author="Gergo" w:date="2017-11-24T10:46:00Z"/>
          <w:rFonts w:ascii="Consolas" w:hAnsi="Consolas"/>
          <w:sz w:val="22"/>
          <w:szCs w:val="22"/>
        </w:rPr>
        <w:pPrChange w:id="860" w:author="Gergo" w:date="2017-11-24T10:46:00Z">
          <w:pPr>
            <w:ind w:firstLine="0"/>
          </w:pPr>
        </w:pPrChange>
      </w:pPr>
      <w:ins w:id="861" w:author="Gergo" w:date="2017-11-24T10:44:00Z">
        <w:r w:rsidRPr="003355B9">
          <w:rPr>
            <w:rFonts w:ascii="Consolas" w:hAnsi="Consolas"/>
            <w:sz w:val="22"/>
            <w:szCs w:val="22"/>
            <w:rPrChange w:id="862" w:author="Gergo" w:date="2017-11-25T13:10:00Z">
              <w:rPr>
                <w:rFonts w:ascii="Consolas" w:hAnsi="Consolas"/>
              </w:rPr>
            </w:rPrChange>
          </w:rPr>
          <w:t>}</w:t>
        </w:r>
      </w:ins>
    </w:p>
    <w:p w14:paraId="1E2F0651" w14:textId="77777777" w:rsidR="00F71781" w:rsidRPr="003355B9" w:rsidRDefault="00F71781">
      <w:pPr>
        <w:spacing w:line="240" w:lineRule="auto"/>
        <w:ind w:firstLine="0"/>
        <w:rPr>
          <w:ins w:id="863" w:author="Gergo" w:date="2017-11-24T10:44:00Z"/>
          <w:rFonts w:ascii="Consolas" w:hAnsi="Consolas"/>
          <w:sz w:val="22"/>
          <w:szCs w:val="22"/>
          <w:rPrChange w:id="864" w:author="Gergo" w:date="2017-11-25T13:10:00Z">
            <w:rPr>
              <w:ins w:id="865" w:author="Gergo" w:date="2017-11-24T10:44:00Z"/>
              <w:rFonts w:ascii="Consolas" w:hAnsi="Consolas"/>
            </w:rPr>
          </w:rPrChange>
        </w:rPr>
        <w:pPrChange w:id="866" w:author="Gergo" w:date="2017-11-24T10:46:00Z">
          <w:pPr>
            <w:ind w:firstLine="0"/>
          </w:pPr>
        </w:pPrChange>
      </w:pPr>
    </w:p>
    <w:p w14:paraId="157B3476" w14:textId="77777777" w:rsidR="00F71781" w:rsidRPr="003355B9" w:rsidRDefault="00F71781">
      <w:pPr>
        <w:spacing w:line="240" w:lineRule="auto"/>
        <w:ind w:firstLine="0"/>
        <w:rPr>
          <w:ins w:id="867" w:author="Gergo" w:date="2017-11-24T10:44:00Z"/>
          <w:rFonts w:ascii="Consolas" w:hAnsi="Consolas"/>
          <w:sz w:val="22"/>
          <w:szCs w:val="22"/>
          <w:rPrChange w:id="868" w:author="Gergo" w:date="2017-11-25T13:10:00Z">
            <w:rPr>
              <w:ins w:id="869" w:author="Gergo" w:date="2017-11-24T10:44:00Z"/>
              <w:rFonts w:ascii="Consolas" w:hAnsi="Consolas"/>
            </w:rPr>
          </w:rPrChange>
        </w:rPr>
        <w:pPrChange w:id="870" w:author="Gergo" w:date="2017-11-24T10:46:00Z">
          <w:pPr>
            <w:ind w:firstLine="0"/>
          </w:pPr>
        </w:pPrChange>
      </w:pPr>
      <w:ins w:id="871" w:author="Gergo" w:date="2017-11-24T10:44:00Z">
        <w:r w:rsidRPr="003355B9">
          <w:rPr>
            <w:rFonts w:ascii="Consolas" w:hAnsi="Consolas"/>
            <w:sz w:val="22"/>
            <w:szCs w:val="22"/>
            <w:rPrChange w:id="872"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873" w:author="Gergo" w:date="2017-11-24T10:44:00Z"/>
          <w:rFonts w:ascii="Consolas" w:hAnsi="Consolas"/>
          <w:sz w:val="22"/>
          <w:szCs w:val="22"/>
          <w:rPrChange w:id="874" w:author="Gergo" w:date="2017-11-25T13:10:00Z">
            <w:rPr>
              <w:ins w:id="875" w:author="Gergo" w:date="2017-11-24T10:44:00Z"/>
              <w:rFonts w:ascii="Consolas" w:hAnsi="Consolas"/>
            </w:rPr>
          </w:rPrChange>
        </w:rPr>
        <w:pPrChange w:id="876" w:author="Gergo" w:date="2017-11-24T10:46:00Z">
          <w:pPr>
            <w:ind w:firstLine="0"/>
          </w:pPr>
        </w:pPrChange>
      </w:pPr>
      <w:ins w:id="877" w:author="Gergo" w:date="2017-11-24T10:44:00Z">
        <w:r w:rsidRPr="003355B9">
          <w:rPr>
            <w:rFonts w:ascii="Consolas" w:hAnsi="Consolas"/>
            <w:sz w:val="22"/>
            <w:szCs w:val="22"/>
            <w:rPrChange w:id="878"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879" w:author="Gergo" w:date="2017-11-24T10:44:00Z"/>
          <w:rFonts w:ascii="Consolas" w:hAnsi="Consolas"/>
          <w:sz w:val="22"/>
          <w:szCs w:val="22"/>
          <w:rPrChange w:id="880" w:author="Gergo" w:date="2017-11-25T13:10:00Z">
            <w:rPr>
              <w:ins w:id="881" w:author="Gergo" w:date="2017-11-24T10:44:00Z"/>
              <w:rFonts w:ascii="Consolas" w:hAnsi="Consolas"/>
            </w:rPr>
          </w:rPrChange>
        </w:rPr>
        <w:pPrChange w:id="882" w:author="Gergo" w:date="2017-11-24T10:46:00Z">
          <w:pPr>
            <w:ind w:firstLine="0"/>
          </w:pPr>
        </w:pPrChange>
      </w:pPr>
      <w:ins w:id="883" w:author="Gergo" w:date="2017-11-24T10:44:00Z">
        <w:r w:rsidRPr="003355B9">
          <w:rPr>
            <w:rFonts w:ascii="Consolas" w:hAnsi="Consolas"/>
            <w:sz w:val="22"/>
            <w:szCs w:val="22"/>
            <w:rPrChange w:id="884" w:author="Gergo" w:date="2017-11-25T13:10:00Z">
              <w:rPr>
                <w:rFonts w:ascii="Consolas" w:hAnsi="Consolas"/>
              </w:rPr>
            </w:rPrChange>
          </w:rPr>
          <w:tab/>
        </w:r>
        <w:r w:rsidRPr="003355B9">
          <w:rPr>
            <w:rFonts w:ascii="Consolas" w:hAnsi="Consolas"/>
            <w:sz w:val="22"/>
            <w:szCs w:val="22"/>
            <w:rPrChange w:id="885"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886" w:author="Gergo" w:date="2017-11-24T10:44:00Z"/>
          <w:rFonts w:ascii="Consolas" w:hAnsi="Consolas"/>
          <w:sz w:val="22"/>
          <w:szCs w:val="22"/>
          <w:rPrChange w:id="887" w:author="Gergo" w:date="2017-11-25T13:10:00Z">
            <w:rPr>
              <w:ins w:id="888" w:author="Gergo" w:date="2017-11-24T10:44:00Z"/>
              <w:rFonts w:ascii="Consolas" w:hAnsi="Consolas"/>
            </w:rPr>
          </w:rPrChange>
        </w:rPr>
        <w:pPrChange w:id="889" w:author="Gergo" w:date="2017-11-24T10:46:00Z">
          <w:pPr>
            <w:ind w:firstLine="0"/>
          </w:pPr>
        </w:pPrChange>
      </w:pPr>
      <w:ins w:id="890" w:author="Gergo" w:date="2017-11-24T10:44:00Z">
        <w:r w:rsidRPr="003355B9">
          <w:rPr>
            <w:rFonts w:ascii="Consolas" w:hAnsi="Consolas"/>
            <w:sz w:val="22"/>
            <w:szCs w:val="22"/>
            <w:rPrChange w:id="891"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892" w:author="Gergo" w:date="2017-11-24T10:46:00Z"/>
          <w:rFonts w:ascii="Consolas" w:hAnsi="Consolas"/>
          <w:sz w:val="22"/>
          <w:szCs w:val="22"/>
        </w:rPr>
        <w:pPrChange w:id="893" w:author="Gergo" w:date="2017-11-24T10:46:00Z">
          <w:pPr>
            <w:ind w:firstLine="0"/>
          </w:pPr>
        </w:pPrChange>
      </w:pPr>
      <w:ins w:id="894" w:author="Gergo" w:date="2017-11-24T10:44:00Z">
        <w:r w:rsidRPr="003355B9">
          <w:rPr>
            <w:rFonts w:ascii="Consolas" w:hAnsi="Consolas"/>
            <w:sz w:val="22"/>
            <w:szCs w:val="22"/>
            <w:rPrChange w:id="895" w:author="Gergo" w:date="2017-11-25T13:10:00Z">
              <w:rPr>
                <w:rFonts w:ascii="Consolas" w:hAnsi="Consolas"/>
              </w:rPr>
            </w:rPrChange>
          </w:rPr>
          <w:t>}</w:t>
        </w:r>
      </w:ins>
    </w:p>
    <w:p w14:paraId="32A19548" w14:textId="77777777" w:rsidR="00F71781" w:rsidRPr="003355B9" w:rsidRDefault="00F71781">
      <w:pPr>
        <w:spacing w:line="240" w:lineRule="auto"/>
        <w:ind w:firstLine="0"/>
        <w:rPr>
          <w:ins w:id="896" w:author="Gergo" w:date="2017-11-24T10:44:00Z"/>
          <w:rFonts w:ascii="Consolas" w:hAnsi="Consolas"/>
          <w:sz w:val="22"/>
          <w:szCs w:val="22"/>
          <w:rPrChange w:id="897" w:author="Gergo" w:date="2017-11-25T13:10:00Z">
            <w:rPr>
              <w:ins w:id="898" w:author="Gergo" w:date="2017-11-24T10:44:00Z"/>
              <w:rFonts w:ascii="Consolas" w:hAnsi="Consolas"/>
            </w:rPr>
          </w:rPrChange>
        </w:rPr>
        <w:pPrChange w:id="899" w:author="Gergo" w:date="2017-11-24T10:46:00Z">
          <w:pPr>
            <w:ind w:firstLine="0"/>
          </w:pPr>
        </w:pPrChange>
      </w:pPr>
    </w:p>
    <w:p w14:paraId="667F310A" w14:textId="77777777" w:rsidR="00F71781" w:rsidRPr="003355B9" w:rsidRDefault="00F71781">
      <w:pPr>
        <w:spacing w:line="240" w:lineRule="auto"/>
        <w:ind w:firstLine="0"/>
        <w:rPr>
          <w:ins w:id="900" w:author="Gergo" w:date="2017-11-24T10:44:00Z"/>
          <w:rFonts w:ascii="Consolas" w:hAnsi="Consolas"/>
          <w:sz w:val="22"/>
          <w:szCs w:val="22"/>
          <w:rPrChange w:id="901" w:author="Gergo" w:date="2017-11-25T13:10:00Z">
            <w:rPr>
              <w:ins w:id="902" w:author="Gergo" w:date="2017-11-24T10:44:00Z"/>
              <w:rFonts w:ascii="Consolas" w:hAnsi="Consolas"/>
            </w:rPr>
          </w:rPrChange>
        </w:rPr>
        <w:pPrChange w:id="903" w:author="Gergo" w:date="2017-11-24T10:46:00Z">
          <w:pPr>
            <w:ind w:firstLine="0"/>
          </w:pPr>
        </w:pPrChange>
      </w:pPr>
      <w:ins w:id="904" w:author="Gergo" w:date="2017-11-24T10:44:00Z">
        <w:r w:rsidRPr="003355B9">
          <w:rPr>
            <w:rFonts w:ascii="Consolas" w:hAnsi="Consolas"/>
            <w:sz w:val="22"/>
            <w:szCs w:val="22"/>
            <w:rPrChange w:id="905"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906" w:author="Gergo" w:date="2017-11-24T10:44:00Z"/>
          <w:rFonts w:ascii="Consolas" w:hAnsi="Consolas"/>
          <w:sz w:val="22"/>
          <w:szCs w:val="22"/>
          <w:rPrChange w:id="907" w:author="Gergo" w:date="2017-11-25T13:10:00Z">
            <w:rPr>
              <w:ins w:id="908" w:author="Gergo" w:date="2017-11-24T10:44:00Z"/>
              <w:rFonts w:ascii="Consolas" w:hAnsi="Consolas"/>
            </w:rPr>
          </w:rPrChange>
        </w:rPr>
        <w:pPrChange w:id="909" w:author="Gergo" w:date="2017-11-24T10:46:00Z">
          <w:pPr>
            <w:ind w:firstLine="0"/>
          </w:pPr>
        </w:pPrChange>
      </w:pPr>
      <w:ins w:id="910" w:author="Gergo" w:date="2017-11-24T10:44:00Z">
        <w:r w:rsidRPr="003355B9">
          <w:rPr>
            <w:rFonts w:ascii="Consolas" w:hAnsi="Consolas"/>
            <w:sz w:val="22"/>
            <w:szCs w:val="22"/>
            <w:rPrChange w:id="911"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912" w:author="Gergo" w:date="2017-11-24T10:44:00Z"/>
          <w:rFonts w:ascii="Consolas" w:hAnsi="Consolas"/>
          <w:sz w:val="22"/>
          <w:szCs w:val="22"/>
          <w:rPrChange w:id="913" w:author="Gergo" w:date="2017-11-25T13:10:00Z">
            <w:rPr>
              <w:ins w:id="914" w:author="Gergo" w:date="2017-11-24T10:44:00Z"/>
              <w:rFonts w:ascii="Consolas" w:hAnsi="Consolas"/>
            </w:rPr>
          </w:rPrChange>
        </w:rPr>
        <w:pPrChange w:id="915" w:author="Gergo" w:date="2017-11-24T10:46:00Z">
          <w:pPr>
            <w:ind w:firstLine="0"/>
          </w:pPr>
        </w:pPrChange>
      </w:pPr>
      <w:ins w:id="916" w:author="Gergo" w:date="2017-11-24T10:44:00Z">
        <w:r w:rsidRPr="003355B9">
          <w:rPr>
            <w:rFonts w:ascii="Consolas" w:hAnsi="Consolas"/>
            <w:sz w:val="22"/>
            <w:szCs w:val="22"/>
            <w:rPrChange w:id="917"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918" w:author="Gergo" w:date="2017-11-24T10:44:00Z"/>
          <w:rFonts w:ascii="Consolas" w:hAnsi="Consolas"/>
          <w:sz w:val="22"/>
          <w:szCs w:val="22"/>
          <w:rPrChange w:id="919" w:author="Gergo" w:date="2017-11-25T13:10:00Z">
            <w:rPr>
              <w:ins w:id="920" w:author="Gergo" w:date="2017-11-24T10:44:00Z"/>
              <w:rFonts w:ascii="Consolas" w:hAnsi="Consolas"/>
            </w:rPr>
          </w:rPrChange>
        </w:rPr>
        <w:pPrChange w:id="921" w:author="Gergo" w:date="2017-11-24T10:46:00Z">
          <w:pPr>
            <w:ind w:firstLine="0"/>
          </w:pPr>
        </w:pPrChange>
      </w:pPr>
      <w:ins w:id="922" w:author="Gergo" w:date="2017-11-24T10:44:00Z">
        <w:r w:rsidRPr="003355B9">
          <w:rPr>
            <w:rFonts w:ascii="Consolas" w:hAnsi="Consolas"/>
            <w:sz w:val="22"/>
            <w:szCs w:val="22"/>
            <w:rPrChange w:id="923"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924" w:author="Gergo" w:date="2017-11-24T10:46:00Z"/>
          <w:rFonts w:ascii="Consolas" w:hAnsi="Consolas"/>
          <w:sz w:val="22"/>
          <w:szCs w:val="22"/>
        </w:rPr>
        <w:pPrChange w:id="925" w:author="Gergo" w:date="2017-11-24T10:46:00Z">
          <w:pPr>
            <w:ind w:firstLine="0"/>
          </w:pPr>
        </w:pPrChange>
      </w:pPr>
      <w:ins w:id="926" w:author="Gergo" w:date="2017-11-24T10:44:00Z">
        <w:r w:rsidRPr="003355B9">
          <w:rPr>
            <w:rFonts w:ascii="Consolas" w:hAnsi="Consolas"/>
            <w:sz w:val="22"/>
            <w:szCs w:val="22"/>
            <w:rPrChange w:id="927" w:author="Gergo" w:date="2017-11-25T13:10:00Z">
              <w:rPr>
                <w:rFonts w:ascii="Consolas" w:hAnsi="Consolas"/>
              </w:rPr>
            </w:rPrChange>
          </w:rPr>
          <w:t>}</w:t>
        </w:r>
      </w:ins>
    </w:p>
    <w:p w14:paraId="3387C025" w14:textId="77777777" w:rsidR="00F71781" w:rsidRPr="003355B9" w:rsidRDefault="00F71781">
      <w:pPr>
        <w:spacing w:line="240" w:lineRule="auto"/>
        <w:ind w:firstLine="0"/>
        <w:rPr>
          <w:ins w:id="928" w:author="Gergo" w:date="2017-11-24T10:44:00Z"/>
          <w:rFonts w:ascii="Consolas" w:hAnsi="Consolas"/>
          <w:sz w:val="22"/>
          <w:szCs w:val="22"/>
          <w:rPrChange w:id="929" w:author="Gergo" w:date="2017-11-25T13:10:00Z">
            <w:rPr>
              <w:ins w:id="930" w:author="Gergo" w:date="2017-11-24T10:44:00Z"/>
              <w:rFonts w:ascii="Consolas" w:hAnsi="Consolas"/>
            </w:rPr>
          </w:rPrChange>
        </w:rPr>
        <w:pPrChange w:id="931" w:author="Gergo" w:date="2017-11-24T10:46:00Z">
          <w:pPr>
            <w:ind w:firstLine="0"/>
          </w:pPr>
        </w:pPrChange>
      </w:pPr>
    </w:p>
    <w:p w14:paraId="0800D993" w14:textId="77777777" w:rsidR="00F71781" w:rsidRPr="003355B9" w:rsidRDefault="00F71781">
      <w:pPr>
        <w:spacing w:line="240" w:lineRule="auto"/>
        <w:ind w:firstLine="0"/>
        <w:rPr>
          <w:ins w:id="932" w:author="Gergo" w:date="2017-11-24T10:44:00Z"/>
          <w:rFonts w:ascii="Consolas" w:hAnsi="Consolas"/>
          <w:sz w:val="22"/>
          <w:szCs w:val="22"/>
          <w:rPrChange w:id="933" w:author="Gergo" w:date="2017-11-25T13:10:00Z">
            <w:rPr>
              <w:ins w:id="934" w:author="Gergo" w:date="2017-11-24T10:44:00Z"/>
              <w:rFonts w:ascii="Consolas" w:hAnsi="Consolas"/>
            </w:rPr>
          </w:rPrChange>
        </w:rPr>
        <w:pPrChange w:id="935" w:author="Gergo" w:date="2017-11-24T10:46:00Z">
          <w:pPr>
            <w:ind w:firstLine="0"/>
          </w:pPr>
        </w:pPrChange>
      </w:pPr>
      <w:ins w:id="936" w:author="Gergo" w:date="2017-11-24T10:44:00Z">
        <w:r w:rsidRPr="003355B9">
          <w:rPr>
            <w:rFonts w:ascii="Consolas" w:hAnsi="Consolas"/>
            <w:sz w:val="22"/>
            <w:szCs w:val="22"/>
            <w:rPrChange w:id="937"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938" w:author="Gergo" w:date="2017-11-24T10:44:00Z"/>
          <w:rFonts w:ascii="Consolas" w:hAnsi="Consolas"/>
          <w:sz w:val="22"/>
          <w:szCs w:val="22"/>
          <w:rPrChange w:id="939" w:author="Gergo" w:date="2017-11-25T13:10:00Z">
            <w:rPr>
              <w:ins w:id="940" w:author="Gergo" w:date="2017-11-24T10:44:00Z"/>
              <w:rFonts w:ascii="Consolas" w:hAnsi="Consolas"/>
            </w:rPr>
          </w:rPrChange>
        </w:rPr>
        <w:pPrChange w:id="941" w:author="Gergo" w:date="2017-11-24T10:46:00Z">
          <w:pPr>
            <w:ind w:firstLine="0"/>
          </w:pPr>
        </w:pPrChange>
      </w:pPr>
      <w:ins w:id="942" w:author="Gergo" w:date="2017-11-24T10:44:00Z">
        <w:r w:rsidRPr="003355B9">
          <w:rPr>
            <w:rFonts w:ascii="Consolas" w:hAnsi="Consolas"/>
            <w:sz w:val="22"/>
            <w:szCs w:val="22"/>
            <w:rPrChange w:id="943"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944" w:author="Gergo" w:date="2017-11-24T10:44:00Z"/>
          <w:rFonts w:ascii="Consolas" w:hAnsi="Consolas"/>
          <w:sz w:val="22"/>
          <w:szCs w:val="22"/>
          <w:rPrChange w:id="945" w:author="Gergo" w:date="2017-11-25T13:10:00Z">
            <w:rPr>
              <w:ins w:id="946" w:author="Gergo" w:date="2017-11-24T10:44:00Z"/>
              <w:rFonts w:ascii="Consolas" w:hAnsi="Consolas"/>
            </w:rPr>
          </w:rPrChange>
        </w:rPr>
        <w:pPrChange w:id="947" w:author="Gergo" w:date="2017-11-24T10:46:00Z">
          <w:pPr>
            <w:ind w:firstLine="0"/>
          </w:pPr>
        </w:pPrChange>
      </w:pPr>
      <w:ins w:id="948" w:author="Gergo" w:date="2017-11-24T10:44:00Z">
        <w:r w:rsidRPr="003355B9">
          <w:rPr>
            <w:rFonts w:ascii="Consolas" w:hAnsi="Consolas"/>
            <w:sz w:val="22"/>
            <w:szCs w:val="22"/>
            <w:rPrChange w:id="949"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950" w:author="Gergo" w:date="2017-11-24T10:44:00Z"/>
          <w:rFonts w:ascii="Consolas" w:hAnsi="Consolas"/>
          <w:sz w:val="22"/>
          <w:szCs w:val="22"/>
          <w:rPrChange w:id="951" w:author="Gergo" w:date="2017-11-25T13:10:00Z">
            <w:rPr>
              <w:ins w:id="952" w:author="Gergo" w:date="2017-11-24T10:44:00Z"/>
              <w:rFonts w:ascii="Consolas" w:hAnsi="Consolas"/>
            </w:rPr>
          </w:rPrChange>
        </w:rPr>
        <w:pPrChange w:id="953" w:author="Gergo" w:date="2017-11-24T10:46:00Z">
          <w:pPr>
            <w:ind w:firstLine="0"/>
          </w:pPr>
        </w:pPrChange>
      </w:pPr>
      <w:ins w:id="954" w:author="Gergo" w:date="2017-11-24T10:44:00Z">
        <w:r w:rsidRPr="003355B9">
          <w:rPr>
            <w:rFonts w:ascii="Consolas" w:hAnsi="Consolas"/>
            <w:sz w:val="22"/>
            <w:szCs w:val="22"/>
            <w:rPrChange w:id="955" w:author="Gergo" w:date="2017-11-25T13:10:00Z">
              <w:rPr>
                <w:rFonts w:ascii="Consolas" w:hAnsi="Consolas"/>
              </w:rPr>
            </w:rPrChange>
          </w:rPr>
          <w:tab/>
          <w:t>catCircle = (center = cat.pos, radius = distance )</w:t>
        </w:r>
        <w:r w:rsidRPr="003355B9">
          <w:rPr>
            <w:rFonts w:ascii="Consolas" w:hAnsi="Consolas"/>
            <w:sz w:val="22"/>
            <w:szCs w:val="22"/>
            <w:rPrChange w:id="956" w:author="Gergo" w:date="2017-11-25T13:10:00Z">
              <w:rPr>
                <w:rFonts w:ascii="Consolas" w:hAnsi="Consolas"/>
              </w:rPr>
            </w:rPrChange>
          </w:rPr>
          <w:tab/>
        </w:r>
      </w:ins>
    </w:p>
    <w:p w14:paraId="0B47C809" w14:textId="07D3E87B" w:rsidR="00F71781" w:rsidRPr="003355B9" w:rsidRDefault="00F71781">
      <w:pPr>
        <w:spacing w:line="240" w:lineRule="auto"/>
        <w:ind w:firstLine="0"/>
        <w:rPr>
          <w:ins w:id="957" w:author="Gergo" w:date="2017-11-24T10:44:00Z"/>
          <w:rFonts w:ascii="Consolas" w:hAnsi="Consolas"/>
          <w:sz w:val="22"/>
          <w:szCs w:val="22"/>
          <w:rPrChange w:id="958" w:author="Gergo" w:date="2017-11-25T13:10:00Z">
            <w:rPr>
              <w:ins w:id="959" w:author="Gergo" w:date="2017-11-24T10:44:00Z"/>
              <w:rFonts w:ascii="Consolas" w:hAnsi="Consolas"/>
            </w:rPr>
          </w:rPrChange>
        </w:rPr>
        <w:pPrChange w:id="960" w:author="Gergo" w:date="2017-11-24T10:46:00Z">
          <w:pPr>
            <w:ind w:firstLine="0"/>
          </w:pPr>
        </w:pPrChange>
      </w:pPr>
      <w:ins w:id="961" w:author="Gergo" w:date="2017-11-24T10:44:00Z">
        <w:r w:rsidRPr="003355B9">
          <w:rPr>
            <w:rFonts w:ascii="Consolas" w:hAnsi="Consolas"/>
            <w:sz w:val="22"/>
            <w:szCs w:val="22"/>
            <w:rPrChange w:id="962"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963" w:author="Gergo" w:date="2017-11-24T10:46:00Z"/>
          <w:rFonts w:ascii="Consolas" w:hAnsi="Consolas"/>
          <w:sz w:val="22"/>
          <w:szCs w:val="22"/>
        </w:rPr>
        <w:pPrChange w:id="964" w:author="Gergo" w:date="2017-11-24T10:46:00Z">
          <w:pPr>
            <w:ind w:firstLine="0"/>
          </w:pPr>
        </w:pPrChange>
      </w:pPr>
      <w:ins w:id="965" w:author="Gergo" w:date="2017-11-24T10:44:00Z">
        <w:r w:rsidRPr="003355B9">
          <w:rPr>
            <w:rFonts w:ascii="Consolas" w:hAnsi="Consolas"/>
            <w:sz w:val="22"/>
            <w:szCs w:val="22"/>
            <w:rPrChange w:id="966" w:author="Gergo" w:date="2017-11-25T13:10:00Z">
              <w:rPr>
                <w:rFonts w:ascii="Consolas" w:hAnsi="Consolas"/>
              </w:rPr>
            </w:rPrChange>
          </w:rPr>
          <w:t>}</w:t>
        </w:r>
      </w:ins>
    </w:p>
    <w:p w14:paraId="27997A1C" w14:textId="77777777" w:rsidR="00F71781" w:rsidRPr="003355B9" w:rsidRDefault="00F71781">
      <w:pPr>
        <w:spacing w:line="240" w:lineRule="auto"/>
        <w:ind w:firstLine="0"/>
        <w:rPr>
          <w:ins w:id="967" w:author="Gergo" w:date="2017-11-24T10:44:00Z"/>
          <w:rFonts w:ascii="Consolas" w:hAnsi="Consolas"/>
          <w:sz w:val="22"/>
          <w:szCs w:val="22"/>
          <w:rPrChange w:id="968" w:author="Gergo" w:date="2017-11-25T13:10:00Z">
            <w:rPr>
              <w:ins w:id="969" w:author="Gergo" w:date="2017-11-24T10:44:00Z"/>
              <w:rFonts w:ascii="Consolas" w:hAnsi="Consolas"/>
            </w:rPr>
          </w:rPrChange>
        </w:rPr>
        <w:pPrChange w:id="970" w:author="Gergo" w:date="2017-11-24T10:46:00Z">
          <w:pPr>
            <w:ind w:firstLine="0"/>
          </w:pPr>
        </w:pPrChange>
      </w:pPr>
    </w:p>
    <w:p w14:paraId="279E0D8E" w14:textId="77777777" w:rsidR="00F71781" w:rsidRPr="003355B9" w:rsidRDefault="00F71781">
      <w:pPr>
        <w:spacing w:line="240" w:lineRule="auto"/>
        <w:ind w:firstLine="0"/>
        <w:rPr>
          <w:ins w:id="971" w:author="Gergo" w:date="2017-11-24T10:44:00Z"/>
          <w:rFonts w:ascii="Consolas" w:hAnsi="Consolas"/>
          <w:sz w:val="22"/>
          <w:szCs w:val="22"/>
          <w:rPrChange w:id="972" w:author="Gergo" w:date="2017-11-25T13:10:00Z">
            <w:rPr>
              <w:ins w:id="973" w:author="Gergo" w:date="2017-11-24T10:44:00Z"/>
              <w:rFonts w:ascii="Consolas" w:hAnsi="Consolas"/>
            </w:rPr>
          </w:rPrChange>
        </w:rPr>
        <w:pPrChange w:id="974" w:author="Gergo" w:date="2017-11-24T10:46:00Z">
          <w:pPr>
            <w:ind w:firstLine="0"/>
          </w:pPr>
        </w:pPrChange>
      </w:pPr>
      <w:ins w:id="975" w:author="Gergo" w:date="2017-11-24T10:44:00Z">
        <w:r w:rsidRPr="003355B9">
          <w:rPr>
            <w:rFonts w:ascii="Consolas" w:hAnsi="Consolas"/>
            <w:sz w:val="22"/>
            <w:szCs w:val="22"/>
            <w:rPrChange w:id="976"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977" w:author="Gergo" w:date="2017-11-24T10:44:00Z"/>
          <w:rFonts w:ascii="Consolas" w:hAnsi="Consolas"/>
          <w:sz w:val="22"/>
          <w:szCs w:val="22"/>
          <w:rPrChange w:id="978" w:author="Gergo" w:date="2017-11-25T13:10:00Z">
            <w:rPr>
              <w:ins w:id="979" w:author="Gergo" w:date="2017-11-24T10:44:00Z"/>
              <w:rFonts w:ascii="Consolas" w:hAnsi="Consolas"/>
            </w:rPr>
          </w:rPrChange>
        </w:rPr>
        <w:pPrChange w:id="980" w:author="Gergo" w:date="2017-11-24T10:46:00Z">
          <w:pPr>
            <w:ind w:firstLine="0"/>
          </w:pPr>
        </w:pPrChange>
      </w:pPr>
      <w:ins w:id="981" w:author="Gergo" w:date="2017-11-24T10:44:00Z">
        <w:r w:rsidRPr="003355B9">
          <w:rPr>
            <w:rFonts w:ascii="Consolas" w:hAnsi="Consolas"/>
            <w:sz w:val="22"/>
            <w:szCs w:val="22"/>
            <w:rPrChange w:id="982" w:author="Gergo" w:date="2017-11-25T13:10:00Z">
              <w:rPr>
                <w:rFonts w:ascii="Consolas" w:hAnsi="Consolas"/>
              </w:rPr>
            </w:rPrChange>
          </w:rPr>
          <w:tab/>
          <w:t>d1 = di</w:t>
        </w:r>
      </w:ins>
      <w:ins w:id="983" w:author="Gergo" w:date="2017-11-29T19:28:00Z">
        <w:r w:rsidR="00BD0D2A">
          <w:rPr>
            <w:rFonts w:ascii="Consolas" w:hAnsi="Consolas"/>
            <w:sz w:val="22"/>
            <w:szCs w:val="22"/>
          </w:rPr>
          <w:t>s</w:t>
        </w:r>
      </w:ins>
      <w:ins w:id="984" w:author="Gergo" w:date="2017-11-24T10:44:00Z">
        <w:r w:rsidRPr="003355B9">
          <w:rPr>
            <w:rFonts w:ascii="Consolas" w:hAnsi="Consolas"/>
            <w:sz w:val="22"/>
            <w:szCs w:val="22"/>
            <w:rPrChange w:id="985" w:author="Gergo" w:date="2017-11-25T13:10:00Z">
              <w:rPr>
                <w:rFonts w:ascii="Consolas" w:hAnsi="Consolas"/>
              </w:rPr>
            </w:rPrChange>
          </w:rPr>
          <w:t>tance</w:t>
        </w:r>
      </w:ins>
      <w:ins w:id="986"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987" w:author="Gergo" w:date="2017-11-24T10:44:00Z"/>
          <w:rFonts w:ascii="Consolas" w:hAnsi="Consolas"/>
          <w:sz w:val="22"/>
          <w:szCs w:val="22"/>
          <w:rPrChange w:id="988" w:author="Gergo" w:date="2017-11-25T13:10:00Z">
            <w:rPr>
              <w:ins w:id="989" w:author="Gergo" w:date="2017-11-24T10:44:00Z"/>
              <w:rFonts w:ascii="Consolas" w:hAnsi="Consolas"/>
            </w:rPr>
          </w:rPrChange>
        </w:rPr>
        <w:pPrChange w:id="990" w:author="Gergo" w:date="2017-11-24T10:46:00Z">
          <w:pPr>
            <w:ind w:firstLine="0"/>
          </w:pPr>
        </w:pPrChange>
      </w:pPr>
      <w:ins w:id="991" w:author="Gergo" w:date="2017-11-24T10:44:00Z">
        <w:r w:rsidRPr="003355B9">
          <w:rPr>
            <w:rFonts w:ascii="Consolas" w:hAnsi="Consolas"/>
            <w:sz w:val="22"/>
            <w:szCs w:val="22"/>
            <w:rPrChange w:id="992" w:author="Gergo" w:date="2017-11-25T13:10:00Z">
              <w:rPr>
                <w:rFonts w:ascii="Consolas" w:hAnsi="Consolas"/>
              </w:rPr>
            </w:rPrChange>
          </w:rPr>
          <w:tab/>
          <w:t>d2 = distance</w:t>
        </w:r>
      </w:ins>
      <w:ins w:id="993"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994" w:author="Gergo" w:date="2017-11-24T10:44:00Z"/>
          <w:rFonts w:ascii="Consolas" w:hAnsi="Consolas"/>
          <w:sz w:val="22"/>
          <w:szCs w:val="22"/>
          <w:rPrChange w:id="995" w:author="Gergo" w:date="2017-11-25T13:10:00Z">
            <w:rPr>
              <w:ins w:id="996" w:author="Gergo" w:date="2017-11-24T10:44:00Z"/>
              <w:rFonts w:ascii="Consolas" w:hAnsi="Consolas"/>
            </w:rPr>
          </w:rPrChange>
        </w:rPr>
        <w:pPrChange w:id="997" w:author="Gergo" w:date="2017-11-24T10:46:00Z">
          <w:pPr>
            <w:ind w:firstLine="0"/>
          </w:pPr>
        </w:pPrChange>
      </w:pPr>
      <w:ins w:id="998" w:author="Gergo" w:date="2017-11-24T10:44:00Z">
        <w:r w:rsidRPr="003355B9">
          <w:rPr>
            <w:rFonts w:ascii="Consolas" w:hAnsi="Consolas"/>
            <w:sz w:val="22"/>
            <w:szCs w:val="22"/>
            <w:rPrChange w:id="999" w:author="Gergo" w:date="2017-11-25T13:10:00Z">
              <w:rPr>
                <w:rFonts w:ascii="Consolas" w:hAnsi="Consolas"/>
              </w:rPr>
            </w:rPrChange>
          </w:rPr>
          <w:tab/>
        </w:r>
      </w:ins>
    </w:p>
    <w:p w14:paraId="4ED7C9AF" w14:textId="77777777" w:rsidR="00F71781" w:rsidRPr="003355B9" w:rsidRDefault="00F71781">
      <w:pPr>
        <w:spacing w:line="240" w:lineRule="auto"/>
        <w:ind w:firstLine="0"/>
        <w:rPr>
          <w:ins w:id="1000" w:author="Gergo" w:date="2017-11-24T10:44:00Z"/>
          <w:rFonts w:ascii="Consolas" w:hAnsi="Consolas"/>
          <w:sz w:val="22"/>
          <w:szCs w:val="22"/>
          <w:rPrChange w:id="1001" w:author="Gergo" w:date="2017-11-25T13:10:00Z">
            <w:rPr>
              <w:ins w:id="1002" w:author="Gergo" w:date="2017-11-24T10:44:00Z"/>
              <w:rFonts w:ascii="Consolas" w:hAnsi="Consolas"/>
            </w:rPr>
          </w:rPrChange>
        </w:rPr>
        <w:pPrChange w:id="1003" w:author="Gergo" w:date="2017-11-24T10:46:00Z">
          <w:pPr>
            <w:ind w:firstLine="0"/>
          </w:pPr>
        </w:pPrChange>
      </w:pPr>
      <w:ins w:id="1004" w:author="Gergo" w:date="2017-11-24T10:44:00Z">
        <w:r w:rsidRPr="003355B9">
          <w:rPr>
            <w:rFonts w:ascii="Consolas" w:hAnsi="Consolas"/>
            <w:sz w:val="22"/>
            <w:szCs w:val="22"/>
            <w:rPrChange w:id="1005"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006" w:author="Gergo" w:date="2017-11-24T10:44:00Z"/>
          <w:rFonts w:ascii="Consolas" w:hAnsi="Consolas"/>
          <w:sz w:val="22"/>
          <w:szCs w:val="22"/>
          <w:rPrChange w:id="1007" w:author="Gergo" w:date="2017-11-25T13:10:00Z">
            <w:rPr>
              <w:ins w:id="1008" w:author="Gergo" w:date="2017-11-24T10:44:00Z"/>
              <w:rFonts w:ascii="Consolas" w:hAnsi="Consolas"/>
            </w:rPr>
          </w:rPrChange>
        </w:rPr>
        <w:pPrChange w:id="1009" w:author="Gergo" w:date="2017-11-24T10:46:00Z">
          <w:pPr>
            <w:ind w:firstLine="0"/>
          </w:pPr>
        </w:pPrChange>
      </w:pPr>
      <w:ins w:id="1010" w:author="Gergo" w:date="2017-11-24T10:44:00Z">
        <w:r w:rsidRPr="003355B9">
          <w:rPr>
            <w:rFonts w:ascii="Consolas" w:hAnsi="Consolas"/>
            <w:sz w:val="22"/>
            <w:szCs w:val="22"/>
            <w:rPrChange w:id="1011" w:author="Gergo" w:date="2017-11-25T13:10:00Z">
              <w:rPr>
                <w:rFonts w:ascii="Consolas" w:hAnsi="Consolas"/>
              </w:rPr>
            </w:rPrChange>
          </w:rPr>
          <w:t>}</w:t>
        </w:r>
      </w:ins>
    </w:p>
    <w:p w14:paraId="74CCB6D7" w14:textId="77777777" w:rsidR="00F71781" w:rsidRPr="003355B9" w:rsidRDefault="00F71781" w:rsidP="00F71781">
      <w:pPr>
        <w:ind w:firstLine="0"/>
        <w:rPr>
          <w:ins w:id="1012" w:author="Gergo" w:date="2017-11-24T10:44:00Z"/>
          <w:rFonts w:ascii="Consolas" w:hAnsi="Consolas"/>
          <w:sz w:val="22"/>
          <w:szCs w:val="22"/>
          <w:rPrChange w:id="1013" w:author="Gergo" w:date="2017-11-25T13:10:00Z">
            <w:rPr>
              <w:ins w:id="1014" w:author="Gergo" w:date="2017-11-24T10:44:00Z"/>
              <w:rFonts w:ascii="Consolas" w:hAnsi="Consolas"/>
            </w:rPr>
          </w:rPrChange>
        </w:rPr>
      </w:pPr>
    </w:p>
    <w:p w14:paraId="6C8F3A0F" w14:textId="77777777" w:rsidR="00F71781" w:rsidRPr="003355B9" w:rsidRDefault="00F71781" w:rsidP="00F71781">
      <w:pPr>
        <w:ind w:firstLine="0"/>
        <w:rPr>
          <w:ins w:id="1015" w:author="Gergo" w:date="2017-11-24T10:44:00Z"/>
          <w:rFonts w:ascii="Consolas" w:hAnsi="Consolas"/>
          <w:sz w:val="22"/>
          <w:szCs w:val="22"/>
          <w:rPrChange w:id="1016" w:author="Gergo" w:date="2017-11-25T13:10:00Z">
            <w:rPr>
              <w:ins w:id="1017" w:author="Gergo" w:date="2017-11-24T10:44:00Z"/>
              <w:rFonts w:ascii="Consolas" w:hAnsi="Consolas"/>
            </w:rPr>
          </w:rPrChange>
        </w:rPr>
      </w:pPr>
      <w:ins w:id="1018" w:author="Gergo" w:date="2017-11-24T10:44:00Z">
        <w:r w:rsidRPr="003355B9">
          <w:rPr>
            <w:rFonts w:ascii="Consolas" w:hAnsi="Consolas"/>
            <w:sz w:val="22"/>
            <w:szCs w:val="22"/>
            <w:rPrChange w:id="1019"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020" w:author="Gergo" w:date="2017-11-24T10:44:00Z"/>
          <w:rFonts w:ascii="Consolas" w:hAnsi="Consolas"/>
          <w:sz w:val="22"/>
          <w:szCs w:val="22"/>
          <w:rPrChange w:id="1021" w:author="Gergo" w:date="2017-11-25T13:10:00Z">
            <w:rPr>
              <w:ins w:id="1022" w:author="Gergo" w:date="2017-11-24T10:44:00Z"/>
              <w:rFonts w:ascii="Consolas" w:hAnsi="Consolas"/>
            </w:rPr>
          </w:rPrChange>
        </w:rPr>
      </w:pPr>
      <w:ins w:id="1023" w:author="Gergo" w:date="2017-11-24T10:44:00Z">
        <w:r w:rsidRPr="003355B9">
          <w:rPr>
            <w:rFonts w:ascii="Consolas" w:hAnsi="Consolas"/>
            <w:sz w:val="22"/>
            <w:szCs w:val="22"/>
            <w:rPrChange w:id="1024"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025" w:author="Gergo" w:date="2017-11-24T10:44:00Z"/>
          <w:rFonts w:ascii="Consolas" w:hAnsi="Consolas"/>
          <w:sz w:val="22"/>
          <w:szCs w:val="22"/>
          <w:rPrChange w:id="1026" w:author="Gergo" w:date="2017-11-25T13:10:00Z">
            <w:rPr>
              <w:ins w:id="1027" w:author="Gergo" w:date="2017-11-24T10:44:00Z"/>
              <w:rFonts w:ascii="Consolas" w:hAnsi="Consolas"/>
            </w:rPr>
          </w:rPrChange>
        </w:rPr>
      </w:pPr>
      <w:ins w:id="1028" w:author="Gergo" w:date="2017-11-24T10:44:00Z">
        <w:r w:rsidRPr="003355B9">
          <w:rPr>
            <w:rFonts w:ascii="Consolas" w:hAnsi="Consolas"/>
            <w:sz w:val="22"/>
            <w:szCs w:val="22"/>
            <w:rPrChange w:id="1029" w:author="Gergo" w:date="2017-11-25T13:10:00Z">
              <w:rPr>
                <w:rFonts w:ascii="Consolas" w:hAnsi="Consolas"/>
              </w:rPr>
            </w:rPrChange>
          </w:rPr>
          <w:tab/>
        </w:r>
        <w:r w:rsidRPr="003355B9">
          <w:rPr>
            <w:rFonts w:ascii="Consolas" w:hAnsi="Consolas"/>
            <w:sz w:val="22"/>
            <w:szCs w:val="22"/>
            <w:rPrChange w:id="1030"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031" w:author="Gergo" w:date="2017-11-24T10:44:00Z"/>
          <w:rFonts w:ascii="Consolas" w:hAnsi="Consolas"/>
          <w:sz w:val="22"/>
          <w:szCs w:val="22"/>
          <w:rPrChange w:id="1032" w:author="Gergo" w:date="2017-11-25T13:10:00Z">
            <w:rPr>
              <w:ins w:id="1033" w:author="Gergo" w:date="2017-11-24T10:44:00Z"/>
              <w:rFonts w:ascii="Consolas" w:hAnsi="Consolas"/>
            </w:rPr>
          </w:rPrChange>
        </w:rPr>
      </w:pPr>
      <w:ins w:id="1034" w:author="Gergo" w:date="2017-11-24T10:44:00Z">
        <w:r w:rsidRPr="003355B9">
          <w:rPr>
            <w:rFonts w:ascii="Consolas" w:hAnsi="Consolas"/>
            <w:sz w:val="22"/>
            <w:szCs w:val="22"/>
            <w:rPrChange w:id="1035" w:author="Gergo" w:date="2017-11-25T13:10:00Z">
              <w:rPr>
                <w:rFonts w:ascii="Consolas" w:hAnsi="Consolas"/>
              </w:rPr>
            </w:rPrChange>
          </w:rPr>
          <w:tab/>
          <w:t>}</w:t>
        </w:r>
      </w:ins>
    </w:p>
    <w:p w14:paraId="78756E87" w14:textId="77777777" w:rsidR="00F71781" w:rsidRPr="003355B9" w:rsidRDefault="00F71781" w:rsidP="00F71781">
      <w:pPr>
        <w:ind w:firstLine="0"/>
        <w:rPr>
          <w:ins w:id="1036" w:author="Gergo" w:date="2017-11-24T10:44:00Z"/>
          <w:rFonts w:ascii="Consolas" w:hAnsi="Consolas"/>
          <w:sz w:val="22"/>
          <w:szCs w:val="22"/>
          <w:rPrChange w:id="1037" w:author="Gergo" w:date="2017-11-25T13:10:00Z">
            <w:rPr>
              <w:ins w:id="1038" w:author="Gergo" w:date="2017-11-24T10:44:00Z"/>
              <w:rFonts w:ascii="Consolas" w:hAnsi="Consolas"/>
            </w:rPr>
          </w:rPrChange>
        </w:rPr>
      </w:pPr>
      <w:ins w:id="1039" w:author="Gergo" w:date="2017-11-24T10:44:00Z">
        <w:r w:rsidRPr="003355B9">
          <w:rPr>
            <w:rFonts w:ascii="Consolas" w:hAnsi="Consolas"/>
            <w:sz w:val="22"/>
            <w:szCs w:val="22"/>
            <w:rPrChange w:id="1040" w:author="Gergo" w:date="2017-11-25T13:10:00Z">
              <w:rPr>
                <w:rFonts w:ascii="Consolas" w:hAnsi="Consolas"/>
              </w:rPr>
            </w:rPrChange>
          </w:rPr>
          <w:tab/>
          <w:t>else{</w:t>
        </w:r>
      </w:ins>
    </w:p>
    <w:p w14:paraId="4C1E1718" w14:textId="77777777" w:rsidR="00F71781" w:rsidRPr="003355B9" w:rsidRDefault="00F71781" w:rsidP="00F71781">
      <w:pPr>
        <w:ind w:firstLine="0"/>
        <w:rPr>
          <w:ins w:id="1041" w:author="Gergo" w:date="2017-11-24T10:44:00Z"/>
          <w:rFonts w:ascii="Consolas" w:hAnsi="Consolas"/>
          <w:sz w:val="22"/>
          <w:szCs w:val="22"/>
          <w:rPrChange w:id="1042" w:author="Gergo" w:date="2017-11-25T13:10:00Z">
            <w:rPr>
              <w:ins w:id="1043" w:author="Gergo" w:date="2017-11-24T10:44:00Z"/>
              <w:rFonts w:ascii="Consolas" w:hAnsi="Consolas"/>
            </w:rPr>
          </w:rPrChange>
        </w:rPr>
      </w:pPr>
      <w:ins w:id="1044" w:author="Gergo" w:date="2017-11-24T10:44:00Z">
        <w:r w:rsidRPr="003355B9">
          <w:rPr>
            <w:rFonts w:ascii="Consolas" w:hAnsi="Consolas"/>
            <w:sz w:val="22"/>
            <w:szCs w:val="22"/>
            <w:rPrChange w:id="1045" w:author="Gergo" w:date="2017-11-25T13:10:00Z">
              <w:rPr>
                <w:rFonts w:ascii="Consolas" w:hAnsi="Consolas"/>
              </w:rPr>
            </w:rPrChange>
          </w:rPr>
          <w:tab/>
        </w:r>
        <w:r w:rsidRPr="003355B9">
          <w:rPr>
            <w:rFonts w:ascii="Consolas" w:hAnsi="Consolas"/>
            <w:sz w:val="22"/>
            <w:szCs w:val="22"/>
            <w:rPrChange w:id="1046" w:author="Gergo" w:date="2017-11-25T13:10:00Z">
              <w:rPr>
                <w:rFonts w:ascii="Consolas" w:hAnsi="Consolas"/>
              </w:rPr>
            </w:rPrChange>
          </w:rPr>
          <w:tab/>
          <w:t>t1, t2</w:t>
        </w:r>
      </w:ins>
    </w:p>
    <w:p w14:paraId="3968DCD8" w14:textId="77777777" w:rsidR="00F71781" w:rsidRPr="003355B9" w:rsidRDefault="00F71781" w:rsidP="00F71781">
      <w:pPr>
        <w:ind w:firstLine="0"/>
        <w:rPr>
          <w:ins w:id="1047" w:author="Gergo" w:date="2017-11-24T10:44:00Z"/>
          <w:rFonts w:ascii="Consolas" w:hAnsi="Consolas"/>
          <w:sz w:val="22"/>
          <w:szCs w:val="22"/>
          <w:rPrChange w:id="1048" w:author="Gergo" w:date="2017-11-25T13:10:00Z">
            <w:rPr>
              <w:ins w:id="1049" w:author="Gergo" w:date="2017-11-24T10:44:00Z"/>
              <w:rFonts w:ascii="Consolas" w:hAnsi="Consolas"/>
            </w:rPr>
          </w:rPrChange>
        </w:rPr>
      </w:pPr>
      <w:ins w:id="1050" w:author="Gergo" w:date="2017-11-24T10:44:00Z">
        <w:r w:rsidRPr="003355B9">
          <w:rPr>
            <w:rFonts w:ascii="Consolas" w:hAnsi="Consolas"/>
            <w:sz w:val="22"/>
            <w:szCs w:val="22"/>
            <w:rPrChange w:id="1051" w:author="Gergo" w:date="2017-11-25T13:10:00Z">
              <w:rPr>
                <w:rFonts w:ascii="Consolas" w:hAnsi="Consolas"/>
              </w:rPr>
            </w:rPrChange>
          </w:rPr>
          <w:tab/>
        </w:r>
        <w:r w:rsidRPr="003355B9">
          <w:rPr>
            <w:rFonts w:ascii="Consolas" w:hAnsi="Consolas"/>
            <w:sz w:val="22"/>
            <w:szCs w:val="22"/>
            <w:rPrChange w:id="1052"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053" w:author="Gergo" w:date="2017-11-24T10:44:00Z"/>
          <w:rFonts w:ascii="Consolas" w:hAnsi="Consolas"/>
          <w:sz w:val="22"/>
          <w:szCs w:val="22"/>
          <w:rPrChange w:id="1054" w:author="Gergo" w:date="2017-11-25T13:10:00Z">
            <w:rPr>
              <w:ins w:id="1055" w:author="Gergo" w:date="2017-11-24T10:44:00Z"/>
              <w:rFonts w:ascii="Consolas" w:hAnsi="Consolas"/>
            </w:rPr>
          </w:rPrChange>
        </w:rPr>
      </w:pPr>
      <w:ins w:id="1056" w:author="Gergo" w:date="2017-11-24T10:44:00Z">
        <w:r w:rsidRPr="003355B9">
          <w:rPr>
            <w:rFonts w:ascii="Consolas" w:hAnsi="Consolas"/>
            <w:sz w:val="22"/>
            <w:szCs w:val="22"/>
            <w:rPrChange w:id="1057" w:author="Gergo" w:date="2017-11-25T13:10:00Z">
              <w:rPr>
                <w:rFonts w:ascii="Consolas" w:hAnsi="Consolas"/>
              </w:rPr>
            </w:rPrChange>
          </w:rPr>
          <w:tab/>
        </w:r>
        <w:r w:rsidRPr="003355B9">
          <w:rPr>
            <w:rFonts w:ascii="Consolas" w:hAnsi="Consolas"/>
            <w:sz w:val="22"/>
            <w:szCs w:val="22"/>
            <w:rPrChange w:id="1058"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059" w:author="Gergo" w:date="2017-11-24T10:44:00Z"/>
          <w:rFonts w:ascii="Consolas" w:hAnsi="Consolas"/>
          <w:sz w:val="22"/>
          <w:szCs w:val="22"/>
          <w:rPrChange w:id="1060" w:author="Gergo" w:date="2017-11-25T13:10:00Z">
            <w:rPr>
              <w:ins w:id="1061" w:author="Gergo" w:date="2017-11-24T10:44:00Z"/>
              <w:rFonts w:ascii="Consolas" w:hAnsi="Consolas"/>
            </w:rPr>
          </w:rPrChange>
        </w:rPr>
      </w:pPr>
      <w:ins w:id="1062" w:author="Gergo" w:date="2017-11-24T10:44:00Z">
        <w:r w:rsidRPr="003355B9">
          <w:rPr>
            <w:rFonts w:ascii="Consolas" w:hAnsi="Consolas"/>
            <w:sz w:val="22"/>
            <w:szCs w:val="22"/>
            <w:rPrChange w:id="1063" w:author="Gergo" w:date="2017-11-25T13:10:00Z">
              <w:rPr>
                <w:rFonts w:ascii="Consolas" w:hAnsi="Consolas"/>
              </w:rPr>
            </w:rPrChange>
          </w:rPr>
          <w:tab/>
        </w:r>
        <w:r w:rsidRPr="003355B9">
          <w:rPr>
            <w:rFonts w:ascii="Consolas" w:hAnsi="Consolas"/>
            <w:sz w:val="22"/>
            <w:szCs w:val="22"/>
            <w:rPrChange w:id="1064"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065" w:author="Gergo" w:date="2017-11-24T10:44:00Z"/>
          <w:rFonts w:ascii="Consolas" w:hAnsi="Consolas"/>
          <w:sz w:val="22"/>
          <w:szCs w:val="22"/>
          <w:rPrChange w:id="1066" w:author="Gergo" w:date="2017-11-25T13:10:00Z">
            <w:rPr>
              <w:ins w:id="1067" w:author="Gergo" w:date="2017-11-24T10:44:00Z"/>
              <w:rFonts w:ascii="Consolas" w:hAnsi="Consolas"/>
            </w:rPr>
          </w:rPrChange>
        </w:rPr>
      </w:pPr>
      <w:ins w:id="1068" w:author="Gergo" w:date="2017-11-24T10:44:00Z">
        <w:r w:rsidRPr="003355B9">
          <w:rPr>
            <w:rFonts w:ascii="Consolas" w:hAnsi="Consolas"/>
            <w:sz w:val="22"/>
            <w:szCs w:val="22"/>
            <w:rPrChange w:id="1069"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070" w:author="Gergo" w:date="2017-11-24T09:59:00Z"/>
          <w:rFonts w:ascii="Consolas" w:hAnsi="Consolas"/>
          <w:sz w:val="22"/>
          <w:szCs w:val="22"/>
          <w:rPrChange w:id="1071" w:author="Gergo" w:date="2017-11-25T13:10:00Z">
            <w:rPr>
              <w:ins w:id="1072" w:author="Gergo" w:date="2017-11-24T09:59:00Z"/>
            </w:rPr>
          </w:rPrChange>
        </w:rPr>
        <w:pPrChange w:id="1073" w:author="Gergo" w:date="2017-11-24T10:02:00Z">
          <w:pPr>
            <w:pStyle w:val="Cmsor2"/>
          </w:pPr>
        </w:pPrChange>
      </w:pPr>
      <w:ins w:id="1074" w:author="Gergo" w:date="2017-11-24T10:44:00Z">
        <w:r w:rsidRPr="003355B9">
          <w:rPr>
            <w:rFonts w:ascii="Consolas" w:hAnsi="Consolas"/>
            <w:sz w:val="22"/>
            <w:szCs w:val="22"/>
            <w:rPrChange w:id="1075" w:author="Gergo" w:date="2017-11-25T13:10:00Z">
              <w:rPr>
                <w:rFonts w:ascii="Consolas" w:hAnsi="Consolas"/>
              </w:rPr>
            </w:rPrChange>
          </w:rPr>
          <w:t>}</w:t>
        </w:r>
      </w:ins>
    </w:p>
    <w:p w14:paraId="32E70D9B" w14:textId="77777777" w:rsidR="00630B92" w:rsidRPr="003355B9" w:rsidRDefault="00630B92">
      <w:pPr>
        <w:rPr>
          <w:ins w:id="1076" w:author="Gergo" w:date="2017-11-18T11:48:00Z"/>
          <w:rFonts w:ascii="Consolas" w:hAnsi="Consolas"/>
          <w:rPrChange w:id="1077" w:author="Gergo" w:date="2017-11-25T13:10:00Z">
            <w:rPr>
              <w:ins w:id="1078" w:author="Gergo" w:date="2017-11-18T11:48:00Z"/>
            </w:rPr>
          </w:rPrChange>
        </w:rPr>
        <w:pPrChange w:id="1079" w:author="Gergo" w:date="2017-11-18T11:52:00Z">
          <w:pPr>
            <w:pStyle w:val="Cmsor2"/>
          </w:pPr>
        </w:pPrChange>
      </w:pPr>
    </w:p>
    <w:p w14:paraId="42180EF5" w14:textId="0812D1C2" w:rsidR="007721F3" w:rsidRPr="003355B9" w:rsidRDefault="007721F3">
      <w:pPr>
        <w:rPr>
          <w:ins w:id="1080" w:author="Gergo" w:date="2017-11-18T12:04:00Z"/>
          <w:rPrChange w:id="1081" w:author="Gergo" w:date="2017-11-25T13:10:00Z">
            <w:rPr>
              <w:ins w:id="1082" w:author="Gergo" w:date="2017-11-18T12:04:00Z"/>
            </w:rPr>
          </w:rPrChange>
        </w:rPr>
        <w:pPrChange w:id="1083" w:author="Gergo" w:date="2017-11-18T10:59:00Z">
          <w:pPr>
            <w:pStyle w:val="Cmsor2"/>
          </w:pPr>
        </w:pPrChange>
      </w:pPr>
      <w:ins w:id="1084" w:author="Gergo" w:date="2017-11-18T12:02:00Z">
        <w:r w:rsidRPr="0034280E">
          <w:t xml:space="preserve">A számításokat a </w:t>
        </w:r>
        <w:r w:rsidRPr="003355B9">
          <w:rPr>
            <w:rFonts w:ascii="Consolas" w:hAnsi="Consolas"/>
            <w:rPrChange w:id="1085" w:author="Gergo" w:date="2017-11-25T13:10:00Z">
              <w:rPr>
                <w:b w:val="0"/>
                <w:bCs w:val="0"/>
                <w:iCs w:val="0"/>
              </w:rPr>
            </w:rPrChange>
          </w:rPr>
          <w:t>MathUtil</w:t>
        </w:r>
        <w:r w:rsidRPr="0034280E">
          <w:t xml:space="preserve"> segédosztályom metódusai végzik, amiket a </w:t>
        </w:r>
        <w:r w:rsidRPr="003355B9">
          <w:rPr>
            <w:rFonts w:ascii="Consolas" w:hAnsi="Consolas"/>
            <w:rPrChange w:id="1086" w:author="Gergo" w:date="2017-11-25T13:10:00Z">
              <w:rPr>
                <w:b w:val="0"/>
                <w:bCs w:val="0"/>
                <w:iCs w:val="0"/>
              </w:rPr>
            </w:rPrChange>
          </w:rPr>
          <w:t>KittenController</w:t>
        </w:r>
        <w:r w:rsidRPr="0034280E">
          <w:t xml:space="preserve"> hív. Mivel ezek a hívások az  </w:t>
        </w:r>
        <w:r w:rsidRPr="003355B9">
          <w:rPr>
            <w:rFonts w:ascii="Consolas" w:hAnsi="Consolas"/>
            <w:rPrChange w:id="1087" w:author="Gergo" w:date="2017-11-25T13:10:00Z">
              <w:rPr>
                <w:rFonts w:ascii="Consolas" w:hAnsi="Consolas"/>
                <w:b w:val="0"/>
                <w:bCs w:val="0"/>
                <w:iCs w:val="0"/>
              </w:rPr>
            </w:rPrChange>
          </w:rPr>
          <w:t>Update</w:t>
        </w:r>
        <w:r w:rsidRPr="003355B9">
          <w:rPr>
            <w:rPrChange w:id="1088" w:author="Gergo" w:date="2017-11-25T13:10:00Z">
              <w:rPr>
                <w:b w:val="0"/>
                <w:bCs w:val="0"/>
                <w:iCs w:val="0"/>
              </w:rPr>
            </w:rPrChange>
          </w:rPr>
          <w:t xml:space="preserve"> függvényben kaptak helyet</w:t>
        </w:r>
        <w:r w:rsidRPr="003355B9">
          <w:rPr>
            <w:color w:val="FF0000"/>
            <w:sz w:val="36"/>
            <w:rPrChange w:id="1089" w:author="Gergo" w:date="2017-11-25T13:10:00Z">
              <w:rPr>
                <w:b w:val="0"/>
                <w:bCs w:val="0"/>
                <w:iCs w:val="0"/>
                <w:color w:val="FF0000"/>
                <w:sz w:val="36"/>
              </w:rPr>
            </w:rPrChange>
          </w:rPr>
          <w:t xml:space="preserve"> </w:t>
        </w:r>
        <w:r w:rsidRPr="003355B9">
          <w:rPr>
            <w:rPrChange w:id="1090" w:author="Gergo" w:date="2017-11-25T13:10:00Z">
              <w:rPr>
                <w:b w:val="0"/>
                <w:bCs w:val="0"/>
                <w:iCs w:val="0"/>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1091" w:author="Gergo" w:date="2017-11-18T12:04:00Z"/>
          <w:rPrChange w:id="1092" w:author="Gergo" w:date="2017-11-25T13:10:00Z">
            <w:rPr>
              <w:ins w:id="1093" w:author="Gergo" w:date="2017-11-18T12:04:00Z"/>
            </w:rPr>
          </w:rPrChange>
        </w:rPr>
        <w:pPrChange w:id="1094" w:author="Gergo" w:date="2017-11-18T12:04:00Z">
          <w:pPr>
            <w:pStyle w:val="Cmsor2"/>
          </w:pPr>
        </w:pPrChange>
      </w:pPr>
      <w:bookmarkStart w:id="1095" w:name="_Toc499416831"/>
      <w:ins w:id="1096" w:author="Gergo" w:date="2017-11-18T12:04:00Z">
        <w:r w:rsidRPr="003355B9">
          <w:rPr>
            <w:rPrChange w:id="1097" w:author="Gergo" w:date="2017-11-25T13:10:00Z">
              <w:rPr>
                <w:iCs w:val="0"/>
              </w:rPr>
            </w:rPrChange>
          </w:rPr>
          <w:t>Akadályok kikerülése</w:t>
        </w:r>
        <w:bookmarkEnd w:id="1095"/>
      </w:ins>
    </w:p>
    <w:p w14:paraId="265194D3" w14:textId="72FF05D4" w:rsidR="0079528D" w:rsidRPr="003355B9" w:rsidRDefault="00301448">
      <w:pPr>
        <w:rPr>
          <w:ins w:id="1098" w:author="Gergo" w:date="2017-11-18T12:35:00Z"/>
          <w:rPrChange w:id="1099" w:author="Gergo" w:date="2017-11-25T13:10:00Z">
            <w:rPr>
              <w:ins w:id="1100" w:author="Gergo" w:date="2017-11-18T12:35:00Z"/>
            </w:rPr>
          </w:rPrChange>
        </w:rPr>
        <w:pPrChange w:id="1101" w:author="Gergo" w:date="2017-11-18T12:05:00Z">
          <w:pPr>
            <w:pStyle w:val="Cmsor2"/>
          </w:pPr>
        </w:pPrChange>
      </w:pPr>
      <w:ins w:id="1102" w:author="Gergo" w:date="2017-11-18T12:13:00Z">
        <w:r w:rsidRPr="003355B9">
          <w:rPr>
            <w:rPrChange w:id="1103" w:author="Gergo" w:date="2017-11-25T13:10:00Z">
              <w:rPr>
                <w:b w:val="0"/>
                <w:bCs w:val="0"/>
                <w:iCs w:val="0"/>
              </w:rPr>
            </w:rPrChange>
          </w:rPr>
          <w:t xml:space="preserve">Minden akadály rendelkezik egy </w:t>
        </w:r>
        <w:r w:rsidRPr="003355B9">
          <w:rPr>
            <w:rFonts w:ascii="Consolas" w:hAnsi="Consolas"/>
            <w:rPrChange w:id="1104" w:author="Gergo" w:date="2017-11-25T13:10:00Z">
              <w:rPr>
                <w:b w:val="0"/>
                <w:bCs w:val="0"/>
                <w:iCs w:val="0"/>
              </w:rPr>
            </w:rPrChange>
          </w:rPr>
          <w:t>ObstacleInfo</w:t>
        </w:r>
        <w:r w:rsidRPr="0034280E">
          <w:t xml:space="preserve"> scripttel, amiben meg van adva, hogy az adott elemet mekkora sugarú körben </w:t>
        </w:r>
        <w:r w:rsidRPr="003355B9">
          <w:rPr>
            <w:rPrChange w:id="1105" w:author="Gergo" w:date="2017-11-25T13:10:00Z">
              <w:rPr>
                <w:b w:val="0"/>
                <w:bCs w:val="0"/>
                <w:iCs w:val="0"/>
              </w:rPr>
            </w:rPrChange>
          </w:rPr>
          <w:t xml:space="preserve">kell kikerülni. </w:t>
        </w:r>
      </w:ins>
      <w:ins w:id="1106" w:author="Gergo" w:date="2017-11-18T12:09:00Z">
        <w:r w:rsidRPr="003355B9">
          <w:rPr>
            <w:rPrChange w:id="1107" w:author="Gergo" w:date="2017-11-25T13:10:00Z">
              <w:rPr>
                <w:b w:val="0"/>
                <w:bCs w:val="0"/>
                <w:iCs w:val="0"/>
              </w:rPr>
            </w:rPrChange>
          </w:rPr>
          <w:t>Az fák é kövek</w:t>
        </w:r>
        <w:r w:rsidR="003B76B4" w:rsidRPr="003355B9">
          <w:rPr>
            <w:rPrChange w:id="1108" w:author="Gergo" w:date="2017-11-25T13:10:00Z">
              <w:rPr>
                <w:b w:val="0"/>
                <w:bCs w:val="0"/>
                <w:iCs w:val="0"/>
              </w:rPr>
            </w:rPrChange>
          </w:rPr>
          <w:t xml:space="preserve"> kikerülése nagyon hasonló módon történik</w:t>
        </w:r>
      </w:ins>
      <w:ins w:id="1109" w:author="Gergo" w:date="2017-11-18T12:12:00Z">
        <w:r w:rsidRPr="003355B9">
          <w:rPr>
            <w:rPrChange w:id="1110" w:author="Gergo" w:date="2017-11-25T13:10:00Z">
              <w:rPr>
                <w:b w:val="0"/>
                <w:bCs w:val="0"/>
                <w:iCs w:val="0"/>
              </w:rPr>
            </w:rPrChange>
          </w:rPr>
          <w:t>,</w:t>
        </w:r>
      </w:ins>
      <w:ins w:id="1111" w:author="Gergo" w:date="2017-11-18T12:09:00Z">
        <w:r w:rsidR="003B76B4" w:rsidRPr="003355B9">
          <w:rPr>
            <w:rPrChange w:id="1112" w:author="Gergo" w:date="2017-11-25T13:10:00Z">
              <w:rPr>
                <w:b w:val="0"/>
                <w:bCs w:val="0"/>
                <w:iCs w:val="0"/>
              </w:rPr>
            </w:rPrChange>
          </w:rPr>
          <w:t xml:space="preserve"> mint a játékosé.</w:t>
        </w:r>
      </w:ins>
      <w:ins w:id="1113" w:author="Gergo" w:date="2017-11-18T12:15:00Z">
        <w:r w:rsidRPr="003355B9">
          <w:rPr>
            <w:rPrChange w:id="1114" w:author="Gergo" w:date="2017-11-25T13:10:00Z">
              <w:rPr>
                <w:b w:val="0"/>
                <w:bCs w:val="0"/>
                <w:iCs w:val="0"/>
              </w:rPr>
            </w:rPrChange>
          </w:rPr>
          <w:t xml:space="preserve"> A módszer egészen az érintő választásig teljesen</w:t>
        </w:r>
        <w:r w:rsidR="000D2C8F" w:rsidRPr="003355B9">
          <w:rPr>
            <w:rPrChange w:id="1115" w:author="Gergo" w:date="2017-11-25T13:10:00Z">
              <w:rPr>
                <w:b w:val="0"/>
                <w:bCs w:val="0"/>
                <w:iCs w:val="0"/>
              </w:rPr>
            </w:rPrChange>
          </w:rPr>
          <w:t xml:space="preserve"> megegyezik, itt viszont nem az ér</w:t>
        </w:r>
      </w:ins>
      <w:ins w:id="1116" w:author="Gergo" w:date="2017-11-18T12:23:00Z">
        <w:r w:rsidR="000D2C8F" w:rsidRPr="003355B9">
          <w:rPr>
            <w:rPrChange w:id="1117" w:author="Gergo" w:date="2017-11-25T13:10:00Z">
              <w:rPr>
                <w:b w:val="0"/>
                <w:bCs w:val="0"/>
                <w:iCs w:val="0"/>
              </w:rPr>
            </w:rPrChange>
          </w:rPr>
          <w:t>i</w:t>
        </w:r>
      </w:ins>
      <w:ins w:id="1118" w:author="Gergo" w:date="2017-11-18T12:15:00Z">
        <w:r w:rsidR="000D2C8F" w:rsidRPr="003355B9">
          <w:rPr>
            <w:rPrChange w:id="1119" w:author="Gergo" w:date="2017-11-25T13:10:00Z">
              <w:rPr>
                <w:b w:val="0"/>
                <w:bCs w:val="0"/>
                <w:iCs w:val="0"/>
              </w:rPr>
            </w:rPrChange>
          </w:rPr>
          <w:t>ntőt választja</w:t>
        </w:r>
      </w:ins>
      <w:ins w:id="1120" w:author="Gergo" w:date="2017-11-18T12:23:00Z">
        <w:r w:rsidR="000D2C8F" w:rsidRPr="003355B9">
          <w:rPr>
            <w:rPrChange w:id="1121" w:author="Gergo" w:date="2017-11-25T13:10:00Z">
              <w:rPr>
                <w:b w:val="0"/>
                <w:bCs w:val="0"/>
                <w:iCs w:val="0"/>
              </w:rPr>
            </w:rPrChange>
          </w:rPr>
          <w:t>, amelyik a menedékhez van közelebb, hanem azt</w:t>
        </w:r>
      </w:ins>
      <w:ins w:id="1122" w:author="Gergo" w:date="2017-11-18T12:25:00Z">
        <w:r w:rsidR="00B512B7" w:rsidRPr="003355B9">
          <w:rPr>
            <w:rPrChange w:id="1123" w:author="Gergo" w:date="2017-11-25T13:10:00Z">
              <w:rPr>
                <w:b w:val="0"/>
                <w:bCs w:val="0"/>
                <w:iCs w:val="0"/>
              </w:rPr>
            </w:rPrChange>
          </w:rPr>
          <w:t>,</w:t>
        </w:r>
      </w:ins>
      <w:ins w:id="1124" w:author="Gergo" w:date="2017-11-18T12:23:00Z">
        <w:r w:rsidR="000D2C8F" w:rsidRPr="003355B9">
          <w:rPr>
            <w:rPrChange w:id="1125" w:author="Gergo" w:date="2017-11-25T13:10:00Z">
              <w:rPr>
                <w:b w:val="0"/>
                <w:bCs w:val="0"/>
                <w:iCs w:val="0"/>
              </w:rPr>
            </w:rPrChange>
          </w:rPr>
          <w:t xml:space="preserve"> amelyik az őt üldöző játékostól távolabb.</w:t>
        </w:r>
      </w:ins>
      <w:ins w:id="1126" w:author="Gergo" w:date="2017-11-18T12:26:00Z">
        <w:r w:rsidR="00B512B7" w:rsidRPr="003355B9">
          <w:rPr>
            <w:rPrChange w:id="1127" w:author="Gergo" w:date="2017-11-25T13:10:00Z">
              <w:rPr>
                <w:b w:val="0"/>
                <w:bCs w:val="0"/>
                <w:iCs w:val="0"/>
              </w:rPr>
            </w:rPrChange>
          </w:rPr>
          <w:t xml:space="preserve"> Ha ez nem így lenne</w:t>
        </w:r>
      </w:ins>
      <w:ins w:id="1128" w:author="Gergo" w:date="2017-11-18T12:27:00Z">
        <w:r w:rsidR="00B512B7" w:rsidRPr="003355B9">
          <w:rPr>
            <w:rPrChange w:id="1129" w:author="Gergo" w:date="2017-11-25T13:10:00Z">
              <w:rPr>
                <w:b w:val="0"/>
                <w:bCs w:val="0"/>
                <w:iCs w:val="0"/>
              </w:rPr>
            </w:rPrChange>
          </w:rPr>
          <w:t>,</w:t>
        </w:r>
      </w:ins>
      <w:ins w:id="1130" w:author="Gergo" w:date="2017-11-18T12:26:00Z">
        <w:r w:rsidR="00B512B7" w:rsidRPr="003355B9">
          <w:rPr>
            <w:rPrChange w:id="1131" w:author="Gergo" w:date="2017-11-25T13:10:00Z">
              <w:rPr>
                <w:b w:val="0"/>
                <w:bCs w:val="0"/>
                <w:iCs w:val="0"/>
              </w:rPr>
            </w:rPrChange>
          </w:rPr>
          <w:t xml:space="preserve"> akkor </w:t>
        </w:r>
      </w:ins>
      <w:ins w:id="1132" w:author="Gergo" w:date="2017-11-18T12:27:00Z">
        <w:r w:rsidR="00B512B7" w:rsidRPr="003355B9">
          <w:rPr>
            <w:rPrChange w:id="1133" w:author="Gergo" w:date="2017-11-25T13:10:00Z">
              <w:rPr>
                <w:b w:val="0"/>
                <w:bCs w:val="0"/>
                <w:iCs w:val="0"/>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134" w:author="Gergo" w:date="2017-11-18T12:29:00Z">
        <w:r w:rsidR="00B512B7" w:rsidRPr="003355B9">
          <w:rPr>
            <w:rPrChange w:id="1135" w:author="Gergo" w:date="2017-11-25T13:10:00Z">
              <w:rPr>
                <w:b w:val="0"/>
                <w:bCs w:val="0"/>
                <w:iCs w:val="0"/>
              </w:rPr>
            </w:rPrChange>
          </w:rPr>
          <w:t>körüli érintő irányú mozgás akkor ér véget, ha a cica</w:t>
        </w:r>
      </w:ins>
      <w:ins w:id="1136" w:author="Gergo" w:date="2017-11-18T12:33:00Z">
        <w:r w:rsidR="002A3F87" w:rsidRPr="003355B9">
          <w:rPr>
            <w:rPrChange w:id="1137" w:author="Gergo" w:date="2017-11-25T13:10:00Z">
              <w:rPr>
                <w:b w:val="0"/>
                <w:bCs w:val="0"/>
                <w:iCs w:val="0"/>
              </w:rPr>
            </w:rPrChange>
          </w:rPr>
          <w:t xml:space="preserve"> karakter</w:t>
        </w:r>
      </w:ins>
      <w:ins w:id="1138" w:author="Gergo" w:date="2017-11-18T12:29:00Z">
        <w:r w:rsidR="00B512B7" w:rsidRPr="003355B9">
          <w:rPr>
            <w:rPrChange w:id="1139" w:author="Gergo" w:date="2017-11-25T13:10:00Z">
              <w:rPr>
                <w:b w:val="0"/>
                <w:bCs w:val="0"/>
                <w:iCs w:val="0"/>
              </w:rPr>
            </w:rPrChange>
          </w:rPr>
          <w:t xml:space="preserve"> és a </w:t>
        </w:r>
      </w:ins>
      <w:ins w:id="1140" w:author="Gergo" w:date="2017-11-18T12:30:00Z">
        <w:r w:rsidR="00B512B7" w:rsidRPr="003355B9">
          <w:rPr>
            <w:rPrChange w:id="1141" w:author="Gergo" w:date="2017-11-25T13:10:00Z">
              <w:rPr>
                <w:b w:val="0"/>
                <w:bCs w:val="0"/>
                <w:iCs w:val="0"/>
              </w:rPr>
            </w:rPrChange>
          </w:rPr>
          <w:t>gombaház között húzott egyenes már nem metszi az akadály adott sugarú körét</w:t>
        </w:r>
      </w:ins>
      <w:ins w:id="1142" w:author="Gergo" w:date="2017-11-18T12:32:00Z">
        <w:r w:rsidR="002A3F87" w:rsidRPr="003355B9">
          <w:rPr>
            <w:rPrChange w:id="1143" w:author="Gergo" w:date="2017-11-25T13:10:00Z">
              <w:rPr>
                <w:b w:val="0"/>
                <w:bCs w:val="0"/>
                <w:iCs w:val="0"/>
              </w:rPr>
            </w:rPrChange>
          </w:rPr>
          <w:t>, ekkor vagy egyenesen a kunyhó felé folytatja útját, vagy ha a játékos megfelelően közel van, akkor annak kikerülését</w:t>
        </w:r>
      </w:ins>
      <w:ins w:id="1144" w:author="Gergo" w:date="2017-11-18T12:34:00Z">
        <w:r w:rsidR="002A3F87" w:rsidRPr="003355B9">
          <w:rPr>
            <w:rPrChange w:id="1145" w:author="Gergo" w:date="2017-11-25T13:10:00Z">
              <w:rPr>
                <w:b w:val="0"/>
                <w:bCs w:val="0"/>
                <w:iCs w:val="0"/>
              </w:rPr>
            </w:rPrChange>
          </w:rPr>
          <w:t xml:space="preserve"> kezdi meg.</w:t>
        </w:r>
      </w:ins>
    </w:p>
    <w:p w14:paraId="3C8F8A4E" w14:textId="1AD7CADF" w:rsidR="00C44CFA" w:rsidRPr="003355B9" w:rsidRDefault="00C44CFA">
      <w:pPr>
        <w:pStyle w:val="Cmsor3"/>
        <w:rPr>
          <w:ins w:id="1146" w:author="Gergo" w:date="2017-11-18T12:35:00Z"/>
          <w:rPrChange w:id="1147" w:author="Gergo" w:date="2017-11-25T13:10:00Z">
            <w:rPr>
              <w:ins w:id="1148" w:author="Gergo" w:date="2017-11-18T12:35:00Z"/>
            </w:rPr>
          </w:rPrChange>
        </w:rPr>
        <w:pPrChange w:id="1149" w:author="Gergo" w:date="2017-11-18T12:35:00Z">
          <w:pPr>
            <w:pStyle w:val="Cmsor2"/>
          </w:pPr>
        </w:pPrChange>
      </w:pPr>
      <w:bookmarkStart w:id="1150" w:name="_Toc499416832"/>
      <w:ins w:id="1151" w:author="Gergo" w:date="2017-11-18T12:35:00Z">
        <w:r w:rsidRPr="003355B9">
          <w:rPr>
            <w:rPrChange w:id="1152" w:author="Gergo" w:date="2017-11-25T13:10:00Z">
              <w:rPr>
                <w:iCs w:val="0"/>
              </w:rPr>
            </w:rPrChange>
          </w:rPr>
          <w:lastRenderedPageBreak/>
          <w:t>A sebesség</w:t>
        </w:r>
        <w:bookmarkEnd w:id="1150"/>
      </w:ins>
    </w:p>
    <w:p w14:paraId="638E9697" w14:textId="4516BF6C" w:rsidR="00C44CFA" w:rsidRPr="003355B9" w:rsidRDefault="001A64E2">
      <w:pPr>
        <w:rPr>
          <w:ins w:id="1153" w:author="Gergo" w:date="2017-11-18T10:50:00Z"/>
          <w:rPrChange w:id="1154" w:author="Gergo" w:date="2017-11-25T13:10:00Z">
            <w:rPr>
              <w:ins w:id="1155" w:author="Gergo" w:date="2017-11-18T10:50:00Z"/>
            </w:rPr>
          </w:rPrChange>
        </w:rPr>
        <w:pPrChange w:id="1156" w:author="Gergo" w:date="2017-11-18T12:35:00Z">
          <w:pPr>
            <w:pStyle w:val="Cmsor2"/>
          </w:pPr>
        </w:pPrChange>
      </w:pPr>
      <w:ins w:id="1157" w:author="Gergo" w:date="2017-11-18T12:38:00Z">
        <w:r w:rsidRPr="003355B9">
          <w:rPr>
            <w:rPrChange w:id="1158" w:author="Gergo" w:date="2017-11-25T13:10:00Z">
              <w:rPr>
                <w:b w:val="0"/>
                <w:bCs w:val="0"/>
                <w:iCs w:val="0"/>
              </w:rPr>
            </w:rPrChange>
          </w:rPr>
          <w:t>A cica karakter három különböző sebességgel tud mozogni, attól függően, hogy milyen távolságra van az őt üldöző játékostól.</w:t>
        </w:r>
      </w:ins>
      <w:ins w:id="1159" w:author="Gergo" w:date="2017-11-18T12:40:00Z">
        <w:r w:rsidR="0016469C" w:rsidRPr="003355B9">
          <w:rPr>
            <w:rPrChange w:id="1160" w:author="Gergo" w:date="2017-11-25T13:10:00Z">
              <w:rPr>
                <w:b w:val="0"/>
                <w:bCs w:val="0"/>
                <w:iCs w:val="0"/>
              </w:rPr>
            </w:rPrChange>
          </w:rPr>
          <w:t xml:space="preserve"> A játékos is két sebességgel tud mozogni, a feje dőlésszögétől függően.</w:t>
        </w:r>
      </w:ins>
      <w:ins w:id="1161" w:author="Gergo" w:date="2017-11-18T12:42:00Z">
        <w:r w:rsidR="009C6D07" w:rsidRPr="003355B9">
          <w:rPr>
            <w:rPrChange w:id="1162" w:author="Gergo" w:date="2017-11-25T13:10:00Z">
              <w:rPr>
                <w:b w:val="0"/>
                <w:bCs w:val="0"/>
                <w:iCs w:val="0"/>
              </w:rPr>
            </w:rPrChange>
          </w:rPr>
          <w:t xml:space="preserve"> A játékos futás közben sebessége lehetővé teszi, hogy megközelítse a macskát, de ilyenkor az is begyorsít, és a maximális sebessége gyorsabb</w:t>
        </w:r>
      </w:ins>
      <w:ins w:id="1163" w:author="Gergo" w:date="2017-11-18T12:45:00Z">
        <w:r w:rsidR="009C6D07" w:rsidRPr="003355B9">
          <w:rPr>
            <w:rPrChange w:id="1164" w:author="Gergo" w:date="2017-11-25T13:10:00Z">
              <w:rPr>
                <w:b w:val="0"/>
                <w:bCs w:val="0"/>
                <w:iCs w:val="0"/>
              </w:rPr>
            </w:rPrChange>
          </w:rPr>
          <w:t>,</w:t>
        </w:r>
      </w:ins>
      <w:ins w:id="1165" w:author="Gergo" w:date="2017-11-18T12:42:00Z">
        <w:r w:rsidR="009C6D07" w:rsidRPr="003355B9">
          <w:rPr>
            <w:rPrChange w:id="1166" w:author="Gergo" w:date="2017-11-25T13:10:00Z">
              <w:rPr>
                <w:b w:val="0"/>
                <w:bCs w:val="0"/>
                <w:iCs w:val="0"/>
              </w:rPr>
            </w:rPrChange>
          </w:rPr>
          <w:t xml:space="preserve"> mint a játékosé így el tud menekülni.</w:t>
        </w:r>
      </w:ins>
      <w:ins w:id="1167" w:author="Gergo" w:date="2017-11-18T12:44:00Z">
        <w:r w:rsidR="009C6D07" w:rsidRPr="003355B9">
          <w:rPr>
            <w:rPrChange w:id="1168" w:author="Gergo" w:date="2017-11-25T13:10:00Z">
              <w:rPr>
                <w:b w:val="0"/>
                <w:bCs w:val="0"/>
                <w:iCs w:val="0"/>
              </w:rPr>
            </w:rPrChange>
          </w:rPr>
          <w:t xml:space="preserve"> </w:t>
        </w:r>
      </w:ins>
      <w:ins w:id="1169" w:author="Gergo" w:date="2017-11-18T12:45:00Z">
        <w:r w:rsidR="009C6D07" w:rsidRPr="003355B9">
          <w:rPr>
            <w:rPrChange w:id="1170" w:author="Gergo" w:date="2017-11-25T13:10:00Z">
              <w:rPr>
                <w:b w:val="0"/>
                <w:bCs w:val="0"/>
                <w:iCs w:val="0"/>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171" w:author="Gergo" w:date="2017-11-18T12:47:00Z">
        <w:r w:rsidR="009C6D07" w:rsidRPr="003355B9">
          <w:rPr>
            <w:rPrChange w:id="1172" w:author="Gergo" w:date="2017-11-25T13:10:00Z">
              <w:rPr>
                <w:b w:val="0"/>
                <w:bCs w:val="0"/>
                <w:iCs w:val="0"/>
              </w:rPr>
            </w:rPrChange>
          </w:rPr>
          <w:t xml:space="preserve"> a </w:t>
        </w:r>
        <w:r w:rsidR="009C6D07" w:rsidRPr="003355B9">
          <w:rPr>
            <w:rFonts w:ascii="Consolas" w:hAnsi="Consolas"/>
            <w:rPrChange w:id="1173" w:author="Gergo" w:date="2017-11-25T13:10:00Z">
              <w:rPr>
                <w:b w:val="0"/>
                <w:bCs w:val="0"/>
                <w:iCs w:val="0"/>
              </w:rPr>
            </w:rPrChange>
          </w:rPr>
          <w:t>KittenController Update</w:t>
        </w:r>
        <w:r w:rsidR="009C6D07" w:rsidRPr="0034280E">
          <w:t xml:space="preserve"> függvényében és utána ez alapján állítom be </w:t>
        </w:r>
      </w:ins>
      <w:ins w:id="1174" w:author="Gergo" w:date="2017-11-18T12:48:00Z">
        <w:r w:rsidR="009C6D07" w:rsidRPr="003355B9">
          <w:rPr>
            <w:rFonts w:ascii="Consolas" w:hAnsi="Consolas"/>
            <w:rPrChange w:id="1175" w:author="Gergo" w:date="2017-11-25T13:10:00Z">
              <w:rPr>
                <w:b w:val="0"/>
                <w:bCs w:val="0"/>
                <w:iCs w:val="0"/>
              </w:rPr>
            </w:rPrChange>
          </w:rPr>
          <w:t>speed</w:t>
        </w:r>
        <w:r w:rsidR="009C6D07" w:rsidRPr="0034280E">
          <w:t xml:space="preserve"> tu</w:t>
        </w:r>
        <w:r w:rsidR="009C6D07" w:rsidRPr="003355B9">
          <w:rPr>
            <w:rPrChange w:id="1176" w:author="Gergo" w:date="2017-11-25T13:10:00Z">
              <w:rPr>
                <w:b w:val="0"/>
                <w:bCs w:val="0"/>
                <w:iCs w:val="0"/>
              </w:rPr>
            </w:rPrChange>
          </w:rPr>
          <w:t>lajdonságot, ami a mozgás sebességét határozza meg.</w:t>
        </w:r>
      </w:ins>
    </w:p>
    <w:p w14:paraId="504133FF" w14:textId="77777777" w:rsidR="00990398" w:rsidRPr="003355B9" w:rsidRDefault="00990398">
      <w:pPr>
        <w:rPr>
          <w:ins w:id="1177" w:author="Gergo" w:date="2017-11-18T10:01:00Z"/>
          <w:rPrChange w:id="1178" w:author="Gergo" w:date="2017-11-25T13:10:00Z">
            <w:rPr>
              <w:ins w:id="1179" w:author="Gergo" w:date="2017-11-18T10:01:00Z"/>
            </w:rPr>
          </w:rPrChange>
        </w:rPr>
        <w:pPrChange w:id="1180" w:author="Gergo" w:date="2017-11-18T10:50:00Z">
          <w:pPr>
            <w:pStyle w:val="Cmsor2"/>
          </w:pPr>
        </w:pPrChange>
      </w:pPr>
    </w:p>
    <w:p w14:paraId="578F9832" w14:textId="77777777" w:rsidR="000A6A59" w:rsidRPr="003355B9" w:rsidRDefault="000A6A59">
      <w:pPr>
        <w:ind w:firstLine="0"/>
        <w:rPr>
          <w:ins w:id="1181" w:author="Gergo" w:date="2017-11-17T13:48:00Z"/>
          <w:rPrChange w:id="1182" w:author="Gergo" w:date="2017-11-25T13:10:00Z">
            <w:rPr>
              <w:ins w:id="1183" w:author="Gergo" w:date="2017-11-17T13:48:00Z"/>
            </w:rPr>
          </w:rPrChange>
        </w:rPr>
        <w:pPrChange w:id="1184" w:author="Gergo" w:date="2017-11-18T10:01:00Z">
          <w:pPr>
            <w:pStyle w:val="Cmsor2"/>
          </w:pPr>
        </w:pPrChange>
      </w:pPr>
    </w:p>
    <w:p w14:paraId="71F267F4" w14:textId="6D4CC272" w:rsidR="009654DF" w:rsidRPr="003355B9" w:rsidRDefault="009654DF" w:rsidP="009654DF">
      <w:pPr>
        <w:pStyle w:val="Cmsor2"/>
        <w:rPr>
          <w:ins w:id="1185" w:author="Gergo" w:date="2017-11-18T16:14:00Z"/>
        </w:rPr>
      </w:pPr>
      <w:bookmarkStart w:id="1186" w:name="_Toc499416833"/>
      <w:ins w:id="1187" w:author="Gergo" w:date="2017-11-17T13:48:00Z">
        <w:r w:rsidRPr="003355B9">
          <w:t>Rúnák és rajzolás</w:t>
        </w:r>
      </w:ins>
      <w:bookmarkEnd w:id="1186"/>
    </w:p>
    <w:p w14:paraId="34CC8D38" w14:textId="078C8DE9" w:rsidR="00562931" w:rsidRPr="003355B9" w:rsidRDefault="00562931">
      <w:pPr>
        <w:rPr>
          <w:ins w:id="1188" w:author="Gergo" w:date="2017-11-18T16:19:00Z"/>
          <w:rPrChange w:id="1189" w:author="Gergo" w:date="2017-11-25T13:10:00Z">
            <w:rPr>
              <w:ins w:id="1190" w:author="Gergo" w:date="2017-11-18T16:19:00Z"/>
            </w:rPr>
          </w:rPrChange>
        </w:rPr>
        <w:pPrChange w:id="1191" w:author="Gergo" w:date="2017-11-18T16:14:00Z">
          <w:pPr>
            <w:pStyle w:val="Cmsor2"/>
          </w:pPr>
        </w:pPrChange>
      </w:pPr>
      <w:ins w:id="1192" w:author="Gergo" w:date="2017-11-18T16:15:00Z">
        <w:r w:rsidRPr="0034280E">
          <w:t>A rúnákkal először, akkor találkozunk</w:t>
        </w:r>
      </w:ins>
      <w:ins w:id="1193" w:author="Gergo" w:date="2017-11-18T16:18:00Z">
        <w:r w:rsidRPr="003355B9">
          <w:rPr>
            <w:rPrChange w:id="1194" w:author="Gergo" w:date="2017-11-25T13:10:00Z">
              <w:rPr>
                <w:b w:val="0"/>
                <w:bCs w:val="0"/>
                <w:iCs w:val="0"/>
              </w:rPr>
            </w:rPrChange>
          </w:rPr>
          <w:t>, amikor a varázslónő elküld minket az erdőbe, a felkutatásukra, hogy felkészüljünk az Ogre elleni harcra.</w:t>
        </w:r>
      </w:ins>
    </w:p>
    <w:p w14:paraId="362CDE51" w14:textId="3D3AEB70" w:rsidR="00562931" w:rsidRPr="003355B9" w:rsidRDefault="00562931">
      <w:pPr>
        <w:rPr>
          <w:ins w:id="1195" w:author="Gergo" w:date="2017-11-18T16:46:00Z"/>
          <w:rPrChange w:id="1196" w:author="Gergo" w:date="2017-11-25T13:10:00Z">
            <w:rPr>
              <w:ins w:id="1197" w:author="Gergo" w:date="2017-11-18T16:46:00Z"/>
            </w:rPr>
          </w:rPrChange>
        </w:rPr>
        <w:pPrChange w:id="1198" w:author="Gergo" w:date="2017-11-18T16:14:00Z">
          <w:pPr>
            <w:pStyle w:val="Cmsor2"/>
          </w:pPr>
        </w:pPrChange>
      </w:pPr>
      <w:ins w:id="1199" w:author="Gergo" w:date="2017-11-18T16:20:00Z">
        <w:r w:rsidRPr="003355B9">
          <w:rPr>
            <w:rPrChange w:id="1200" w:author="Gergo" w:date="2017-11-25T13:10:00Z">
              <w:rPr>
                <w:b w:val="0"/>
                <w:bCs w:val="0"/>
                <w:iCs w:val="0"/>
              </w:rPr>
            </w:rPrChange>
          </w:rPr>
          <w:t xml:space="preserve">A rúnák funkcionalitásuk alapján kétdimenziósak lennének, de én olyan működést rendelni hozzájuk, amit egy </w:t>
        </w:r>
        <w:r w:rsidRPr="003355B9">
          <w:rPr>
            <w:rFonts w:ascii="Consolas" w:hAnsi="Consolas"/>
            <w:rPrChange w:id="1201" w:author="Gergo" w:date="2017-11-25T13:10:00Z">
              <w:rPr>
                <w:b w:val="0"/>
                <w:bCs w:val="0"/>
                <w:iCs w:val="0"/>
              </w:rPr>
            </w:rPrChange>
          </w:rPr>
          <w:t>Canvas</w:t>
        </w:r>
        <w:r w:rsidRPr="0034280E">
          <w:t xml:space="preserve"> használatával nem lehetett volna megoldani</w:t>
        </w:r>
      </w:ins>
      <w:ins w:id="1202" w:author="Gergo" w:date="2017-11-18T16:23:00Z">
        <w:r w:rsidRPr="003355B9">
          <w:rPr>
            <w:rPrChange w:id="1203" w:author="Gergo" w:date="2017-11-25T13:10:00Z">
              <w:rPr>
                <w:b w:val="0"/>
                <w:bCs w:val="0"/>
                <w:iCs w:val="0"/>
              </w:rPr>
            </w:rPrChange>
          </w:rPr>
          <w:t>, így végül háro</w:t>
        </w:r>
        <w:r w:rsidR="00693E7D" w:rsidRPr="003355B9">
          <w:rPr>
            <w:rPrChange w:id="1204" w:author="Gergo" w:date="2017-11-25T13:10:00Z">
              <w:rPr>
                <w:b w:val="0"/>
                <w:bCs w:val="0"/>
                <w:iCs w:val="0"/>
              </w:rPr>
            </w:rPrChange>
          </w:rPr>
          <w:t>mdimenziós objektumokként lettek</w:t>
        </w:r>
        <w:r w:rsidRPr="003355B9">
          <w:rPr>
            <w:rPrChange w:id="1205" w:author="Gergo" w:date="2017-11-25T13:10:00Z">
              <w:rPr>
                <w:b w:val="0"/>
                <w:bCs w:val="0"/>
                <w:iCs w:val="0"/>
              </w:rPr>
            </w:rPrChange>
          </w:rPr>
          <w:t xml:space="preserve"> megvalósítva.</w:t>
        </w:r>
      </w:ins>
    </w:p>
    <w:p w14:paraId="1866EE59" w14:textId="27CA0FAF" w:rsidR="00693E7D" w:rsidRPr="003355B9" w:rsidRDefault="00693E7D">
      <w:pPr>
        <w:rPr>
          <w:ins w:id="1206" w:author="Gergo" w:date="2017-11-18T16:23:00Z"/>
          <w:rPrChange w:id="1207" w:author="Gergo" w:date="2017-11-25T13:10:00Z">
            <w:rPr>
              <w:ins w:id="1208" w:author="Gergo" w:date="2017-11-18T16:23:00Z"/>
            </w:rPr>
          </w:rPrChange>
        </w:rPr>
        <w:pPrChange w:id="1209" w:author="Gergo" w:date="2017-11-18T16:14:00Z">
          <w:pPr>
            <w:pStyle w:val="Cmsor2"/>
          </w:pPr>
        </w:pPrChange>
      </w:pPr>
      <w:ins w:id="1210" w:author="Gergo" w:date="2017-11-18T16:46:00Z">
        <w:r w:rsidRPr="003355B9">
          <w:rPr>
            <w:rPrChange w:id="1211" w:author="Gergo" w:date="2017-11-25T13:10:00Z">
              <w:rPr>
                <w:b w:val="0"/>
                <w:bCs w:val="0"/>
                <w:iCs w:val="0"/>
              </w:rPr>
            </w:rPrChange>
          </w:rPr>
          <w:t xml:space="preserve">Ha a </w:t>
        </w:r>
      </w:ins>
      <w:ins w:id="1212" w:author="Gergo" w:date="2017-11-18T16:47:00Z">
        <w:r w:rsidRPr="003355B9">
          <w:rPr>
            <w:rPrChange w:id="1213" w:author="Gergo" w:date="2017-11-25T13:10:00Z">
              <w:rPr>
                <w:b w:val="0"/>
                <w:bCs w:val="0"/>
                <w:iCs w:val="0"/>
              </w:rPr>
            </w:rPrChange>
          </w:rPr>
          <w:t xml:space="preserve">DayDream </w:t>
        </w:r>
      </w:ins>
      <w:ins w:id="1214" w:author="Gergo" w:date="2017-11-18T16:46:00Z">
        <w:r w:rsidRPr="003355B9">
          <w:rPr>
            <w:rPrChange w:id="1215" w:author="Gergo" w:date="2017-11-25T13:10:00Z">
              <w:rPr>
                <w:b w:val="0"/>
                <w:bCs w:val="0"/>
                <w:iCs w:val="0"/>
              </w:rPr>
            </w:rPrChange>
          </w:rPr>
          <w:t>kontroller</w:t>
        </w:r>
      </w:ins>
      <w:ins w:id="1216" w:author="Gergo" w:date="2017-11-18T16:47:00Z">
        <w:r w:rsidRPr="003355B9">
          <w:rPr>
            <w:rPrChange w:id="1217" w:author="Gergo" w:date="2017-11-25T13:10:00Z">
              <w:rPr>
                <w:b w:val="0"/>
                <w:bCs w:val="0"/>
                <w:iCs w:val="0"/>
              </w:rPr>
            </w:rPrChange>
          </w:rPr>
          <w:t xml:space="preserve"> kurzorját ( fehér kis korong ) </w:t>
        </w:r>
        <w:r w:rsidR="007B243E" w:rsidRPr="003355B9">
          <w:rPr>
            <w:rPrChange w:id="1218" w:author="Gergo" w:date="2017-11-25T13:10:00Z">
              <w:rPr>
                <w:b w:val="0"/>
                <w:bCs w:val="0"/>
                <w:iCs w:val="0"/>
              </w:rPr>
            </w:rPrChange>
          </w:rPr>
          <w:t>a rúnára irányítom, és</w:t>
        </w:r>
        <w:r w:rsidRPr="003355B9">
          <w:rPr>
            <w:rPrChange w:id="1219" w:author="Gergo" w:date="2017-11-25T13:10:00Z">
              <w:rPr>
                <w:b w:val="0"/>
                <w:bCs w:val="0"/>
                <w:iCs w:val="0"/>
              </w:rPr>
            </w:rPrChange>
          </w:rPr>
          <w:t xml:space="preserve"> lenyomom az érintőfelületet, ak</w:t>
        </w:r>
        <w:r w:rsidR="007B243E" w:rsidRPr="003355B9">
          <w:rPr>
            <w:rPrChange w:id="1220" w:author="Gergo" w:date="2017-11-25T13:10:00Z">
              <w:rPr>
                <w:b w:val="0"/>
                <w:bCs w:val="0"/>
                <w:iCs w:val="0"/>
              </w:rPr>
            </w:rPrChange>
          </w:rPr>
          <w:t>kor  megkezdődik a rajzolás</w:t>
        </w:r>
      </w:ins>
      <w:ins w:id="1221" w:author="Gergo" w:date="2017-11-18T16:46:00Z">
        <w:r w:rsidR="007B243E" w:rsidRPr="003355B9">
          <w:rPr>
            <w:rPrChange w:id="1222" w:author="Gergo" w:date="2017-11-25T13:10:00Z">
              <w:rPr>
                <w:b w:val="0"/>
                <w:bCs w:val="0"/>
                <w:iCs w:val="0"/>
              </w:rPr>
            </w:rPrChange>
          </w:rPr>
          <w:t xml:space="preserve">. Ekkor létrejön egy szikra objektum (egy </w:t>
        </w:r>
        <w:r w:rsidR="007B243E" w:rsidRPr="003355B9">
          <w:rPr>
            <w:rFonts w:ascii="Consolas" w:hAnsi="Consolas"/>
            <w:rPrChange w:id="1223" w:author="Gergo" w:date="2017-11-25T13:10:00Z">
              <w:rPr>
                <w:b w:val="0"/>
                <w:bCs w:val="0"/>
                <w:iCs w:val="0"/>
              </w:rPr>
            </w:rPrChange>
          </w:rPr>
          <w:t>ParticleSystem</w:t>
        </w:r>
        <w:r w:rsidR="007B243E" w:rsidRPr="0034280E">
          <w:t>)</w:t>
        </w:r>
      </w:ins>
      <w:ins w:id="1224" w:author="Gergo" w:date="2017-11-18T16:52:00Z">
        <w:r w:rsidR="007B243E" w:rsidRPr="003355B9">
          <w:rPr>
            <w:rPrChange w:id="1225"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226" w:author="Gergo" w:date="2017-11-18T16:24:00Z"/>
          <w:rPrChange w:id="1227" w:author="Gergo" w:date="2017-11-25T13:10:00Z">
            <w:rPr>
              <w:ins w:id="1228" w:author="Gergo" w:date="2017-11-18T16:24:00Z"/>
            </w:rPr>
          </w:rPrChange>
        </w:rPr>
        <w:pPrChange w:id="1229" w:author="Gergo" w:date="2017-11-18T16:24:00Z">
          <w:pPr>
            <w:pStyle w:val="Cmsor2"/>
          </w:pPr>
        </w:pPrChange>
      </w:pPr>
      <w:bookmarkStart w:id="1230" w:name="_Toc499416834"/>
      <w:ins w:id="1231" w:author="Gergo" w:date="2017-11-18T16:24:00Z">
        <w:r w:rsidRPr="003355B9">
          <w:rPr>
            <w:rPrChange w:id="1232" w:author="Gergo" w:date="2017-11-25T13:10:00Z">
              <w:rPr>
                <w:iCs w:val="0"/>
              </w:rPr>
            </w:rPrChange>
          </w:rPr>
          <w:t>Felépítésük</w:t>
        </w:r>
        <w:bookmarkEnd w:id="1230"/>
      </w:ins>
    </w:p>
    <w:p w14:paraId="749B78AC" w14:textId="0D9CAE49" w:rsidR="00562931" w:rsidRPr="003355B9" w:rsidRDefault="0089471D">
      <w:pPr>
        <w:rPr>
          <w:ins w:id="1233" w:author="Gergo" w:date="2017-11-18T16:38:00Z"/>
          <w:rPrChange w:id="1234" w:author="Gergo" w:date="2017-11-25T13:10:00Z">
            <w:rPr>
              <w:ins w:id="1235" w:author="Gergo" w:date="2017-11-18T16:38:00Z"/>
            </w:rPr>
          </w:rPrChange>
        </w:rPr>
        <w:pPrChange w:id="1236" w:author="Gergo" w:date="2017-11-18T16:24:00Z">
          <w:pPr>
            <w:pStyle w:val="Cmsor2"/>
          </w:pPr>
        </w:pPrChange>
      </w:pPr>
      <w:ins w:id="1237" w:author="Gergo" w:date="2017-11-18T16:34:00Z">
        <w:r w:rsidRPr="003355B9">
          <w:rPr>
            <w:rPrChange w:id="1238" w:author="Gergo" w:date="2017-11-25T13:10:00Z">
              <w:rPr>
                <w:b w:val="0"/>
                <w:bCs w:val="0"/>
                <w:iCs w:val="0"/>
              </w:rPr>
            </w:rPrChange>
          </w:rPr>
          <w:t>A négy rúna nagyon hasonlóan épül fel, a különbségek csak az alakjukból</w:t>
        </w:r>
      </w:ins>
      <w:ins w:id="1239" w:author="Gergo" w:date="2017-11-18T16:38:00Z">
        <w:r w:rsidRPr="003355B9">
          <w:rPr>
            <w:rPrChange w:id="1240" w:author="Gergo" w:date="2017-11-25T13:10:00Z">
              <w:rPr>
                <w:b w:val="0"/>
                <w:bCs w:val="0"/>
                <w:iCs w:val="0"/>
              </w:rPr>
            </w:rPrChange>
          </w:rPr>
          <w:t xml:space="preserve"> származnak.</w:t>
        </w:r>
      </w:ins>
      <w:ins w:id="1241" w:author="Gergo" w:date="2017-11-18T16:52:00Z">
        <w:r w:rsidR="00322B88" w:rsidRPr="003355B9">
          <w:rPr>
            <w:rPrChange w:id="1242" w:author="Gergo" w:date="2017-11-25T13:10:00Z">
              <w:rPr>
                <w:b w:val="0"/>
                <w:bCs w:val="0"/>
                <w:iCs w:val="0"/>
              </w:rPr>
            </w:rPrChange>
          </w:rPr>
          <w:t xml:space="preserve"> </w:t>
        </w:r>
      </w:ins>
    </w:p>
    <w:p w14:paraId="32F3B137" w14:textId="0AAEAFF4" w:rsidR="0089471D" w:rsidRPr="0034280E" w:rsidRDefault="0089471D">
      <w:pPr>
        <w:rPr>
          <w:ins w:id="1243" w:author="Gergo" w:date="2017-11-18T17:07:00Z"/>
        </w:rPr>
        <w:pPrChange w:id="1244" w:author="Gergo" w:date="2017-11-18T16:24:00Z">
          <w:pPr>
            <w:pStyle w:val="Cmsor2"/>
          </w:pPr>
        </w:pPrChange>
      </w:pPr>
      <w:ins w:id="1245" w:author="Gergo" w:date="2017-11-18T16:39:00Z">
        <w:r w:rsidRPr="003355B9">
          <w:rPr>
            <w:rPrChange w:id="1246" w:author="Gergo" w:date="2017-11-25T13:10:00Z">
              <w:rPr>
                <w:b w:val="0"/>
                <w:bCs w:val="0"/>
                <w:iCs w:val="0"/>
              </w:rPr>
            </w:rPrChange>
          </w:rPr>
          <w:t xml:space="preserve">A rúnák </w:t>
        </w:r>
        <w:r w:rsidR="00693E7D" w:rsidRPr="003355B9">
          <w:rPr>
            <w:rPrChange w:id="1247" w:author="Gergo" w:date="2017-11-25T13:10:00Z">
              <w:rPr>
                <w:b w:val="0"/>
                <w:bCs w:val="0"/>
                <w:iCs w:val="0"/>
              </w:rPr>
            </w:rPrChange>
          </w:rPr>
          <w:t>a törzsüket adó alakzatból, a rajzolás során</w:t>
        </w:r>
      </w:ins>
      <w:ins w:id="1248" w:author="Gergo" w:date="2017-11-18T16:42:00Z">
        <w:r w:rsidR="00693E7D" w:rsidRPr="003355B9">
          <w:rPr>
            <w:rPrChange w:id="1249" w:author="Gergo" w:date="2017-11-25T13:10:00Z">
              <w:rPr>
                <w:b w:val="0"/>
                <w:bCs w:val="0"/>
                <w:iCs w:val="0"/>
              </w:rPr>
            </w:rPrChange>
          </w:rPr>
          <w:t xml:space="preserve"> felügyelt ellenőrzőpontokból</w:t>
        </w:r>
      </w:ins>
      <w:ins w:id="1250" w:author="Gergo" w:date="2017-11-18T16:45:00Z">
        <w:r w:rsidR="00693E7D" w:rsidRPr="003355B9">
          <w:rPr>
            <w:rPrChange w:id="1251" w:author="Gergo" w:date="2017-11-25T13:10:00Z">
              <w:rPr>
                <w:b w:val="0"/>
                <w:bCs w:val="0"/>
                <w:iCs w:val="0"/>
              </w:rPr>
            </w:rPrChange>
          </w:rPr>
          <w:t xml:space="preserve"> és végpontból állnak. Az ellenőrzőpontok a rúnaalakzat mentén elhelyezett collider-ek, amik</w:t>
        </w:r>
      </w:ins>
      <w:ins w:id="1252" w:author="Gergo" w:date="2017-11-18T16:52:00Z">
        <w:r w:rsidR="00322B88" w:rsidRPr="003355B9">
          <w:rPr>
            <w:rPrChange w:id="1253" w:author="Gergo" w:date="2017-11-25T13:10:00Z">
              <w:rPr>
                <w:b w:val="0"/>
                <w:bCs w:val="0"/>
                <w:iCs w:val="0"/>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254" w:author="Gergo" w:date="2017-11-25T13:10:00Z">
              <w:rPr>
                <w:b w:val="0"/>
                <w:bCs w:val="0"/>
                <w:iCs w:val="0"/>
              </w:rPr>
            </w:rPrChange>
          </w:rPr>
          <w:lastRenderedPageBreak/>
          <w:t>végét és megtörténik az eredmény kiértékelése.</w:t>
        </w:r>
      </w:ins>
      <w:ins w:id="1255" w:author="Gergo" w:date="2017-11-18T16:57:00Z">
        <w:r w:rsidR="00126079" w:rsidRPr="003355B9">
          <w:rPr>
            <w:rPrChange w:id="1256" w:author="Gergo" w:date="2017-11-25T13:10:00Z">
              <w:rPr>
                <w:b w:val="0"/>
                <w:bCs w:val="0"/>
                <w:iCs w:val="0"/>
              </w:rPr>
            </w:rPrChange>
          </w:rPr>
          <w:t xml:space="preserve"> A rúnáknak még két eleme van, amik a használatuk intuitívabbá tételéért </w:t>
        </w:r>
      </w:ins>
      <w:ins w:id="1257" w:author="Gergo" w:date="2017-11-18T16:58:00Z">
        <w:r w:rsidR="00126079" w:rsidRPr="003355B9">
          <w:rPr>
            <w:rPrChange w:id="1258" w:author="Gergo" w:date="2017-11-25T13:10:00Z">
              <w:rPr>
                <w:b w:val="0"/>
                <w:bCs w:val="0"/>
                <w:iCs w:val="0"/>
              </w:rPr>
            </w:rPrChange>
          </w:rPr>
          <w:t>kerültek be. Az egyik a rajzolás irányát jelző, kezdetben oda-vissza mozgó kis nyilacska, a másik pedig a pozíciójukat jelző nagy fénysugár</w:t>
        </w:r>
      </w:ins>
      <w:ins w:id="1259" w:author="Gergo" w:date="2017-11-18T16:59:00Z">
        <w:r w:rsidR="00126079" w:rsidRPr="003355B9">
          <w:rPr>
            <w:rPrChange w:id="1260"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261" w:author="Gergo" w:date="2017-11-18T17:12:00Z">
        <w:r w:rsidR="00FD6010" w:rsidRPr="003355B9">
          <w:rPr>
            <w:rPrChange w:id="1262" w:author="Gergo" w:date="2017-11-25T13:10:00Z">
              <w:rPr>
                <w:b w:val="0"/>
                <w:bCs w:val="0"/>
                <w:iCs w:val="0"/>
              </w:rPr>
            </w:rPrChange>
          </w:rPr>
          <w:t xml:space="preserve"> Ez, ha a játékos elég közel ér szép lassan eltűnik, ezt egy </w:t>
        </w:r>
      </w:ins>
      <w:ins w:id="1263" w:author="Gergo" w:date="2017-11-18T17:13:00Z">
        <w:r w:rsidR="00FD6010" w:rsidRPr="003355B9">
          <w:rPr>
            <w:rFonts w:ascii="Consolas" w:hAnsi="Consolas"/>
            <w:rPrChange w:id="1264" w:author="Gergo" w:date="2017-11-25T13:10:00Z">
              <w:rPr>
                <w:b w:val="0"/>
                <w:bCs w:val="0"/>
                <w:iCs w:val="0"/>
              </w:rPr>
            </w:rPrChange>
          </w:rPr>
          <w:t>TriggerCollider</w:t>
        </w:r>
      </w:ins>
      <w:ins w:id="1265" w:author="Gergo" w:date="2017-11-18T17:14:00Z">
        <w:r w:rsidR="00FD6010" w:rsidRPr="0034280E">
          <w:t>-</w:t>
        </w:r>
      </w:ins>
      <w:ins w:id="1266" w:author="Gergo" w:date="2017-11-18T17:13:00Z">
        <w:r w:rsidR="00FD6010" w:rsidRPr="003355B9">
          <w:rPr>
            <w:rPrChange w:id="1267" w:author="Gergo" w:date="2017-11-25T13:10:00Z">
              <w:rPr>
                <w:b w:val="0"/>
                <w:bCs w:val="0"/>
                <w:iCs w:val="0"/>
              </w:rPr>
            </w:rPrChange>
          </w:rPr>
          <w:t>rel oldottam meg.</w:t>
        </w:r>
      </w:ins>
      <w:ins w:id="1268"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269" w:author="Gergo" w:date="2017-12-01T09:03:00Z">
        <w:r w:rsidR="0034280E">
          <w:t xml:space="preserve">Ábra </w:t>
        </w:r>
        <w:r w:rsidR="0034280E">
          <w:rPr>
            <w:noProof/>
          </w:rPr>
          <w:t>4</w:t>
        </w:r>
        <w:r w:rsidR="0034280E">
          <w:t>.</w:t>
        </w:r>
        <w:r w:rsidR="0034280E">
          <w:rPr>
            <w:noProof/>
          </w:rPr>
          <w:t>3</w:t>
        </w:r>
      </w:ins>
      <w:ins w:id="1270"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271" w:author="Gergo" w:date="2017-12-01T09:03:00Z">
        <w:r w:rsidR="0034280E" w:rsidRPr="0034280E">
          <w:rPr>
            <w:sz w:val="20"/>
            <w:szCs w:val="20"/>
          </w:rPr>
          <w:t xml:space="preserve">Ábra </w:t>
        </w:r>
        <w:r w:rsidR="0034280E">
          <w:rPr>
            <w:noProof/>
          </w:rPr>
          <w:t>4</w:t>
        </w:r>
        <w:r w:rsidR="0034280E">
          <w:t>.</w:t>
        </w:r>
        <w:r w:rsidR="0034280E">
          <w:rPr>
            <w:noProof/>
          </w:rPr>
          <w:t>4</w:t>
        </w:r>
      </w:ins>
      <w:ins w:id="1272" w:author="Gergo" w:date="2017-11-29T19:29:00Z">
        <w:r w:rsidR="00300EEA">
          <w:fldChar w:fldCharType="end"/>
        </w:r>
      </w:ins>
      <w:ins w:id="1273" w:author="Gergo" w:date="2017-11-29T19:30:00Z">
        <w:r w:rsidR="00300EEA">
          <w:t>)</w:t>
        </w:r>
      </w:ins>
    </w:p>
    <w:p w14:paraId="31B90587" w14:textId="77777777" w:rsidR="00FD6010" w:rsidRPr="003355B9" w:rsidRDefault="00FD6010">
      <w:pPr>
        <w:pStyle w:val="Kp"/>
        <w:rPr>
          <w:ins w:id="1274" w:author="Gergo" w:date="2017-11-18T17:14:00Z"/>
        </w:rPr>
      </w:pPr>
      <w:ins w:id="1275"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D53C1F" w:rsidRPr="00E4270C" w:rsidRDefault="00D53C1F">
                              <w:pPr>
                                <w:pStyle w:val="Kpalrs"/>
                                <w:rPr>
                                  <w:noProof/>
                                </w:rPr>
                                <w:pPrChange w:id="1276" w:author="Gergo" w:date="2017-11-18T17:12:00Z">
                                  <w:pPr>
                                    <w:pStyle w:val="Kp"/>
                                  </w:pPr>
                                </w:pPrChange>
                              </w:pPr>
                              <w:bookmarkStart w:id="1277" w:name="_Ref499747112"/>
                              <w:ins w:id="1278" w:author="Gergo" w:date="2017-11-18T17:12:00Z">
                                <w:r>
                                  <w:t xml:space="preserve">Ábra </w:t>
                                </w:r>
                              </w:ins>
                              <w:ins w:id="1279" w:author="Gergo" w:date="2017-11-29T14:33:00Z">
                                <w:r>
                                  <w:fldChar w:fldCharType="begin"/>
                                </w:r>
                                <w:r>
                                  <w:instrText xml:space="preserve"> STYLEREF 1 \s </w:instrText>
                                </w:r>
                              </w:ins>
                              <w:r>
                                <w:fldChar w:fldCharType="separate"/>
                              </w:r>
                              <w:r>
                                <w:rPr>
                                  <w:noProof/>
                                </w:rPr>
                                <w:t>4</w:t>
                              </w:r>
                              <w:ins w:id="1280" w:author="Gergo" w:date="2017-11-29T14:33:00Z">
                                <w:r>
                                  <w:fldChar w:fldCharType="end"/>
                                </w:r>
                                <w:r>
                                  <w:t>.</w:t>
                                </w:r>
                                <w:r>
                                  <w:fldChar w:fldCharType="begin"/>
                                </w:r>
                                <w:r>
                                  <w:instrText xml:space="preserve"> SEQ Ábra \* ARABIC \s 1 </w:instrText>
                                </w:r>
                              </w:ins>
                              <w:r>
                                <w:fldChar w:fldCharType="separate"/>
                              </w:r>
                              <w:ins w:id="1281" w:author="Gergo" w:date="2017-12-01T09:03:00Z">
                                <w:r>
                                  <w:rPr>
                                    <w:noProof/>
                                  </w:rPr>
                                  <w:t>3</w:t>
                                </w:r>
                              </w:ins>
                              <w:ins w:id="1282" w:author="Gergo" w:date="2017-11-29T14:33:00Z">
                                <w:r>
                                  <w:fldChar w:fldCharType="end"/>
                                </w:r>
                              </w:ins>
                              <w:bookmarkEnd w:id="1277"/>
                              <w:ins w:id="1283" w:author="Gergo" w:date="2017-11-18T17:12:00Z">
                                <w:r>
                                  <w:t>: Rúna szerkezet</w:t>
                                </w:r>
                              </w:ins>
                              <w:ins w:id="1284"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D53C1F" w:rsidRPr="00E4270C" w:rsidRDefault="00D53C1F">
                        <w:pPr>
                          <w:pStyle w:val="Kpalrs"/>
                          <w:rPr>
                            <w:noProof/>
                          </w:rPr>
                          <w:pPrChange w:id="1285" w:author="Gergo" w:date="2017-11-18T17:12:00Z">
                            <w:pPr>
                              <w:pStyle w:val="Kp"/>
                            </w:pPr>
                          </w:pPrChange>
                        </w:pPr>
                        <w:bookmarkStart w:id="1286" w:name="_Ref499747112"/>
                        <w:ins w:id="1287" w:author="Gergo" w:date="2017-11-18T17:12:00Z">
                          <w:r>
                            <w:t xml:space="preserve">Ábra </w:t>
                          </w:r>
                        </w:ins>
                        <w:ins w:id="1288" w:author="Gergo" w:date="2017-11-29T14:33:00Z">
                          <w:r>
                            <w:fldChar w:fldCharType="begin"/>
                          </w:r>
                          <w:r>
                            <w:instrText xml:space="preserve"> STYLEREF 1 \s </w:instrText>
                          </w:r>
                        </w:ins>
                        <w:r>
                          <w:fldChar w:fldCharType="separate"/>
                        </w:r>
                        <w:r>
                          <w:rPr>
                            <w:noProof/>
                          </w:rPr>
                          <w:t>4</w:t>
                        </w:r>
                        <w:ins w:id="1289" w:author="Gergo" w:date="2017-11-29T14:33:00Z">
                          <w:r>
                            <w:fldChar w:fldCharType="end"/>
                          </w:r>
                          <w:r>
                            <w:t>.</w:t>
                          </w:r>
                          <w:r>
                            <w:fldChar w:fldCharType="begin"/>
                          </w:r>
                          <w:r>
                            <w:instrText xml:space="preserve"> SEQ Ábra \* ARABIC \s 1 </w:instrText>
                          </w:r>
                        </w:ins>
                        <w:r>
                          <w:fldChar w:fldCharType="separate"/>
                        </w:r>
                        <w:ins w:id="1290" w:author="Gergo" w:date="2017-12-01T09:03:00Z">
                          <w:r>
                            <w:rPr>
                              <w:noProof/>
                            </w:rPr>
                            <w:t>3</w:t>
                          </w:r>
                        </w:ins>
                        <w:ins w:id="1291" w:author="Gergo" w:date="2017-11-29T14:33:00Z">
                          <w:r>
                            <w:fldChar w:fldCharType="end"/>
                          </w:r>
                        </w:ins>
                        <w:bookmarkEnd w:id="1286"/>
                        <w:ins w:id="1292" w:author="Gergo" w:date="2017-11-18T17:12:00Z">
                          <w:r>
                            <w:t>: Rúna szerkezet</w:t>
                          </w:r>
                        </w:ins>
                        <w:ins w:id="1293" w:author="Gergo" w:date="2017-11-18T17:14:00Z">
                          <w:r>
                            <w:t>e</w:t>
                          </w:r>
                        </w:ins>
                      </w:p>
                    </w:txbxContent>
                  </v:textbox>
                  <w10:wrap type="square"/>
                </v:shape>
              </w:pict>
            </mc:Fallback>
          </mc:AlternateContent>
        </w:r>
      </w:ins>
      <w:ins w:id="1294" w:author="Gergo" w:date="2017-11-18T17:09:00Z">
        <w:r w:rsidR="00291078" w:rsidRPr="003355B9">
          <w:rPr>
            <w:noProof/>
            <w:lang w:val="en-US"/>
            <w:rPrChange w:id="1295"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296"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297" w:author="Gergo" w:date="2017-11-18T18:38:00Z"/>
          <w:rPrChange w:id="1298" w:author="Gergo" w:date="2017-11-25T13:10:00Z">
            <w:rPr>
              <w:ins w:id="1299" w:author="Gergo" w:date="2017-11-18T18:38:00Z"/>
            </w:rPr>
          </w:rPrChange>
        </w:rPr>
        <w:pPrChange w:id="1300" w:author="Gergo" w:date="2017-11-18T17:15:00Z">
          <w:pPr>
            <w:pStyle w:val="Cmsor2"/>
          </w:pPr>
        </w:pPrChange>
      </w:pPr>
      <w:bookmarkStart w:id="1301" w:name="_Ref499747118"/>
      <w:ins w:id="1302" w:author="Gergo" w:date="2017-11-18T17:14:00Z">
        <w:r w:rsidRPr="0034280E">
          <w:t xml:space="preserve">Ábra </w:t>
        </w:r>
      </w:ins>
      <w:ins w:id="1303" w:author="Gergo" w:date="2017-11-29T14:33:00Z">
        <w:r w:rsidR="00EB1182">
          <w:fldChar w:fldCharType="begin"/>
        </w:r>
        <w:r w:rsidR="00EB1182">
          <w:instrText xml:space="preserve"> STYLEREF 1 \s </w:instrText>
        </w:r>
      </w:ins>
      <w:r w:rsidR="00EB1182">
        <w:fldChar w:fldCharType="separate"/>
      </w:r>
      <w:r w:rsidR="0034280E">
        <w:rPr>
          <w:noProof/>
        </w:rPr>
        <w:t>4</w:t>
      </w:r>
      <w:ins w:id="130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305" w:author="Gergo" w:date="2017-12-01T09:03:00Z">
        <w:r w:rsidR="0034280E">
          <w:rPr>
            <w:noProof/>
          </w:rPr>
          <w:t>4</w:t>
        </w:r>
      </w:ins>
      <w:ins w:id="1306" w:author="Gergo" w:date="2017-11-29T14:33:00Z">
        <w:r w:rsidR="00EB1182">
          <w:fldChar w:fldCharType="end"/>
        </w:r>
      </w:ins>
      <w:bookmarkEnd w:id="1301"/>
      <w:ins w:id="1307" w:author="Gergo" w:date="2017-11-18T17:14:00Z">
        <w:r w:rsidRPr="0034280E">
          <w:t xml:space="preserve"> Rúna rajzolás közben</w:t>
        </w:r>
      </w:ins>
    </w:p>
    <w:p w14:paraId="0DB26FBD" w14:textId="77777777" w:rsidR="006075D1" w:rsidRPr="003355B9" w:rsidRDefault="006075D1">
      <w:pPr>
        <w:rPr>
          <w:ins w:id="1308" w:author="Gergo" w:date="2017-11-18T17:00:00Z"/>
          <w:rPrChange w:id="1309" w:author="Gergo" w:date="2017-11-25T13:10:00Z">
            <w:rPr>
              <w:ins w:id="1310" w:author="Gergo" w:date="2017-11-18T17:00:00Z"/>
            </w:rPr>
          </w:rPrChange>
        </w:rPr>
        <w:pPrChange w:id="1311" w:author="Gergo" w:date="2017-11-18T18:38:00Z">
          <w:pPr>
            <w:pStyle w:val="Cmsor2"/>
          </w:pPr>
        </w:pPrChange>
      </w:pPr>
    </w:p>
    <w:p w14:paraId="0628257A" w14:textId="44A2AE31" w:rsidR="003F394F" w:rsidRPr="003355B9" w:rsidRDefault="003F394F">
      <w:pPr>
        <w:pStyle w:val="Cmsor3"/>
        <w:rPr>
          <w:ins w:id="1312" w:author="Gergo" w:date="2017-11-18T17:15:00Z"/>
          <w:rPrChange w:id="1313" w:author="Gergo" w:date="2017-11-25T13:10:00Z">
            <w:rPr>
              <w:ins w:id="1314" w:author="Gergo" w:date="2017-11-18T17:15:00Z"/>
            </w:rPr>
          </w:rPrChange>
        </w:rPr>
        <w:pPrChange w:id="1315" w:author="Gergo" w:date="2017-11-18T17:00:00Z">
          <w:pPr>
            <w:pStyle w:val="Cmsor2"/>
          </w:pPr>
        </w:pPrChange>
      </w:pPr>
      <w:bookmarkStart w:id="1316" w:name="_Toc499416835"/>
      <w:ins w:id="1317" w:author="Gergo" w:date="2017-11-18T17:00:00Z">
        <w:r w:rsidRPr="003355B9">
          <w:rPr>
            <w:rPrChange w:id="1318" w:author="Gergo" w:date="2017-11-25T13:10:00Z">
              <w:rPr>
                <w:iCs w:val="0"/>
              </w:rPr>
            </w:rPrChange>
          </w:rPr>
          <w:t>Működésük</w:t>
        </w:r>
      </w:ins>
      <w:bookmarkEnd w:id="1316"/>
    </w:p>
    <w:p w14:paraId="30015FD9" w14:textId="1E6A4154" w:rsidR="00FD6010" w:rsidRPr="003355B9" w:rsidRDefault="00FD6010">
      <w:pPr>
        <w:rPr>
          <w:ins w:id="1319" w:author="Gergo" w:date="2017-11-18T17:49:00Z"/>
          <w:rPrChange w:id="1320" w:author="Gergo" w:date="2017-11-25T13:10:00Z">
            <w:rPr>
              <w:ins w:id="1321" w:author="Gergo" w:date="2017-11-18T17:49:00Z"/>
            </w:rPr>
          </w:rPrChange>
        </w:rPr>
        <w:pPrChange w:id="1322" w:author="Gergo" w:date="2017-11-18T17:15:00Z">
          <w:pPr>
            <w:pStyle w:val="Cmsor2"/>
          </w:pPr>
        </w:pPrChange>
      </w:pPr>
      <w:ins w:id="1323" w:author="Gergo" w:date="2017-11-18T17:15:00Z">
        <w:r w:rsidRPr="003355B9">
          <w:rPr>
            <w:rPrChange w:id="1324" w:author="Gergo" w:date="2017-11-25T13:10:00Z">
              <w:rPr>
                <w:b w:val="0"/>
                <w:bCs w:val="0"/>
                <w:iCs w:val="0"/>
              </w:rPr>
            </w:rPrChange>
          </w:rPr>
          <w:t>Mindegyik rúnát ugyanaz a script vezérli, a</w:t>
        </w:r>
        <w:r w:rsidRPr="003355B9">
          <w:rPr>
            <w:rFonts w:ascii="Consolas" w:hAnsi="Consolas"/>
            <w:rPrChange w:id="1325" w:author="Gergo" w:date="2017-11-25T13:10:00Z">
              <w:rPr>
                <w:b w:val="0"/>
                <w:bCs w:val="0"/>
                <w:iCs w:val="0"/>
              </w:rPr>
            </w:rPrChange>
          </w:rPr>
          <w:t xml:space="preserve"> </w:t>
        </w:r>
      </w:ins>
      <w:ins w:id="1326" w:author="Gergo" w:date="2017-11-18T17:16:00Z">
        <w:r w:rsidRPr="003355B9">
          <w:rPr>
            <w:rFonts w:ascii="Consolas" w:hAnsi="Consolas"/>
            <w:rPrChange w:id="1327" w:author="Gergo" w:date="2017-11-25T13:10:00Z">
              <w:rPr>
                <w:b w:val="0"/>
                <w:bCs w:val="0"/>
                <w:iCs w:val="0"/>
              </w:rPr>
            </w:rPrChange>
          </w:rPr>
          <w:t>RuneController</w:t>
        </w:r>
        <w:r w:rsidRPr="0034280E">
          <w:t>.</w:t>
        </w:r>
      </w:ins>
      <w:ins w:id="1328" w:author="Gergo" w:date="2017-11-18T17:20:00Z">
        <w:r w:rsidR="00605351" w:rsidRPr="003355B9">
          <w:rPr>
            <w:rPrChange w:id="1329" w:author="Gergo" w:date="2017-11-25T13:10:00Z">
              <w:rPr>
                <w:b w:val="0"/>
                <w:bCs w:val="0"/>
                <w:iCs w:val="0"/>
              </w:rPr>
            </w:rPrChange>
          </w:rPr>
          <w:t xml:space="preserve"> A rúna objektumok legfontosabb komponense az EventTrigger, ami lehetővé teszi, hogy a kontroller kurzor különböző eseményeire feliratkozunk. Ilyen események például</w:t>
        </w:r>
      </w:ins>
      <w:ins w:id="1330" w:author="Gergo" w:date="2017-11-18T17:23:00Z">
        <w:r w:rsidR="00605351" w:rsidRPr="003355B9">
          <w:rPr>
            <w:rPrChange w:id="1331" w:author="Gergo" w:date="2017-11-25T13:10:00Z">
              <w:rPr>
                <w:b w:val="0"/>
                <w:bCs w:val="0"/>
                <w:iCs w:val="0"/>
              </w:rPr>
            </w:rPrChange>
          </w:rPr>
          <w:t xml:space="preserve"> a pointer </w:t>
        </w:r>
      </w:ins>
      <w:ins w:id="1332" w:author="Gergo" w:date="2017-11-18T17:25:00Z">
        <w:r w:rsidR="00605351" w:rsidRPr="003355B9">
          <w:rPr>
            <w:rPrChange w:id="1333" w:author="Gergo" w:date="2017-11-25T13:10:00Z">
              <w:rPr>
                <w:b w:val="0"/>
                <w:bCs w:val="0"/>
                <w:iCs w:val="0"/>
              </w:rPr>
            </w:rPrChange>
          </w:rPr>
          <w:t xml:space="preserve">belépése vagy kilépése a rúnából, a érintőfelület lenyomása, vagy a </w:t>
        </w:r>
      </w:ins>
      <w:ins w:id="1334" w:author="Gergo" w:date="2017-11-18T17:26:00Z">
        <w:r w:rsidR="00605351" w:rsidRPr="003355B9">
          <w:rPr>
            <w:rPrChange w:id="1335" w:author="Gergo" w:date="2017-11-25T13:10:00Z">
              <w:rPr>
                <w:b w:val="0"/>
                <w:bCs w:val="0"/>
                <w:iCs w:val="0"/>
              </w:rPr>
            </w:rPrChange>
          </w:rPr>
          <w:t>„</w:t>
        </w:r>
      </w:ins>
      <w:ins w:id="1336" w:author="Gergo" w:date="2017-11-18T17:25:00Z">
        <w:r w:rsidR="00605351" w:rsidRPr="003355B9">
          <w:rPr>
            <w:rPrChange w:id="1337" w:author="Gergo" w:date="2017-11-25T13:10:00Z">
              <w:rPr>
                <w:b w:val="0"/>
                <w:bCs w:val="0"/>
                <w:iCs w:val="0"/>
              </w:rPr>
            </w:rPrChange>
          </w:rPr>
          <w:t>drag</w:t>
        </w:r>
      </w:ins>
      <w:ins w:id="1338" w:author="Gergo" w:date="2017-11-18T17:26:00Z">
        <w:r w:rsidR="00605351" w:rsidRPr="003355B9">
          <w:rPr>
            <w:rPrChange w:id="1339" w:author="Gergo" w:date="2017-11-25T13:10:00Z">
              <w:rPr>
                <w:b w:val="0"/>
                <w:bCs w:val="0"/>
                <w:iCs w:val="0"/>
              </w:rPr>
            </w:rPrChange>
          </w:rPr>
          <w:t xml:space="preserve">” </w:t>
        </w:r>
      </w:ins>
      <w:ins w:id="1340" w:author="Gergo" w:date="2017-11-18T17:25:00Z">
        <w:r w:rsidR="00605351" w:rsidRPr="003355B9">
          <w:rPr>
            <w:rPrChange w:id="1341" w:author="Gergo" w:date="2017-11-25T13:10:00Z">
              <w:rPr>
                <w:b w:val="0"/>
                <w:bCs w:val="0"/>
                <w:iCs w:val="0"/>
              </w:rPr>
            </w:rPrChange>
          </w:rPr>
          <w:t>esemény,</w:t>
        </w:r>
      </w:ins>
      <w:ins w:id="1342" w:author="Gergo" w:date="2017-11-18T17:26:00Z">
        <w:r w:rsidR="00605351" w:rsidRPr="003355B9">
          <w:rPr>
            <w:rPrChange w:id="1343" w:author="Gergo" w:date="2017-11-25T13:10:00Z">
              <w:rPr>
                <w:b w:val="0"/>
                <w:bCs w:val="0"/>
                <w:iCs w:val="0"/>
              </w:rPr>
            </w:rPrChange>
          </w:rPr>
          <w:t xml:space="preserve"> ami a kontroller mozgatását jelenti úgy, hogy a gomb közben le van nyomva.</w:t>
        </w:r>
      </w:ins>
      <w:ins w:id="1344" w:author="Gergo" w:date="2017-11-18T17:27:00Z">
        <w:r w:rsidR="00910DEA" w:rsidRPr="003355B9">
          <w:rPr>
            <w:rPrChange w:id="1345" w:author="Gergo" w:date="2017-11-25T13:10:00Z">
              <w:rPr>
                <w:b w:val="0"/>
                <w:bCs w:val="0"/>
                <w:iCs w:val="0"/>
              </w:rPr>
            </w:rPrChange>
          </w:rPr>
          <w:t xml:space="preserve"> Ezeknek az eseménykezelőknek a segítségével implementáltam a rajzolást. Ha a kurzort a rúnára visszük</w:t>
        </w:r>
      </w:ins>
      <w:ins w:id="1346" w:author="Gergo" w:date="2017-11-18T17:29:00Z">
        <w:r w:rsidR="00910DEA" w:rsidRPr="003355B9">
          <w:rPr>
            <w:rPrChange w:id="1347" w:author="Gergo" w:date="2017-11-25T13:10:00Z">
              <w:rPr>
                <w:b w:val="0"/>
                <w:bCs w:val="0"/>
                <w:iCs w:val="0"/>
              </w:rPr>
            </w:rPrChange>
          </w:rPr>
          <w:t xml:space="preserve"> (</w:t>
        </w:r>
        <w:r w:rsidR="00910DEA" w:rsidRPr="003355B9">
          <w:rPr>
            <w:rFonts w:ascii="Consolas" w:hAnsi="Consolas"/>
            <w:rPrChange w:id="1348" w:author="Gergo" w:date="2017-11-25T13:10:00Z">
              <w:rPr>
                <w:b w:val="0"/>
                <w:bCs w:val="0"/>
                <w:iCs w:val="0"/>
              </w:rPr>
            </w:rPrChange>
          </w:rPr>
          <w:t>PointerEnter</w:t>
        </w:r>
        <w:r w:rsidR="00910DEA" w:rsidRPr="0034280E">
          <w:t xml:space="preserve"> esemény)</w:t>
        </w:r>
      </w:ins>
      <w:ins w:id="1349" w:author="Gergo" w:date="2017-11-18T17:27:00Z">
        <w:r w:rsidR="00910DEA" w:rsidRPr="003355B9">
          <w:rPr>
            <w:rPrChange w:id="1350" w:author="Gergo" w:date="2017-11-25T13:10:00Z">
              <w:rPr>
                <w:b w:val="0"/>
                <w:bCs w:val="0"/>
                <w:iCs w:val="0"/>
              </w:rPr>
            </w:rPrChange>
          </w:rPr>
          <w:t xml:space="preserve"> és megnyomjuk az érintőfelületet</w:t>
        </w:r>
      </w:ins>
      <w:ins w:id="1351" w:author="Gergo" w:date="2017-11-18T17:29:00Z">
        <w:r w:rsidR="00910DEA" w:rsidRPr="003355B9">
          <w:rPr>
            <w:rPrChange w:id="1352" w:author="Gergo" w:date="2017-11-25T13:10:00Z">
              <w:rPr>
                <w:b w:val="0"/>
                <w:bCs w:val="0"/>
                <w:iCs w:val="0"/>
              </w:rPr>
            </w:rPrChange>
          </w:rPr>
          <w:t xml:space="preserve"> (</w:t>
        </w:r>
        <w:r w:rsidR="00910DEA" w:rsidRPr="003355B9">
          <w:rPr>
            <w:rFonts w:ascii="Consolas" w:hAnsi="Consolas"/>
            <w:rPrChange w:id="1353" w:author="Gergo" w:date="2017-11-25T13:10:00Z">
              <w:rPr>
                <w:b w:val="0"/>
                <w:bCs w:val="0"/>
                <w:iCs w:val="0"/>
              </w:rPr>
            </w:rPrChange>
          </w:rPr>
          <w:t>PointerDown</w:t>
        </w:r>
        <w:r w:rsidR="00910DEA" w:rsidRPr="0034280E">
          <w:t xml:space="preserve"> esemény</w:t>
        </w:r>
      </w:ins>
      <w:ins w:id="1354" w:author="Gergo" w:date="2017-11-18T17:30:00Z">
        <w:r w:rsidR="00910DEA" w:rsidRPr="003355B9">
          <w:rPr>
            <w:rPrChange w:id="1355" w:author="Gergo" w:date="2017-11-25T13:10:00Z">
              <w:rPr>
                <w:b w:val="0"/>
                <w:bCs w:val="0"/>
                <w:iCs w:val="0"/>
              </w:rPr>
            </w:rPrChange>
          </w:rPr>
          <w:t>)</w:t>
        </w:r>
      </w:ins>
      <w:ins w:id="1356" w:author="Gergo" w:date="2017-11-18T17:27:00Z">
        <w:r w:rsidR="00910DEA" w:rsidRPr="003355B9">
          <w:rPr>
            <w:rPrChange w:id="1357" w:author="Gergo" w:date="2017-11-25T13:10:00Z">
              <w:rPr>
                <w:b w:val="0"/>
                <w:bCs w:val="0"/>
                <w:iCs w:val="0"/>
              </w:rPr>
            </w:rPrChange>
          </w:rPr>
          <w:t>, akkor megjelenik a szikra</w:t>
        </w:r>
      </w:ins>
      <w:ins w:id="1358" w:author="Gergo" w:date="2017-11-18T17:30:00Z">
        <w:r w:rsidR="00115981" w:rsidRPr="003355B9">
          <w:rPr>
            <w:rPrChange w:id="1359" w:author="Gergo" w:date="2017-11-25T13:10:00Z">
              <w:rPr>
                <w:b w:val="0"/>
                <w:bCs w:val="0"/>
                <w:iCs w:val="0"/>
              </w:rPr>
            </w:rPrChange>
          </w:rPr>
          <w:t xml:space="preserve"> (</w:t>
        </w:r>
        <w:r w:rsidR="00115981" w:rsidRPr="003355B9">
          <w:rPr>
            <w:rFonts w:ascii="Consolas" w:hAnsi="Consolas"/>
            <w:rPrChange w:id="1360" w:author="Gergo" w:date="2017-11-25T13:10:00Z">
              <w:rPr>
                <w:b w:val="0"/>
                <w:bCs w:val="0"/>
                <w:iCs w:val="0"/>
              </w:rPr>
            </w:rPrChange>
          </w:rPr>
          <w:t>Sparkl</w:t>
        </w:r>
        <w:r w:rsidR="00115981" w:rsidRPr="0034280E">
          <w:t xml:space="preserve">) és megkezdődik a </w:t>
        </w:r>
        <w:r w:rsidR="00115981" w:rsidRPr="0034280E">
          <w:lastRenderedPageBreak/>
          <w:t xml:space="preserve">rajzolás. Ezen eseményekre </w:t>
        </w:r>
      </w:ins>
      <w:ins w:id="1361" w:author="Gergo" w:date="2017-11-18T17:31:00Z">
        <w:r w:rsidR="00115981" w:rsidRPr="003355B9">
          <w:rPr>
            <w:rPrChange w:id="1362" w:author="Gergo" w:date="2017-11-25T13:10:00Z">
              <w:rPr>
                <w:b w:val="0"/>
                <w:bCs w:val="0"/>
                <w:iCs w:val="0"/>
              </w:rPr>
            </w:rPrChange>
          </w:rPr>
          <w:t xml:space="preserve">a </w:t>
        </w:r>
        <w:r w:rsidR="00115981" w:rsidRPr="003355B9">
          <w:rPr>
            <w:rFonts w:ascii="Consolas" w:hAnsi="Consolas"/>
            <w:rPrChange w:id="1363" w:author="Gergo" w:date="2017-11-25T13:10:00Z">
              <w:rPr>
                <w:b w:val="0"/>
                <w:bCs w:val="0"/>
                <w:iCs w:val="0"/>
              </w:rPr>
            </w:rPrChange>
          </w:rPr>
          <w:t>RuneController</w:t>
        </w:r>
        <w:r w:rsidR="00115981" w:rsidRPr="0034280E">
          <w:t xml:space="preserve"> osztály </w:t>
        </w:r>
        <w:r w:rsidR="00115981" w:rsidRPr="003355B9">
          <w:rPr>
            <w:rFonts w:ascii="Consolas" w:hAnsi="Consolas"/>
            <w:rPrChange w:id="1364" w:author="Gergo" w:date="2017-11-25T13:10:00Z">
              <w:rPr>
                <w:b w:val="0"/>
                <w:bCs w:val="0"/>
                <w:iCs w:val="0"/>
              </w:rPr>
            </w:rPrChange>
          </w:rPr>
          <w:t>pointerEnter</w:t>
        </w:r>
        <w:r w:rsidR="00115981" w:rsidRPr="0034280E">
          <w:t xml:space="preserve"> és </w:t>
        </w:r>
        <w:r w:rsidR="00115981" w:rsidRPr="003355B9">
          <w:rPr>
            <w:rFonts w:ascii="Consolas" w:hAnsi="Consolas"/>
            <w:rPrChange w:id="1365" w:author="Gergo" w:date="2017-11-25T13:10:00Z">
              <w:rPr>
                <w:b w:val="0"/>
                <w:bCs w:val="0"/>
                <w:iCs w:val="0"/>
              </w:rPr>
            </w:rPrChange>
          </w:rPr>
          <w:t>startDrawing</w:t>
        </w:r>
        <w:r w:rsidR="00115981" w:rsidRPr="0034280E">
          <w:t xml:space="preserve"> metódusait iratkoztattam fel.</w:t>
        </w:r>
      </w:ins>
      <w:ins w:id="1366" w:author="Gergo" w:date="2017-11-18T17:33:00Z">
        <w:r w:rsidR="00115981" w:rsidRPr="003355B9">
          <w:rPr>
            <w:rPrChange w:id="1367" w:author="Gergo" w:date="2017-11-25T13:10:00Z">
              <w:rPr>
                <w:b w:val="0"/>
                <w:bCs w:val="0"/>
                <w:iCs w:val="0"/>
              </w:rPr>
            </w:rPrChange>
          </w:rPr>
          <w:t xml:space="preserve"> Az utóbbi az, ami elkéri a mutató pontos helyét a paraméterként kapott</w:t>
        </w:r>
      </w:ins>
      <w:ins w:id="1368" w:author="Gergo" w:date="2017-11-18T17:35:00Z">
        <w:r w:rsidR="00115981" w:rsidRPr="003355B9">
          <w:rPr>
            <w:rPrChange w:id="1369" w:author="Gergo" w:date="2017-11-25T13:10:00Z">
              <w:rPr>
                <w:b w:val="0"/>
                <w:bCs w:val="0"/>
                <w:iCs w:val="0"/>
              </w:rPr>
            </w:rPrChange>
          </w:rPr>
          <w:t xml:space="preserve"> általános </w:t>
        </w:r>
        <w:r w:rsidR="00115981" w:rsidRPr="003355B9">
          <w:rPr>
            <w:rFonts w:ascii="Consolas" w:hAnsi="Consolas"/>
            <w:rPrChange w:id="1370" w:author="Gergo" w:date="2017-11-25T13:10:00Z">
              <w:rPr>
                <w:b w:val="0"/>
                <w:bCs w:val="0"/>
                <w:iCs w:val="0"/>
              </w:rPr>
            </w:rPrChange>
          </w:rPr>
          <w:t>BaseEventData PointerEventData</w:t>
        </w:r>
        <w:r w:rsidR="00115981" w:rsidRPr="0034280E">
          <w:t xml:space="preserve">-vá kasztolásával, és megpéldányosítja a </w:t>
        </w:r>
        <w:r w:rsidR="00115981" w:rsidRPr="003355B9">
          <w:rPr>
            <w:rFonts w:ascii="Consolas" w:hAnsi="Consolas"/>
            <w:rPrChange w:id="1371" w:author="Gergo" w:date="2017-11-25T13:10:00Z">
              <w:rPr>
                <w:b w:val="0"/>
                <w:bCs w:val="0"/>
                <w:iCs w:val="0"/>
              </w:rPr>
            </w:rPrChange>
          </w:rPr>
          <w:t>Sparkle</w:t>
        </w:r>
        <w:r w:rsidR="00115981" w:rsidRPr="0034280E">
          <w:t xml:space="preserve"> objektumot arra a helyre.</w:t>
        </w:r>
      </w:ins>
      <w:ins w:id="1372" w:author="Gergo" w:date="2017-11-18T17:37:00Z">
        <w:r w:rsidR="00115981" w:rsidRPr="003355B9">
          <w:rPr>
            <w:rPrChange w:id="1373" w:author="Gergo" w:date="2017-11-25T13:10:00Z">
              <w:rPr>
                <w:b w:val="0"/>
                <w:bCs w:val="0"/>
                <w:iCs w:val="0"/>
              </w:rPr>
            </w:rPrChange>
          </w:rPr>
          <w:t xml:space="preserve"> A </w:t>
        </w:r>
        <w:r w:rsidR="00115981" w:rsidRPr="003355B9">
          <w:rPr>
            <w:rFonts w:ascii="Consolas" w:hAnsi="Consolas"/>
            <w:rPrChange w:id="1374" w:author="Gergo" w:date="2017-11-25T13:10:00Z">
              <w:rPr>
                <w:b w:val="0"/>
                <w:bCs w:val="0"/>
                <w:iCs w:val="0"/>
              </w:rPr>
            </w:rPrChange>
          </w:rPr>
          <w:t>PointerDrag</w:t>
        </w:r>
        <w:r w:rsidR="00115981" w:rsidRPr="0034280E">
          <w:t xml:space="preserve"> eseményre a feliratkoztatott </w:t>
        </w:r>
        <w:r w:rsidR="00115981" w:rsidRPr="003355B9">
          <w:rPr>
            <w:rFonts w:ascii="Consolas" w:hAnsi="Consolas"/>
            <w:rPrChange w:id="1375" w:author="Gergo" w:date="2017-11-25T13:10:00Z">
              <w:rPr>
                <w:b w:val="0"/>
                <w:bCs w:val="0"/>
                <w:iCs w:val="0"/>
              </w:rPr>
            </w:rPrChange>
          </w:rPr>
          <w:t>drawTheRune</w:t>
        </w:r>
        <w:r w:rsidR="00115981" w:rsidRPr="0034280E">
          <w:t xml:space="preserve"> függvény</w:t>
        </w:r>
      </w:ins>
      <w:ins w:id="1376" w:author="Gergo" w:date="2017-11-18T17:39:00Z">
        <w:r w:rsidR="00115981" w:rsidRPr="003355B9">
          <w:rPr>
            <w:rPrChange w:id="1377" w:author="Gergo" w:date="2017-11-25T13:10:00Z">
              <w:rPr>
                <w:b w:val="0"/>
                <w:bCs w:val="0"/>
                <w:iCs w:val="0"/>
              </w:rPr>
            </w:rPrChange>
          </w:rPr>
          <w:t xml:space="preserve"> fut le minden alkalommal, amikor rajzolás közben mozgatjuk a kontrollert, ez</w:t>
        </w:r>
      </w:ins>
      <w:ins w:id="1378" w:author="Gergo" w:date="2017-11-18T17:37:00Z">
        <w:r w:rsidR="00115981" w:rsidRPr="003355B9">
          <w:rPr>
            <w:rPrChange w:id="1379" w:author="Gergo" w:date="2017-11-25T13:10:00Z">
              <w:rPr>
                <w:b w:val="0"/>
                <w:bCs w:val="0"/>
                <w:iCs w:val="0"/>
              </w:rPr>
            </w:rPrChange>
          </w:rPr>
          <w:t xml:space="preserve"> a </w:t>
        </w:r>
        <w:r w:rsidR="00115981" w:rsidRPr="003355B9">
          <w:rPr>
            <w:rFonts w:ascii="Consolas" w:hAnsi="Consolas"/>
            <w:rPrChange w:id="1380" w:author="Gergo" w:date="2017-11-25T13:10:00Z">
              <w:rPr>
                <w:b w:val="0"/>
                <w:bCs w:val="0"/>
                <w:iCs w:val="0"/>
              </w:rPr>
            </w:rPrChange>
          </w:rPr>
          <w:t>startDrawing</w:t>
        </w:r>
        <w:r w:rsidR="00115981" w:rsidRPr="0034280E">
          <w:t xml:space="preserve">-hoz hasonlóan elkéri a </w:t>
        </w:r>
      </w:ins>
      <w:ins w:id="1381" w:author="Gergo" w:date="2017-11-18T17:39:00Z">
        <w:r w:rsidR="00115981" w:rsidRPr="0034280E">
          <w:t>mutató aktuális helyzetét és ez ala</w:t>
        </w:r>
        <w:r w:rsidR="007B03E6" w:rsidRPr="0034280E">
          <w:t>pján frissíti a szikra pozícióját</w:t>
        </w:r>
      </w:ins>
      <w:ins w:id="1382" w:author="Gergo" w:date="2017-11-18T17:40:00Z">
        <w:r w:rsidR="007B03E6" w:rsidRPr="003355B9">
          <w:rPr>
            <w:rPrChange w:id="1383" w:author="Gergo" w:date="2017-11-25T13:10:00Z">
              <w:rPr>
                <w:b w:val="0"/>
                <w:bCs w:val="0"/>
                <w:iCs w:val="0"/>
              </w:rPr>
            </w:rPrChange>
          </w:rPr>
          <w:t>.</w:t>
        </w:r>
      </w:ins>
      <w:ins w:id="1384" w:author="Gergo" w:date="2017-11-18T17:42:00Z">
        <w:r w:rsidR="007B03E6" w:rsidRPr="003355B9">
          <w:rPr>
            <w:rPrChange w:id="1385" w:author="Gergo" w:date="2017-11-25T13:10:00Z">
              <w:rPr>
                <w:b w:val="0"/>
                <w:bCs w:val="0"/>
                <w:iCs w:val="0"/>
              </w:rPr>
            </w:rPrChange>
          </w:rPr>
          <w:t xml:space="preserve"> Az érintőfelület elengedésének, vagy a rúnáról való letérés hatására a szikra eltűnik és a rajzolás abbamarad.</w:t>
        </w:r>
      </w:ins>
      <w:ins w:id="1386" w:author="Gergo" w:date="2017-11-18T17:43:00Z">
        <w:r w:rsidR="00794403" w:rsidRPr="003355B9">
          <w:rPr>
            <w:rPrChange w:id="1387" w:author="Gergo" w:date="2017-11-25T13:10:00Z">
              <w:rPr>
                <w:b w:val="0"/>
                <w:bCs w:val="0"/>
                <w:iCs w:val="0"/>
              </w:rPr>
            </w:rPrChange>
          </w:rPr>
          <w:t xml:space="preserve"> Az utóbbi esemény a </w:t>
        </w:r>
        <w:r w:rsidR="00794403" w:rsidRPr="003355B9">
          <w:rPr>
            <w:rStyle w:val="CsakszvegChar"/>
            <w:sz w:val="24"/>
            <w:rPrChange w:id="1388" w:author="Gergo" w:date="2017-11-25T13:10:00Z">
              <w:rPr>
                <w:b w:val="0"/>
                <w:bCs w:val="0"/>
                <w:iCs w:val="0"/>
              </w:rPr>
            </w:rPrChange>
          </w:rPr>
          <w:t>pointerExit</w:t>
        </w:r>
        <w:r w:rsidR="00794403" w:rsidRPr="0034280E">
          <w:t xml:space="preserve"> metódus kezeli.</w:t>
        </w:r>
      </w:ins>
      <w:ins w:id="1389" w:author="Gergo" w:date="2017-11-18T17:44:00Z">
        <w:r w:rsidR="00794403" w:rsidRPr="003355B9">
          <w:rPr>
            <w:rPrChange w:id="1390" w:author="Gergo" w:date="2017-11-25T13:10:00Z">
              <w:rPr>
                <w:b w:val="0"/>
                <w:bCs w:val="0"/>
                <w:iCs w:val="0"/>
              </w:rPr>
            </w:rPrChange>
          </w:rPr>
          <w:t xml:space="preserve"> A rajzolás közben rúnáról való letérés hibának számít és ezt ebben a függvényben kezeljük, egy számláló növelésével. Hiba esetén az AdaptED keretrendszert is értesíteni kell</w:t>
        </w:r>
      </w:ins>
      <w:ins w:id="1391" w:author="Gergo" w:date="2017-11-18T17:46:00Z">
        <w:r w:rsidR="00794403" w:rsidRPr="003355B9">
          <w:rPr>
            <w:rPrChange w:id="1392" w:author="Gergo" w:date="2017-11-25T13:10:00Z">
              <w:rPr>
                <w:b w:val="0"/>
                <w:bCs w:val="0"/>
                <w:iCs w:val="0"/>
              </w:rPr>
            </w:rPrChange>
          </w:rPr>
          <w:t xml:space="preserve">, ami az </w:t>
        </w:r>
        <w:r w:rsidR="00794403" w:rsidRPr="003355B9">
          <w:rPr>
            <w:rFonts w:ascii="Consolas" w:hAnsi="Consolas"/>
            <w:rPrChange w:id="1393" w:author="Gergo" w:date="2017-11-25T13:10:00Z">
              <w:rPr>
                <w:b w:val="0"/>
                <w:bCs w:val="0"/>
                <w:iCs w:val="0"/>
              </w:rPr>
            </w:rPrChange>
          </w:rPr>
          <w:t>Adapt</w:t>
        </w:r>
      </w:ins>
      <w:ins w:id="1394" w:author="Gergo" w:date="2017-11-18T17:47:00Z">
        <w:r w:rsidR="00794403" w:rsidRPr="003355B9">
          <w:rPr>
            <w:rFonts w:ascii="Consolas" w:hAnsi="Consolas"/>
            <w:rPrChange w:id="1395" w:author="Gergo" w:date="2017-11-25T13:10:00Z">
              <w:rPr>
                <w:b w:val="0"/>
                <w:bCs w:val="0"/>
                <w:iCs w:val="0"/>
              </w:rPr>
            </w:rPrChange>
          </w:rPr>
          <w:t>EDConnector</w:t>
        </w:r>
        <w:r w:rsidR="00794403" w:rsidRPr="0034280E">
          <w:t xml:space="preserve"> osztályom </w:t>
        </w:r>
        <w:r w:rsidR="00794403" w:rsidRPr="003355B9">
          <w:rPr>
            <w:rFonts w:ascii="Consolas" w:hAnsi="Consolas"/>
            <w:rPrChange w:id="1396" w:author="Gergo" w:date="2017-11-25T13:10:00Z">
              <w:rPr>
                <w:rFonts w:ascii="Consolas" w:hAnsi="Consolas"/>
                <w:b w:val="0"/>
                <w:bCs w:val="0"/>
                <w:iCs w:val="0"/>
              </w:rPr>
            </w:rPrChange>
          </w:rPr>
          <w:t>sendRuneFaultEvent</w:t>
        </w:r>
        <w:r w:rsidR="00794403" w:rsidRPr="003355B9">
          <w:rPr>
            <w:rPrChange w:id="1397" w:author="Gergo" w:date="2017-11-25T13:10:00Z">
              <w:rPr>
                <w:b w:val="0"/>
                <w:bCs w:val="0"/>
                <w:iCs w:val="0"/>
              </w:rPr>
            </w:rPrChange>
          </w:rPr>
          <w:t xml:space="preserve"> metódusának meghívásával történik. Ennek a függvénynek két paramétert adok</w:t>
        </w:r>
      </w:ins>
      <w:ins w:id="1398" w:author="Gergo" w:date="2017-11-18T17:48:00Z">
        <w:r w:rsidR="00794403" w:rsidRPr="003355B9">
          <w:rPr>
            <w:rPrChange w:id="1399" w:author="Gergo" w:date="2017-11-25T13:10:00Z">
              <w:rPr>
                <w:b w:val="0"/>
                <w:bCs w:val="0"/>
                <w:iCs w:val="0"/>
              </w:rPr>
            </w:rPrChange>
          </w:rPr>
          <w:t xml:space="preserve"> át, a az aktuális hibaszámláló állását és a rúna típusát, hogy ezek a keretrendszer felületén megjelenített grafikono</w:t>
        </w:r>
      </w:ins>
      <w:ins w:id="1400" w:author="Gergo" w:date="2017-11-18T17:49:00Z">
        <w:r w:rsidR="00706025" w:rsidRPr="003355B9">
          <w:rPr>
            <w:rPrChange w:id="1401" w:author="Gergo" w:date="2017-11-25T13:10:00Z">
              <w:rPr>
                <w:b w:val="0"/>
                <w:bCs w:val="0"/>
                <w:iCs w:val="0"/>
              </w:rPr>
            </w:rPrChange>
          </w:rPr>
          <w:t>n</w:t>
        </w:r>
      </w:ins>
      <w:ins w:id="1402" w:author="Gergo" w:date="2017-11-18T17:48:00Z">
        <w:r w:rsidR="00794403" w:rsidRPr="003355B9">
          <w:rPr>
            <w:rPrChange w:id="1403" w:author="Gergo" w:date="2017-11-25T13:10:00Z">
              <w:rPr>
                <w:b w:val="0"/>
                <w:bCs w:val="0"/>
                <w:iCs w:val="0"/>
              </w:rPr>
            </w:rPrChange>
          </w:rPr>
          <w:t xml:space="preserve"> is látszódjanak.</w:t>
        </w:r>
      </w:ins>
    </w:p>
    <w:p w14:paraId="6D58E39E" w14:textId="39BBE1F2" w:rsidR="00706025" w:rsidRPr="003355B9" w:rsidRDefault="00541483">
      <w:pPr>
        <w:rPr>
          <w:ins w:id="1404" w:author="Gergo" w:date="2017-11-18T18:32:00Z"/>
          <w:rPrChange w:id="1405" w:author="Gergo" w:date="2017-11-25T13:10:00Z">
            <w:rPr>
              <w:ins w:id="1406" w:author="Gergo" w:date="2017-11-18T18:32:00Z"/>
            </w:rPr>
          </w:rPrChange>
        </w:rPr>
        <w:pPrChange w:id="1407" w:author="Gergo" w:date="2017-11-18T17:15:00Z">
          <w:pPr>
            <w:pStyle w:val="Cmsor2"/>
          </w:pPr>
        </w:pPrChange>
      </w:pPr>
      <w:ins w:id="1408" w:author="Gergo" w:date="2017-11-18T18:25:00Z">
        <w:r w:rsidRPr="003355B9">
          <w:rPr>
            <w:rPrChange w:id="1409" w:author="Gergo" w:date="2017-11-25T13:10:00Z">
              <w:rPr>
                <w:b w:val="0"/>
                <w:bCs w:val="0"/>
                <w:iCs w:val="0"/>
              </w:rPr>
            </w:rPrChange>
          </w:rPr>
          <w:t>A</w:t>
        </w:r>
      </w:ins>
      <w:ins w:id="1410" w:author="Gergo" w:date="2017-11-18T18:31:00Z">
        <w:r w:rsidRPr="003355B9">
          <w:rPr>
            <w:rPrChange w:id="1411" w:author="Gergo" w:date="2017-11-25T13:10:00Z">
              <w:rPr>
                <w:b w:val="0"/>
                <w:bCs w:val="0"/>
                <w:iCs w:val="0"/>
              </w:rPr>
            </w:rPrChange>
          </w:rPr>
          <w:t>z</w:t>
        </w:r>
      </w:ins>
      <w:ins w:id="1412" w:author="Gergo" w:date="2017-11-18T18:25:00Z">
        <w:r w:rsidRPr="003355B9">
          <w:rPr>
            <w:rPrChange w:id="1413" w:author="Gergo" w:date="2017-11-25T13:10:00Z">
              <w:rPr>
                <w:b w:val="0"/>
                <w:bCs w:val="0"/>
                <w:iCs w:val="0"/>
              </w:rPr>
            </w:rPrChange>
          </w:rPr>
          <w:t xml:space="preserve"> </w:t>
        </w:r>
      </w:ins>
      <w:ins w:id="1414" w:author="Gergo" w:date="2017-11-18T18:27:00Z">
        <w:r w:rsidRPr="003355B9">
          <w:rPr>
            <w:rPrChange w:id="1415" w:author="Gergo" w:date="2017-11-25T13:10:00Z">
              <w:rPr>
                <w:b w:val="0"/>
                <w:bCs w:val="0"/>
                <w:iCs w:val="0"/>
              </w:rPr>
            </w:rPrChange>
          </w:rPr>
          <w:t xml:space="preserve">ellenőrzőpontok kezeléséta </w:t>
        </w:r>
        <w:r w:rsidRPr="003355B9">
          <w:rPr>
            <w:rFonts w:ascii="Consolas" w:hAnsi="Consolas"/>
            <w:rPrChange w:id="1416" w:author="Gergo" w:date="2017-11-25T13:10:00Z">
              <w:rPr>
                <w:b w:val="0"/>
                <w:bCs w:val="0"/>
                <w:iCs w:val="0"/>
              </w:rPr>
            </w:rPrChange>
          </w:rPr>
          <w:t>CheckPointController</w:t>
        </w:r>
      </w:ins>
      <w:ins w:id="1417" w:author="Gergo" w:date="2017-11-18T18:28:00Z">
        <w:r w:rsidRPr="0034280E">
          <w:t xml:space="preserve"> osztály végzi, ami a </w:t>
        </w:r>
        <w:r w:rsidRPr="003355B9">
          <w:rPr>
            <w:rFonts w:ascii="Consolas" w:hAnsi="Consolas"/>
            <w:rPrChange w:id="1418" w:author="Gergo" w:date="2017-11-25T13:10:00Z">
              <w:rPr>
                <w:b w:val="0"/>
                <w:bCs w:val="0"/>
                <w:iCs w:val="0"/>
              </w:rPr>
            </w:rPrChange>
          </w:rPr>
          <w:t>Sparkle</w:t>
        </w:r>
        <w:r w:rsidRPr="0034280E">
          <w:t xml:space="preserve"> egy </w:t>
        </w:r>
      </w:ins>
      <w:ins w:id="1419" w:author="Gergo" w:date="2017-11-18T18:31:00Z">
        <w:r w:rsidRPr="003355B9">
          <w:rPr>
            <w:rPrChange w:id="1420" w:author="Gergo" w:date="2017-11-25T13:10:00Z">
              <w:rPr>
                <w:b w:val="0"/>
                <w:bCs w:val="0"/>
                <w:iCs w:val="0"/>
              </w:rPr>
            </w:rPrChange>
          </w:rPr>
          <w:t>ellenőrző</w:t>
        </w:r>
      </w:ins>
      <w:ins w:id="1421" w:author="Gergo" w:date="2017-11-18T18:28:00Z">
        <w:r w:rsidRPr="003355B9">
          <w:rPr>
            <w:rPrChange w:id="1422" w:author="Gergo" w:date="2017-11-25T13:10:00Z">
              <w:rPr>
                <w:b w:val="0"/>
                <w:bCs w:val="0"/>
                <w:iCs w:val="0"/>
              </w:rPr>
            </w:rPrChange>
          </w:rPr>
          <w:t xml:space="preserve">ponton való áthaladásakor növel egy számlálót a </w:t>
        </w:r>
        <w:r w:rsidRPr="003355B9">
          <w:rPr>
            <w:rFonts w:ascii="Consolas" w:hAnsi="Consolas"/>
            <w:rPrChange w:id="1423" w:author="Gergo" w:date="2017-11-25T13:10:00Z">
              <w:rPr>
                <w:b w:val="0"/>
                <w:bCs w:val="0"/>
                <w:iCs w:val="0"/>
              </w:rPr>
            </w:rPrChange>
          </w:rPr>
          <w:t>RuneController</w:t>
        </w:r>
      </w:ins>
      <w:ins w:id="1424" w:author="Gergo" w:date="2017-11-18T18:30:00Z">
        <w:r w:rsidRPr="0034280E">
          <w:t>-</w:t>
        </w:r>
      </w:ins>
      <w:ins w:id="1425" w:author="Gergo" w:date="2017-11-18T18:28:00Z">
        <w:r w:rsidRPr="003355B9">
          <w:rPr>
            <w:rPrChange w:id="1426" w:author="Gergo" w:date="2017-11-25T13:10:00Z">
              <w:rPr>
                <w:b w:val="0"/>
                <w:bCs w:val="0"/>
                <w:iCs w:val="0"/>
              </w:rPr>
            </w:rPrChange>
          </w:rPr>
          <w:t>ben</w:t>
        </w:r>
      </w:ins>
      <w:ins w:id="1427" w:author="Gergo" w:date="2017-11-18T18:30:00Z">
        <w:r w:rsidRPr="003355B9">
          <w:rPr>
            <w:rPrChange w:id="1428" w:author="Gergo" w:date="2017-11-25T13:10:00Z">
              <w:rPr>
                <w:b w:val="0"/>
                <w:bCs w:val="0"/>
                <w:iCs w:val="0"/>
              </w:rPr>
            </w:rPrChange>
          </w:rPr>
          <w:t xml:space="preserve"> és kikapcsolja a collidert, amin épp áthaladt, hogy azt később már ne számolja újra.</w:t>
        </w:r>
      </w:ins>
    </w:p>
    <w:p w14:paraId="77D7C9AB" w14:textId="484B396B" w:rsidR="00C524D2" w:rsidRPr="003355B9" w:rsidRDefault="00C524D2">
      <w:pPr>
        <w:rPr>
          <w:ins w:id="1429" w:author="Gergo" w:date="2017-11-18T18:54:00Z"/>
          <w:rPrChange w:id="1430" w:author="Gergo" w:date="2017-11-25T13:10:00Z">
            <w:rPr>
              <w:ins w:id="1431" w:author="Gergo" w:date="2017-11-18T18:54:00Z"/>
            </w:rPr>
          </w:rPrChange>
        </w:rPr>
        <w:pPrChange w:id="1432" w:author="Gergo" w:date="2017-11-18T17:15:00Z">
          <w:pPr>
            <w:pStyle w:val="Cmsor2"/>
          </w:pPr>
        </w:pPrChange>
      </w:pPr>
      <w:ins w:id="1433" w:author="Gergo" w:date="2017-11-18T18:32:00Z">
        <w:r w:rsidRPr="003355B9">
          <w:rPr>
            <w:rPrChange w:id="1434" w:author="Gergo" w:date="2017-11-25T13:10:00Z">
              <w:rPr>
                <w:b w:val="0"/>
                <w:bCs w:val="0"/>
                <w:iCs w:val="0"/>
              </w:rPr>
            </w:rPrChange>
          </w:rPr>
          <w:t xml:space="preserve">A RuneEnd objektumon áthúzva a kurzort meghívódik a </w:t>
        </w:r>
      </w:ins>
      <w:ins w:id="1435" w:author="Gergo" w:date="2017-11-18T18:34:00Z">
        <w:r w:rsidRPr="003355B9">
          <w:rPr>
            <w:rPrChange w:id="1436" w:author="Gergo" w:date="2017-11-25T13:10:00Z">
              <w:rPr>
                <w:b w:val="0"/>
                <w:bCs w:val="0"/>
                <w:iCs w:val="0"/>
              </w:rPr>
            </w:rPrChange>
          </w:rPr>
          <w:t xml:space="preserve">rúnarajzolást kiértékelő </w:t>
        </w:r>
        <w:r w:rsidRPr="003355B9">
          <w:rPr>
            <w:rFonts w:ascii="Consolas" w:hAnsi="Consolas"/>
            <w:rPrChange w:id="1437" w:author="Gergo" w:date="2017-11-25T13:10:00Z">
              <w:rPr>
                <w:b w:val="0"/>
                <w:bCs w:val="0"/>
                <w:iCs w:val="0"/>
              </w:rPr>
            </w:rPrChange>
          </w:rPr>
          <w:t xml:space="preserve">evaluateRunePerformance </w:t>
        </w:r>
        <w:r w:rsidRPr="0034280E">
          <w:t xml:space="preserve">függvény a </w:t>
        </w:r>
        <w:r w:rsidRPr="003355B9">
          <w:rPr>
            <w:rFonts w:ascii="Consolas" w:hAnsi="Consolas"/>
            <w:rPrChange w:id="1438" w:author="Gergo" w:date="2017-11-25T13:10:00Z">
              <w:rPr>
                <w:b w:val="0"/>
                <w:bCs w:val="0"/>
                <w:iCs w:val="0"/>
              </w:rPr>
            </w:rPrChange>
          </w:rPr>
          <w:t>RuneController</w:t>
        </w:r>
        <w:r w:rsidRPr="0034280E">
          <w:t xml:space="preserve"> osztályban.</w:t>
        </w:r>
      </w:ins>
      <w:ins w:id="1439" w:author="Gergo" w:date="2017-11-18T18:38:00Z">
        <w:r w:rsidR="006075D1" w:rsidRPr="003355B9">
          <w:rPr>
            <w:rPrChange w:id="1440" w:author="Gergo" w:date="2017-11-25T13:10:00Z">
              <w:rPr>
                <w:b w:val="0"/>
                <w:bCs w:val="0"/>
                <w:iCs w:val="0"/>
              </w:rPr>
            </w:rPrChange>
          </w:rPr>
          <w:t xml:space="preserve"> Ez a m</w:t>
        </w:r>
      </w:ins>
      <w:ins w:id="1441" w:author="Gergo" w:date="2017-11-18T18:39:00Z">
        <w:r w:rsidR="006075D1" w:rsidRPr="003355B9">
          <w:rPr>
            <w:rPrChange w:id="1442" w:author="Gergo" w:date="2017-11-25T13:10:00Z">
              <w:rPr>
                <w:b w:val="0"/>
                <w:bCs w:val="0"/>
                <w:iCs w:val="0"/>
              </w:rPr>
            </w:rPrChange>
          </w:rPr>
          <w:t xml:space="preserve">etódus, megvizsgálja az </w:t>
        </w:r>
      </w:ins>
      <w:ins w:id="1443" w:author="Gergo" w:date="2017-11-18T18:42:00Z">
        <w:r w:rsidR="006075D1" w:rsidRPr="003355B9">
          <w:rPr>
            <w:rPrChange w:id="1444" w:author="Gergo" w:date="2017-11-25T13:10:00Z">
              <w:rPr>
                <w:b w:val="0"/>
                <w:bCs w:val="0"/>
                <w:iCs w:val="0"/>
              </w:rPr>
            </w:rPrChange>
          </w:rPr>
          <w:t>ellenőrződön</w:t>
        </w:r>
      </w:ins>
      <w:ins w:id="1445" w:author="Gergo" w:date="2017-11-18T18:39:00Z">
        <w:r w:rsidR="006075D1" w:rsidRPr="003355B9">
          <w:rPr>
            <w:rPrChange w:id="1446" w:author="Gergo" w:date="2017-11-25T13:10:00Z">
              <w:rPr>
                <w:b w:val="0"/>
                <w:bCs w:val="0"/>
                <w:iCs w:val="0"/>
              </w:rPr>
            </w:rPrChange>
          </w:rPr>
          <w:t xml:space="preserve"> és hibaszámláló</w:t>
        </w:r>
      </w:ins>
      <w:ins w:id="1447" w:author="Gergo" w:date="2017-11-18T18:40:00Z">
        <w:r w:rsidR="006075D1" w:rsidRPr="003355B9">
          <w:rPr>
            <w:rPrChange w:id="1448" w:author="Gergo" w:date="2017-11-25T13:10:00Z">
              <w:rPr>
                <w:b w:val="0"/>
                <w:bCs w:val="0"/>
                <w:iCs w:val="0"/>
              </w:rPr>
            </w:rPrChange>
          </w:rPr>
          <w:t xml:space="preserve"> állását</w:t>
        </w:r>
      </w:ins>
      <w:ins w:id="1449" w:author="Gergo" w:date="2017-11-18T18:39:00Z">
        <w:r w:rsidR="006075D1" w:rsidRPr="003355B9">
          <w:rPr>
            <w:rPrChange w:id="1450" w:author="Gergo" w:date="2017-11-25T13:10:00Z">
              <w:rPr>
                <w:b w:val="0"/>
                <w:bCs w:val="0"/>
                <w:iCs w:val="0"/>
              </w:rPr>
            </w:rPrChange>
          </w:rPr>
          <w:t xml:space="preserve"> és</w:t>
        </w:r>
      </w:ins>
      <w:ins w:id="1451" w:author="Gergo" w:date="2017-11-18T18:40:00Z">
        <w:r w:rsidR="006075D1" w:rsidRPr="003355B9">
          <w:rPr>
            <w:rPrChange w:id="1452" w:author="Gergo" w:date="2017-11-25T13:10:00Z">
              <w:rPr>
                <w:b w:val="0"/>
                <w:bCs w:val="0"/>
                <w:iCs w:val="0"/>
              </w:rPr>
            </w:rPrChange>
          </w:rPr>
          <w:t xml:space="preserve"> ezek alapján eldönti, hogy a rúna rajzolása sikeres vagy sikertelen volt. </w:t>
        </w:r>
      </w:ins>
      <w:ins w:id="1453" w:author="Gergo" w:date="2017-11-18T18:39:00Z">
        <w:r w:rsidR="006075D1" w:rsidRPr="003355B9">
          <w:rPr>
            <w:rPrChange w:id="1454" w:author="Gergo" w:date="2017-11-25T13:10:00Z">
              <w:rPr>
                <w:b w:val="0"/>
                <w:bCs w:val="0"/>
                <w:iCs w:val="0"/>
              </w:rPr>
            </w:rPrChange>
          </w:rPr>
          <w:t xml:space="preserve">Az első esetben az </w:t>
        </w:r>
        <w:r w:rsidR="006075D1" w:rsidRPr="003355B9">
          <w:rPr>
            <w:rFonts w:ascii="Consolas" w:hAnsi="Consolas"/>
            <w:rPrChange w:id="1455" w:author="Gergo" w:date="2017-11-25T13:10:00Z">
              <w:rPr>
                <w:b w:val="0"/>
                <w:bCs w:val="0"/>
                <w:iCs w:val="0"/>
              </w:rPr>
            </w:rPrChange>
          </w:rPr>
          <w:t>on</w:t>
        </w:r>
      </w:ins>
      <w:ins w:id="1456" w:author="Gergo" w:date="2017-11-18T18:40:00Z">
        <w:r w:rsidR="006075D1" w:rsidRPr="003355B9">
          <w:rPr>
            <w:rFonts w:ascii="Consolas" w:hAnsi="Consolas"/>
            <w:rPrChange w:id="1457" w:author="Gergo" w:date="2017-11-25T13:10:00Z">
              <w:rPr>
                <w:b w:val="0"/>
                <w:bCs w:val="0"/>
                <w:iCs w:val="0"/>
              </w:rPr>
            </w:rPrChange>
          </w:rPr>
          <w:t>RuneSuccess</w:t>
        </w:r>
        <w:r w:rsidR="006075D1" w:rsidRPr="0034280E">
          <w:t xml:space="preserve"> </w:t>
        </w:r>
      </w:ins>
      <w:ins w:id="1458" w:author="Gergo" w:date="2017-11-18T18:41:00Z">
        <w:r w:rsidR="006075D1" w:rsidRPr="003355B9">
          <w:rPr>
            <w:rPrChange w:id="1459" w:author="Gergo" w:date="2017-11-25T13:10:00Z">
              <w:rPr>
                <w:b w:val="0"/>
                <w:bCs w:val="0"/>
                <w:iCs w:val="0"/>
              </w:rPr>
            </w:rPrChange>
          </w:rPr>
          <w:t>,</w:t>
        </w:r>
      </w:ins>
      <w:ins w:id="1460" w:author="Gergo" w:date="2017-11-18T18:40:00Z">
        <w:r w:rsidR="006075D1" w:rsidRPr="003355B9">
          <w:rPr>
            <w:rPrChange w:id="1461" w:author="Gergo" w:date="2017-11-25T13:10:00Z">
              <w:rPr>
                <w:b w:val="0"/>
                <w:bCs w:val="0"/>
                <w:iCs w:val="0"/>
              </w:rPr>
            </w:rPrChange>
          </w:rPr>
          <w:t xml:space="preserve">míg a másodikban az </w:t>
        </w:r>
        <w:r w:rsidR="006075D1" w:rsidRPr="003355B9">
          <w:rPr>
            <w:rFonts w:ascii="Consolas" w:hAnsi="Consolas"/>
            <w:rPrChange w:id="1462" w:author="Gergo" w:date="2017-11-25T13:10:00Z">
              <w:rPr>
                <w:b w:val="0"/>
                <w:bCs w:val="0"/>
                <w:iCs w:val="0"/>
              </w:rPr>
            </w:rPrChange>
          </w:rPr>
          <w:t>onRuneFail</w:t>
        </w:r>
        <w:r w:rsidR="006075D1" w:rsidRPr="0034280E">
          <w:t xml:space="preserve"> metódust hívja meg. </w:t>
        </w:r>
      </w:ins>
      <w:ins w:id="1463" w:author="Gergo" w:date="2017-11-18T18:35:00Z">
        <w:r w:rsidR="006075D1" w:rsidRPr="003355B9">
          <w:rPr>
            <w:rPrChange w:id="1464" w:author="Gergo" w:date="2017-11-25T13:10:00Z">
              <w:rPr>
                <w:b w:val="0"/>
                <w:bCs w:val="0"/>
                <w:iCs w:val="0"/>
              </w:rPr>
            </w:rPrChange>
          </w:rPr>
          <w:t xml:space="preserve"> Ezeknek a függvények</w:t>
        </w:r>
      </w:ins>
      <w:ins w:id="1465" w:author="Gergo" w:date="2017-11-18T18:41:00Z">
        <w:r w:rsidR="006075D1" w:rsidRPr="003355B9">
          <w:rPr>
            <w:rPrChange w:id="1466" w:author="Gergo" w:date="2017-11-25T13:10:00Z">
              <w:rPr>
                <w:b w:val="0"/>
                <w:bCs w:val="0"/>
                <w:iCs w:val="0"/>
              </w:rPr>
            </w:rPrChange>
          </w:rPr>
          <w:t>nek</w:t>
        </w:r>
      </w:ins>
      <w:ins w:id="1467" w:author="Gergo" w:date="2017-11-18T18:35:00Z">
        <w:r w:rsidR="006075D1" w:rsidRPr="003355B9">
          <w:rPr>
            <w:rPrChange w:id="1468" w:author="Gergo" w:date="2017-11-25T13:10:00Z">
              <w:rPr>
                <w:b w:val="0"/>
                <w:bCs w:val="0"/>
                <w:iCs w:val="0"/>
              </w:rPr>
            </w:rPrChange>
          </w:rPr>
          <w:t xml:space="preserve"> a hatása függ a játék aktuális állapotától ( GameManager kapcsolóitól)</w:t>
        </w:r>
      </w:ins>
      <w:ins w:id="1469" w:author="Gergo" w:date="2017-11-18T18:38:00Z">
        <w:r w:rsidR="006075D1" w:rsidRPr="003355B9">
          <w:rPr>
            <w:rPrChange w:id="1470" w:author="Gergo" w:date="2017-11-25T13:10:00Z">
              <w:rPr>
                <w:b w:val="0"/>
                <w:bCs w:val="0"/>
                <w:iCs w:val="0"/>
              </w:rPr>
            </w:rPrChange>
          </w:rPr>
          <w:t xml:space="preserve">. </w:t>
        </w:r>
      </w:ins>
      <w:ins w:id="1471" w:author="Gergo" w:date="2017-11-18T18:43:00Z">
        <w:r w:rsidR="006075D1" w:rsidRPr="003355B9">
          <w:rPr>
            <w:rPrChange w:id="1472" w:author="Gergo" w:date="2017-11-25T13:10:00Z">
              <w:rPr>
                <w:b w:val="0"/>
                <w:bCs w:val="0"/>
                <w:iCs w:val="0"/>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473" w:author="Gergo" w:date="2017-11-18T18:45:00Z">
        <w:r w:rsidR="00D23097" w:rsidRPr="003355B9">
          <w:rPr>
            <w:rPrChange w:id="1474" w:author="Gergo" w:date="2017-11-25T13:10:00Z">
              <w:rPr>
                <w:b w:val="0"/>
                <w:bCs w:val="0"/>
                <w:iCs w:val="0"/>
              </w:rPr>
            </w:rPrChange>
          </w:rPr>
          <w:t>esetben egy „próbáld újra” felirat jelenik meg, és a rúna állapota (számlálók, ellenőrzőpontok) visszaáll a kezdetibe.</w:t>
        </w:r>
      </w:ins>
      <w:ins w:id="1475" w:author="Gergo" w:date="2017-11-18T18:46:00Z">
        <w:r w:rsidR="00D23097" w:rsidRPr="003355B9">
          <w:rPr>
            <w:rPrChange w:id="1476" w:author="Gergo" w:date="2017-11-25T13:10:00Z">
              <w:rPr>
                <w:b w:val="0"/>
                <w:bCs w:val="0"/>
                <w:iCs w:val="0"/>
              </w:rPr>
            </w:rPrChange>
          </w:rPr>
          <w:t xml:space="preserve"> A</w:t>
        </w:r>
      </w:ins>
      <w:ins w:id="1477" w:author="Gergo" w:date="2017-11-18T18:50:00Z">
        <w:r w:rsidR="00D23097" w:rsidRPr="003355B9">
          <w:rPr>
            <w:rPrChange w:id="1478" w:author="Gergo" w:date="2017-11-25T13:10:00Z">
              <w:rPr>
                <w:b w:val="0"/>
                <w:bCs w:val="0"/>
                <w:iCs w:val="0"/>
              </w:rPr>
            </w:rPrChange>
          </w:rPr>
          <w:t xml:space="preserve"> hibákat és kihagyott ellenőrzőpontokat számon</w:t>
        </w:r>
      </w:ins>
      <w:ins w:id="1479" w:author="Gergo" w:date="2017-11-18T18:51:00Z">
        <w:r w:rsidR="00D23097" w:rsidRPr="003355B9">
          <w:rPr>
            <w:rPrChange w:id="1480" w:author="Gergo" w:date="2017-11-25T13:10:00Z">
              <w:rPr>
                <w:b w:val="0"/>
                <w:bCs w:val="0"/>
                <w:iCs w:val="0"/>
              </w:rPr>
            </w:rPrChange>
          </w:rPr>
          <w:t xml:space="preserve"> </w:t>
        </w:r>
      </w:ins>
      <w:ins w:id="1481" w:author="Gergo" w:date="2017-11-18T18:50:00Z">
        <w:r w:rsidR="00D23097" w:rsidRPr="003355B9">
          <w:rPr>
            <w:rPrChange w:id="1482" w:author="Gergo" w:date="2017-11-25T13:10:00Z">
              <w:rPr>
                <w:b w:val="0"/>
                <w:bCs w:val="0"/>
                <w:iCs w:val="0"/>
              </w:rPr>
            </w:rPrChange>
          </w:rPr>
          <w:t>tartó sz</w:t>
        </w:r>
      </w:ins>
      <w:ins w:id="1483" w:author="Gergo" w:date="2017-11-18T18:51:00Z">
        <w:r w:rsidR="00D23097" w:rsidRPr="003355B9">
          <w:rPr>
            <w:rPrChange w:id="1484" w:author="Gergo" w:date="2017-11-25T13:10:00Z">
              <w:rPr>
                <w:b w:val="0"/>
                <w:bCs w:val="0"/>
                <w:iCs w:val="0"/>
              </w:rPr>
            </w:rPrChange>
          </w:rPr>
          <w:t>á</w:t>
        </w:r>
      </w:ins>
      <w:ins w:id="1485" w:author="Gergo" w:date="2017-11-18T18:50:00Z">
        <w:r w:rsidR="00D23097" w:rsidRPr="003355B9">
          <w:rPr>
            <w:rPrChange w:id="1486" w:author="Gergo" w:date="2017-11-25T13:10:00Z">
              <w:rPr>
                <w:b w:val="0"/>
                <w:bCs w:val="0"/>
                <w:iCs w:val="0"/>
              </w:rPr>
            </w:rPrChange>
          </w:rPr>
          <w:t>mlálók</w:t>
        </w:r>
      </w:ins>
      <w:ins w:id="1487" w:author="Gergo" w:date="2017-11-18T18:51:00Z">
        <w:r w:rsidR="00D23097" w:rsidRPr="003355B9">
          <w:rPr>
            <w:rPrChange w:id="1488" w:author="Gergo" w:date="2017-11-25T13:10:00Z">
              <w:rPr>
                <w:b w:val="0"/>
                <w:bCs w:val="0"/>
                <w:iCs w:val="0"/>
              </w:rPr>
            </w:rPrChange>
          </w:rPr>
          <w:t>at a végső harc közben a</w:t>
        </w:r>
      </w:ins>
      <w:ins w:id="1489" w:author="Gergo" w:date="2017-11-18T18:46:00Z">
        <w:r w:rsidR="00D23097" w:rsidRPr="003355B9">
          <w:rPr>
            <w:rPrChange w:id="1490" w:author="Gergo" w:date="2017-11-25T13:10:00Z">
              <w:rPr>
                <w:b w:val="0"/>
                <w:bCs w:val="0"/>
                <w:iCs w:val="0"/>
              </w:rPr>
            </w:rPrChange>
          </w:rPr>
          <w:t xml:space="preserve"> </w:t>
        </w:r>
        <w:r w:rsidR="00D23097" w:rsidRPr="003355B9">
          <w:rPr>
            <w:rPrChange w:id="1491" w:author="Gergo" w:date="2017-11-25T13:10:00Z">
              <w:rPr>
                <w:b w:val="0"/>
                <w:bCs w:val="0"/>
                <w:iCs w:val="0"/>
              </w:rPr>
            </w:rPrChange>
          </w:rPr>
          <w:lastRenderedPageBreak/>
          <w:t>varázsgöm</w:t>
        </w:r>
      </w:ins>
      <w:ins w:id="1492" w:author="Gergo" w:date="2017-11-18T18:50:00Z">
        <w:r w:rsidR="00D23097" w:rsidRPr="003355B9">
          <w:rPr>
            <w:rPrChange w:id="1493" w:author="Gergo" w:date="2017-11-25T13:10:00Z">
              <w:rPr>
                <w:b w:val="0"/>
                <w:bCs w:val="0"/>
                <w:iCs w:val="0"/>
              </w:rPr>
            </w:rPrChange>
          </w:rPr>
          <w:t>b</w:t>
        </w:r>
      </w:ins>
      <w:ins w:id="1494" w:author="Gergo" w:date="2017-11-18T18:46:00Z">
        <w:r w:rsidR="00D23097" w:rsidRPr="003355B9">
          <w:rPr>
            <w:rPrChange w:id="1495" w:author="Gergo" w:date="2017-11-25T13:10:00Z">
              <w:rPr>
                <w:b w:val="0"/>
                <w:bCs w:val="0"/>
                <w:iCs w:val="0"/>
              </w:rPr>
            </w:rPrChange>
          </w:rPr>
          <w:t xml:space="preserve"> sebzésének kiszámítására használom. Minél több volt a hiba annál kevesebbet sebeznek. A harc közben, már nincs olyan, hogy sikertelen</w:t>
        </w:r>
      </w:ins>
      <w:ins w:id="1496" w:author="Gergo" w:date="2017-11-18T18:52:00Z">
        <w:r w:rsidR="0018502D" w:rsidRPr="003355B9">
          <w:rPr>
            <w:rPrChange w:id="1497" w:author="Gergo" w:date="2017-11-25T13:10:00Z">
              <w:rPr>
                <w:b w:val="0"/>
                <w:bCs w:val="0"/>
                <w:iCs w:val="0"/>
              </w:rPr>
            </w:rPrChange>
          </w:rPr>
          <w:t xml:space="preserve"> végigrajzolás, Az </w:t>
        </w:r>
        <w:r w:rsidR="0018502D" w:rsidRPr="003355B9">
          <w:rPr>
            <w:rFonts w:ascii="Consolas" w:hAnsi="Consolas"/>
            <w:rPrChange w:id="1498" w:author="Gergo" w:date="2017-11-25T13:10:00Z">
              <w:rPr>
                <w:b w:val="0"/>
                <w:bCs w:val="0"/>
                <w:iCs w:val="0"/>
              </w:rPr>
            </w:rPrChange>
          </w:rPr>
          <w:t>onRuneFail</w:t>
        </w:r>
        <w:r w:rsidR="0018502D" w:rsidRPr="0034280E">
          <w:t xml:space="preserve"> </w:t>
        </w:r>
      </w:ins>
      <w:ins w:id="1499" w:author="Gergo" w:date="2017-11-18T18:53:00Z">
        <w:r w:rsidR="0018502D" w:rsidRPr="003355B9">
          <w:rPr>
            <w:rPrChange w:id="1500" w:author="Gergo" w:date="2017-11-25T13:10:00Z">
              <w:rPr>
                <w:b w:val="0"/>
                <w:bCs w:val="0"/>
                <w:iCs w:val="0"/>
              </w:rPr>
            </w:rPrChange>
          </w:rPr>
          <w:t xml:space="preserve">ezen ága tovább hív az </w:t>
        </w:r>
        <w:r w:rsidR="0018502D" w:rsidRPr="003355B9">
          <w:rPr>
            <w:rFonts w:ascii="Consolas" w:hAnsi="Consolas"/>
            <w:rPrChange w:id="1501" w:author="Gergo" w:date="2017-11-25T13:10:00Z">
              <w:rPr>
                <w:b w:val="0"/>
                <w:bCs w:val="0"/>
                <w:iCs w:val="0"/>
              </w:rPr>
            </w:rPrChange>
          </w:rPr>
          <w:t>onRuneSucces</w:t>
        </w:r>
        <w:r w:rsidR="0018502D" w:rsidRPr="0034280E">
          <w:t>-be.</w:t>
        </w:r>
      </w:ins>
    </w:p>
    <w:p w14:paraId="08E68F3F" w14:textId="5F0127A8" w:rsidR="007015A0" w:rsidRPr="003355B9" w:rsidRDefault="003B2564">
      <w:pPr>
        <w:rPr>
          <w:ins w:id="1502" w:author="Gergo" w:date="2017-11-18T19:48:00Z"/>
          <w:rPrChange w:id="1503" w:author="Gergo" w:date="2017-11-25T13:10:00Z">
            <w:rPr>
              <w:ins w:id="1504" w:author="Gergo" w:date="2017-11-18T19:48:00Z"/>
            </w:rPr>
          </w:rPrChange>
        </w:rPr>
        <w:pPrChange w:id="1505" w:author="Gergo" w:date="2017-11-18T17:15:00Z">
          <w:pPr>
            <w:pStyle w:val="Cmsor2"/>
          </w:pPr>
        </w:pPrChange>
      </w:pPr>
      <w:ins w:id="1506" w:author="Gergo" w:date="2017-11-18T19:04:00Z">
        <w:r w:rsidRPr="003355B9">
          <w:rPr>
            <w:rPrChange w:id="1507" w:author="Gergo" w:date="2017-11-25T13:10:00Z">
              <w:rPr>
                <w:b w:val="0"/>
                <w:bCs w:val="0"/>
                <w:iCs w:val="0"/>
              </w:rPr>
            </w:rPrChange>
          </w:rPr>
          <w:t>A rúna rajzolása közben a szikra vonalat húz maga után, hogy látszódjon a rajzolás útvonala.</w:t>
        </w:r>
      </w:ins>
      <w:ins w:id="1508" w:author="Gergo" w:date="2017-11-18T19:39:00Z">
        <w:r w:rsidR="00BB4CEA" w:rsidRPr="003355B9">
          <w:rPr>
            <w:rPrChange w:id="1509" w:author="Gergo" w:date="2017-11-25T13:10:00Z">
              <w:rPr>
                <w:b w:val="0"/>
                <w:bCs w:val="0"/>
                <w:iCs w:val="0"/>
              </w:rPr>
            </w:rPrChange>
          </w:rPr>
          <w:t xml:space="preserve"> Ezt a </w:t>
        </w:r>
        <w:r w:rsidR="00BB4CEA" w:rsidRPr="003355B9">
          <w:rPr>
            <w:rFonts w:ascii="Consolas" w:hAnsi="Consolas"/>
            <w:rPrChange w:id="1510" w:author="Gergo" w:date="2017-11-25T13:10:00Z">
              <w:rPr>
                <w:b w:val="0"/>
                <w:bCs w:val="0"/>
                <w:iCs w:val="0"/>
              </w:rPr>
            </w:rPrChange>
          </w:rPr>
          <w:t>LineDrawer</w:t>
        </w:r>
        <w:r w:rsidR="00BB4CEA" w:rsidRPr="0034280E">
          <w:t xml:space="preserve"> osztály végzi</w:t>
        </w:r>
      </w:ins>
      <w:ins w:id="1511" w:author="Gergo" w:date="2017-11-18T19:40:00Z">
        <w:r w:rsidR="00BB4CEA" w:rsidRPr="003355B9">
          <w:rPr>
            <w:rPrChange w:id="1512" w:author="Gergo" w:date="2017-11-25T13:10:00Z">
              <w:rPr>
                <w:b w:val="0"/>
                <w:bCs w:val="0"/>
                <w:iCs w:val="0"/>
              </w:rPr>
            </w:rPrChange>
          </w:rPr>
          <w:t xml:space="preserve">.  Ez induláskor létrehoz egy LineRenderer komponenst a rúnán. A </w:t>
        </w:r>
      </w:ins>
      <w:ins w:id="1513" w:author="Gergo" w:date="2017-11-18T19:42:00Z">
        <w:r w:rsidR="00BB4CEA" w:rsidRPr="003355B9">
          <w:rPr>
            <w:rFonts w:ascii="Consolas" w:hAnsi="Consolas"/>
            <w:rPrChange w:id="1514" w:author="Gergo" w:date="2017-11-25T13:10:00Z">
              <w:rPr>
                <w:b w:val="0"/>
                <w:bCs w:val="0"/>
                <w:iCs w:val="0"/>
              </w:rPr>
            </w:rPrChange>
          </w:rPr>
          <w:t xml:space="preserve">PointerDrag </w:t>
        </w:r>
        <w:r w:rsidR="00BB4CEA" w:rsidRPr="0034280E">
          <w:t xml:space="preserve">eseményre feliratkozva </w:t>
        </w:r>
      </w:ins>
      <w:ins w:id="1515" w:author="Gergo" w:date="2017-11-18T19:43:00Z">
        <w:r w:rsidR="00852379" w:rsidRPr="003355B9">
          <w:rPr>
            <w:rPrChange w:id="1516" w:author="Gergo" w:date="2017-11-25T13:10:00Z">
              <w:rPr>
                <w:b w:val="0"/>
                <w:bCs w:val="0"/>
                <w:iCs w:val="0"/>
              </w:rPr>
            </w:rPrChange>
          </w:rPr>
          <w:t>a</w:t>
        </w:r>
      </w:ins>
      <w:ins w:id="1517" w:author="Gergo" w:date="2017-11-18T19:45:00Z">
        <w:r w:rsidR="00852379" w:rsidRPr="003355B9">
          <w:rPr>
            <w:rPrChange w:id="1518" w:author="Gergo" w:date="2017-11-25T13:10:00Z">
              <w:rPr>
                <w:b w:val="0"/>
                <w:bCs w:val="0"/>
                <w:iCs w:val="0"/>
              </w:rPr>
            </w:rPrChange>
          </w:rPr>
          <w:t xml:space="preserve">z </w:t>
        </w:r>
        <w:r w:rsidR="00852379" w:rsidRPr="003355B9">
          <w:rPr>
            <w:rFonts w:ascii="Consolas" w:hAnsi="Consolas"/>
            <w:rPrChange w:id="1519" w:author="Gergo" w:date="2017-11-25T13:10:00Z">
              <w:rPr>
                <w:b w:val="0"/>
                <w:bCs w:val="0"/>
                <w:iCs w:val="0"/>
              </w:rPr>
            </w:rPrChange>
          </w:rPr>
          <w:t>addPointOnDrag</w:t>
        </w:r>
        <w:r w:rsidR="00852379" w:rsidRPr="0034280E">
          <w:t xml:space="preserve"> metódusban a </w:t>
        </w:r>
      </w:ins>
      <w:ins w:id="1520" w:author="Gergo" w:date="2017-11-18T19:43:00Z">
        <w:r w:rsidR="00852379" w:rsidRPr="003355B9">
          <w:rPr>
            <w:rPrChange w:id="1521" w:author="Gergo" w:date="2017-11-25T13:10:00Z">
              <w:rPr>
                <w:b w:val="0"/>
                <w:bCs w:val="0"/>
                <w:iCs w:val="0"/>
              </w:rPr>
            </w:rPrChange>
          </w:rPr>
          <w:t xml:space="preserve"> mutató aktuális helyzetét </w:t>
        </w:r>
      </w:ins>
      <w:ins w:id="1522" w:author="Gergo" w:date="2017-11-18T19:46:00Z">
        <w:r w:rsidR="00852379" w:rsidRPr="003355B9">
          <w:rPr>
            <w:rPrChange w:id="1523" w:author="Gergo" w:date="2017-11-25T13:10:00Z">
              <w:rPr>
                <w:b w:val="0"/>
                <w:bCs w:val="0"/>
                <w:iCs w:val="0"/>
              </w:rPr>
            </w:rPrChange>
          </w:rPr>
          <w:t xml:space="preserve">hozzáadom egy listához, amiből végül a </w:t>
        </w:r>
        <w:r w:rsidR="00852379" w:rsidRPr="003355B9">
          <w:rPr>
            <w:rFonts w:ascii="Consolas" w:hAnsi="Consolas"/>
            <w:rPrChange w:id="1524" w:author="Gergo" w:date="2017-11-25T13:10:00Z">
              <w:rPr>
                <w:b w:val="0"/>
                <w:bCs w:val="0"/>
                <w:iCs w:val="0"/>
              </w:rPr>
            </w:rPrChange>
          </w:rPr>
          <w:t>LineRenderer</w:t>
        </w:r>
        <w:r w:rsidR="00852379" w:rsidRPr="0034280E">
          <w:t xml:space="preserve"> segítségével vonalat rajzolok. Mivel az esemén</w:t>
        </w:r>
        <w:r w:rsidR="00852379" w:rsidRPr="003355B9">
          <w:rPr>
            <w:rPrChange w:id="1525" w:author="Gergo" w:date="2017-11-25T13:10:00Z">
              <w:rPr>
                <w:b w:val="0"/>
                <w:bCs w:val="0"/>
                <w:iCs w:val="0"/>
              </w:rPr>
            </w:rPrChange>
          </w:rPr>
          <w:t>y a rajzol</w:t>
        </w:r>
      </w:ins>
      <w:ins w:id="1526" w:author="Gergo" w:date="2017-11-18T19:47:00Z">
        <w:r w:rsidR="00852379" w:rsidRPr="003355B9">
          <w:rPr>
            <w:rPrChange w:id="1527" w:author="Gergo" w:date="2017-11-25T13:10:00Z">
              <w:rPr>
                <w:b w:val="0"/>
                <w:bCs w:val="0"/>
                <w:iCs w:val="0"/>
              </w:rPr>
            </w:rPrChange>
          </w:rPr>
          <w:t>á</w:t>
        </w:r>
      </w:ins>
      <w:ins w:id="1528" w:author="Gergo" w:date="2017-11-18T19:46:00Z">
        <w:r w:rsidR="00852379" w:rsidRPr="003355B9">
          <w:rPr>
            <w:rPrChange w:id="1529" w:author="Gergo" w:date="2017-11-25T13:10:00Z">
              <w:rPr>
                <w:b w:val="0"/>
                <w:bCs w:val="0"/>
                <w:iCs w:val="0"/>
              </w:rPr>
            </w:rPrChange>
          </w:rPr>
          <w:t xml:space="preserve">s megkezdése </w:t>
        </w:r>
      </w:ins>
      <w:ins w:id="1530" w:author="Gergo" w:date="2017-11-18T19:47:00Z">
        <w:r w:rsidR="00852379" w:rsidRPr="003355B9">
          <w:rPr>
            <w:rPrChange w:id="1531" w:author="Gergo" w:date="2017-11-25T13:10:00Z">
              <w:rPr>
                <w:b w:val="0"/>
                <w:bCs w:val="0"/>
                <w:iCs w:val="0"/>
              </w:rPr>
            </w:rPrChange>
          </w:rPr>
          <w:t>után</w:t>
        </w:r>
      </w:ins>
      <w:ins w:id="1532" w:author="Gergo" w:date="2017-11-18T19:46:00Z">
        <w:r w:rsidR="00852379" w:rsidRPr="003355B9">
          <w:rPr>
            <w:rPrChange w:id="1533" w:author="Gergo" w:date="2017-11-25T13:10:00Z">
              <w:rPr>
                <w:b w:val="0"/>
                <w:bCs w:val="0"/>
                <w:iCs w:val="0"/>
              </w:rPr>
            </w:rPrChange>
          </w:rPr>
          <w:t>(</w:t>
        </w:r>
      </w:ins>
      <w:ins w:id="1534" w:author="Gergo" w:date="2017-11-18T19:47:00Z">
        <w:r w:rsidR="00852379" w:rsidRPr="003355B9">
          <w:rPr>
            <w:rPrChange w:id="1535" w:author="Gergo" w:date="2017-11-25T13:10:00Z">
              <w:rPr>
                <w:b w:val="0"/>
                <w:bCs w:val="0"/>
                <w:iCs w:val="0"/>
              </w:rPr>
            </w:rPrChange>
          </w:rPr>
          <w:t>„drag” alatt) minden képkockánál elsül, ezért a vonal mindig az aktuális állapotot mutatja.</w:t>
        </w:r>
      </w:ins>
    </w:p>
    <w:p w14:paraId="1AB95BFE" w14:textId="2324C4BF" w:rsidR="002B6D6D" w:rsidRPr="003355B9" w:rsidRDefault="002B6D6D">
      <w:pPr>
        <w:rPr>
          <w:ins w:id="1536" w:author="Gergo" w:date="2017-11-18T19:55:00Z"/>
          <w:rPrChange w:id="1537" w:author="Gergo" w:date="2017-11-25T13:10:00Z">
            <w:rPr>
              <w:ins w:id="1538" w:author="Gergo" w:date="2017-11-18T19:55:00Z"/>
            </w:rPr>
          </w:rPrChange>
        </w:rPr>
        <w:pPrChange w:id="1539" w:author="Gergo" w:date="2017-11-18T17:15:00Z">
          <w:pPr>
            <w:pStyle w:val="Cmsor2"/>
          </w:pPr>
        </w:pPrChange>
      </w:pPr>
      <w:ins w:id="1540" w:author="Gergo" w:date="2017-11-18T19:48:00Z">
        <w:r w:rsidRPr="003355B9">
          <w:rPr>
            <w:rPrChange w:id="1541" w:author="Gergo" w:date="2017-11-25T13:10:00Z">
              <w:rPr>
                <w:b w:val="0"/>
                <w:bCs w:val="0"/>
                <w:iCs w:val="0"/>
              </w:rPr>
            </w:rPrChange>
          </w:rPr>
          <w:t>A rajzolás során akadt egy kis probl</w:t>
        </w:r>
      </w:ins>
      <w:ins w:id="1542" w:author="Gergo" w:date="2017-11-18T19:49:00Z">
        <w:r w:rsidRPr="003355B9">
          <w:rPr>
            <w:rPrChange w:id="1543" w:author="Gergo" w:date="2017-11-25T13:10:00Z">
              <w:rPr>
                <w:b w:val="0"/>
                <w:bCs w:val="0"/>
                <w:iCs w:val="0"/>
              </w:rPr>
            </w:rPrChange>
          </w:rPr>
          <w:t xml:space="preserve">émám a </w:t>
        </w:r>
        <w:r w:rsidRPr="003355B9">
          <w:rPr>
            <w:rFonts w:ascii="Consolas" w:hAnsi="Consolas"/>
            <w:rPrChange w:id="1544" w:author="Gergo" w:date="2017-11-25T13:10:00Z">
              <w:rPr>
                <w:b w:val="0"/>
                <w:bCs w:val="0"/>
                <w:iCs w:val="0"/>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545" w:author="Gergo" w:date="2017-11-18T19:51:00Z">
        <w:r w:rsidRPr="003355B9">
          <w:rPr>
            <w:rPrChange w:id="1546" w:author="Gergo" w:date="2017-11-25T13:10:00Z">
              <w:rPr>
                <w:b w:val="0"/>
                <w:bCs w:val="0"/>
                <w:iCs w:val="0"/>
              </w:rPr>
            </w:rPrChange>
          </w:rPr>
          <w:t>Ezt úgy oldottam meg, hogy a GVR API  kontrollert kezelő script-jében</w:t>
        </w:r>
      </w:ins>
      <w:ins w:id="1547" w:author="Gergo" w:date="2017-11-18T20:30:00Z">
        <w:r w:rsidR="00DA2113" w:rsidRPr="003355B9">
          <w:rPr>
            <w:rPrChange w:id="1548" w:author="Gergo" w:date="2017-11-25T13:10:00Z">
              <w:rPr>
                <w:b w:val="0"/>
                <w:bCs w:val="0"/>
                <w:iCs w:val="0"/>
              </w:rPr>
            </w:rPrChange>
          </w:rPr>
          <w:t xml:space="preserve"> (</w:t>
        </w:r>
        <w:r w:rsidR="00DA2113" w:rsidRPr="003355B9">
          <w:rPr>
            <w:rFonts w:ascii="Consolas" w:hAnsi="Consolas"/>
            <w:rPrChange w:id="1549" w:author="Gergo" w:date="2017-11-25T13:10:00Z">
              <w:rPr>
                <w:b w:val="0"/>
                <w:bCs w:val="0"/>
                <w:iCs w:val="0"/>
              </w:rPr>
            </w:rPrChange>
          </w:rPr>
          <w:t>GvrPointerInputModuleImpl</w:t>
        </w:r>
        <w:r w:rsidR="00DA2113" w:rsidRPr="0034280E">
          <w:t>)</w:t>
        </w:r>
      </w:ins>
      <w:ins w:id="1550" w:author="Gergo" w:date="2017-11-18T19:51:00Z">
        <w:r w:rsidRPr="003355B9">
          <w:rPr>
            <w:rPrChange w:id="1551" w:author="Gergo" w:date="2017-11-25T13:10:00Z">
              <w:rPr>
                <w:b w:val="0"/>
                <w:bCs w:val="0"/>
                <w:iCs w:val="0"/>
              </w:rPr>
            </w:rPrChange>
          </w:rPr>
          <w:t xml:space="preserve"> megkerest</w:t>
        </w:r>
      </w:ins>
      <w:ins w:id="1552" w:author="Gergo" w:date="2017-11-18T19:54:00Z">
        <w:r w:rsidRPr="003355B9">
          <w:rPr>
            <w:rPrChange w:id="1553" w:author="Gergo" w:date="2017-11-25T13:10:00Z">
              <w:rPr>
                <w:b w:val="0"/>
                <w:bCs w:val="0"/>
                <w:iCs w:val="0"/>
              </w:rPr>
            </w:rPrChange>
          </w:rPr>
          <w:t>e</w:t>
        </w:r>
      </w:ins>
      <w:ins w:id="1554" w:author="Gergo" w:date="2017-11-18T19:51:00Z">
        <w:r w:rsidRPr="003355B9">
          <w:rPr>
            <w:rPrChange w:id="1555" w:author="Gergo" w:date="2017-11-25T13:10:00Z">
              <w:rPr>
                <w:b w:val="0"/>
                <w:bCs w:val="0"/>
                <w:iCs w:val="0"/>
              </w:rPr>
            </w:rPrChange>
          </w:rPr>
          <w:t>m</w:t>
        </w:r>
      </w:ins>
      <w:ins w:id="1556" w:author="Gergo" w:date="2017-11-18T19:54:00Z">
        <w:r w:rsidRPr="003355B9">
          <w:rPr>
            <w:rPrChange w:id="1557" w:author="Gergo" w:date="2017-11-25T13:10:00Z">
              <w:rPr>
                <w:b w:val="0"/>
                <w:bCs w:val="0"/>
                <w:iCs w:val="0"/>
              </w:rPr>
            </w:rPrChange>
          </w:rPr>
          <w:t xml:space="preserve"> a „drag” eseményért felelős kódrészletet és átírtam az esemény első elsülésé</w:t>
        </w:r>
      </w:ins>
      <w:ins w:id="1558" w:author="Gergo" w:date="2017-11-18T19:55:00Z">
        <w:r w:rsidRPr="003355B9">
          <w:rPr>
            <w:rPrChange w:id="1559" w:author="Gergo" w:date="2017-11-25T13:10:00Z">
              <w:rPr>
                <w:b w:val="0"/>
                <w:bCs w:val="0"/>
                <w:iCs w:val="0"/>
              </w:rPr>
            </w:rPrChange>
          </w:rPr>
          <w:t>hez szükséges küszöb méretét, így megoldódott a probléma.</w:t>
        </w:r>
      </w:ins>
    </w:p>
    <w:p w14:paraId="4A5B3265" w14:textId="0AB78986" w:rsidR="002B6D6D" w:rsidRPr="003355B9" w:rsidRDefault="007F039A">
      <w:pPr>
        <w:rPr>
          <w:ins w:id="1560" w:author="Gergo" w:date="2017-11-18T18:30:00Z"/>
          <w:rPrChange w:id="1561" w:author="Gergo" w:date="2017-11-25T13:10:00Z">
            <w:rPr>
              <w:ins w:id="1562" w:author="Gergo" w:date="2017-11-18T18:30:00Z"/>
            </w:rPr>
          </w:rPrChange>
        </w:rPr>
        <w:pPrChange w:id="1563" w:author="Gergo" w:date="2017-11-18T17:15:00Z">
          <w:pPr>
            <w:pStyle w:val="Cmsor2"/>
          </w:pPr>
        </w:pPrChange>
      </w:pPr>
      <w:ins w:id="1564" w:author="Gergo" w:date="2017-11-18T19:55:00Z">
        <w:r w:rsidRPr="003355B9">
          <w:rPr>
            <w:rPrChange w:id="1565" w:author="Gergo" w:date="2017-11-25T13:10:00Z">
              <w:rPr>
                <w:b w:val="0"/>
                <w:bCs w:val="0"/>
                <w:iCs w:val="0"/>
              </w:rPr>
            </w:rPrChange>
          </w:rPr>
          <w:t>Ezzel a megoldással csak akkor lehet probléma, ha az API-t frissítem, mert ugyebár az átírt script is frissül, de mivel az is verzió</w:t>
        </w:r>
      </w:ins>
      <w:ins w:id="1566" w:author="Gergo" w:date="2017-11-18T19:56:00Z">
        <w:r w:rsidRPr="003355B9">
          <w:rPr>
            <w:rPrChange w:id="1567" w:author="Gergo" w:date="2017-11-25T13:10:00Z">
              <w:rPr>
                <w:b w:val="0"/>
                <w:bCs w:val="0"/>
                <w:iCs w:val="0"/>
              </w:rPr>
            </w:rPrChange>
          </w:rPr>
          <w:t>-</w:t>
        </w:r>
      </w:ins>
      <w:ins w:id="1568" w:author="Gergo" w:date="2017-11-18T19:55:00Z">
        <w:r w:rsidRPr="003355B9">
          <w:rPr>
            <w:rPrChange w:id="1569" w:author="Gergo" w:date="2017-11-25T13:10:00Z">
              <w:rPr>
                <w:b w:val="0"/>
                <w:bCs w:val="0"/>
                <w:iCs w:val="0"/>
              </w:rPr>
            </w:rPrChange>
          </w:rPr>
          <w:t>követve van ez</w:t>
        </w:r>
      </w:ins>
      <w:ins w:id="1570" w:author="Gergo" w:date="2017-11-18T19:51:00Z">
        <w:r w:rsidRPr="003355B9">
          <w:rPr>
            <w:rPrChange w:id="1571" w:author="Gergo" w:date="2017-11-25T13:10:00Z">
              <w:rPr>
                <w:b w:val="0"/>
                <w:bCs w:val="0"/>
                <w:iCs w:val="0"/>
              </w:rPr>
            </w:rPrChange>
          </w:rPr>
          <w:t>ért ez könnyen karbantarthat</w:t>
        </w:r>
      </w:ins>
      <w:ins w:id="1572" w:author="Gergo" w:date="2017-11-18T19:57:00Z">
        <w:r w:rsidRPr="003355B9">
          <w:rPr>
            <w:rPrChange w:id="1573" w:author="Gergo" w:date="2017-11-25T13:10:00Z">
              <w:rPr>
                <w:b w:val="0"/>
                <w:bCs w:val="0"/>
                <w:iCs w:val="0"/>
              </w:rPr>
            </w:rPrChange>
          </w:rPr>
          <w:t>ó.</w:t>
        </w:r>
      </w:ins>
    </w:p>
    <w:p w14:paraId="2E1A0178" w14:textId="77777777" w:rsidR="00541483" w:rsidRPr="003355B9" w:rsidRDefault="00541483">
      <w:pPr>
        <w:rPr>
          <w:ins w:id="1574" w:author="Gergo" w:date="2017-11-17T13:48:00Z"/>
          <w:rPrChange w:id="1575" w:author="Gergo" w:date="2017-11-25T13:10:00Z">
            <w:rPr>
              <w:ins w:id="1576" w:author="Gergo" w:date="2017-11-17T13:48:00Z"/>
            </w:rPr>
          </w:rPrChange>
        </w:rPr>
        <w:pPrChange w:id="1577" w:author="Gergo" w:date="2017-11-18T17:15:00Z">
          <w:pPr>
            <w:pStyle w:val="Cmsor2"/>
          </w:pPr>
        </w:pPrChange>
      </w:pPr>
    </w:p>
    <w:p w14:paraId="0BD7B00B" w14:textId="788C93CB" w:rsidR="00EF3400" w:rsidRPr="003355B9" w:rsidDel="006075D1" w:rsidRDefault="00EF3400" w:rsidP="00EF3400">
      <w:pPr>
        <w:rPr>
          <w:del w:id="1578" w:author="Gergo" w:date="2017-11-18T18:37:00Z"/>
          <w:moveTo w:id="1579" w:author="Gergo" w:date="2017-11-17T16:45:00Z"/>
        </w:rPr>
      </w:pPr>
      <w:moveToRangeStart w:id="1580" w:author="Gergo" w:date="2017-11-17T16:45:00Z" w:name="move498689958"/>
      <w:moveTo w:id="1581" w:author="Gergo" w:date="2017-11-17T16:45:00Z">
        <w:del w:id="1582" w:author="Gergo" w:date="2017-11-18T18:37:00Z">
          <w:r w:rsidRPr="003355B9" w:rsidDel="006075D1">
            <w:delText>A játék állapotát egy központi egység, a játékvezérlő (</w:delText>
          </w:r>
          <w:commentRangeStart w:id="1583"/>
          <w:r w:rsidRPr="003355B9" w:rsidDel="006075D1">
            <w:rPr>
              <w:rFonts w:ascii="Consolas" w:hAnsi="Consolas"/>
              <w:rPrChange w:id="1584" w:author="Gergo" w:date="2017-11-25T13:10:00Z">
                <w:rPr/>
              </w:rPrChange>
            </w:rPr>
            <w:delText>GameManager</w:delText>
          </w:r>
          <w:commentRangeEnd w:id="1583"/>
          <w:r w:rsidRPr="003355B9" w:rsidDel="006075D1">
            <w:rPr>
              <w:rStyle w:val="Jegyzethivatkozs"/>
              <w:rFonts w:ascii="Consolas" w:hAnsi="Consolas"/>
              <w:sz w:val="24"/>
              <w:rPrChange w:id="1585" w:author="Gergo" w:date="2017-11-25T13:10:00Z">
                <w:rPr>
                  <w:rStyle w:val="Jegyzethivatkozs"/>
                </w:rPr>
              </w:rPrChange>
            </w:rPr>
            <w:commentReference w:id="1583"/>
          </w:r>
          <w:r w:rsidRPr="003355B9" w:rsidDel="006075D1">
            <w:delText xml:space="preserve">) tárolja és irányítja. Ebben a játék aktuális állapotáról minden információ megtalálható ahhoz, hogy meghatározzuk, játék jelenlegi állását. </w:delText>
          </w:r>
          <w:bookmarkStart w:id="1586" w:name="_Toc499416836"/>
          <w:bookmarkEnd w:id="1586"/>
        </w:del>
      </w:moveTo>
    </w:p>
    <w:p w14:paraId="6C8943A0" w14:textId="6F8C2712" w:rsidR="00EF3400" w:rsidRPr="003355B9" w:rsidDel="006075D1" w:rsidRDefault="00EF3400" w:rsidP="00EF3400">
      <w:pPr>
        <w:rPr>
          <w:del w:id="1587" w:author="Gergo" w:date="2017-11-18T18:37:00Z"/>
          <w:moveTo w:id="1588" w:author="Gergo" w:date="2017-11-17T16:45:00Z"/>
        </w:rPr>
      </w:pPr>
      <w:commentRangeStart w:id="1589"/>
      <w:moveTo w:id="1590" w:author="Gergo" w:date="2017-11-17T16:45:00Z">
        <w:del w:id="1591"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592" w:name="_Toc499416837"/>
          <w:bookmarkEnd w:id="1592"/>
        </w:del>
      </w:moveTo>
    </w:p>
    <w:p w14:paraId="68F442B7" w14:textId="39AE045C" w:rsidR="00EF3400" w:rsidRPr="003355B9" w:rsidDel="006075D1" w:rsidRDefault="00EF3400" w:rsidP="00EF3400">
      <w:pPr>
        <w:rPr>
          <w:del w:id="1593" w:author="Gergo" w:date="2017-11-18T18:37:00Z"/>
          <w:moveTo w:id="1594" w:author="Gergo" w:date="2017-11-17T16:45:00Z"/>
        </w:rPr>
      </w:pPr>
      <w:moveTo w:id="1595" w:author="Gergo" w:date="2017-11-17T16:45:00Z">
        <w:del w:id="1596"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589"/>
          <w:r w:rsidRPr="003355B9" w:rsidDel="006075D1">
            <w:rPr>
              <w:rStyle w:val="Jegyzethivatkozs"/>
            </w:rPr>
            <w:commentReference w:id="1589"/>
          </w:r>
          <w:bookmarkStart w:id="1597" w:name="_Toc499416838"/>
          <w:bookmarkEnd w:id="1597"/>
        </w:del>
      </w:moveTo>
    </w:p>
    <w:p w14:paraId="1B2EFEC6" w14:textId="7F8CBE57" w:rsidR="009654DF" w:rsidRPr="003355B9" w:rsidRDefault="009654DF" w:rsidP="009654DF">
      <w:pPr>
        <w:pStyle w:val="Cmsor2"/>
        <w:rPr>
          <w:ins w:id="1598" w:author="Gergo" w:date="2017-11-18T20:32:00Z"/>
        </w:rPr>
      </w:pPr>
      <w:bookmarkStart w:id="1599" w:name="_Toc499416839"/>
      <w:moveToRangeEnd w:id="1580"/>
      <w:ins w:id="1600" w:author="Gergo" w:date="2017-11-17T13:48:00Z">
        <w:r w:rsidRPr="003355B9">
          <w:t>Varázslás</w:t>
        </w:r>
      </w:ins>
      <w:bookmarkEnd w:id="1599"/>
    </w:p>
    <w:p w14:paraId="556EFF79" w14:textId="4D82FAF6" w:rsidR="00DA2113" w:rsidRPr="003355B9" w:rsidRDefault="00DA2113">
      <w:pPr>
        <w:rPr>
          <w:ins w:id="1601" w:author="Gergo" w:date="2017-11-18T21:25:00Z"/>
          <w:rPrChange w:id="1602" w:author="Gergo" w:date="2017-11-25T13:10:00Z">
            <w:rPr>
              <w:ins w:id="1603" w:author="Gergo" w:date="2017-11-18T21:25:00Z"/>
            </w:rPr>
          </w:rPrChange>
        </w:rPr>
        <w:pPrChange w:id="1604" w:author="Gergo" w:date="2017-11-18T20:32:00Z">
          <w:pPr>
            <w:pStyle w:val="Cmsor2"/>
          </w:pPr>
        </w:pPrChange>
      </w:pPr>
      <w:ins w:id="1605" w:author="Gergo" w:date="2017-11-18T20:32:00Z">
        <w:r w:rsidRPr="0034280E">
          <w:t>A varázslás a rúna sikeres végigrajzolásakor megjelenő varázsgömb eldobása.</w:t>
        </w:r>
      </w:ins>
      <w:ins w:id="1606" w:author="Gergo" w:date="2017-11-18T20:48:00Z">
        <w:r w:rsidR="009B78B2" w:rsidRPr="003355B9">
          <w:rPr>
            <w:rPrChange w:id="1607" w:author="Gergo" w:date="2017-11-25T13:10:00Z">
              <w:rPr>
                <w:b w:val="0"/>
                <w:bCs w:val="0"/>
                <w:iCs w:val="0"/>
              </w:rPr>
            </w:rPrChange>
          </w:rPr>
          <w:t xml:space="preserve"> </w:t>
        </w:r>
      </w:ins>
      <w:ins w:id="1608" w:author="Gergo" w:date="2017-11-18T20:49:00Z">
        <w:r w:rsidR="009B78B2" w:rsidRPr="003355B9">
          <w:rPr>
            <w:rPrChange w:id="1609" w:author="Gergo" w:date="2017-11-25T13:10:00Z">
              <w:rPr>
                <w:b w:val="0"/>
                <w:bCs w:val="0"/>
                <w:iCs w:val="0"/>
              </w:rPr>
            </w:rPrChange>
          </w:rPr>
          <w:t xml:space="preserve">A varázslást a </w:t>
        </w:r>
        <w:r w:rsidR="009B78B2" w:rsidRPr="003355B9">
          <w:rPr>
            <w:rFonts w:ascii="Consolas" w:hAnsi="Consolas"/>
            <w:rPrChange w:id="1610" w:author="Gergo" w:date="2017-11-25T13:10:00Z">
              <w:rPr>
                <w:b w:val="0"/>
                <w:bCs w:val="0"/>
                <w:iCs w:val="0"/>
              </w:rPr>
            </w:rPrChange>
          </w:rPr>
          <w:t>FireBallController</w:t>
        </w:r>
        <w:r w:rsidR="009B78B2" w:rsidRPr="0034280E">
          <w:t xml:space="preserve"> kezeli.</w:t>
        </w:r>
      </w:ins>
      <w:ins w:id="1611" w:author="Gergo" w:date="2017-11-18T20:50:00Z">
        <w:r w:rsidR="009B78B2" w:rsidRPr="003355B9">
          <w:rPr>
            <w:rPrChange w:id="1612" w:author="Gergo" w:date="2017-11-25T13:10:00Z">
              <w:rPr>
                <w:b w:val="0"/>
                <w:bCs w:val="0"/>
                <w:iCs w:val="0"/>
              </w:rPr>
            </w:rPrChange>
          </w:rPr>
          <w:t xml:space="preserve"> </w:t>
        </w:r>
      </w:ins>
      <w:ins w:id="1613" w:author="Gergo" w:date="2017-11-18T20:52:00Z">
        <w:r w:rsidR="009B78B2" w:rsidRPr="003355B9">
          <w:rPr>
            <w:rPrChange w:id="1614" w:author="Gergo" w:date="2017-11-25T13:10:00Z">
              <w:rPr>
                <w:b w:val="0"/>
                <w:bCs w:val="0"/>
                <w:iCs w:val="0"/>
              </w:rPr>
            </w:rPrChange>
          </w:rPr>
          <w:t xml:space="preserve">A varázsgolyó elhajítása tényleges dobómozdulatra történik meg. Ezt úgy valósítottam meg, hogy a gömb mozgását a </w:t>
        </w:r>
      </w:ins>
      <w:ins w:id="1615" w:author="Gergo" w:date="2017-11-18T20:57:00Z">
        <w:r w:rsidR="009B78B2" w:rsidRPr="003355B9">
          <w:rPr>
            <w:rPrChange w:id="1616" w:author="Gergo" w:date="2017-11-25T13:10:00Z">
              <w:rPr>
                <w:b w:val="0"/>
                <w:bCs w:val="0"/>
                <w:iCs w:val="0"/>
              </w:rPr>
            </w:rPrChange>
          </w:rPr>
          <w:t xml:space="preserve">kontroller giroszkópjának állapotától tettem függővé. A giroszkóp </w:t>
        </w:r>
        <w:r w:rsidR="003D0A1D" w:rsidRPr="003355B9">
          <w:rPr>
            <w:rPrChange w:id="1617" w:author="Gergo" w:date="2017-11-25T13:10:00Z">
              <w:rPr>
                <w:b w:val="0"/>
                <w:bCs w:val="0"/>
                <w:iCs w:val="0"/>
              </w:rPr>
            </w:rPrChange>
          </w:rPr>
          <w:t>a tengelyek körül szögsebességet adja vissza radiánban mérve egy háromdimenziós vektor formáj</w:t>
        </w:r>
      </w:ins>
      <w:ins w:id="1618" w:author="Gergo" w:date="2017-11-18T21:01:00Z">
        <w:r w:rsidR="003D0A1D" w:rsidRPr="003355B9">
          <w:rPr>
            <w:rPrChange w:id="1619" w:author="Gergo" w:date="2017-11-25T13:10:00Z">
              <w:rPr>
                <w:b w:val="0"/>
                <w:bCs w:val="0"/>
                <w:iCs w:val="0"/>
              </w:rPr>
            </w:rPrChange>
          </w:rPr>
          <w:t>á</w:t>
        </w:r>
      </w:ins>
      <w:ins w:id="1620" w:author="Gergo" w:date="2017-11-18T20:57:00Z">
        <w:r w:rsidR="003D0A1D" w:rsidRPr="003355B9">
          <w:rPr>
            <w:rPrChange w:id="1621" w:author="Gergo" w:date="2017-11-25T13:10:00Z">
              <w:rPr>
                <w:b w:val="0"/>
                <w:bCs w:val="0"/>
                <w:iCs w:val="0"/>
              </w:rPr>
            </w:rPrChange>
          </w:rPr>
          <w:t>ban (</w:t>
        </w:r>
      </w:ins>
      <w:ins w:id="1622" w:author="Gergo" w:date="2017-11-18T21:00:00Z">
        <w:r w:rsidR="003D0A1D" w:rsidRPr="003355B9">
          <w:rPr>
            <w:rFonts w:ascii="Consolas" w:hAnsi="Consolas" w:cs="Consolas"/>
            <w:szCs w:val="19"/>
            <w:lang w:eastAsia="hu-HU"/>
            <w:rPrChange w:id="1623" w:author="Gergo" w:date="2017-11-25T13:10:00Z">
              <w:rPr>
                <w:rFonts w:ascii="Consolas" w:hAnsi="Consolas" w:cs="Consolas"/>
                <w:b w:val="0"/>
                <w:bCs w:val="0"/>
                <w:iCs w:val="0"/>
                <w:color w:val="2B91AF"/>
                <w:sz w:val="19"/>
                <w:szCs w:val="19"/>
                <w:lang w:val="en-US" w:eastAsia="hu-HU"/>
              </w:rPr>
            </w:rPrChange>
          </w:rPr>
          <w:t>GvrControllerInput</w:t>
        </w:r>
        <w:r w:rsidR="003D0A1D" w:rsidRPr="003355B9">
          <w:rPr>
            <w:rFonts w:ascii="Consolas" w:hAnsi="Consolas" w:cs="Consolas"/>
            <w:szCs w:val="19"/>
            <w:lang w:eastAsia="hu-HU"/>
            <w:rPrChange w:id="1624" w:author="Gergo" w:date="2017-11-25T13:10:00Z">
              <w:rPr>
                <w:rFonts w:ascii="Consolas" w:hAnsi="Consolas" w:cs="Consolas"/>
                <w:b w:val="0"/>
                <w:bCs w:val="0"/>
                <w:iCs w:val="0"/>
                <w:color w:val="000000"/>
                <w:sz w:val="19"/>
                <w:szCs w:val="19"/>
                <w:lang w:val="en-US" w:eastAsia="hu-HU"/>
              </w:rPr>
            </w:rPrChange>
          </w:rPr>
          <w:t>.Gyro.x</w:t>
        </w:r>
        <w:r w:rsidR="003D0A1D" w:rsidRPr="003355B9">
          <w:rPr>
            <w:rPrChange w:id="1625" w:author="Gergo" w:date="2017-11-25T13:10:00Z">
              <w:rPr>
                <w:rFonts w:ascii="Consolas" w:hAnsi="Consolas" w:cs="Consolas"/>
                <w:b w:val="0"/>
                <w:bCs w:val="0"/>
                <w:iCs w:val="0"/>
                <w:szCs w:val="19"/>
                <w:lang w:val="en-US" w:eastAsia="hu-HU"/>
              </w:rPr>
            </w:rPrChange>
          </w:rPr>
          <w:t>)</w:t>
        </w:r>
      </w:ins>
      <w:ins w:id="1626" w:author="Gergo" w:date="2017-11-18T21:04:00Z">
        <w:r w:rsidR="003D0A1D" w:rsidRPr="0034280E">
          <w:t xml:space="preserve"> </w:t>
        </w:r>
      </w:ins>
      <w:ins w:id="1627" w:author="Gergo" w:date="2017-11-18T21:08:00Z">
        <w:r w:rsidR="0086352E" w:rsidRPr="003355B9">
          <w:rPr>
            <w:rPrChange w:id="1628" w:author="Gergo" w:date="2017-11-25T13:10:00Z">
              <w:rPr>
                <w:b w:val="0"/>
                <w:bCs w:val="0"/>
                <w:iCs w:val="0"/>
              </w:rPr>
            </w:rPrChange>
          </w:rPr>
          <w:t xml:space="preserve">. </w:t>
        </w:r>
        <w:r w:rsidR="00C25D0B" w:rsidRPr="003355B9">
          <w:rPr>
            <w:rPrChange w:id="1629" w:author="Gergo" w:date="2017-11-25T13:10:00Z">
              <w:rPr>
                <w:b w:val="0"/>
                <w:bCs w:val="0"/>
                <w:iCs w:val="0"/>
              </w:rPr>
            </w:rPrChange>
          </w:rPr>
          <w:t>A</w:t>
        </w:r>
        <w:r w:rsidR="0086352E" w:rsidRPr="003355B9">
          <w:rPr>
            <w:rPrChange w:id="1630" w:author="Gergo" w:date="2017-11-25T13:10:00Z">
              <w:rPr>
                <w:b w:val="0"/>
                <w:bCs w:val="0"/>
                <w:iCs w:val="0"/>
              </w:rPr>
            </w:rPrChange>
          </w:rPr>
          <w:t xml:space="preserve">zt, hogy csak megfelelő lendülettel, karsebességgel induljon meg a dobás azt az x tengely körül szögsebesség mérésével érem </w:t>
        </w:r>
        <w:r w:rsidR="0086352E" w:rsidRPr="003355B9">
          <w:rPr>
            <w:rPrChange w:id="1631" w:author="Gergo" w:date="2017-11-25T13:10:00Z">
              <w:rPr>
                <w:b w:val="0"/>
                <w:bCs w:val="0"/>
                <w:iCs w:val="0"/>
              </w:rPr>
            </w:rPrChange>
          </w:rPr>
          <w:lastRenderedPageBreak/>
          <w:t>el</w:t>
        </w:r>
      </w:ins>
      <w:ins w:id="1632" w:author="Gergo" w:date="2017-11-18T21:13:00Z">
        <w:r w:rsidR="0086352E" w:rsidRPr="003355B9">
          <w:rPr>
            <w:rPrChange w:id="1633" w:author="Gergo" w:date="2017-11-25T13:10:00Z">
              <w:rPr>
                <w:b w:val="0"/>
                <w:bCs w:val="0"/>
                <w:iCs w:val="0"/>
              </w:rPr>
            </w:rPrChange>
          </w:rPr>
          <w:t>. Ha a szögsebessége meghaladja a 3.14 radiánt másodpercenként</w:t>
        </w:r>
      </w:ins>
      <w:ins w:id="1634" w:author="Gergo" w:date="2017-11-18T21:20:00Z">
        <w:r w:rsidR="008123A8" w:rsidRPr="003355B9">
          <w:rPr>
            <w:rPrChange w:id="1635" w:author="Gergo" w:date="2017-11-25T13:10:00Z">
              <w:rPr>
                <w:b w:val="0"/>
                <w:bCs w:val="0"/>
                <w:iCs w:val="0"/>
              </w:rPr>
            </w:rPrChange>
          </w:rPr>
          <w:t>,</w:t>
        </w:r>
      </w:ins>
      <w:ins w:id="1636" w:author="Gergo" w:date="2017-11-18T21:13:00Z">
        <w:r w:rsidR="0086352E" w:rsidRPr="003355B9">
          <w:rPr>
            <w:rPrChange w:id="1637" w:author="Gergo" w:date="2017-11-25T13:10:00Z">
              <w:rPr>
                <w:b w:val="0"/>
                <w:bCs w:val="0"/>
                <w:iCs w:val="0"/>
              </w:rPr>
            </w:rPrChange>
          </w:rPr>
          <w:t xml:space="preserve"> tehát </w:t>
        </w:r>
      </w:ins>
      <w:ins w:id="1638" w:author="Gergo" w:date="2017-11-18T21:18:00Z">
        <w:r w:rsidR="0086352E" w:rsidRPr="003355B9">
          <w:rPr>
            <w:rPrChange w:id="1639" w:author="Gergo" w:date="2017-11-25T13:10:00Z">
              <w:rPr>
                <w:b w:val="0"/>
                <w:bCs w:val="0"/>
                <w:iCs w:val="0"/>
              </w:rPr>
            </w:rPrChange>
          </w:rPr>
          <w:t xml:space="preserve">a </w:t>
        </w:r>
        <w:r w:rsidR="008123A8" w:rsidRPr="003355B9">
          <w:rPr>
            <w:rPrChange w:id="1640" w:author="Gergo" w:date="2017-11-25T13:10:00Z">
              <w:rPr>
                <w:b w:val="0"/>
                <w:bCs w:val="0"/>
                <w:iCs w:val="0"/>
              </w:rPr>
            </w:rPrChange>
          </w:rPr>
          <w:t>fél</w:t>
        </w:r>
      </w:ins>
      <w:ins w:id="1641" w:author="Gergo" w:date="2017-11-18T21:20:00Z">
        <w:r w:rsidR="008123A8" w:rsidRPr="003355B9">
          <w:rPr>
            <w:rPrChange w:id="1642" w:author="Gergo" w:date="2017-11-25T13:10:00Z">
              <w:rPr>
                <w:b w:val="0"/>
                <w:bCs w:val="0"/>
                <w:iCs w:val="0"/>
              </w:rPr>
            </w:rPrChange>
          </w:rPr>
          <w:t xml:space="preserve"> fordulat per másodpercet bebillentek</w:t>
        </w:r>
      </w:ins>
      <w:ins w:id="1643" w:author="Gergo" w:date="2017-11-18T21:21:00Z">
        <w:r w:rsidR="008123A8" w:rsidRPr="003355B9">
          <w:rPr>
            <w:rPrChange w:id="1644" w:author="Gergo" w:date="2017-11-25T13:10:00Z">
              <w:rPr>
                <w:b w:val="0"/>
                <w:bCs w:val="0"/>
                <w:iCs w:val="0"/>
              </w:rPr>
            </w:rPrChange>
          </w:rPr>
          <w:t xml:space="preserve"> egy kapcsolót és elmentem ezt az időpillanatot. Ha ez </w:t>
        </w:r>
      </w:ins>
      <w:ins w:id="1645" w:author="Gergo" w:date="2017-11-18T21:25:00Z">
        <w:r w:rsidR="008123A8" w:rsidRPr="003355B9">
          <w:rPr>
            <w:rPrChange w:id="1646"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647" w:author="Gergo" w:date="2017-11-25T13:15:00Z"/>
        </w:rPr>
        <w:pPrChange w:id="1648" w:author="Gergo" w:date="2017-11-18T20:32:00Z">
          <w:pPr>
            <w:pStyle w:val="Cmsor2"/>
          </w:pPr>
        </w:pPrChange>
      </w:pPr>
      <w:ins w:id="1649" w:author="Gergo" w:date="2017-11-18T21:28:00Z">
        <w:r w:rsidRPr="003355B9">
          <w:rPr>
            <w:rPrChange w:id="1650" w:author="Gergo" w:date="2017-11-25T13:10:00Z">
              <w:rPr>
                <w:b w:val="0"/>
                <w:bCs w:val="0"/>
                <w:iCs w:val="0"/>
              </w:rPr>
            </w:rPrChange>
          </w:rPr>
          <w:t xml:space="preserve">Ha a felül </w:t>
        </w:r>
      </w:ins>
      <w:ins w:id="1651" w:author="Gergo" w:date="2017-11-18T21:30:00Z">
        <w:r w:rsidR="00C541CF" w:rsidRPr="003355B9">
          <w:rPr>
            <w:rPrChange w:id="1652" w:author="Gergo" w:date="2017-11-25T13:10:00Z">
              <w:rPr>
                <w:b w:val="0"/>
                <w:bCs w:val="0"/>
                <w:iCs w:val="0"/>
              </w:rPr>
            </w:rPrChange>
          </w:rPr>
          <w:t xml:space="preserve">leírt kritériumok teljesülnek </w:t>
        </w:r>
      </w:ins>
      <w:ins w:id="1653" w:author="Gergo" w:date="2017-11-18T21:31:00Z">
        <w:r w:rsidR="00C541CF" w:rsidRPr="003355B9">
          <w:rPr>
            <w:rPrChange w:id="1654" w:author="Gergo" w:date="2017-11-25T13:10:00Z">
              <w:rPr>
                <w:b w:val="0"/>
                <w:bCs w:val="0"/>
                <w:iCs w:val="0"/>
              </w:rPr>
            </w:rPrChange>
          </w:rPr>
          <w:t xml:space="preserve">akkor </w:t>
        </w:r>
      </w:ins>
      <w:ins w:id="1655" w:author="Gergo" w:date="2017-11-18T21:32:00Z">
        <w:r w:rsidR="00C541CF" w:rsidRPr="003355B9">
          <w:rPr>
            <w:rPrChange w:id="1656" w:author="Gergo" w:date="2017-11-25T13:10:00Z">
              <w:rPr>
                <w:b w:val="0"/>
                <w:bCs w:val="0"/>
                <w:iCs w:val="0"/>
              </w:rPr>
            </w:rPrChange>
          </w:rPr>
          <w:t>a g</w:t>
        </w:r>
      </w:ins>
      <w:ins w:id="1657" w:author="Gergo" w:date="2017-11-18T21:31:00Z">
        <w:r w:rsidR="00C541CF" w:rsidRPr="003355B9">
          <w:rPr>
            <w:rPrChange w:id="1658" w:author="Gergo" w:date="2017-11-25T13:10:00Z">
              <w:rPr>
                <w:b w:val="0"/>
                <w:bCs w:val="0"/>
                <w:iCs w:val="0"/>
              </w:rPr>
            </w:rPrChange>
          </w:rPr>
          <w:t>iroszkóp</w:t>
        </w:r>
      </w:ins>
      <w:ins w:id="1659" w:author="Gergo" w:date="2017-11-18T21:32:00Z">
        <w:r w:rsidR="00C541CF" w:rsidRPr="003355B9">
          <w:rPr>
            <w:rPrChange w:id="1660" w:author="Gergo" w:date="2017-11-25T13:10:00Z">
              <w:rPr>
                <w:b w:val="0"/>
                <w:bCs w:val="0"/>
                <w:iCs w:val="0"/>
              </w:rPr>
            </w:rPrChange>
          </w:rPr>
          <w:t xml:space="preserve"> aktuális értékének megfelelő méretű (minél nagyobb a szögsebesség annál nagyobb) </w:t>
        </w:r>
      </w:ins>
      <w:ins w:id="1661" w:author="Gergo" w:date="2017-11-18T21:35:00Z">
        <w:r w:rsidR="00C541CF" w:rsidRPr="003355B9">
          <w:rPr>
            <w:rPrChange w:id="1662" w:author="Gergo" w:date="2017-11-25T13:10:00Z">
              <w:rPr>
                <w:b w:val="0"/>
                <w:bCs w:val="0"/>
                <w:iCs w:val="0"/>
              </w:rPr>
            </w:rPrChange>
          </w:rPr>
          <w:t>kezdeti erőt adok a gömbhöz</w:t>
        </w:r>
      </w:ins>
      <w:ins w:id="1663" w:author="Gergo" w:date="2017-11-18T21:36:00Z">
        <w:r w:rsidR="00C541CF" w:rsidRPr="003355B9">
          <w:rPr>
            <w:rPrChange w:id="1664" w:author="Gergo" w:date="2017-11-25T13:10:00Z">
              <w:rPr>
                <w:b w:val="0"/>
                <w:bCs w:val="0"/>
                <w:iCs w:val="0"/>
              </w:rPr>
            </w:rPrChange>
          </w:rPr>
          <w:t xml:space="preserve"> (akár csak valódi dobásnál)</w:t>
        </w:r>
      </w:ins>
      <w:ins w:id="1665" w:author="Gergo" w:date="2017-11-18T21:35:00Z">
        <w:r w:rsidR="00C541CF" w:rsidRPr="003355B9">
          <w:rPr>
            <w:rPrChange w:id="1666" w:author="Gergo" w:date="2017-11-25T13:10:00Z">
              <w:rPr>
                <w:b w:val="0"/>
                <w:bCs w:val="0"/>
                <w:iCs w:val="0"/>
              </w:rPr>
            </w:rPrChange>
          </w:rPr>
          <w:t>.</w:t>
        </w:r>
      </w:ins>
      <w:ins w:id="1667" w:author="Gergo" w:date="2017-11-18T21:32:00Z">
        <w:r w:rsidR="00C541CF" w:rsidRPr="003355B9">
          <w:rPr>
            <w:rPrChange w:id="1668" w:author="Gergo" w:date="2017-11-25T13:10:00Z">
              <w:rPr>
                <w:b w:val="0"/>
                <w:bCs w:val="0"/>
                <w:iCs w:val="0"/>
              </w:rPr>
            </w:rPrChange>
          </w:rPr>
          <w:t xml:space="preserve"> </w:t>
        </w:r>
      </w:ins>
      <w:ins w:id="1669" w:author="Gergo" w:date="2017-11-18T21:31:00Z">
        <w:r w:rsidR="00C541CF" w:rsidRPr="003355B9">
          <w:rPr>
            <w:rPrChange w:id="1670" w:author="Gergo" w:date="2017-11-25T13:10:00Z">
              <w:rPr>
                <w:b w:val="0"/>
                <w:bCs w:val="0"/>
                <w:iCs w:val="0"/>
              </w:rPr>
            </w:rPrChange>
          </w:rPr>
          <w:t xml:space="preserve"> </w:t>
        </w:r>
      </w:ins>
    </w:p>
    <w:p w14:paraId="73709D9E" w14:textId="23D8C241" w:rsidR="009D0B19" w:rsidRDefault="009D0B19">
      <w:pPr>
        <w:rPr>
          <w:ins w:id="1671" w:author="Gergo" w:date="2017-11-25T13:15:00Z"/>
        </w:rPr>
        <w:pPrChange w:id="1672" w:author="Gergo" w:date="2017-11-18T20:32:00Z">
          <w:pPr>
            <w:pStyle w:val="Cmsor2"/>
          </w:pPr>
        </w:pPrChange>
      </w:pPr>
      <w:ins w:id="167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674" w:author="Gergo" w:date="2017-11-25T13:15:00Z"/>
          <w:rFonts w:ascii="Consolas" w:hAnsi="Consolas" w:cs="Consolas"/>
          <w:color w:val="000000"/>
          <w:sz w:val="22"/>
          <w:szCs w:val="22"/>
          <w:lang w:val="en-US" w:eastAsia="hu-HU"/>
          <w:rPrChange w:id="1675" w:author="Gergo" w:date="2017-11-25T13:16:00Z">
            <w:rPr>
              <w:ins w:id="1676" w:author="Gergo" w:date="2017-11-25T13:15:00Z"/>
              <w:rFonts w:ascii="Consolas" w:hAnsi="Consolas" w:cs="Consolas"/>
              <w:color w:val="000000"/>
              <w:sz w:val="19"/>
              <w:szCs w:val="19"/>
              <w:lang w:val="en-US" w:eastAsia="hu-HU"/>
            </w:rPr>
          </w:rPrChange>
        </w:rPr>
      </w:pPr>
      <w:ins w:id="1677" w:author="Gergo" w:date="2017-11-25T13:15:00Z">
        <w:r w:rsidRPr="009D0B19">
          <w:rPr>
            <w:rFonts w:ascii="Consolas" w:hAnsi="Consolas" w:cs="Consolas"/>
            <w:color w:val="0000FF"/>
            <w:sz w:val="22"/>
            <w:szCs w:val="22"/>
            <w:lang w:val="en-US" w:eastAsia="hu-HU"/>
            <w:rPrChange w:id="167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67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8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68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68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68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684" w:author="Gergo" w:date="2017-11-25T13:15:00Z"/>
          <w:rFonts w:ascii="Consolas" w:hAnsi="Consolas" w:cs="Consolas"/>
          <w:color w:val="000000"/>
          <w:sz w:val="22"/>
          <w:szCs w:val="22"/>
          <w:lang w:val="en-US" w:eastAsia="hu-HU"/>
          <w:rPrChange w:id="1685" w:author="Gergo" w:date="2017-11-25T13:16:00Z">
            <w:rPr>
              <w:ins w:id="1686" w:author="Gergo" w:date="2017-11-25T13:15:00Z"/>
              <w:rFonts w:ascii="Consolas" w:hAnsi="Consolas" w:cs="Consolas"/>
              <w:color w:val="000000"/>
              <w:sz w:val="19"/>
              <w:szCs w:val="19"/>
              <w:lang w:val="en-US" w:eastAsia="hu-HU"/>
            </w:rPr>
          </w:rPrChange>
        </w:rPr>
      </w:pPr>
      <w:ins w:id="1687" w:author="Gergo" w:date="2017-11-25T13:15:00Z">
        <w:r w:rsidRPr="009D0B19">
          <w:rPr>
            <w:rFonts w:ascii="Consolas" w:hAnsi="Consolas" w:cs="Consolas"/>
            <w:color w:val="000000"/>
            <w:sz w:val="22"/>
            <w:szCs w:val="22"/>
            <w:lang w:val="en-US" w:eastAsia="hu-HU"/>
            <w:rPrChange w:id="168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689" w:author="Gergo" w:date="2017-11-25T13:15:00Z"/>
          <w:rFonts w:ascii="Consolas" w:hAnsi="Consolas" w:cs="Consolas"/>
          <w:color w:val="008000"/>
          <w:sz w:val="22"/>
          <w:szCs w:val="22"/>
          <w:lang w:val="en-US" w:eastAsia="hu-HU"/>
          <w:rPrChange w:id="1690" w:author="Gergo" w:date="2017-11-25T13:16:00Z">
            <w:rPr>
              <w:ins w:id="1691" w:author="Gergo" w:date="2017-11-25T13:15:00Z"/>
              <w:rFonts w:ascii="Consolas" w:hAnsi="Consolas" w:cs="Consolas"/>
              <w:color w:val="008000"/>
              <w:sz w:val="19"/>
              <w:szCs w:val="19"/>
              <w:lang w:val="en-US" w:eastAsia="hu-HU"/>
            </w:rPr>
          </w:rPrChange>
        </w:rPr>
      </w:pPr>
      <w:ins w:id="1692" w:author="Gergo" w:date="2017-11-25T13:15:00Z">
        <w:r w:rsidRPr="009D0B19">
          <w:rPr>
            <w:rFonts w:ascii="Consolas" w:hAnsi="Consolas" w:cs="Consolas"/>
            <w:color w:val="000000"/>
            <w:sz w:val="22"/>
            <w:szCs w:val="22"/>
            <w:lang w:val="en-US" w:eastAsia="hu-HU"/>
            <w:rPrChange w:id="169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69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695" w:author="Gergo" w:date="2017-11-25T13:15:00Z"/>
          <w:rFonts w:ascii="Consolas" w:hAnsi="Consolas" w:cs="Consolas"/>
          <w:color w:val="000000"/>
          <w:sz w:val="22"/>
          <w:szCs w:val="22"/>
          <w:lang w:val="en-US" w:eastAsia="hu-HU"/>
          <w:rPrChange w:id="1696" w:author="Gergo" w:date="2017-11-25T13:16:00Z">
            <w:rPr>
              <w:ins w:id="1697" w:author="Gergo" w:date="2017-11-25T13:15:00Z"/>
              <w:rFonts w:ascii="Consolas" w:hAnsi="Consolas" w:cs="Consolas"/>
              <w:color w:val="000000"/>
              <w:sz w:val="19"/>
              <w:szCs w:val="19"/>
              <w:lang w:val="en-US" w:eastAsia="hu-HU"/>
            </w:rPr>
          </w:rPrChange>
        </w:rPr>
      </w:pPr>
      <w:ins w:id="1698" w:author="Gergo" w:date="2017-11-25T13:15:00Z">
        <w:r w:rsidRPr="009D0B19">
          <w:rPr>
            <w:rFonts w:ascii="Consolas" w:hAnsi="Consolas" w:cs="Consolas"/>
            <w:color w:val="000000"/>
            <w:sz w:val="22"/>
            <w:szCs w:val="22"/>
            <w:lang w:val="en-US" w:eastAsia="hu-HU"/>
            <w:rPrChange w:id="169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0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0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70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70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704" w:author="Gergo" w:date="2017-11-25T13:15:00Z"/>
          <w:rFonts w:ascii="Consolas" w:hAnsi="Consolas" w:cs="Consolas"/>
          <w:color w:val="000000"/>
          <w:sz w:val="22"/>
          <w:szCs w:val="22"/>
          <w:lang w:val="en-US" w:eastAsia="hu-HU"/>
          <w:rPrChange w:id="1705" w:author="Gergo" w:date="2017-11-25T13:16:00Z">
            <w:rPr>
              <w:ins w:id="1706" w:author="Gergo" w:date="2017-11-25T13:15:00Z"/>
              <w:rFonts w:ascii="Consolas" w:hAnsi="Consolas" w:cs="Consolas"/>
              <w:color w:val="000000"/>
              <w:sz w:val="19"/>
              <w:szCs w:val="19"/>
              <w:lang w:val="en-US" w:eastAsia="hu-HU"/>
            </w:rPr>
          </w:rPrChange>
        </w:rPr>
      </w:pPr>
      <w:ins w:id="1707" w:author="Gergo" w:date="2017-11-25T13:15:00Z">
        <w:r w:rsidRPr="009D0B19">
          <w:rPr>
            <w:rFonts w:ascii="Consolas" w:hAnsi="Consolas" w:cs="Consolas"/>
            <w:color w:val="000000"/>
            <w:sz w:val="22"/>
            <w:szCs w:val="22"/>
            <w:lang w:val="en-US" w:eastAsia="hu-HU"/>
            <w:rPrChange w:id="170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709" w:author="Gergo" w:date="2017-11-25T13:15:00Z"/>
          <w:rFonts w:ascii="Consolas" w:hAnsi="Consolas" w:cs="Consolas"/>
          <w:color w:val="000000"/>
          <w:sz w:val="22"/>
          <w:szCs w:val="22"/>
          <w:lang w:val="en-US" w:eastAsia="hu-HU"/>
          <w:rPrChange w:id="1710" w:author="Gergo" w:date="2017-11-25T13:16:00Z">
            <w:rPr>
              <w:ins w:id="1711" w:author="Gergo" w:date="2017-11-25T13:15:00Z"/>
              <w:rFonts w:ascii="Consolas" w:hAnsi="Consolas" w:cs="Consolas"/>
              <w:color w:val="000000"/>
              <w:sz w:val="19"/>
              <w:szCs w:val="19"/>
              <w:lang w:val="en-US" w:eastAsia="hu-HU"/>
            </w:rPr>
          </w:rPrChange>
        </w:rPr>
      </w:pPr>
      <w:ins w:id="1712" w:author="Gergo" w:date="2017-11-25T13:15:00Z">
        <w:r w:rsidRPr="009D0B19">
          <w:rPr>
            <w:rFonts w:ascii="Consolas" w:hAnsi="Consolas" w:cs="Consolas"/>
            <w:color w:val="000000"/>
            <w:sz w:val="22"/>
            <w:szCs w:val="22"/>
            <w:lang w:val="en-US" w:eastAsia="hu-HU"/>
            <w:rPrChange w:id="171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1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1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716" w:author="Gergo" w:date="2017-11-25T13:15:00Z"/>
          <w:rFonts w:ascii="Consolas" w:hAnsi="Consolas" w:cs="Consolas"/>
          <w:color w:val="000000"/>
          <w:sz w:val="22"/>
          <w:szCs w:val="22"/>
          <w:lang w:val="en-US" w:eastAsia="hu-HU"/>
          <w:rPrChange w:id="1717" w:author="Gergo" w:date="2017-11-25T13:16:00Z">
            <w:rPr>
              <w:ins w:id="1718" w:author="Gergo" w:date="2017-11-25T13:15:00Z"/>
              <w:rFonts w:ascii="Consolas" w:hAnsi="Consolas" w:cs="Consolas"/>
              <w:color w:val="000000"/>
              <w:sz w:val="19"/>
              <w:szCs w:val="19"/>
              <w:lang w:val="en-US" w:eastAsia="hu-HU"/>
            </w:rPr>
          </w:rPrChange>
        </w:rPr>
      </w:pPr>
      <w:ins w:id="1719" w:author="Gergo" w:date="2017-11-25T13:15:00Z">
        <w:r w:rsidRPr="009D0B19">
          <w:rPr>
            <w:rFonts w:ascii="Consolas" w:hAnsi="Consolas" w:cs="Consolas"/>
            <w:color w:val="000000"/>
            <w:sz w:val="22"/>
            <w:szCs w:val="22"/>
            <w:lang w:val="en-US" w:eastAsia="hu-HU"/>
            <w:rPrChange w:id="172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721" w:author="Gergo" w:date="2017-11-25T13:15:00Z"/>
          <w:rFonts w:ascii="Consolas" w:hAnsi="Consolas" w:cs="Consolas"/>
          <w:color w:val="000000"/>
          <w:sz w:val="22"/>
          <w:szCs w:val="22"/>
          <w:lang w:val="en-US" w:eastAsia="hu-HU"/>
          <w:rPrChange w:id="1722" w:author="Gergo" w:date="2017-11-25T13:16:00Z">
            <w:rPr>
              <w:ins w:id="1723" w:author="Gergo" w:date="2017-11-25T13:15:00Z"/>
              <w:rFonts w:ascii="Consolas" w:hAnsi="Consolas" w:cs="Consolas"/>
              <w:color w:val="000000"/>
              <w:sz w:val="19"/>
              <w:szCs w:val="19"/>
              <w:lang w:val="en-US" w:eastAsia="hu-HU"/>
            </w:rPr>
          </w:rPrChange>
        </w:rPr>
      </w:pPr>
      <w:ins w:id="1724" w:author="Gergo" w:date="2017-11-25T13:15:00Z">
        <w:r w:rsidRPr="009D0B19">
          <w:rPr>
            <w:rFonts w:ascii="Consolas" w:hAnsi="Consolas" w:cs="Consolas"/>
            <w:color w:val="000000"/>
            <w:sz w:val="22"/>
            <w:szCs w:val="22"/>
            <w:lang w:val="en-US" w:eastAsia="hu-HU"/>
            <w:rPrChange w:id="172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72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72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728" w:author="Gergo" w:date="2017-11-25T13:15:00Z"/>
          <w:rFonts w:ascii="Consolas" w:hAnsi="Consolas" w:cs="Consolas"/>
          <w:color w:val="000000"/>
          <w:sz w:val="22"/>
          <w:szCs w:val="22"/>
          <w:lang w:val="en-US" w:eastAsia="hu-HU"/>
          <w:rPrChange w:id="1729" w:author="Gergo" w:date="2017-11-25T13:16:00Z">
            <w:rPr>
              <w:ins w:id="1730" w:author="Gergo" w:date="2017-11-25T13:15:00Z"/>
              <w:rFonts w:ascii="Consolas" w:hAnsi="Consolas" w:cs="Consolas"/>
              <w:color w:val="000000"/>
              <w:sz w:val="19"/>
              <w:szCs w:val="19"/>
              <w:lang w:val="en-US" w:eastAsia="hu-HU"/>
            </w:rPr>
          </w:rPrChange>
        </w:rPr>
      </w:pPr>
      <w:ins w:id="1731" w:author="Gergo" w:date="2017-11-25T13:15:00Z">
        <w:r w:rsidRPr="009D0B19">
          <w:rPr>
            <w:rFonts w:ascii="Consolas" w:hAnsi="Consolas" w:cs="Consolas"/>
            <w:color w:val="000000"/>
            <w:sz w:val="22"/>
            <w:szCs w:val="22"/>
            <w:lang w:val="en-US" w:eastAsia="hu-HU"/>
            <w:rPrChange w:id="173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73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73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735" w:author="Gergo" w:date="2017-11-25T13:15:00Z"/>
          <w:rFonts w:ascii="Consolas" w:hAnsi="Consolas" w:cs="Consolas"/>
          <w:color w:val="000000"/>
          <w:sz w:val="22"/>
          <w:szCs w:val="22"/>
          <w:lang w:val="en-US" w:eastAsia="hu-HU"/>
          <w:rPrChange w:id="1736" w:author="Gergo" w:date="2017-11-25T13:16:00Z">
            <w:rPr>
              <w:ins w:id="1737" w:author="Gergo" w:date="2017-11-25T13:15:00Z"/>
              <w:rFonts w:ascii="Consolas" w:hAnsi="Consolas" w:cs="Consolas"/>
              <w:color w:val="000000"/>
              <w:sz w:val="19"/>
              <w:szCs w:val="19"/>
              <w:lang w:val="en-US" w:eastAsia="hu-HU"/>
            </w:rPr>
          </w:rPrChange>
        </w:rPr>
      </w:pPr>
      <w:ins w:id="1738" w:author="Gergo" w:date="2017-11-25T13:15:00Z">
        <w:r w:rsidRPr="009D0B19">
          <w:rPr>
            <w:rFonts w:ascii="Consolas" w:hAnsi="Consolas" w:cs="Consolas"/>
            <w:color w:val="000000"/>
            <w:sz w:val="22"/>
            <w:szCs w:val="22"/>
            <w:lang w:val="en-US" w:eastAsia="hu-HU"/>
            <w:rPrChange w:id="173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740" w:author="Gergo" w:date="2017-11-25T13:15:00Z"/>
          <w:rFonts w:ascii="Consolas" w:hAnsi="Consolas" w:cs="Consolas"/>
          <w:color w:val="000000"/>
          <w:sz w:val="22"/>
          <w:szCs w:val="22"/>
          <w:lang w:val="en-US" w:eastAsia="hu-HU"/>
          <w:rPrChange w:id="1741" w:author="Gergo" w:date="2017-11-25T13:16:00Z">
            <w:rPr>
              <w:ins w:id="1742" w:author="Gergo" w:date="2017-11-25T13:15:00Z"/>
              <w:rFonts w:ascii="Consolas" w:hAnsi="Consolas" w:cs="Consolas"/>
              <w:color w:val="000000"/>
              <w:sz w:val="19"/>
              <w:szCs w:val="19"/>
              <w:lang w:val="en-US" w:eastAsia="hu-HU"/>
            </w:rPr>
          </w:rPrChange>
        </w:rPr>
      </w:pPr>
      <w:ins w:id="1743" w:author="Gergo" w:date="2017-11-25T13:15:00Z">
        <w:r w:rsidRPr="009D0B19">
          <w:rPr>
            <w:rFonts w:ascii="Consolas" w:hAnsi="Consolas" w:cs="Consolas"/>
            <w:color w:val="000000"/>
            <w:sz w:val="22"/>
            <w:szCs w:val="22"/>
            <w:lang w:val="en-US" w:eastAsia="hu-HU"/>
            <w:rPrChange w:id="174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4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74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4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74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74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75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751" w:author="Gergo" w:date="2017-11-25T13:15:00Z"/>
          <w:rFonts w:ascii="Consolas" w:hAnsi="Consolas" w:cs="Consolas"/>
          <w:color w:val="000000"/>
          <w:sz w:val="22"/>
          <w:szCs w:val="22"/>
          <w:lang w:val="en-US" w:eastAsia="hu-HU"/>
          <w:rPrChange w:id="1752" w:author="Gergo" w:date="2017-11-25T13:16:00Z">
            <w:rPr>
              <w:ins w:id="1753" w:author="Gergo" w:date="2017-11-25T13:15:00Z"/>
              <w:rFonts w:ascii="Consolas" w:hAnsi="Consolas" w:cs="Consolas"/>
              <w:color w:val="000000"/>
              <w:sz w:val="19"/>
              <w:szCs w:val="19"/>
              <w:lang w:val="en-US" w:eastAsia="hu-HU"/>
            </w:rPr>
          </w:rPrChange>
        </w:rPr>
      </w:pPr>
      <w:ins w:id="1754" w:author="Gergo" w:date="2017-11-25T13:15:00Z">
        <w:r w:rsidRPr="009D0B19">
          <w:rPr>
            <w:rFonts w:ascii="Consolas" w:hAnsi="Consolas" w:cs="Consolas"/>
            <w:color w:val="000000"/>
            <w:sz w:val="22"/>
            <w:szCs w:val="22"/>
            <w:lang w:val="en-US" w:eastAsia="hu-HU"/>
            <w:rPrChange w:id="175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756" w:author="Gergo" w:date="2017-11-25T13:15:00Z"/>
          <w:rFonts w:ascii="Consolas" w:hAnsi="Consolas" w:cs="Consolas"/>
          <w:color w:val="000000"/>
          <w:sz w:val="22"/>
          <w:szCs w:val="22"/>
          <w:lang w:val="en-US" w:eastAsia="hu-HU"/>
          <w:rPrChange w:id="1757" w:author="Gergo" w:date="2017-11-25T13:16:00Z">
            <w:rPr>
              <w:ins w:id="1758" w:author="Gergo" w:date="2017-11-25T13:15:00Z"/>
              <w:rFonts w:ascii="Consolas" w:hAnsi="Consolas" w:cs="Consolas"/>
              <w:color w:val="000000"/>
              <w:sz w:val="19"/>
              <w:szCs w:val="19"/>
              <w:lang w:val="en-US" w:eastAsia="hu-HU"/>
            </w:rPr>
          </w:rPrChange>
        </w:rPr>
      </w:pPr>
      <w:ins w:id="1759" w:author="Gergo" w:date="2017-11-25T13:15:00Z">
        <w:r w:rsidRPr="009D0B19">
          <w:rPr>
            <w:rFonts w:ascii="Consolas" w:hAnsi="Consolas" w:cs="Consolas"/>
            <w:color w:val="000000"/>
            <w:sz w:val="22"/>
            <w:szCs w:val="22"/>
            <w:lang w:val="en-US" w:eastAsia="hu-HU"/>
            <w:rPrChange w:id="176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761" w:author="Gergo" w:date="2017-11-25T13:15:00Z"/>
          <w:rFonts w:ascii="Consolas" w:hAnsi="Consolas" w:cs="Consolas"/>
          <w:color w:val="000000"/>
          <w:sz w:val="22"/>
          <w:szCs w:val="22"/>
          <w:lang w:val="en-US" w:eastAsia="hu-HU"/>
          <w:rPrChange w:id="1762" w:author="Gergo" w:date="2017-11-25T13:16:00Z">
            <w:rPr>
              <w:ins w:id="1763" w:author="Gergo" w:date="2017-11-25T13:15:00Z"/>
              <w:rFonts w:ascii="Consolas" w:hAnsi="Consolas" w:cs="Consolas"/>
              <w:color w:val="000000"/>
              <w:sz w:val="19"/>
              <w:szCs w:val="19"/>
              <w:lang w:val="en-US" w:eastAsia="hu-HU"/>
            </w:rPr>
          </w:rPrChange>
        </w:rPr>
      </w:pPr>
      <w:ins w:id="1764" w:author="Gergo" w:date="2017-11-25T13:15:00Z">
        <w:r w:rsidRPr="009D0B19">
          <w:rPr>
            <w:rFonts w:ascii="Consolas" w:hAnsi="Consolas" w:cs="Consolas"/>
            <w:color w:val="000000"/>
            <w:sz w:val="22"/>
            <w:szCs w:val="22"/>
            <w:lang w:val="en-US" w:eastAsia="hu-HU"/>
            <w:rPrChange w:id="176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766" w:author="Gergo" w:date="2017-11-25T13:15:00Z"/>
          <w:rFonts w:ascii="Consolas" w:hAnsi="Consolas" w:cs="Consolas"/>
          <w:color w:val="000000"/>
          <w:sz w:val="22"/>
          <w:szCs w:val="22"/>
          <w:lang w:val="en-US" w:eastAsia="hu-HU"/>
          <w:rPrChange w:id="1767" w:author="Gergo" w:date="2017-11-25T13:16:00Z">
            <w:rPr>
              <w:ins w:id="1768" w:author="Gergo" w:date="2017-11-25T13:15:00Z"/>
              <w:rFonts w:ascii="Consolas" w:hAnsi="Consolas" w:cs="Consolas"/>
              <w:color w:val="000000"/>
              <w:sz w:val="19"/>
              <w:szCs w:val="19"/>
              <w:lang w:val="en-US" w:eastAsia="hu-HU"/>
            </w:rPr>
          </w:rPrChange>
        </w:rPr>
      </w:pPr>
      <w:ins w:id="1769" w:author="Gergo" w:date="2017-11-25T13:15:00Z">
        <w:r w:rsidRPr="009D0B19">
          <w:rPr>
            <w:rFonts w:ascii="Consolas" w:hAnsi="Consolas" w:cs="Consolas"/>
            <w:color w:val="000000"/>
            <w:sz w:val="22"/>
            <w:szCs w:val="22"/>
            <w:lang w:val="en-US" w:eastAsia="hu-HU"/>
            <w:rPrChange w:id="177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771" w:author="Gergo" w:date="2017-11-25T13:15:00Z"/>
          <w:rFonts w:ascii="Consolas" w:hAnsi="Consolas" w:cs="Consolas"/>
          <w:color w:val="0000FF"/>
          <w:sz w:val="22"/>
          <w:szCs w:val="22"/>
          <w:lang w:val="en-US" w:eastAsia="hu-HU"/>
          <w:rPrChange w:id="1772" w:author="Gergo" w:date="2017-11-25T13:16:00Z">
            <w:rPr>
              <w:ins w:id="1773" w:author="Gergo" w:date="2017-11-25T13:15:00Z"/>
              <w:rFonts w:ascii="Consolas" w:hAnsi="Consolas" w:cs="Consolas"/>
              <w:color w:val="0000FF"/>
              <w:sz w:val="19"/>
              <w:szCs w:val="19"/>
              <w:lang w:val="en-US" w:eastAsia="hu-HU"/>
            </w:rPr>
          </w:rPrChange>
        </w:rPr>
      </w:pPr>
      <w:ins w:id="1774" w:author="Gergo" w:date="2017-11-25T13:15:00Z">
        <w:r w:rsidRPr="009D0B19">
          <w:rPr>
            <w:rFonts w:ascii="Consolas" w:hAnsi="Consolas" w:cs="Consolas"/>
            <w:color w:val="000000"/>
            <w:sz w:val="22"/>
            <w:szCs w:val="22"/>
            <w:lang w:val="en-US" w:eastAsia="hu-HU"/>
            <w:rPrChange w:id="177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7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777" w:author="Gergo" w:date="2017-11-25T13:15:00Z"/>
          <w:rFonts w:ascii="Consolas" w:hAnsi="Consolas" w:cs="Consolas"/>
          <w:color w:val="000000"/>
          <w:sz w:val="22"/>
          <w:szCs w:val="22"/>
          <w:lang w:val="en-US" w:eastAsia="hu-HU"/>
          <w:rPrChange w:id="1778" w:author="Gergo" w:date="2017-11-25T13:16:00Z">
            <w:rPr>
              <w:ins w:id="1779" w:author="Gergo" w:date="2017-11-25T13:15:00Z"/>
              <w:rFonts w:ascii="Consolas" w:hAnsi="Consolas" w:cs="Consolas"/>
              <w:color w:val="000000"/>
              <w:sz w:val="19"/>
              <w:szCs w:val="19"/>
              <w:lang w:val="en-US" w:eastAsia="hu-HU"/>
            </w:rPr>
          </w:rPrChange>
        </w:rPr>
      </w:pPr>
      <w:ins w:id="1780" w:author="Gergo" w:date="2017-11-25T13:15:00Z">
        <w:r w:rsidRPr="009D0B19">
          <w:rPr>
            <w:rFonts w:ascii="Consolas" w:hAnsi="Consolas" w:cs="Consolas"/>
            <w:color w:val="000000"/>
            <w:sz w:val="22"/>
            <w:szCs w:val="22"/>
            <w:lang w:val="en-US" w:eastAsia="hu-HU"/>
            <w:rPrChange w:id="178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782" w:author="Gergo" w:date="2017-11-25T13:15:00Z"/>
          <w:rFonts w:ascii="Consolas" w:hAnsi="Consolas" w:cs="Consolas"/>
          <w:color w:val="000000"/>
          <w:sz w:val="22"/>
          <w:szCs w:val="22"/>
          <w:lang w:val="en-US" w:eastAsia="hu-HU"/>
          <w:rPrChange w:id="1783" w:author="Gergo" w:date="2017-11-25T13:16:00Z">
            <w:rPr>
              <w:ins w:id="1784" w:author="Gergo" w:date="2017-11-25T13:15:00Z"/>
              <w:rFonts w:ascii="Consolas" w:hAnsi="Consolas" w:cs="Consolas"/>
              <w:color w:val="000000"/>
              <w:sz w:val="19"/>
              <w:szCs w:val="19"/>
              <w:lang w:val="en-US" w:eastAsia="hu-HU"/>
            </w:rPr>
          </w:rPrChange>
        </w:rPr>
      </w:pPr>
      <w:ins w:id="1785" w:author="Gergo" w:date="2017-11-25T13:15:00Z">
        <w:r w:rsidRPr="009D0B19">
          <w:rPr>
            <w:rFonts w:ascii="Consolas" w:hAnsi="Consolas" w:cs="Consolas"/>
            <w:color w:val="000000"/>
            <w:sz w:val="22"/>
            <w:szCs w:val="22"/>
            <w:lang w:val="en-US" w:eastAsia="hu-HU"/>
            <w:rPrChange w:id="178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78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78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789" w:author="Gergo" w:date="2017-11-25T13:15:00Z"/>
          <w:rFonts w:ascii="Consolas" w:hAnsi="Consolas" w:cs="Consolas"/>
          <w:color w:val="000000"/>
          <w:sz w:val="22"/>
          <w:szCs w:val="22"/>
          <w:lang w:val="en-US" w:eastAsia="hu-HU"/>
          <w:rPrChange w:id="1790" w:author="Gergo" w:date="2017-11-25T13:16:00Z">
            <w:rPr>
              <w:ins w:id="1791" w:author="Gergo" w:date="2017-11-25T13:15:00Z"/>
              <w:rFonts w:ascii="Consolas" w:hAnsi="Consolas" w:cs="Consolas"/>
              <w:color w:val="000000"/>
              <w:sz w:val="19"/>
              <w:szCs w:val="19"/>
              <w:lang w:val="en-US" w:eastAsia="hu-HU"/>
            </w:rPr>
          </w:rPrChange>
        </w:rPr>
      </w:pPr>
      <w:ins w:id="1792" w:author="Gergo" w:date="2017-11-25T13:15:00Z">
        <w:r w:rsidRPr="009D0B19">
          <w:rPr>
            <w:rFonts w:ascii="Consolas" w:hAnsi="Consolas" w:cs="Consolas"/>
            <w:color w:val="000000"/>
            <w:sz w:val="22"/>
            <w:szCs w:val="22"/>
            <w:lang w:val="en-US" w:eastAsia="hu-HU"/>
            <w:rPrChange w:id="179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794" w:author="Gergo" w:date="2017-11-17T13:48:00Z"/>
        </w:rPr>
        <w:pPrChange w:id="1795" w:author="Gergo" w:date="2017-11-25T13:16:00Z">
          <w:pPr>
            <w:pStyle w:val="Cmsor2"/>
          </w:pPr>
        </w:pPrChange>
      </w:pPr>
      <w:ins w:id="1796" w:author="Gergo" w:date="2017-11-25T13:15:00Z">
        <w:r w:rsidRPr="009D0B19">
          <w:rPr>
            <w:rFonts w:ascii="Consolas" w:hAnsi="Consolas" w:cs="Consolas"/>
            <w:color w:val="000000"/>
            <w:sz w:val="22"/>
            <w:szCs w:val="22"/>
            <w:lang w:val="en-US" w:eastAsia="hu-HU"/>
            <w:rPrChange w:id="1797"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1798" w:author="Gergo" w:date="2017-11-18T21:58:00Z"/>
        </w:rPr>
      </w:pPr>
      <w:bookmarkStart w:id="1799" w:name="_Toc499416840"/>
      <w:ins w:id="1800" w:author="Gergo" w:date="2017-11-17T13:48:00Z">
        <w:r w:rsidRPr="003355B9">
          <w:t>A végső harc</w:t>
        </w:r>
      </w:ins>
      <w:bookmarkEnd w:id="1799"/>
    </w:p>
    <w:p w14:paraId="6A396279" w14:textId="74EBB60F" w:rsidR="009C437E" w:rsidRPr="003355B9" w:rsidRDefault="009C437E">
      <w:pPr>
        <w:rPr>
          <w:ins w:id="1801" w:author="Gergo" w:date="2017-11-18T22:04:00Z"/>
          <w:rPrChange w:id="1802" w:author="Gergo" w:date="2017-11-25T13:10:00Z">
            <w:rPr>
              <w:ins w:id="1803" w:author="Gergo" w:date="2017-11-18T22:04:00Z"/>
            </w:rPr>
          </w:rPrChange>
        </w:rPr>
        <w:pPrChange w:id="1804" w:author="Gergo" w:date="2017-11-18T21:58:00Z">
          <w:pPr>
            <w:pStyle w:val="Cmsor2"/>
          </w:pPr>
        </w:pPrChange>
      </w:pPr>
      <w:ins w:id="1805" w:author="Gergo" w:date="2017-11-18T21:58:00Z">
        <w:r w:rsidRPr="0034280E">
          <w:t xml:space="preserve">A végső harc </w:t>
        </w:r>
        <w:r w:rsidRPr="003355B9">
          <w:rPr>
            <w:rPrChange w:id="1806" w:author="Gergo" w:date="2017-11-25T13:10:00Z">
              <w:rPr>
                <w:b w:val="0"/>
                <w:bCs w:val="0"/>
                <w:iCs w:val="0"/>
              </w:rPr>
            </w:rPrChange>
          </w:rPr>
          <w:t>során részben a már bemutatott elemek jelennek meg  például a rúnarajzolás</w:t>
        </w:r>
      </w:ins>
      <w:ins w:id="1807" w:author="Gergo" w:date="2017-11-18T22:01:00Z">
        <w:r w:rsidRPr="003355B9">
          <w:rPr>
            <w:rPrChange w:id="1808" w:author="Gergo" w:date="2017-11-25T13:10:00Z">
              <w:rPr>
                <w:b w:val="0"/>
                <w:bCs w:val="0"/>
                <w:iCs w:val="0"/>
              </w:rPr>
            </w:rPrChange>
          </w:rPr>
          <w:t>, a</w:t>
        </w:r>
      </w:ins>
      <w:ins w:id="1809" w:author="Gergo" w:date="2017-11-18T21:58:00Z">
        <w:r w:rsidRPr="003355B9">
          <w:rPr>
            <w:rPrChange w:id="1810" w:author="Gergo" w:date="2017-11-25T13:10:00Z">
              <w:rPr>
                <w:b w:val="0"/>
                <w:bCs w:val="0"/>
                <w:iCs w:val="0"/>
              </w:rPr>
            </w:rPrChange>
          </w:rPr>
          <w:t xml:space="preserve"> varázslás</w:t>
        </w:r>
      </w:ins>
      <w:ins w:id="1811" w:author="Gergo" w:date="2017-11-18T22:01:00Z">
        <w:r w:rsidRPr="003355B9">
          <w:rPr>
            <w:rPrChange w:id="1812" w:author="Gergo" w:date="2017-11-25T13:10:00Z">
              <w:rPr>
                <w:b w:val="0"/>
                <w:bCs w:val="0"/>
                <w:iCs w:val="0"/>
              </w:rPr>
            </w:rPrChange>
          </w:rPr>
          <w:t xml:space="preserve"> vagy a dialógu</w:t>
        </w:r>
      </w:ins>
      <w:ins w:id="1813" w:author="Gergo" w:date="2017-11-18T22:03:00Z">
        <w:r w:rsidRPr="003355B9">
          <w:rPr>
            <w:rPrChange w:id="1814" w:author="Gergo" w:date="2017-11-25T13:10:00Z">
              <w:rPr>
                <w:b w:val="0"/>
                <w:bCs w:val="0"/>
                <w:iCs w:val="0"/>
              </w:rPr>
            </w:rPrChange>
          </w:rPr>
          <w:t>sok,</w:t>
        </w:r>
      </w:ins>
      <w:ins w:id="1815" w:author="Gergo" w:date="2017-11-18T21:58:00Z">
        <w:r w:rsidRPr="003355B9">
          <w:rPr>
            <w:rPrChange w:id="1816" w:author="Gergo" w:date="2017-11-25T13:10:00Z">
              <w:rPr>
                <w:b w:val="0"/>
                <w:bCs w:val="0"/>
                <w:iCs w:val="0"/>
              </w:rPr>
            </w:rPrChange>
          </w:rPr>
          <w:t xml:space="preserve"> részben pedig új elemek</w:t>
        </w:r>
      </w:ins>
      <w:ins w:id="1817" w:author="Gergo" w:date="2017-11-18T22:03:00Z">
        <w:r w:rsidRPr="003355B9">
          <w:rPr>
            <w:rPrChange w:id="1818" w:author="Gergo" w:date="2017-11-25T13:10:00Z">
              <w:rPr>
                <w:b w:val="0"/>
                <w:bCs w:val="0"/>
                <w:iCs w:val="0"/>
              </w:rPr>
            </w:rPrChange>
          </w:rPr>
          <w:t xml:space="preserve"> jelennek meg, mint az Ogre támadása vagy a játékos kitérése, elugrása.</w:t>
        </w:r>
      </w:ins>
      <w:ins w:id="1819" w:author="Gergo" w:date="2017-11-18T21:58:00Z">
        <w:r w:rsidRPr="003355B9">
          <w:rPr>
            <w:rPrChange w:id="1820" w:author="Gergo" w:date="2017-11-25T13:10:00Z">
              <w:rPr>
                <w:b w:val="0"/>
                <w:bCs w:val="0"/>
                <w:iCs w:val="0"/>
              </w:rPr>
            </w:rPrChange>
          </w:rPr>
          <w:t xml:space="preserve"> </w:t>
        </w:r>
      </w:ins>
    </w:p>
    <w:p w14:paraId="11B46081" w14:textId="654C5A50" w:rsidR="009C437E" w:rsidRPr="003355B9" w:rsidRDefault="009C437E">
      <w:pPr>
        <w:rPr>
          <w:ins w:id="1821" w:author="Gergo" w:date="2017-11-18T22:17:00Z"/>
          <w:rPrChange w:id="1822" w:author="Gergo" w:date="2017-11-25T13:10:00Z">
            <w:rPr>
              <w:ins w:id="1823" w:author="Gergo" w:date="2017-11-18T22:17:00Z"/>
            </w:rPr>
          </w:rPrChange>
        </w:rPr>
        <w:pPrChange w:id="1824" w:author="Gergo" w:date="2017-11-18T21:58:00Z">
          <w:pPr>
            <w:pStyle w:val="Cmsor2"/>
          </w:pPr>
        </w:pPrChange>
      </w:pPr>
      <w:ins w:id="1825" w:author="Gergo" w:date="2017-11-18T22:05:00Z">
        <w:r w:rsidRPr="003355B9">
          <w:rPr>
            <w:rPrChange w:id="1826" w:author="Gergo" w:date="2017-11-25T13:10:00Z">
              <w:rPr>
                <w:b w:val="0"/>
                <w:bCs w:val="0"/>
                <w:iCs w:val="0"/>
              </w:rPr>
            </w:rPrChange>
          </w:rPr>
          <w:t xml:space="preserve">Az ogréhez való visszatéréskor megjelenik egy dialógus, ami felvezeti a harcot. Ezután az Ogre sokszorosára nő és </w:t>
        </w:r>
      </w:ins>
      <w:ins w:id="1827" w:author="Gergo" w:date="2017-11-18T22:06:00Z">
        <w:r w:rsidRPr="003355B9">
          <w:rPr>
            <w:rPrChange w:id="1828" w:author="Gergo" w:date="2017-11-25T13:10:00Z">
              <w:rPr>
                <w:b w:val="0"/>
                <w:bCs w:val="0"/>
                <w:iCs w:val="0"/>
              </w:rPr>
            </w:rPrChange>
          </w:rPr>
          <w:t xml:space="preserve">megkezdődik a harc. Ezt a </w:t>
        </w:r>
        <w:r w:rsidRPr="003355B9">
          <w:rPr>
            <w:rFonts w:ascii="Consolas" w:hAnsi="Consolas"/>
            <w:rPrChange w:id="1829" w:author="Gergo" w:date="2017-11-25T13:10:00Z">
              <w:rPr>
                <w:b w:val="0"/>
                <w:bCs w:val="0"/>
                <w:iCs w:val="0"/>
              </w:rPr>
            </w:rPrChange>
          </w:rPr>
          <w:t>WizzardController</w:t>
        </w:r>
        <w:r w:rsidRPr="0034280E">
          <w:t xml:space="preserve"> </w:t>
        </w:r>
        <w:r w:rsidRPr="003355B9">
          <w:rPr>
            <w:rFonts w:ascii="Consolas" w:hAnsi="Consolas"/>
            <w:rPrChange w:id="1830" w:author="Gergo" w:date="2017-11-25T13:10:00Z">
              <w:rPr>
                <w:b w:val="0"/>
                <w:bCs w:val="0"/>
                <w:iCs w:val="0"/>
              </w:rPr>
            </w:rPrChange>
          </w:rPr>
          <w:t>enrage</w:t>
        </w:r>
        <w:r w:rsidRPr="0034280E">
          <w:t xml:space="preserve"> corutin-ja végzi. A corutine egy olyan függvény, ami a C#-os </w:t>
        </w:r>
        <w:r w:rsidRPr="003355B9">
          <w:rPr>
            <w:rFonts w:ascii="Consolas" w:hAnsi="Consolas"/>
            <w:rPrChange w:id="1831" w:author="Gergo" w:date="2017-11-25T13:10:00Z">
              <w:rPr>
                <w:b w:val="0"/>
                <w:bCs w:val="0"/>
                <w:iCs w:val="0"/>
              </w:rPr>
            </w:rPrChange>
          </w:rPr>
          <w:t>yield-return</w:t>
        </w:r>
      </w:ins>
      <w:ins w:id="1832" w:author="Gergo" w:date="2017-11-18T22:12:00Z">
        <w:r w:rsidR="008331A5" w:rsidRPr="0034280E">
          <w:t xml:space="preserve"> </w:t>
        </w:r>
        <w:r w:rsidR="008331A5" w:rsidRPr="0034280E">
          <w:lastRenderedPageBreak/>
          <w:t>nyelvi elemeket kihasználva, olyan működést valósít meg, hogy megszakí</w:t>
        </w:r>
        <w:r w:rsidR="008331A5" w:rsidRPr="003355B9">
          <w:rPr>
            <w:rPrChange w:id="1833" w:author="Gergo" w:date="2017-11-25T13:10:00Z">
              <w:rPr>
                <w:b w:val="0"/>
                <w:bCs w:val="0"/>
                <w:iCs w:val="0"/>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1834" w:author="Gergo" w:date="2017-11-18T22:15:00Z">
        <w:r w:rsidR="008331A5" w:rsidRPr="003355B9">
          <w:rPr>
            <w:rPrChange w:id="1835" w:author="Gergo" w:date="2017-11-25T13:10:00Z">
              <w:rPr>
                <w:b w:val="0"/>
                <w:bCs w:val="0"/>
                <w:iCs w:val="0"/>
              </w:rPr>
            </w:rPrChange>
          </w:rPr>
          <w:t xml:space="preserve">Az </w:t>
        </w:r>
        <w:r w:rsidR="008331A5" w:rsidRPr="003355B9">
          <w:rPr>
            <w:rFonts w:ascii="Consolas" w:hAnsi="Consolas"/>
            <w:rPrChange w:id="1836" w:author="Gergo" w:date="2017-11-25T13:10:00Z">
              <w:rPr>
                <w:b w:val="0"/>
                <w:bCs w:val="0"/>
                <w:iCs w:val="0"/>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1837" w:author="Gergo" w:date="2017-11-24T10:47:00Z"/>
          <w:rPrChange w:id="1838" w:author="Gergo" w:date="2017-11-25T13:10:00Z">
            <w:rPr>
              <w:ins w:id="1839" w:author="Gergo" w:date="2017-11-24T10:47:00Z"/>
            </w:rPr>
          </w:rPrChange>
        </w:rPr>
        <w:pPrChange w:id="1840" w:author="Gergo" w:date="2017-11-18T22:17:00Z">
          <w:pPr>
            <w:pStyle w:val="Cmsor2"/>
          </w:pPr>
        </w:pPrChange>
      </w:pPr>
      <w:bookmarkStart w:id="1841" w:name="_Toc499416841"/>
      <w:ins w:id="1842" w:author="Gergo" w:date="2017-11-18T22:17:00Z">
        <w:r w:rsidRPr="003355B9">
          <w:rPr>
            <w:rPrChange w:id="1843" w:author="Gergo" w:date="2017-11-25T13:10:00Z">
              <w:rPr>
                <w:iCs w:val="0"/>
              </w:rPr>
            </w:rPrChange>
          </w:rPr>
          <w:t>A hordódobás</w:t>
        </w:r>
      </w:ins>
      <w:bookmarkEnd w:id="1841"/>
    </w:p>
    <w:p w14:paraId="2BAA6CCB" w14:textId="3E0BAF36" w:rsidR="00C12D2B" w:rsidRPr="003355B9" w:rsidRDefault="00C12D2B">
      <w:pPr>
        <w:rPr>
          <w:ins w:id="1844" w:author="Gergo" w:date="2017-11-24T11:00:00Z"/>
          <w:rPrChange w:id="1845" w:author="Gergo" w:date="2017-11-25T13:10:00Z">
            <w:rPr>
              <w:ins w:id="1846" w:author="Gergo" w:date="2017-11-24T11:00:00Z"/>
            </w:rPr>
          </w:rPrChange>
        </w:rPr>
        <w:pPrChange w:id="1847" w:author="Gergo" w:date="2017-11-24T10:47:00Z">
          <w:pPr>
            <w:pStyle w:val="Cmsor2"/>
          </w:pPr>
        </w:pPrChange>
      </w:pPr>
      <w:ins w:id="1848" w:author="Gergo" w:date="2017-11-24T10:47:00Z">
        <w:r w:rsidRPr="003355B9">
          <w:rPr>
            <w:rPrChange w:id="1849" w:author="Gergo" w:date="2017-11-25T13:10:00Z">
              <w:rPr>
                <w:b w:val="0"/>
                <w:bCs w:val="0"/>
                <w:iCs w:val="0"/>
              </w:rPr>
            </w:rPrChange>
          </w:rPr>
          <w:t>A harc megkezdésekor</w:t>
        </w:r>
      </w:ins>
      <w:ins w:id="1850" w:author="Gergo" w:date="2017-11-24T10:48:00Z">
        <w:r w:rsidRPr="003355B9">
          <w:rPr>
            <w:rPrChange w:id="1851" w:author="Gergo" w:date="2017-11-25T13:10:00Z">
              <w:rPr>
                <w:b w:val="0"/>
                <w:bCs w:val="0"/>
                <w:iCs w:val="0"/>
              </w:rPr>
            </w:rPrChange>
          </w:rPr>
          <w:t xml:space="preserve"> meghívódik a </w:t>
        </w:r>
        <w:r w:rsidRPr="003355B9">
          <w:rPr>
            <w:rFonts w:ascii="Consolas" w:hAnsi="Consolas"/>
            <w:rPrChange w:id="1852" w:author="Gergo" w:date="2017-11-25T13:10:00Z">
              <w:rPr/>
            </w:rPrChange>
          </w:rPr>
          <w:t>BarrelSpawner</w:t>
        </w:r>
        <w:r w:rsidRPr="0034280E">
          <w:t xml:space="preserve"> osztály </w:t>
        </w:r>
      </w:ins>
      <w:ins w:id="1853" w:author="Gergo" w:date="2017-11-24T10:49:00Z">
        <w:r w:rsidRPr="003355B9">
          <w:rPr>
            <w:rFonts w:ascii="Consolas" w:hAnsi="Consolas"/>
            <w:rPrChange w:id="1854" w:author="Gergo" w:date="2017-11-25T13:10:00Z">
              <w:rPr/>
            </w:rPrChange>
          </w:rPr>
          <w:t>startBarrelThrowing</w:t>
        </w:r>
        <w:r w:rsidRPr="0034280E">
          <w:t xml:space="preserve"> metódusa, ami elindítja a </w:t>
        </w:r>
      </w:ins>
      <w:ins w:id="1855" w:author="Gergo" w:date="2017-11-24T10:51:00Z">
        <w:r w:rsidRPr="003355B9">
          <w:rPr>
            <w:rFonts w:ascii="Consolas" w:hAnsi="Consolas"/>
            <w:rPrChange w:id="1856" w:author="Gergo" w:date="2017-11-25T13:10:00Z">
              <w:rPr/>
            </w:rPrChange>
          </w:rPr>
          <w:t>spawnBarrels</w:t>
        </w:r>
        <w:r w:rsidRPr="0034280E">
          <w:t xml:space="preserve"> nevű corutine-t. Ez a függvény </w:t>
        </w:r>
      </w:ins>
      <w:ins w:id="1857" w:author="Gergo" w:date="2017-11-24T10:52:00Z">
        <w:r w:rsidR="00764705" w:rsidRPr="003355B9">
          <w:rPr>
            <w:rPrChange w:id="1858" w:author="Gergo" w:date="2017-11-25T13:10:00Z">
              <w:rPr>
                <w:b w:val="0"/>
                <w:bCs w:val="0"/>
                <w:iCs w:val="0"/>
              </w:rPr>
            </w:rPrChange>
          </w:rPr>
          <w:t>az alany nyugalmától függő</w:t>
        </w:r>
        <w:r w:rsidRPr="003355B9">
          <w:rPr>
            <w:rPrChange w:id="1859" w:author="Gergo" w:date="2017-11-25T13:10:00Z">
              <w:rPr>
                <w:b w:val="0"/>
                <w:bCs w:val="0"/>
                <w:iCs w:val="0"/>
              </w:rPr>
            </w:rPrChange>
          </w:rPr>
          <w:t xml:space="preserve"> (ezt a NeuroSky headset-től kérdezem le) </w:t>
        </w:r>
      </w:ins>
      <w:ins w:id="1860" w:author="Gergo" w:date="2017-11-24T10:54:00Z">
        <w:r w:rsidR="00764705" w:rsidRPr="003355B9">
          <w:rPr>
            <w:rPrChange w:id="1861" w:author="Gergo" w:date="2017-11-25T13:10:00Z">
              <w:rPr>
                <w:b w:val="0"/>
                <w:bCs w:val="0"/>
                <w:iCs w:val="0"/>
              </w:rPr>
            </w:rPrChange>
          </w:rPr>
          <w:t>időközönként létrehoz egy hordót, és elindítja a játékos felé.</w:t>
        </w:r>
      </w:ins>
      <w:ins w:id="1862" w:author="Gergo" w:date="2017-11-24T11:11:00Z">
        <w:r w:rsidR="00113527" w:rsidRPr="003355B9">
          <w:rPr>
            <w:rPrChange w:id="1863" w:author="Gergo" w:date="2017-11-25T13:10:00Z">
              <w:rPr>
                <w:b w:val="0"/>
                <w:bCs w:val="0"/>
                <w:iCs w:val="0"/>
              </w:rPr>
            </w:rPrChange>
          </w:rPr>
          <w:t xml:space="preserve"> A nyugalom értékének beállítása az </w:t>
        </w:r>
        <w:r w:rsidR="00113527" w:rsidRPr="003355B9">
          <w:rPr>
            <w:rFonts w:ascii="Consolas" w:hAnsi="Consolas"/>
            <w:rPrChange w:id="1864" w:author="Gergo" w:date="2017-11-25T13:10:00Z">
              <w:rPr/>
            </w:rPrChange>
          </w:rPr>
          <w:t>Update</w:t>
        </w:r>
        <w:r w:rsidR="00113527" w:rsidRPr="0034280E">
          <w:t xml:space="preserve"> függvényben kapott helyet, így az folyamatosan frissül.</w:t>
        </w:r>
      </w:ins>
      <w:ins w:id="1865" w:author="Gergo" w:date="2017-11-24T10:58:00Z">
        <w:r w:rsidR="004F5B39" w:rsidRPr="003355B9">
          <w:rPr>
            <w:rPrChange w:id="1866"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867" w:author="Gergo" w:date="2017-11-24T11:00:00Z"/>
          <w:rFonts w:ascii="Consolas" w:hAnsi="Consolas" w:cs="Consolas"/>
          <w:color w:val="000000"/>
          <w:sz w:val="22"/>
          <w:szCs w:val="22"/>
          <w:lang w:eastAsia="hu-HU"/>
          <w:rPrChange w:id="1868" w:author="Gergo" w:date="2017-11-25T13:10:00Z">
            <w:rPr>
              <w:ins w:id="1869" w:author="Gergo" w:date="2017-11-24T11:00:00Z"/>
              <w:rFonts w:ascii="Consolas" w:hAnsi="Consolas" w:cs="Consolas"/>
              <w:color w:val="000000"/>
              <w:sz w:val="19"/>
              <w:szCs w:val="19"/>
              <w:lang w:val="en-US" w:eastAsia="hu-HU"/>
            </w:rPr>
          </w:rPrChange>
        </w:rPr>
      </w:pPr>
      <w:ins w:id="1870" w:author="Gergo" w:date="2017-11-24T11:00:00Z">
        <w:r w:rsidRPr="003355B9">
          <w:rPr>
            <w:rFonts w:ascii="Consolas" w:hAnsi="Consolas" w:cs="Consolas"/>
            <w:color w:val="0000FF"/>
            <w:sz w:val="22"/>
            <w:szCs w:val="22"/>
            <w:lang w:eastAsia="hu-HU"/>
            <w:rPrChange w:id="187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87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7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874"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875" w:author="Gergo" w:date="2017-11-24T11:00:00Z"/>
          <w:rFonts w:ascii="Consolas" w:hAnsi="Consolas" w:cs="Consolas"/>
          <w:color w:val="000000"/>
          <w:sz w:val="22"/>
          <w:szCs w:val="22"/>
          <w:lang w:eastAsia="hu-HU"/>
          <w:rPrChange w:id="1876" w:author="Gergo" w:date="2017-11-25T13:10:00Z">
            <w:rPr>
              <w:ins w:id="1877" w:author="Gergo" w:date="2017-11-24T11:00:00Z"/>
              <w:rFonts w:ascii="Consolas" w:hAnsi="Consolas" w:cs="Consolas"/>
              <w:color w:val="000000"/>
              <w:sz w:val="19"/>
              <w:szCs w:val="19"/>
              <w:lang w:val="en-US" w:eastAsia="hu-HU"/>
            </w:rPr>
          </w:rPrChange>
        </w:rPr>
      </w:pPr>
      <w:ins w:id="1878" w:author="Gergo" w:date="2017-11-24T11:00:00Z">
        <w:r w:rsidRPr="003355B9">
          <w:rPr>
            <w:rFonts w:ascii="Consolas" w:hAnsi="Consolas" w:cs="Consolas"/>
            <w:color w:val="000000"/>
            <w:sz w:val="22"/>
            <w:szCs w:val="22"/>
            <w:lang w:eastAsia="hu-HU"/>
            <w:rPrChange w:id="18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88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881"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882"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883"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884"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885" w:author="Gergo" w:date="2017-11-24T11:00:00Z"/>
          <w:rFonts w:ascii="Consolas" w:hAnsi="Consolas" w:cs="Consolas"/>
          <w:color w:val="000000"/>
          <w:sz w:val="22"/>
          <w:szCs w:val="22"/>
          <w:lang w:eastAsia="hu-HU"/>
          <w:rPrChange w:id="1886" w:author="Gergo" w:date="2017-11-25T13:10:00Z">
            <w:rPr>
              <w:ins w:id="1887" w:author="Gergo" w:date="2017-11-24T11:00:00Z"/>
              <w:rFonts w:ascii="Consolas" w:hAnsi="Consolas" w:cs="Consolas"/>
              <w:color w:val="000000"/>
              <w:sz w:val="19"/>
              <w:szCs w:val="19"/>
              <w:lang w:val="en-US" w:eastAsia="hu-HU"/>
            </w:rPr>
          </w:rPrChange>
        </w:rPr>
      </w:pPr>
      <w:ins w:id="1888" w:author="Gergo" w:date="2017-11-24T11:00:00Z">
        <w:r w:rsidRPr="003355B9">
          <w:rPr>
            <w:rFonts w:ascii="Consolas" w:hAnsi="Consolas" w:cs="Consolas"/>
            <w:color w:val="000000"/>
            <w:sz w:val="22"/>
            <w:szCs w:val="22"/>
            <w:lang w:eastAsia="hu-HU"/>
            <w:rPrChange w:id="1889"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890"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891" w:author="Gergo" w:date="2017-11-24T11:00:00Z"/>
          <w:rFonts w:ascii="Consolas" w:hAnsi="Consolas" w:cs="Consolas"/>
          <w:color w:val="000000"/>
          <w:sz w:val="22"/>
          <w:szCs w:val="22"/>
          <w:lang w:eastAsia="hu-HU"/>
          <w:rPrChange w:id="1892" w:author="Gergo" w:date="2017-11-25T13:10:00Z">
            <w:rPr>
              <w:ins w:id="1893" w:author="Gergo" w:date="2017-11-24T11:00:00Z"/>
              <w:rFonts w:ascii="Consolas" w:hAnsi="Consolas" w:cs="Consolas"/>
              <w:color w:val="000000"/>
              <w:sz w:val="19"/>
              <w:szCs w:val="19"/>
              <w:lang w:val="en-US" w:eastAsia="hu-HU"/>
            </w:rPr>
          </w:rPrChange>
        </w:rPr>
      </w:pPr>
      <w:ins w:id="1894" w:author="Gergo" w:date="2017-11-24T11:00:00Z">
        <w:r w:rsidRPr="003355B9">
          <w:rPr>
            <w:rFonts w:ascii="Consolas" w:hAnsi="Consolas" w:cs="Consolas"/>
            <w:color w:val="000000"/>
            <w:sz w:val="22"/>
            <w:szCs w:val="22"/>
            <w:lang w:eastAsia="hu-HU"/>
            <w:rPrChange w:id="1895"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189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897"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898" w:author="Gergo" w:date="2017-11-24T11:00:00Z"/>
          <w:rFonts w:ascii="Consolas" w:hAnsi="Consolas" w:cs="Consolas"/>
          <w:color w:val="000000"/>
          <w:sz w:val="22"/>
          <w:szCs w:val="22"/>
          <w:lang w:eastAsia="hu-HU"/>
          <w:rPrChange w:id="1899" w:author="Gergo" w:date="2017-11-25T13:10:00Z">
            <w:rPr>
              <w:ins w:id="1900" w:author="Gergo" w:date="2017-11-24T11:00:00Z"/>
              <w:rFonts w:ascii="Consolas" w:hAnsi="Consolas" w:cs="Consolas"/>
              <w:color w:val="000000"/>
              <w:sz w:val="22"/>
              <w:szCs w:val="22"/>
              <w:lang w:val="en-US" w:eastAsia="hu-HU"/>
            </w:rPr>
          </w:rPrChange>
        </w:rPr>
        <w:pPrChange w:id="1901" w:author="Gergo" w:date="2017-11-24T11:00:00Z">
          <w:pPr>
            <w:pStyle w:val="Cmsor2"/>
          </w:pPr>
        </w:pPrChange>
      </w:pPr>
      <w:ins w:id="1902" w:author="Gergo" w:date="2017-11-24T11:00:00Z">
        <w:r w:rsidRPr="003355B9">
          <w:rPr>
            <w:rFonts w:ascii="Consolas" w:hAnsi="Consolas" w:cs="Consolas"/>
            <w:color w:val="000000"/>
            <w:sz w:val="22"/>
            <w:szCs w:val="22"/>
            <w:lang w:eastAsia="hu-HU"/>
            <w:rPrChange w:id="1903"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904" w:author="Gergo" w:date="2017-11-25T13:10:00Z">
              <w:rPr>
                <w:rFonts w:ascii="Consolas" w:hAnsi="Consolas" w:cs="Consolas"/>
                <w:color w:val="000000"/>
                <w:sz w:val="19"/>
                <w:szCs w:val="19"/>
                <w:lang w:val="en-US" w:eastAsia="hu-HU"/>
              </w:rPr>
            </w:rPrChange>
          </w:rPr>
          <w:t>spawnTime = 18</w:t>
        </w:r>
        <w:r w:rsidRPr="003355B9">
          <w:rPr>
            <w:rFonts w:ascii="Consolas" w:hAnsi="Consolas" w:cs="Consolas"/>
            <w:color w:val="000000"/>
            <w:sz w:val="22"/>
            <w:szCs w:val="22"/>
            <w:lang w:eastAsia="hu-HU"/>
            <w:rPrChange w:id="1905"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906" w:author="Gergo" w:date="2017-11-24T10:58:00Z"/>
          <w:rFonts w:ascii="Consolas" w:hAnsi="Consolas" w:cs="Consolas"/>
          <w:color w:val="000000"/>
          <w:sz w:val="22"/>
          <w:szCs w:val="22"/>
          <w:lang w:eastAsia="hu-HU"/>
          <w:rPrChange w:id="1907" w:author="Gergo" w:date="2017-11-25T13:10:00Z">
            <w:rPr>
              <w:ins w:id="1908" w:author="Gergo" w:date="2017-11-24T10:58:00Z"/>
            </w:rPr>
          </w:rPrChange>
        </w:rPr>
        <w:pPrChange w:id="1909" w:author="Gergo" w:date="2017-11-24T11:00:00Z">
          <w:pPr>
            <w:pStyle w:val="Cmsor2"/>
          </w:pPr>
        </w:pPrChange>
      </w:pPr>
      <w:ins w:id="1910" w:author="Gergo" w:date="2017-11-24T11:00:00Z">
        <w:r w:rsidRPr="003355B9">
          <w:rPr>
            <w:rFonts w:ascii="Consolas" w:hAnsi="Consolas" w:cs="Consolas"/>
            <w:color w:val="000000"/>
            <w:sz w:val="22"/>
            <w:szCs w:val="22"/>
            <w:lang w:eastAsia="hu-HU"/>
            <w:rPrChange w:id="1911"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912" w:author="Gergo" w:date="2017-11-24T11:04:00Z"/>
          <w:rFonts w:ascii="Consolas" w:hAnsi="Consolas" w:cs="Consolas"/>
          <w:color w:val="000000"/>
          <w:sz w:val="22"/>
          <w:szCs w:val="22"/>
          <w:lang w:eastAsia="hu-HU"/>
          <w:rPrChange w:id="1913" w:author="Gergo" w:date="2017-11-25T13:10:00Z">
            <w:rPr>
              <w:ins w:id="1914" w:author="Gergo" w:date="2017-11-24T11:04:00Z"/>
              <w:rFonts w:ascii="Consolas" w:hAnsi="Consolas" w:cs="Consolas"/>
              <w:color w:val="000000"/>
              <w:sz w:val="19"/>
              <w:szCs w:val="19"/>
              <w:lang w:val="en-US" w:eastAsia="hu-HU"/>
            </w:rPr>
          </w:rPrChange>
        </w:rPr>
      </w:pPr>
      <w:ins w:id="1915" w:author="Gergo" w:date="2017-11-24T11:04:00Z">
        <w:r w:rsidRPr="003355B9">
          <w:rPr>
            <w:rFonts w:ascii="Consolas" w:hAnsi="Consolas" w:cs="Consolas"/>
            <w:color w:val="0000FF"/>
            <w:sz w:val="22"/>
            <w:szCs w:val="22"/>
            <w:lang w:eastAsia="hu-HU"/>
            <w:rPrChange w:id="1916"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91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18"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919"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920" w:author="Gergo" w:date="2017-11-24T11:04:00Z"/>
          <w:rFonts w:ascii="Consolas" w:hAnsi="Consolas" w:cs="Consolas"/>
          <w:color w:val="000000"/>
          <w:sz w:val="22"/>
          <w:szCs w:val="22"/>
          <w:lang w:eastAsia="hu-HU"/>
          <w:rPrChange w:id="1921" w:author="Gergo" w:date="2017-11-25T13:10:00Z">
            <w:rPr>
              <w:ins w:id="1922" w:author="Gergo" w:date="2017-11-24T11:04:00Z"/>
              <w:rFonts w:ascii="Consolas" w:hAnsi="Consolas" w:cs="Consolas"/>
              <w:color w:val="000000"/>
              <w:sz w:val="19"/>
              <w:szCs w:val="19"/>
              <w:lang w:val="en-US" w:eastAsia="hu-HU"/>
            </w:rPr>
          </w:rPrChange>
        </w:rPr>
      </w:pPr>
      <w:ins w:id="1923" w:author="Gergo" w:date="2017-11-24T11:04:00Z">
        <w:r w:rsidRPr="003355B9">
          <w:rPr>
            <w:rFonts w:ascii="Consolas" w:hAnsi="Consolas" w:cs="Consolas"/>
            <w:color w:val="000000"/>
            <w:sz w:val="22"/>
            <w:szCs w:val="22"/>
            <w:lang w:eastAsia="hu-HU"/>
            <w:rPrChange w:id="1924"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925" w:author="Gergo" w:date="2017-11-24T11:04:00Z"/>
          <w:rFonts w:ascii="Consolas" w:hAnsi="Consolas" w:cs="Consolas"/>
          <w:color w:val="000000"/>
          <w:sz w:val="22"/>
          <w:szCs w:val="22"/>
          <w:lang w:eastAsia="hu-HU"/>
          <w:rPrChange w:id="1926" w:author="Gergo" w:date="2017-11-25T13:10:00Z">
            <w:rPr>
              <w:ins w:id="1927" w:author="Gergo" w:date="2017-11-24T11:04:00Z"/>
              <w:rFonts w:ascii="Consolas" w:hAnsi="Consolas" w:cs="Consolas"/>
              <w:color w:val="000000"/>
              <w:sz w:val="19"/>
              <w:szCs w:val="19"/>
              <w:lang w:val="en-US" w:eastAsia="hu-HU"/>
            </w:rPr>
          </w:rPrChange>
        </w:rPr>
      </w:pPr>
      <w:ins w:id="1928" w:author="Gergo" w:date="2017-11-24T11:04:00Z">
        <w:r w:rsidRPr="003355B9">
          <w:rPr>
            <w:rFonts w:ascii="Consolas" w:hAnsi="Consolas" w:cs="Consolas"/>
            <w:color w:val="000000"/>
            <w:sz w:val="22"/>
            <w:szCs w:val="22"/>
            <w:lang w:eastAsia="hu-HU"/>
            <w:rPrChange w:id="192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30"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193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32"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19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3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193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36"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1937"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1938" w:author="Gergo" w:date="2017-11-24T11:04:00Z"/>
          <w:rFonts w:ascii="Consolas" w:hAnsi="Consolas" w:cs="Consolas"/>
          <w:color w:val="000000"/>
          <w:sz w:val="22"/>
          <w:szCs w:val="22"/>
          <w:lang w:eastAsia="hu-HU"/>
          <w:rPrChange w:id="1939" w:author="Gergo" w:date="2017-11-25T13:10:00Z">
            <w:rPr>
              <w:ins w:id="1940" w:author="Gergo" w:date="2017-11-24T11:04:00Z"/>
              <w:rFonts w:ascii="Consolas" w:hAnsi="Consolas" w:cs="Consolas"/>
              <w:color w:val="000000"/>
              <w:sz w:val="19"/>
              <w:szCs w:val="19"/>
              <w:lang w:val="en-US" w:eastAsia="hu-HU"/>
            </w:rPr>
          </w:rPrChange>
        </w:rPr>
      </w:pPr>
      <w:ins w:id="1941" w:author="Gergo" w:date="2017-11-24T11:04:00Z">
        <w:r w:rsidRPr="003355B9">
          <w:rPr>
            <w:rFonts w:ascii="Consolas" w:hAnsi="Consolas" w:cs="Consolas"/>
            <w:color w:val="000000"/>
            <w:sz w:val="22"/>
            <w:szCs w:val="22"/>
            <w:lang w:eastAsia="hu-HU"/>
            <w:rPrChange w:id="19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43"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1944"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1945" w:author="Gergo" w:date="2017-11-24T11:04:00Z"/>
          <w:rFonts w:ascii="Consolas" w:hAnsi="Consolas" w:cs="Consolas"/>
          <w:color w:val="000000"/>
          <w:sz w:val="22"/>
          <w:szCs w:val="22"/>
          <w:lang w:eastAsia="hu-HU"/>
          <w:rPrChange w:id="1946" w:author="Gergo" w:date="2017-11-25T13:10:00Z">
            <w:rPr>
              <w:ins w:id="1947" w:author="Gergo" w:date="2017-11-24T11:04:00Z"/>
              <w:rFonts w:ascii="Consolas" w:hAnsi="Consolas" w:cs="Consolas"/>
              <w:color w:val="000000"/>
              <w:sz w:val="19"/>
              <w:szCs w:val="19"/>
              <w:lang w:val="en-US" w:eastAsia="hu-HU"/>
            </w:rPr>
          </w:rPrChange>
        </w:rPr>
      </w:pPr>
      <w:ins w:id="1948" w:author="Gergo" w:date="2017-11-24T11:04:00Z">
        <w:r w:rsidRPr="003355B9">
          <w:rPr>
            <w:rFonts w:ascii="Consolas" w:hAnsi="Consolas" w:cs="Consolas"/>
            <w:color w:val="000000"/>
            <w:sz w:val="22"/>
            <w:szCs w:val="22"/>
            <w:lang w:eastAsia="hu-HU"/>
            <w:rPrChange w:id="1949"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1950" w:author="Gergo" w:date="2017-11-24T11:04:00Z"/>
          <w:rFonts w:ascii="Consolas" w:hAnsi="Consolas" w:cs="Consolas"/>
          <w:color w:val="000000"/>
          <w:sz w:val="22"/>
          <w:szCs w:val="22"/>
          <w:lang w:eastAsia="hu-HU"/>
          <w:rPrChange w:id="1951" w:author="Gergo" w:date="2017-11-25T13:10:00Z">
            <w:rPr>
              <w:ins w:id="1952" w:author="Gergo" w:date="2017-11-24T11:04:00Z"/>
              <w:rFonts w:ascii="Consolas" w:hAnsi="Consolas" w:cs="Consolas"/>
              <w:color w:val="000000"/>
              <w:sz w:val="19"/>
              <w:szCs w:val="19"/>
              <w:lang w:val="en-US" w:eastAsia="hu-HU"/>
            </w:rPr>
          </w:rPrChange>
        </w:rPr>
      </w:pPr>
      <w:ins w:id="1953" w:author="Gergo" w:date="2017-11-24T11:04:00Z">
        <w:r w:rsidRPr="003355B9">
          <w:rPr>
            <w:rFonts w:ascii="Consolas" w:hAnsi="Consolas" w:cs="Consolas"/>
            <w:color w:val="000000"/>
            <w:sz w:val="22"/>
            <w:szCs w:val="22"/>
            <w:lang w:eastAsia="hu-HU"/>
            <w:rPrChange w:id="1954"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1955" w:author="Gergo" w:date="2017-11-24T11:04:00Z"/>
          <w:rFonts w:ascii="Consolas" w:hAnsi="Consolas" w:cs="Consolas"/>
          <w:color w:val="000000"/>
          <w:sz w:val="22"/>
          <w:szCs w:val="22"/>
          <w:lang w:eastAsia="hu-HU"/>
          <w:rPrChange w:id="1956" w:author="Gergo" w:date="2017-11-25T13:10:00Z">
            <w:rPr>
              <w:ins w:id="1957" w:author="Gergo" w:date="2017-11-24T11:04:00Z"/>
              <w:rFonts w:ascii="Consolas" w:hAnsi="Consolas" w:cs="Consolas"/>
              <w:color w:val="000000"/>
              <w:sz w:val="19"/>
              <w:szCs w:val="19"/>
              <w:lang w:val="en-US" w:eastAsia="hu-HU"/>
            </w:rPr>
          </w:rPrChange>
        </w:rPr>
      </w:pPr>
      <w:ins w:id="1958" w:author="Gergo" w:date="2017-11-24T11:04:00Z">
        <w:r w:rsidRPr="003355B9">
          <w:rPr>
            <w:rFonts w:ascii="Consolas" w:hAnsi="Consolas" w:cs="Consolas"/>
            <w:color w:val="000000"/>
            <w:sz w:val="22"/>
            <w:szCs w:val="22"/>
            <w:lang w:eastAsia="hu-HU"/>
            <w:rPrChange w:id="19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60"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1961"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1962" w:author="Gergo" w:date="2017-11-24T11:04:00Z"/>
          <w:rFonts w:ascii="Consolas" w:hAnsi="Consolas" w:cs="Consolas"/>
          <w:color w:val="000000"/>
          <w:sz w:val="22"/>
          <w:szCs w:val="22"/>
          <w:lang w:eastAsia="hu-HU"/>
          <w:rPrChange w:id="1963" w:author="Gergo" w:date="2017-11-25T13:10:00Z">
            <w:rPr>
              <w:ins w:id="1964" w:author="Gergo" w:date="2017-11-24T11:04:00Z"/>
              <w:rFonts w:ascii="Consolas" w:hAnsi="Consolas" w:cs="Consolas"/>
              <w:color w:val="000000"/>
              <w:sz w:val="19"/>
              <w:szCs w:val="19"/>
              <w:lang w:val="en-US" w:eastAsia="hu-HU"/>
            </w:rPr>
          </w:rPrChange>
        </w:rPr>
      </w:pPr>
      <w:ins w:id="1965" w:author="Gergo" w:date="2017-11-24T11:04:00Z">
        <w:r w:rsidRPr="003355B9">
          <w:rPr>
            <w:rFonts w:ascii="Consolas" w:hAnsi="Consolas" w:cs="Consolas"/>
            <w:color w:val="000000"/>
            <w:sz w:val="22"/>
            <w:szCs w:val="22"/>
            <w:lang w:eastAsia="hu-HU"/>
            <w:rPrChange w:id="1966"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1967" w:author="Gergo" w:date="2017-11-24T11:04:00Z"/>
          <w:rFonts w:ascii="Consolas" w:hAnsi="Consolas" w:cs="Consolas"/>
          <w:color w:val="000000"/>
          <w:sz w:val="22"/>
          <w:szCs w:val="22"/>
          <w:lang w:eastAsia="hu-HU"/>
          <w:rPrChange w:id="1968" w:author="Gergo" w:date="2017-11-25T13:10:00Z">
            <w:rPr>
              <w:ins w:id="1969" w:author="Gergo" w:date="2017-11-24T11:04:00Z"/>
              <w:rFonts w:ascii="Consolas" w:hAnsi="Consolas" w:cs="Consolas"/>
              <w:color w:val="000000"/>
              <w:sz w:val="19"/>
              <w:szCs w:val="19"/>
              <w:lang w:val="en-US" w:eastAsia="hu-HU"/>
            </w:rPr>
          </w:rPrChange>
        </w:rPr>
      </w:pPr>
      <w:ins w:id="1970" w:author="Gergo" w:date="2017-11-24T11:04:00Z">
        <w:r w:rsidRPr="003355B9">
          <w:rPr>
            <w:rFonts w:ascii="Consolas" w:hAnsi="Consolas" w:cs="Consolas"/>
            <w:color w:val="000000"/>
            <w:sz w:val="22"/>
            <w:szCs w:val="22"/>
            <w:lang w:eastAsia="hu-HU"/>
            <w:rPrChange w:id="19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72"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1973"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1974" w:author="Gergo" w:date="2017-11-24T11:04:00Z"/>
          <w:rFonts w:ascii="Consolas" w:hAnsi="Consolas" w:cs="Consolas"/>
          <w:color w:val="000000"/>
          <w:sz w:val="22"/>
          <w:szCs w:val="22"/>
          <w:lang w:eastAsia="hu-HU"/>
          <w:rPrChange w:id="1975" w:author="Gergo" w:date="2017-11-25T13:10:00Z">
            <w:rPr>
              <w:ins w:id="1976" w:author="Gergo" w:date="2017-11-24T11:04:00Z"/>
              <w:rFonts w:ascii="Consolas" w:hAnsi="Consolas" w:cs="Consolas"/>
              <w:color w:val="000000"/>
              <w:sz w:val="19"/>
              <w:szCs w:val="19"/>
              <w:lang w:val="en-US" w:eastAsia="hu-HU"/>
            </w:rPr>
          </w:rPrChange>
        </w:rPr>
      </w:pPr>
      <w:ins w:id="1977" w:author="Gergo" w:date="2017-11-24T11:04:00Z">
        <w:r w:rsidRPr="003355B9">
          <w:rPr>
            <w:rFonts w:ascii="Consolas" w:hAnsi="Consolas" w:cs="Consolas"/>
            <w:color w:val="000000"/>
            <w:sz w:val="22"/>
            <w:szCs w:val="22"/>
            <w:lang w:eastAsia="hu-HU"/>
            <w:rPrChange w:id="1978"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1979" w:author="Gergo" w:date="2017-11-24T11:04:00Z"/>
          <w:rFonts w:ascii="Consolas" w:hAnsi="Consolas" w:cs="Consolas"/>
          <w:color w:val="000000"/>
          <w:sz w:val="22"/>
          <w:szCs w:val="22"/>
          <w:lang w:eastAsia="hu-HU"/>
          <w:rPrChange w:id="1980" w:author="Gergo" w:date="2017-11-25T13:10:00Z">
            <w:rPr>
              <w:ins w:id="1981"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1982" w:author="Gergo" w:date="2017-11-24T11:04:00Z"/>
          <w:rFonts w:ascii="Consolas" w:hAnsi="Consolas" w:cs="Consolas"/>
          <w:color w:val="000000"/>
          <w:sz w:val="22"/>
          <w:szCs w:val="22"/>
          <w:lang w:eastAsia="hu-HU"/>
          <w:rPrChange w:id="1983" w:author="Gergo" w:date="2017-11-25T13:10:00Z">
            <w:rPr>
              <w:ins w:id="1984" w:author="Gergo" w:date="2017-11-24T11:04:00Z"/>
              <w:rFonts w:ascii="Consolas" w:hAnsi="Consolas" w:cs="Consolas"/>
              <w:color w:val="000000"/>
              <w:sz w:val="19"/>
              <w:szCs w:val="19"/>
              <w:lang w:val="en-US" w:eastAsia="hu-HU"/>
            </w:rPr>
          </w:rPrChange>
        </w:rPr>
      </w:pPr>
      <w:ins w:id="1985" w:author="Gergo" w:date="2017-11-24T11:04:00Z">
        <w:r w:rsidRPr="003355B9">
          <w:rPr>
            <w:rFonts w:ascii="Consolas" w:hAnsi="Consolas" w:cs="Consolas"/>
            <w:color w:val="000000"/>
            <w:sz w:val="22"/>
            <w:szCs w:val="22"/>
            <w:lang w:eastAsia="hu-HU"/>
            <w:rPrChange w:id="1986"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1987"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1988"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1989"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1990"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1991" w:author="Gergo" w:date="2017-11-24T11:04:00Z"/>
          <w:rFonts w:ascii="Consolas" w:hAnsi="Consolas" w:cs="Consolas"/>
          <w:color w:val="000000"/>
          <w:sz w:val="22"/>
          <w:szCs w:val="22"/>
          <w:lang w:eastAsia="hu-HU"/>
          <w:rPrChange w:id="1992" w:author="Gergo" w:date="2017-11-25T13:10:00Z">
            <w:rPr>
              <w:ins w:id="1993"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1994" w:author="Gergo" w:date="2017-11-24T11:04:00Z"/>
          <w:rFonts w:ascii="Consolas" w:hAnsi="Consolas" w:cs="Consolas"/>
          <w:color w:val="000000"/>
          <w:sz w:val="22"/>
          <w:szCs w:val="22"/>
          <w:lang w:eastAsia="hu-HU"/>
          <w:rPrChange w:id="1995" w:author="Gergo" w:date="2017-11-25T13:10:00Z">
            <w:rPr>
              <w:ins w:id="1996" w:author="Gergo" w:date="2017-11-24T11:04:00Z"/>
              <w:rFonts w:ascii="Consolas" w:hAnsi="Consolas" w:cs="Consolas"/>
              <w:color w:val="000000"/>
              <w:sz w:val="19"/>
              <w:szCs w:val="19"/>
              <w:lang w:val="en-US" w:eastAsia="hu-HU"/>
            </w:rPr>
          </w:rPrChange>
        </w:rPr>
      </w:pPr>
      <w:ins w:id="1997" w:author="Gergo" w:date="2017-11-24T11:04:00Z">
        <w:r w:rsidRPr="003355B9">
          <w:rPr>
            <w:rFonts w:ascii="Consolas" w:hAnsi="Consolas" w:cs="Consolas"/>
            <w:color w:val="000000"/>
            <w:sz w:val="22"/>
            <w:szCs w:val="22"/>
            <w:lang w:eastAsia="hu-HU"/>
            <w:rPrChange w:id="199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99"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0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1"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05"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06"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007" w:author="Gergo" w:date="2017-11-24T11:04:00Z"/>
          <w:rFonts w:ascii="Consolas" w:hAnsi="Consolas" w:cs="Consolas"/>
          <w:color w:val="000000"/>
          <w:sz w:val="22"/>
          <w:szCs w:val="22"/>
          <w:lang w:eastAsia="hu-HU"/>
          <w:rPrChange w:id="2008" w:author="Gergo" w:date="2017-11-25T13:10:00Z">
            <w:rPr>
              <w:ins w:id="2009" w:author="Gergo" w:date="2017-11-24T11:04:00Z"/>
              <w:rFonts w:ascii="Consolas" w:hAnsi="Consolas" w:cs="Consolas"/>
              <w:color w:val="000000"/>
              <w:sz w:val="22"/>
              <w:szCs w:val="22"/>
              <w:lang w:val="en-US" w:eastAsia="hu-HU"/>
            </w:rPr>
          </w:rPrChange>
        </w:rPr>
      </w:pPr>
      <w:ins w:id="2010" w:author="Gergo" w:date="2017-11-24T11:04:00Z">
        <w:r w:rsidRPr="003355B9">
          <w:rPr>
            <w:rFonts w:ascii="Consolas" w:hAnsi="Consolas" w:cs="Consolas"/>
            <w:color w:val="000000"/>
            <w:sz w:val="22"/>
            <w:szCs w:val="22"/>
            <w:lang w:eastAsia="hu-HU"/>
            <w:rPrChange w:id="2011"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012" w:author="Gergo" w:date="2017-11-25T19:06:00Z"/>
          <w:rFonts w:ascii="Consolas" w:hAnsi="Consolas" w:cs="Consolas"/>
          <w:color w:val="000000"/>
          <w:sz w:val="22"/>
          <w:szCs w:val="22"/>
          <w:lang w:eastAsia="hu-HU"/>
        </w:rPr>
      </w:pPr>
      <w:ins w:id="2013" w:author="Gergo" w:date="2017-11-24T11:04:00Z">
        <w:r w:rsidRPr="003355B9">
          <w:rPr>
            <w:rFonts w:ascii="Consolas" w:hAnsi="Consolas" w:cs="Consolas"/>
            <w:color w:val="000000"/>
            <w:sz w:val="22"/>
            <w:szCs w:val="22"/>
            <w:lang w:eastAsia="hu-HU"/>
            <w:rPrChange w:id="2014"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015"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016"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017"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018"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019"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020"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021"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022" w:author="Gergo" w:date="2017-11-25T19:08:00Z"/>
        </w:rPr>
      </w:pPr>
      <w:ins w:id="2023" w:author="Gergo" w:date="2017-11-25T19:06:00Z">
        <w:r>
          <w:lastRenderedPageBreak/>
          <w:tab/>
          <w:t>Az alábbi képen (</w:t>
        </w:r>
      </w:ins>
      <w:ins w:id="2024" w:author="Gergo" w:date="2017-11-29T19:30:00Z">
        <w:r>
          <w:fldChar w:fldCharType="begin"/>
        </w:r>
        <w:r>
          <w:instrText xml:space="preserve"> REF _Ref499747186 \h </w:instrText>
        </w:r>
      </w:ins>
      <w:r>
        <w:fldChar w:fldCharType="separate"/>
      </w:r>
      <w:ins w:id="2025" w:author="Gergo" w:date="2017-12-01T09:03:00Z">
        <w:r w:rsidR="0034280E">
          <w:t xml:space="preserve">Ábra </w:t>
        </w:r>
        <w:r w:rsidR="0034280E">
          <w:rPr>
            <w:noProof/>
          </w:rPr>
          <w:t>4</w:t>
        </w:r>
        <w:r w:rsidR="0034280E">
          <w:t>.</w:t>
        </w:r>
        <w:r w:rsidR="0034280E">
          <w:rPr>
            <w:noProof/>
          </w:rPr>
          <w:t>5</w:t>
        </w:r>
      </w:ins>
      <w:ins w:id="2026" w:author="Gergo" w:date="2017-11-29T19:30:00Z">
        <w:r>
          <w:fldChar w:fldCharType="end"/>
        </w:r>
      </w:ins>
      <w:ins w:id="2027" w:author="Gergo" w:date="2017-11-25T19:06:00Z">
        <w:r>
          <w:t>)</w:t>
        </w:r>
      </w:ins>
      <w:ins w:id="2028"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029"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030" w:author="Gergo" w:date="2017-11-25T19:08:00Z"/>
        </w:rPr>
        <w:pPrChange w:id="2031" w:author="Gergo" w:date="2017-11-25T19:08:00Z">
          <w:pPr>
            <w:autoSpaceDE w:val="0"/>
            <w:autoSpaceDN w:val="0"/>
            <w:adjustRightInd w:val="0"/>
            <w:spacing w:after="0" w:line="240" w:lineRule="auto"/>
            <w:ind w:firstLine="0"/>
            <w:jc w:val="left"/>
          </w:pPr>
        </w:pPrChange>
      </w:pPr>
      <w:ins w:id="2032"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033" w:author="Gergo" w:date="2017-11-25T19:08:00Z"/>
        </w:rPr>
        <w:pPrChange w:id="2034" w:author="Gergo" w:date="2017-11-25T19:08:00Z">
          <w:pPr>
            <w:autoSpaceDE w:val="0"/>
            <w:autoSpaceDN w:val="0"/>
            <w:adjustRightInd w:val="0"/>
            <w:spacing w:after="0" w:line="240" w:lineRule="auto"/>
            <w:ind w:firstLine="0"/>
            <w:jc w:val="left"/>
          </w:pPr>
        </w:pPrChange>
      </w:pPr>
      <w:bookmarkStart w:id="2035" w:name="_Ref499747186"/>
      <w:ins w:id="2036" w:author="Gergo" w:date="2017-11-25T19:08:00Z">
        <w:r>
          <w:t xml:space="preserve">Ábra </w:t>
        </w:r>
      </w:ins>
      <w:ins w:id="2037" w:author="Gergo" w:date="2017-11-29T14:33:00Z">
        <w:r w:rsidR="00EB1182">
          <w:fldChar w:fldCharType="begin"/>
        </w:r>
        <w:r w:rsidR="00EB1182">
          <w:instrText xml:space="preserve"> STYLEREF 1 \s </w:instrText>
        </w:r>
      </w:ins>
      <w:r w:rsidR="00EB1182">
        <w:fldChar w:fldCharType="separate"/>
      </w:r>
      <w:r w:rsidR="0034280E">
        <w:rPr>
          <w:noProof/>
        </w:rPr>
        <w:t>4</w:t>
      </w:r>
      <w:ins w:id="203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039" w:author="Gergo" w:date="2017-12-01T09:03:00Z">
        <w:r w:rsidR="0034280E">
          <w:rPr>
            <w:noProof/>
          </w:rPr>
          <w:t>5</w:t>
        </w:r>
      </w:ins>
      <w:ins w:id="2040" w:author="Gergo" w:date="2017-11-29T14:33:00Z">
        <w:r w:rsidR="00EB1182">
          <w:fldChar w:fldCharType="end"/>
        </w:r>
      </w:ins>
      <w:bookmarkEnd w:id="2035"/>
      <w:ins w:id="2041" w:author="Gergo" w:date="2017-11-25T19:08:00Z">
        <w:r>
          <w:t xml:space="preserve"> Pillanatkép a harcból</w:t>
        </w:r>
      </w:ins>
    </w:p>
    <w:p w14:paraId="0A3580C2" w14:textId="77777777" w:rsidR="00024E6D" w:rsidRPr="00024E6D" w:rsidRDefault="00024E6D">
      <w:pPr>
        <w:rPr>
          <w:ins w:id="2042" w:author="Gergo" w:date="2017-11-24T11:04:00Z"/>
          <w:rPrChange w:id="2043" w:author="Gergo" w:date="2017-11-25T19:08:00Z">
            <w:rPr>
              <w:ins w:id="2044" w:author="Gergo" w:date="2017-11-24T11:04:00Z"/>
              <w:rFonts w:ascii="Consolas" w:hAnsi="Consolas" w:cs="Consolas"/>
              <w:color w:val="000000"/>
              <w:sz w:val="19"/>
              <w:szCs w:val="19"/>
              <w:lang w:val="en-US" w:eastAsia="hu-HU"/>
            </w:rPr>
          </w:rPrChange>
        </w:rPr>
        <w:pPrChange w:id="2045"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046" w:author="Gergo" w:date="2017-11-24T11:06:00Z"/>
        </w:rPr>
        <w:pPrChange w:id="2047" w:author="Gergo" w:date="2017-11-18T22:17:00Z">
          <w:pPr>
            <w:pStyle w:val="Cmsor2"/>
          </w:pPr>
        </w:pPrChange>
      </w:pPr>
      <w:bookmarkStart w:id="2048" w:name="_Toc499416842"/>
      <w:ins w:id="2049" w:author="Gergo" w:date="2017-11-18T22:17:00Z">
        <w:r w:rsidRPr="0034280E">
          <w:t>Az elugrás</w:t>
        </w:r>
      </w:ins>
      <w:bookmarkEnd w:id="2048"/>
    </w:p>
    <w:p w14:paraId="5AA01150" w14:textId="361452DA" w:rsidR="00113527" w:rsidRPr="003355B9" w:rsidRDefault="00113527">
      <w:pPr>
        <w:rPr>
          <w:ins w:id="2050" w:author="Gergo" w:date="2017-11-24T11:31:00Z"/>
          <w:rPrChange w:id="2051" w:author="Gergo" w:date="2017-11-25T13:10:00Z">
            <w:rPr>
              <w:ins w:id="2052" w:author="Gergo" w:date="2017-11-24T11:31:00Z"/>
            </w:rPr>
          </w:rPrChange>
        </w:rPr>
        <w:pPrChange w:id="2053" w:author="Gergo" w:date="2017-11-24T11:06:00Z">
          <w:pPr>
            <w:pStyle w:val="Cmsor2"/>
          </w:pPr>
        </w:pPrChange>
      </w:pPr>
      <w:ins w:id="2054" w:author="Gergo" w:date="2017-11-24T11:06:00Z">
        <w:r w:rsidRPr="003355B9">
          <w:rPr>
            <w:rPrChange w:id="2055" w:author="Gergo" w:date="2017-11-25T13:10:00Z">
              <w:rPr>
                <w:b w:val="0"/>
                <w:bCs w:val="0"/>
                <w:iCs w:val="0"/>
              </w:rPr>
            </w:rPrChange>
          </w:rPr>
          <w:t>A játékos felé</w:t>
        </w:r>
      </w:ins>
      <w:ins w:id="2056" w:author="Gergo" w:date="2017-11-24T11:09:00Z">
        <w:r w:rsidRPr="003355B9">
          <w:rPr>
            <w:rPrChange w:id="2057" w:author="Gergo" w:date="2017-11-25T13:10:00Z">
              <w:rPr>
                <w:b w:val="0"/>
                <w:bCs w:val="0"/>
                <w:iCs w:val="0"/>
              </w:rPr>
            </w:rPrChange>
          </w:rPr>
          <w:t xml:space="preserve"> dobott hordók sebzést okoznak, és ha túl sok találja el, akkor meghal és újra kell kezdeni a harcot. Ennek elkerülése érdekében el lehet ugrani előle az érintőfelület segítségévével. </w:t>
        </w:r>
      </w:ins>
      <w:ins w:id="2058" w:author="Gergo" w:date="2017-11-24T11:10:00Z">
        <w:r w:rsidRPr="003355B9">
          <w:rPr>
            <w:rPrChange w:id="2059" w:author="Gergo" w:date="2017-11-25T13:10:00Z">
              <w:rPr>
                <w:b w:val="0"/>
                <w:bCs w:val="0"/>
                <w:iCs w:val="0"/>
              </w:rPr>
            </w:rPrChange>
          </w:rPr>
          <w:t xml:space="preserve"> </w:t>
        </w:r>
      </w:ins>
      <w:ins w:id="2060" w:author="Gergo" w:date="2017-11-24T11:14:00Z">
        <w:r w:rsidRPr="003355B9">
          <w:rPr>
            <w:rPrChange w:id="2061" w:author="Gergo" w:date="2017-11-25T13:10:00Z">
              <w:rPr>
                <w:b w:val="0"/>
                <w:bCs w:val="0"/>
                <w:iCs w:val="0"/>
              </w:rPr>
            </w:rPrChange>
          </w:rPr>
          <w:t xml:space="preserve">Mivel alapvetően az API nem tartalmaz „swipe” esemény, ezt nekem kellett implementálni, méghozzá olyan módon, </w:t>
        </w:r>
      </w:ins>
      <w:ins w:id="2062" w:author="Gergo" w:date="2017-11-24T11:23:00Z">
        <w:r w:rsidR="00355204" w:rsidRPr="003355B9">
          <w:rPr>
            <w:rPrChange w:id="2063" w:author="Gergo" w:date="2017-11-25T13:10:00Z">
              <w:rPr>
                <w:b w:val="0"/>
                <w:bCs w:val="0"/>
                <w:iCs w:val="0"/>
              </w:rPr>
            </w:rPrChange>
          </w:rPr>
          <w:t xml:space="preserve">hogy érintéskor eltárolom az érintés pozícióját, és az elengedés pillanatában összevetem ezt az aktuális koordinátákkal és </w:t>
        </w:r>
      </w:ins>
      <w:ins w:id="2064" w:author="Gergo" w:date="2017-11-24T11:25:00Z">
        <w:r w:rsidR="00355204" w:rsidRPr="003355B9">
          <w:rPr>
            <w:rPrChange w:id="2065" w:author="Gergo" w:date="2017-11-25T13:10:00Z">
              <w:rPr>
                <w:b w:val="0"/>
                <w:bCs w:val="0"/>
                <w:iCs w:val="0"/>
              </w:rPr>
            </w:rPrChange>
          </w:rPr>
          <w:t xml:space="preserve">ebből számítom ki, hogy történt-e </w:t>
        </w:r>
      </w:ins>
      <w:ins w:id="2066" w:author="Gergo" w:date="2017-11-24T11:29:00Z">
        <w:r w:rsidR="00355204" w:rsidRPr="003355B9">
          <w:rPr>
            <w:rPrChange w:id="2067" w:author="Gergo" w:date="2017-11-25T13:10:00Z">
              <w:rPr>
                <w:b w:val="0"/>
                <w:bCs w:val="0"/>
                <w:iCs w:val="0"/>
              </w:rPr>
            </w:rPrChange>
          </w:rPr>
          <w:t xml:space="preserve">swipe-olás, illetve, ha igen, akkor emlyik irányba. Ezeket a számításokat a </w:t>
        </w:r>
        <w:r w:rsidR="00355204" w:rsidRPr="003355B9">
          <w:rPr>
            <w:rFonts w:ascii="Consolas" w:hAnsi="Consolas"/>
            <w:rPrChange w:id="2068" w:author="Gergo" w:date="2017-11-25T13:10:00Z">
              <w:rPr/>
            </w:rPrChange>
          </w:rPr>
          <w:t>VR</w:t>
        </w:r>
      </w:ins>
      <w:ins w:id="2069" w:author="Gergo" w:date="2017-11-24T11:30:00Z">
        <w:r w:rsidR="00355204" w:rsidRPr="003355B9">
          <w:rPr>
            <w:rFonts w:ascii="Consolas" w:hAnsi="Consolas"/>
            <w:rPrChange w:id="2070" w:author="Gergo" w:date="2017-11-25T13:10:00Z">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071" w:author="Gergo" w:date="2017-11-24T11:40:00Z"/>
          <w:rFonts w:ascii="Consolas" w:hAnsi="Consolas" w:cs="Consolas"/>
          <w:color w:val="000000"/>
          <w:sz w:val="22"/>
          <w:szCs w:val="22"/>
          <w:lang w:eastAsia="hu-HU"/>
          <w:rPrChange w:id="2072" w:author="Gergo" w:date="2017-11-25T13:10:00Z">
            <w:rPr>
              <w:ins w:id="2073" w:author="Gergo" w:date="2017-11-24T11:40:00Z"/>
              <w:rFonts w:ascii="Consolas" w:hAnsi="Consolas" w:cs="Consolas"/>
              <w:color w:val="000000"/>
              <w:sz w:val="19"/>
              <w:szCs w:val="19"/>
              <w:lang w:val="en-US" w:eastAsia="hu-HU"/>
            </w:rPr>
          </w:rPrChange>
        </w:rPr>
      </w:pPr>
      <w:ins w:id="2074" w:author="Gergo" w:date="2017-11-24T11:40:00Z">
        <w:r w:rsidRPr="003355B9">
          <w:rPr>
            <w:rFonts w:ascii="Consolas" w:hAnsi="Consolas" w:cs="Consolas"/>
            <w:color w:val="0000FF"/>
            <w:sz w:val="22"/>
            <w:szCs w:val="22"/>
            <w:lang w:eastAsia="hu-HU"/>
            <w:rPrChange w:id="2075"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07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77"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078"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079" w:author="Gergo" w:date="2017-11-24T11:40:00Z"/>
          <w:rFonts w:ascii="Consolas" w:hAnsi="Consolas" w:cs="Consolas"/>
          <w:color w:val="000000"/>
          <w:sz w:val="22"/>
          <w:szCs w:val="22"/>
          <w:lang w:eastAsia="hu-HU"/>
          <w:rPrChange w:id="2080" w:author="Gergo" w:date="2017-11-25T13:10:00Z">
            <w:rPr>
              <w:ins w:id="2081" w:author="Gergo" w:date="2017-11-24T11:40:00Z"/>
              <w:rFonts w:ascii="Consolas" w:hAnsi="Consolas" w:cs="Consolas"/>
              <w:color w:val="000000"/>
              <w:sz w:val="19"/>
              <w:szCs w:val="19"/>
              <w:lang w:val="en-US" w:eastAsia="hu-HU"/>
            </w:rPr>
          </w:rPrChange>
        </w:rPr>
      </w:pPr>
      <w:ins w:id="2082" w:author="Gergo" w:date="2017-11-24T11:40:00Z">
        <w:r w:rsidRPr="003355B9">
          <w:rPr>
            <w:rFonts w:ascii="Consolas" w:hAnsi="Consolas" w:cs="Consolas"/>
            <w:color w:val="000000"/>
            <w:sz w:val="22"/>
            <w:szCs w:val="22"/>
            <w:lang w:eastAsia="hu-HU"/>
            <w:rPrChange w:id="20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8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86"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87"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088" w:author="Gergo" w:date="2017-11-24T11:40:00Z"/>
          <w:rFonts w:ascii="Consolas" w:hAnsi="Consolas" w:cs="Consolas"/>
          <w:color w:val="000000"/>
          <w:sz w:val="22"/>
          <w:szCs w:val="22"/>
          <w:lang w:eastAsia="hu-HU"/>
          <w:rPrChange w:id="2089" w:author="Gergo" w:date="2017-11-25T13:10:00Z">
            <w:rPr>
              <w:ins w:id="2090" w:author="Gergo" w:date="2017-11-24T11:40:00Z"/>
              <w:rFonts w:ascii="Consolas" w:hAnsi="Consolas" w:cs="Consolas"/>
              <w:color w:val="000000"/>
              <w:sz w:val="19"/>
              <w:szCs w:val="19"/>
              <w:lang w:val="en-US" w:eastAsia="hu-HU"/>
            </w:rPr>
          </w:rPrChange>
        </w:rPr>
      </w:pPr>
      <w:ins w:id="2091" w:author="Gergo" w:date="2017-11-24T11:40:00Z">
        <w:r w:rsidRPr="003355B9">
          <w:rPr>
            <w:rFonts w:ascii="Consolas" w:hAnsi="Consolas" w:cs="Consolas"/>
            <w:color w:val="000000"/>
            <w:sz w:val="22"/>
            <w:szCs w:val="22"/>
            <w:lang w:eastAsia="hu-HU"/>
            <w:rPrChange w:id="2092"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093" w:author="Gergo" w:date="2017-11-24T11:40:00Z"/>
          <w:rFonts w:ascii="Consolas" w:hAnsi="Consolas" w:cs="Consolas"/>
          <w:color w:val="000000"/>
          <w:sz w:val="22"/>
          <w:szCs w:val="22"/>
          <w:lang w:eastAsia="hu-HU"/>
          <w:rPrChange w:id="2094" w:author="Gergo" w:date="2017-11-25T13:10:00Z">
            <w:rPr>
              <w:ins w:id="2095" w:author="Gergo" w:date="2017-11-24T11:40:00Z"/>
              <w:rFonts w:ascii="Consolas" w:hAnsi="Consolas" w:cs="Consolas"/>
              <w:color w:val="000000"/>
              <w:sz w:val="19"/>
              <w:szCs w:val="19"/>
              <w:lang w:val="en-US" w:eastAsia="hu-HU"/>
            </w:rPr>
          </w:rPrChange>
        </w:rPr>
      </w:pPr>
      <w:ins w:id="2096" w:author="Gergo" w:date="2017-11-24T11:40:00Z">
        <w:r w:rsidRPr="003355B9">
          <w:rPr>
            <w:rFonts w:ascii="Consolas" w:hAnsi="Consolas" w:cs="Consolas"/>
            <w:color w:val="000000"/>
            <w:sz w:val="22"/>
            <w:szCs w:val="22"/>
            <w:lang w:eastAsia="hu-HU"/>
            <w:rPrChange w:id="2097"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09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099"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100" w:author="Gergo" w:date="2017-11-24T11:40:00Z"/>
          <w:rFonts w:ascii="Consolas" w:hAnsi="Consolas" w:cs="Consolas"/>
          <w:color w:val="000000"/>
          <w:sz w:val="22"/>
          <w:szCs w:val="22"/>
          <w:lang w:eastAsia="hu-HU"/>
          <w:rPrChange w:id="2101" w:author="Gergo" w:date="2017-11-25T13:10:00Z">
            <w:rPr>
              <w:ins w:id="2102" w:author="Gergo" w:date="2017-11-24T11:40:00Z"/>
              <w:rFonts w:ascii="Consolas" w:hAnsi="Consolas" w:cs="Consolas"/>
              <w:color w:val="000000"/>
              <w:sz w:val="19"/>
              <w:szCs w:val="19"/>
              <w:lang w:val="en-US" w:eastAsia="hu-HU"/>
            </w:rPr>
          </w:rPrChange>
        </w:rPr>
      </w:pPr>
      <w:ins w:id="2103" w:author="Gergo" w:date="2017-11-24T11:40:00Z">
        <w:r w:rsidRPr="003355B9">
          <w:rPr>
            <w:rFonts w:ascii="Consolas" w:hAnsi="Consolas" w:cs="Consolas"/>
            <w:color w:val="000000"/>
            <w:sz w:val="22"/>
            <w:szCs w:val="22"/>
            <w:lang w:eastAsia="hu-HU"/>
            <w:rPrChange w:id="2104"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105" w:author="Gergo" w:date="2017-11-24T11:40:00Z"/>
          <w:rFonts w:ascii="Consolas" w:hAnsi="Consolas" w:cs="Consolas"/>
          <w:color w:val="000000"/>
          <w:sz w:val="22"/>
          <w:szCs w:val="22"/>
          <w:lang w:eastAsia="hu-HU"/>
          <w:rPrChange w:id="2106" w:author="Gergo" w:date="2017-11-25T13:10:00Z">
            <w:rPr>
              <w:ins w:id="2107" w:author="Gergo" w:date="2017-11-24T11:40:00Z"/>
              <w:rFonts w:ascii="Consolas" w:hAnsi="Consolas" w:cs="Consolas"/>
              <w:color w:val="000000"/>
              <w:sz w:val="19"/>
              <w:szCs w:val="19"/>
              <w:lang w:val="en-US" w:eastAsia="hu-HU"/>
            </w:rPr>
          </w:rPrChange>
        </w:rPr>
      </w:pPr>
      <w:ins w:id="2108" w:author="Gergo" w:date="2017-11-24T11:40:00Z">
        <w:r w:rsidRPr="003355B9">
          <w:rPr>
            <w:rFonts w:ascii="Consolas" w:hAnsi="Consolas" w:cs="Consolas"/>
            <w:color w:val="000000"/>
            <w:sz w:val="22"/>
            <w:szCs w:val="22"/>
            <w:lang w:eastAsia="hu-HU"/>
            <w:rPrChange w:id="21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1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13"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114" w:author="Gergo" w:date="2017-11-24T11:40:00Z"/>
          <w:rFonts w:ascii="Consolas" w:hAnsi="Consolas" w:cs="Consolas"/>
          <w:color w:val="000000"/>
          <w:sz w:val="22"/>
          <w:szCs w:val="22"/>
          <w:lang w:eastAsia="hu-HU"/>
          <w:rPrChange w:id="2115" w:author="Gergo" w:date="2017-11-25T13:10:00Z">
            <w:rPr>
              <w:ins w:id="2116" w:author="Gergo" w:date="2017-11-24T11:40:00Z"/>
              <w:rFonts w:ascii="Consolas" w:hAnsi="Consolas" w:cs="Consolas"/>
              <w:color w:val="000000"/>
              <w:sz w:val="19"/>
              <w:szCs w:val="19"/>
              <w:lang w:val="en-US" w:eastAsia="hu-HU"/>
            </w:rPr>
          </w:rPrChange>
        </w:rPr>
      </w:pPr>
      <w:ins w:id="2117" w:author="Gergo" w:date="2017-11-24T11:40:00Z">
        <w:r w:rsidRPr="003355B9">
          <w:rPr>
            <w:rFonts w:ascii="Consolas" w:hAnsi="Consolas" w:cs="Consolas"/>
            <w:color w:val="000000"/>
            <w:sz w:val="22"/>
            <w:szCs w:val="22"/>
            <w:lang w:eastAsia="hu-HU"/>
            <w:rPrChange w:id="2118"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119" w:author="Gergo" w:date="2017-11-24T11:40:00Z"/>
          <w:rFonts w:ascii="Consolas" w:hAnsi="Consolas" w:cs="Consolas"/>
          <w:color w:val="000000"/>
          <w:sz w:val="22"/>
          <w:szCs w:val="22"/>
          <w:lang w:eastAsia="hu-HU"/>
          <w:rPrChange w:id="2120" w:author="Gergo" w:date="2017-11-25T13:10:00Z">
            <w:rPr>
              <w:ins w:id="2121" w:author="Gergo" w:date="2017-11-24T11:40:00Z"/>
              <w:rFonts w:ascii="Consolas" w:hAnsi="Consolas" w:cs="Consolas"/>
              <w:color w:val="000000"/>
              <w:sz w:val="19"/>
              <w:szCs w:val="19"/>
              <w:lang w:val="en-US" w:eastAsia="hu-HU"/>
            </w:rPr>
          </w:rPrChange>
        </w:rPr>
      </w:pPr>
      <w:ins w:id="2122" w:author="Gergo" w:date="2017-11-24T11:40:00Z">
        <w:r w:rsidRPr="003355B9">
          <w:rPr>
            <w:rFonts w:ascii="Consolas" w:hAnsi="Consolas" w:cs="Consolas"/>
            <w:color w:val="000000"/>
            <w:sz w:val="22"/>
            <w:szCs w:val="22"/>
            <w:lang w:eastAsia="hu-HU"/>
            <w:rPrChange w:id="212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24"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125"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126" w:author="Gergo" w:date="2017-11-24T11:40:00Z"/>
          <w:rFonts w:ascii="Consolas" w:hAnsi="Consolas" w:cs="Consolas"/>
          <w:color w:val="000000"/>
          <w:sz w:val="22"/>
          <w:szCs w:val="22"/>
          <w:lang w:eastAsia="hu-HU"/>
          <w:rPrChange w:id="2127" w:author="Gergo" w:date="2017-11-25T13:10:00Z">
            <w:rPr>
              <w:ins w:id="2128" w:author="Gergo" w:date="2017-11-24T11:40:00Z"/>
              <w:rFonts w:ascii="Consolas" w:hAnsi="Consolas" w:cs="Consolas"/>
              <w:color w:val="000000"/>
              <w:sz w:val="19"/>
              <w:szCs w:val="19"/>
              <w:lang w:val="en-US" w:eastAsia="hu-HU"/>
            </w:rPr>
          </w:rPrChange>
        </w:rPr>
      </w:pPr>
      <w:ins w:id="2129" w:author="Gergo" w:date="2017-11-24T11:40:00Z">
        <w:r w:rsidRPr="003355B9">
          <w:rPr>
            <w:rFonts w:ascii="Consolas" w:hAnsi="Consolas" w:cs="Consolas"/>
            <w:color w:val="000000"/>
            <w:sz w:val="22"/>
            <w:szCs w:val="22"/>
            <w:lang w:eastAsia="hu-HU"/>
            <w:rPrChange w:id="213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31"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32"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133" w:author="Gergo" w:date="2017-11-24T11:40:00Z"/>
          <w:rFonts w:ascii="Consolas" w:hAnsi="Consolas" w:cs="Consolas"/>
          <w:color w:val="000000"/>
          <w:sz w:val="22"/>
          <w:szCs w:val="22"/>
          <w:lang w:eastAsia="hu-HU"/>
          <w:rPrChange w:id="2134" w:author="Gergo" w:date="2017-11-25T13:10:00Z">
            <w:rPr>
              <w:ins w:id="2135" w:author="Gergo" w:date="2017-11-24T11:40:00Z"/>
              <w:rFonts w:ascii="Consolas" w:hAnsi="Consolas" w:cs="Consolas"/>
              <w:color w:val="000000"/>
              <w:sz w:val="19"/>
              <w:szCs w:val="19"/>
              <w:lang w:val="en-US" w:eastAsia="hu-HU"/>
            </w:rPr>
          </w:rPrChange>
        </w:rPr>
      </w:pPr>
      <w:ins w:id="2136" w:author="Gergo" w:date="2017-11-24T11:40:00Z">
        <w:r w:rsidRPr="003355B9">
          <w:rPr>
            <w:rFonts w:ascii="Consolas" w:hAnsi="Consolas" w:cs="Consolas"/>
            <w:color w:val="000000"/>
            <w:sz w:val="22"/>
            <w:szCs w:val="22"/>
            <w:lang w:eastAsia="hu-HU"/>
            <w:rPrChange w:id="213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3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39"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140" w:author="Gergo" w:date="2017-11-24T11:40:00Z"/>
          <w:rFonts w:ascii="Consolas" w:hAnsi="Consolas" w:cs="Consolas"/>
          <w:color w:val="000000"/>
          <w:sz w:val="22"/>
          <w:szCs w:val="22"/>
          <w:lang w:eastAsia="hu-HU"/>
          <w:rPrChange w:id="2141" w:author="Gergo" w:date="2017-11-25T13:10:00Z">
            <w:rPr>
              <w:ins w:id="2142" w:author="Gergo" w:date="2017-11-24T11:40:00Z"/>
              <w:rFonts w:ascii="Consolas" w:hAnsi="Consolas" w:cs="Consolas"/>
              <w:color w:val="000000"/>
              <w:sz w:val="19"/>
              <w:szCs w:val="19"/>
              <w:lang w:val="en-US" w:eastAsia="hu-HU"/>
            </w:rPr>
          </w:rPrChange>
        </w:rPr>
      </w:pPr>
      <w:ins w:id="2143" w:author="Gergo" w:date="2017-11-24T11:40:00Z">
        <w:r w:rsidRPr="003355B9">
          <w:rPr>
            <w:rFonts w:ascii="Consolas" w:hAnsi="Consolas" w:cs="Consolas"/>
            <w:color w:val="000000"/>
            <w:sz w:val="22"/>
            <w:szCs w:val="22"/>
            <w:lang w:eastAsia="hu-HU"/>
            <w:rPrChange w:id="2144"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145" w:author="Gergo" w:date="2017-11-24T11:40:00Z"/>
          <w:rFonts w:ascii="Consolas" w:hAnsi="Consolas" w:cs="Consolas"/>
          <w:color w:val="000000"/>
          <w:sz w:val="22"/>
          <w:szCs w:val="22"/>
          <w:lang w:eastAsia="hu-HU"/>
          <w:rPrChange w:id="2146" w:author="Gergo" w:date="2017-11-25T13:10:00Z">
            <w:rPr>
              <w:ins w:id="2147" w:author="Gergo" w:date="2017-11-24T11:40:00Z"/>
              <w:rFonts w:ascii="Consolas" w:hAnsi="Consolas" w:cs="Consolas"/>
              <w:color w:val="000000"/>
              <w:sz w:val="19"/>
              <w:szCs w:val="19"/>
              <w:lang w:val="en-US" w:eastAsia="hu-HU"/>
            </w:rPr>
          </w:rPrChange>
        </w:rPr>
      </w:pPr>
      <w:ins w:id="2148" w:author="Gergo" w:date="2017-11-24T11:40:00Z">
        <w:r w:rsidRPr="003355B9">
          <w:rPr>
            <w:rFonts w:ascii="Consolas" w:hAnsi="Consolas" w:cs="Consolas"/>
            <w:color w:val="000000"/>
            <w:sz w:val="22"/>
            <w:szCs w:val="22"/>
            <w:lang w:eastAsia="hu-HU"/>
            <w:rPrChange w:id="21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5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51"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152"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153"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154" w:author="Gergo" w:date="2017-11-24T11:40:00Z"/>
          <w:rFonts w:ascii="Consolas" w:hAnsi="Consolas" w:cs="Consolas"/>
          <w:color w:val="000000"/>
          <w:sz w:val="22"/>
          <w:szCs w:val="22"/>
          <w:lang w:eastAsia="hu-HU"/>
          <w:rPrChange w:id="2155" w:author="Gergo" w:date="2017-11-25T13:10:00Z">
            <w:rPr>
              <w:ins w:id="2156" w:author="Gergo" w:date="2017-11-24T11:40:00Z"/>
              <w:rFonts w:ascii="Consolas" w:hAnsi="Consolas" w:cs="Consolas"/>
              <w:color w:val="000000"/>
              <w:sz w:val="19"/>
              <w:szCs w:val="19"/>
              <w:lang w:val="en-US" w:eastAsia="hu-HU"/>
            </w:rPr>
          </w:rPrChange>
        </w:rPr>
      </w:pPr>
      <w:ins w:id="2157" w:author="Gergo" w:date="2017-11-24T11:40:00Z">
        <w:r w:rsidRPr="003355B9">
          <w:rPr>
            <w:rFonts w:ascii="Consolas" w:hAnsi="Consolas" w:cs="Consolas"/>
            <w:color w:val="000000"/>
            <w:sz w:val="22"/>
            <w:szCs w:val="22"/>
            <w:lang w:eastAsia="hu-HU"/>
            <w:rPrChange w:id="2158"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159" w:author="Gergo" w:date="2017-11-24T11:40:00Z"/>
          <w:rFonts w:ascii="Consolas" w:hAnsi="Consolas" w:cs="Consolas"/>
          <w:color w:val="000000"/>
          <w:sz w:val="22"/>
          <w:szCs w:val="22"/>
          <w:lang w:eastAsia="hu-HU"/>
          <w:rPrChange w:id="2160" w:author="Gergo" w:date="2017-11-25T13:10:00Z">
            <w:rPr>
              <w:ins w:id="2161" w:author="Gergo" w:date="2017-11-24T11:40:00Z"/>
              <w:rFonts w:ascii="Consolas" w:hAnsi="Consolas" w:cs="Consolas"/>
              <w:color w:val="000000"/>
              <w:sz w:val="19"/>
              <w:szCs w:val="19"/>
              <w:lang w:val="en-US" w:eastAsia="hu-HU"/>
            </w:rPr>
          </w:rPrChange>
        </w:rPr>
      </w:pPr>
      <w:ins w:id="2162" w:author="Gergo" w:date="2017-11-24T11:40:00Z">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164" w:author="Gergo" w:date="2017-11-24T11:40:00Z"/>
          <w:rFonts w:ascii="Consolas" w:hAnsi="Consolas" w:cs="Consolas"/>
          <w:color w:val="000000"/>
          <w:sz w:val="22"/>
          <w:szCs w:val="22"/>
          <w:lang w:eastAsia="hu-HU"/>
          <w:rPrChange w:id="2165" w:author="Gergo" w:date="2017-11-25T13:10:00Z">
            <w:rPr>
              <w:ins w:id="2166" w:author="Gergo" w:date="2017-11-24T11:40:00Z"/>
              <w:rFonts w:ascii="Consolas" w:hAnsi="Consolas" w:cs="Consolas"/>
              <w:color w:val="000000"/>
              <w:sz w:val="19"/>
              <w:szCs w:val="19"/>
              <w:lang w:val="en-US" w:eastAsia="hu-HU"/>
            </w:rPr>
          </w:rPrChange>
        </w:rPr>
      </w:pPr>
      <w:ins w:id="2167" w:author="Gergo" w:date="2017-11-24T11:40:00Z">
        <w:r w:rsidRPr="003355B9">
          <w:rPr>
            <w:rFonts w:ascii="Consolas" w:hAnsi="Consolas" w:cs="Consolas"/>
            <w:color w:val="000000"/>
            <w:sz w:val="22"/>
            <w:szCs w:val="22"/>
            <w:lang w:eastAsia="hu-HU"/>
            <w:rPrChange w:id="2168"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169" w:author="Gergo" w:date="2017-11-24T11:40:00Z"/>
          <w:rFonts w:ascii="Consolas" w:hAnsi="Consolas" w:cs="Consolas"/>
          <w:color w:val="000000"/>
          <w:sz w:val="22"/>
          <w:szCs w:val="22"/>
          <w:lang w:eastAsia="hu-HU"/>
          <w:rPrChange w:id="2170" w:author="Gergo" w:date="2017-11-25T13:10:00Z">
            <w:rPr>
              <w:ins w:id="2171" w:author="Gergo" w:date="2017-11-24T11:40:00Z"/>
              <w:rFonts w:ascii="Consolas" w:hAnsi="Consolas" w:cs="Consolas"/>
              <w:color w:val="000000"/>
              <w:sz w:val="19"/>
              <w:szCs w:val="19"/>
              <w:lang w:val="en-US" w:eastAsia="hu-HU"/>
            </w:rPr>
          </w:rPrChange>
        </w:rPr>
      </w:pPr>
      <w:ins w:id="2172" w:author="Gergo" w:date="2017-11-24T11:40:00Z">
        <w:r w:rsidRPr="003355B9">
          <w:rPr>
            <w:rFonts w:ascii="Consolas" w:hAnsi="Consolas" w:cs="Consolas"/>
            <w:color w:val="000000"/>
            <w:sz w:val="22"/>
            <w:szCs w:val="22"/>
            <w:lang w:eastAsia="hu-HU"/>
            <w:rPrChange w:id="2173"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174" w:author="Gergo" w:date="2017-11-24T11:40:00Z"/>
          <w:rFonts w:ascii="Consolas" w:hAnsi="Consolas" w:cs="Consolas"/>
          <w:color w:val="000000"/>
          <w:sz w:val="22"/>
          <w:szCs w:val="22"/>
          <w:lang w:eastAsia="hu-HU"/>
          <w:rPrChange w:id="2175" w:author="Gergo" w:date="2017-11-25T13:10:00Z">
            <w:rPr>
              <w:ins w:id="2176" w:author="Gergo" w:date="2017-11-24T11:40:00Z"/>
              <w:rFonts w:ascii="Consolas" w:hAnsi="Consolas" w:cs="Consolas"/>
              <w:color w:val="000000"/>
              <w:sz w:val="19"/>
              <w:szCs w:val="19"/>
              <w:lang w:val="en-US" w:eastAsia="hu-HU"/>
            </w:rPr>
          </w:rPrChange>
        </w:rPr>
      </w:pPr>
      <w:ins w:id="2177" w:author="Gergo" w:date="2017-11-24T11:40:00Z">
        <w:r w:rsidRPr="003355B9">
          <w:rPr>
            <w:rFonts w:ascii="Consolas" w:hAnsi="Consolas" w:cs="Consolas"/>
            <w:color w:val="000000"/>
            <w:sz w:val="22"/>
            <w:szCs w:val="22"/>
            <w:lang w:eastAsia="hu-HU"/>
            <w:rPrChange w:id="2178"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179" w:author="Gergo" w:date="2017-11-24T11:40:00Z"/>
          <w:rFonts w:ascii="Consolas" w:hAnsi="Consolas" w:cs="Consolas"/>
          <w:color w:val="000000"/>
          <w:sz w:val="22"/>
          <w:szCs w:val="22"/>
          <w:lang w:eastAsia="hu-HU"/>
          <w:rPrChange w:id="2180" w:author="Gergo" w:date="2017-11-25T13:10:00Z">
            <w:rPr>
              <w:ins w:id="2181" w:author="Gergo" w:date="2017-11-24T11:40:00Z"/>
              <w:rFonts w:ascii="Consolas" w:hAnsi="Consolas" w:cs="Consolas"/>
              <w:color w:val="000000"/>
              <w:sz w:val="19"/>
              <w:szCs w:val="19"/>
              <w:lang w:val="en-US" w:eastAsia="hu-HU"/>
            </w:rPr>
          </w:rPrChange>
        </w:rPr>
      </w:pPr>
      <w:ins w:id="2182" w:author="Gergo" w:date="2017-11-24T11:40:00Z">
        <w:r w:rsidRPr="003355B9">
          <w:rPr>
            <w:rFonts w:ascii="Consolas" w:hAnsi="Consolas" w:cs="Consolas"/>
            <w:color w:val="000000"/>
            <w:sz w:val="22"/>
            <w:szCs w:val="22"/>
            <w:lang w:eastAsia="hu-HU"/>
            <w:rPrChange w:id="21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84"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1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8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87"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188"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189"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190" w:author="Gergo" w:date="2017-11-24T11:40:00Z"/>
          <w:rFonts w:ascii="Consolas" w:hAnsi="Consolas" w:cs="Consolas"/>
          <w:color w:val="000000"/>
          <w:sz w:val="22"/>
          <w:szCs w:val="22"/>
          <w:lang w:eastAsia="hu-HU"/>
          <w:rPrChange w:id="2191" w:author="Gergo" w:date="2017-11-25T13:10:00Z">
            <w:rPr>
              <w:ins w:id="2192" w:author="Gergo" w:date="2017-11-24T11:40:00Z"/>
              <w:rFonts w:ascii="Consolas" w:hAnsi="Consolas" w:cs="Consolas"/>
              <w:color w:val="000000"/>
              <w:sz w:val="19"/>
              <w:szCs w:val="19"/>
              <w:lang w:val="en-US" w:eastAsia="hu-HU"/>
            </w:rPr>
          </w:rPrChange>
        </w:rPr>
      </w:pPr>
      <w:ins w:id="2193" w:author="Gergo" w:date="2017-11-24T11:40:00Z">
        <w:r w:rsidRPr="003355B9">
          <w:rPr>
            <w:rFonts w:ascii="Consolas" w:hAnsi="Consolas" w:cs="Consolas"/>
            <w:color w:val="000000"/>
            <w:sz w:val="22"/>
            <w:szCs w:val="22"/>
            <w:lang w:eastAsia="hu-HU"/>
            <w:rPrChange w:id="2194"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195" w:author="Gergo" w:date="2017-11-24T11:40:00Z"/>
          <w:rFonts w:ascii="Consolas" w:hAnsi="Consolas" w:cs="Consolas"/>
          <w:color w:val="000000"/>
          <w:sz w:val="22"/>
          <w:szCs w:val="22"/>
          <w:lang w:eastAsia="hu-HU"/>
          <w:rPrChange w:id="2196" w:author="Gergo" w:date="2017-11-25T13:10:00Z">
            <w:rPr>
              <w:ins w:id="2197" w:author="Gergo" w:date="2017-11-24T11:40:00Z"/>
              <w:rFonts w:ascii="Consolas" w:hAnsi="Consolas" w:cs="Consolas"/>
              <w:color w:val="000000"/>
              <w:sz w:val="19"/>
              <w:szCs w:val="19"/>
              <w:lang w:val="en-US" w:eastAsia="hu-HU"/>
            </w:rPr>
          </w:rPrChange>
        </w:rPr>
      </w:pPr>
      <w:ins w:id="2198" w:author="Gergo" w:date="2017-11-24T11:40:00Z">
        <w:r w:rsidRPr="003355B9">
          <w:rPr>
            <w:rFonts w:ascii="Consolas" w:hAnsi="Consolas" w:cs="Consolas"/>
            <w:color w:val="000000"/>
            <w:sz w:val="22"/>
            <w:szCs w:val="22"/>
            <w:lang w:eastAsia="hu-HU"/>
            <w:rPrChange w:id="2199"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200" w:author="Gergo" w:date="2017-11-24T11:40:00Z"/>
          <w:rFonts w:ascii="Consolas" w:hAnsi="Consolas" w:cs="Consolas"/>
          <w:color w:val="000000"/>
          <w:sz w:val="22"/>
          <w:szCs w:val="22"/>
          <w:lang w:eastAsia="hu-HU"/>
          <w:rPrChange w:id="2201" w:author="Gergo" w:date="2017-11-25T13:10:00Z">
            <w:rPr>
              <w:ins w:id="2202" w:author="Gergo" w:date="2017-11-24T11:40:00Z"/>
              <w:rFonts w:ascii="Consolas" w:hAnsi="Consolas" w:cs="Consolas"/>
              <w:color w:val="000000"/>
              <w:sz w:val="19"/>
              <w:szCs w:val="19"/>
              <w:lang w:val="en-US" w:eastAsia="hu-HU"/>
            </w:rPr>
          </w:rPrChange>
        </w:rPr>
      </w:pPr>
      <w:ins w:id="2203" w:author="Gergo" w:date="2017-11-24T11:40:00Z">
        <w:r w:rsidRPr="003355B9">
          <w:rPr>
            <w:rFonts w:ascii="Consolas" w:hAnsi="Consolas" w:cs="Consolas"/>
            <w:color w:val="000000"/>
            <w:sz w:val="22"/>
            <w:szCs w:val="22"/>
            <w:lang w:eastAsia="hu-HU"/>
            <w:rPrChange w:id="2204"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205" w:author="Gergo" w:date="2017-11-24T11:40:00Z"/>
          <w:rFonts w:ascii="Consolas" w:hAnsi="Consolas" w:cs="Consolas"/>
          <w:color w:val="000000"/>
          <w:sz w:val="22"/>
          <w:szCs w:val="22"/>
          <w:lang w:eastAsia="hu-HU"/>
          <w:rPrChange w:id="2206" w:author="Gergo" w:date="2017-11-25T13:10:00Z">
            <w:rPr>
              <w:ins w:id="2207" w:author="Gergo" w:date="2017-11-24T11:40:00Z"/>
              <w:rFonts w:ascii="Consolas" w:hAnsi="Consolas" w:cs="Consolas"/>
              <w:color w:val="000000"/>
              <w:sz w:val="19"/>
              <w:szCs w:val="19"/>
              <w:lang w:val="en-US" w:eastAsia="hu-HU"/>
            </w:rPr>
          </w:rPrChange>
        </w:rPr>
      </w:pPr>
      <w:ins w:id="2208" w:author="Gergo" w:date="2017-11-24T11:40:00Z">
        <w:r w:rsidRPr="003355B9">
          <w:rPr>
            <w:rFonts w:ascii="Consolas" w:hAnsi="Consolas" w:cs="Consolas"/>
            <w:color w:val="000000"/>
            <w:sz w:val="22"/>
            <w:szCs w:val="22"/>
            <w:lang w:eastAsia="hu-HU"/>
            <w:rPrChange w:id="2209"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210" w:author="Gergo" w:date="2017-11-24T11:40:00Z"/>
          <w:rFonts w:ascii="Consolas" w:hAnsi="Consolas" w:cs="Consolas"/>
          <w:color w:val="000000"/>
          <w:sz w:val="22"/>
          <w:szCs w:val="22"/>
          <w:lang w:eastAsia="hu-HU"/>
          <w:rPrChange w:id="2211" w:author="Gergo" w:date="2017-11-25T13:10:00Z">
            <w:rPr>
              <w:ins w:id="2212" w:author="Gergo" w:date="2017-11-24T11:40:00Z"/>
              <w:rFonts w:ascii="Consolas" w:hAnsi="Consolas" w:cs="Consolas"/>
              <w:color w:val="000000"/>
              <w:sz w:val="19"/>
              <w:szCs w:val="19"/>
              <w:lang w:val="en-US" w:eastAsia="hu-HU"/>
            </w:rPr>
          </w:rPrChange>
        </w:rPr>
      </w:pPr>
      <w:ins w:id="2213" w:author="Gergo" w:date="2017-11-24T11:40:00Z">
        <w:r w:rsidRPr="003355B9">
          <w:rPr>
            <w:rFonts w:ascii="Consolas" w:hAnsi="Consolas" w:cs="Consolas"/>
            <w:color w:val="000000"/>
            <w:sz w:val="22"/>
            <w:szCs w:val="22"/>
            <w:lang w:eastAsia="hu-HU"/>
            <w:rPrChange w:id="2214"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215" w:author="Gergo" w:date="2017-11-24T11:40:00Z"/>
          <w:rFonts w:ascii="Consolas" w:hAnsi="Consolas" w:cs="Consolas"/>
          <w:color w:val="000000"/>
          <w:sz w:val="22"/>
          <w:szCs w:val="22"/>
          <w:lang w:eastAsia="hu-HU"/>
          <w:rPrChange w:id="2216" w:author="Gergo" w:date="2017-11-25T13:10:00Z">
            <w:rPr>
              <w:ins w:id="2217" w:author="Gergo" w:date="2017-11-24T11:40:00Z"/>
              <w:rFonts w:ascii="Consolas" w:hAnsi="Consolas" w:cs="Consolas"/>
              <w:color w:val="000000"/>
              <w:sz w:val="22"/>
              <w:szCs w:val="22"/>
              <w:lang w:val="en-US" w:eastAsia="hu-HU"/>
            </w:rPr>
          </w:rPrChange>
        </w:rPr>
        <w:pPrChange w:id="2218" w:author="Gergo" w:date="2017-11-24T11:44:00Z">
          <w:pPr>
            <w:pStyle w:val="Cmsor2"/>
          </w:pPr>
        </w:pPrChange>
      </w:pPr>
      <w:ins w:id="2219" w:author="Gergo" w:date="2017-11-24T11:40:00Z">
        <w:r w:rsidRPr="003355B9">
          <w:rPr>
            <w:rFonts w:ascii="Consolas" w:hAnsi="Consolas" w:cs="Consolas"/>
            <w:color w:val="000000"/>
            <w:sz w:val="22"/>
            <w:szCs w:val="22"/>
            <w:lang w:eastAsia="hu-HU"/>
            <w:rPrChange w:id="2220" w:author="Gergo" w:date="2017-11-25T13:10:00Z">
              <w:rPr>
                <w:rFonts w:ascii="Consolas" w:hAnsi="Consolas" w:cs="Consolas"/>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221" w:author="Gergo" w:date="2017-11-25T13:10:00Z">
              <w:rPr>
                <w:rFonts w:ascii="Consolas" w:hAnsi="Consolas" w:cs="Consolas"/>
                <w:color w:val="0000FF"/>
                <w:sz w:val="19"/>
                <w:szCs w:val="19"/>
                <w:lang w:val="en-US" w:eastAsia="hu-HU"/>
              </w:rPr>
            </w:rPrChange>
          </w:rPr>
          <w:t>else</w:t>
        </w:r>
        <w:r w:rsidR="002D342E" w:rsidRPr="003355B9">
          <w:rPr>
            <w:rFonts w:ascii="Consolas" w:hAnsi="Consolas" w:cs="Consolas"/>
            <w:color w:val="000000"/>
            <w:sz w:val="22"/>
            <w:szCs w:val="22"/>
            <w:lang w:eastAsia="hu-HU"/>
            <w:rPrChange w:id="2222" w:author="Gergo" w:date="2017-11-25T13:10:00Z">
              <w:rPr>
                <w:rFonts w:ascii="Consolas" w:hAnsi="Consolas" w:cs="Consolas"/>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223" w:author="Gergo" w:date="2017-11-25T13:10:00Z">
              <w:rPr>
                <w:rFonts w:ascii="Consolas" w:hAnsi="Consolas" w:cs="Consolas"/>
                <w:color w:val="0000FF"/>
                <w:sz w:val="19"/>
                <w:szCs w:val="19"/>
                <w:lang w:val="en-US" w:eastAsia="hu-HU"/>
              </w:rPr>
            </w:rPrChange>
          </w:rPr>
          <w:t>if</w:t>
        </w:r>
        <w:r w:rsidR="002D342E" w:rsidRPr="003355B9">
          <w:rPr>
            <w:rFonts w:ascii="Consolas" w:hAnsi="Consolas" w:cs="Consolas"/>
            <w:color w:val="000000"/>
            <w:sz w:val="22"/>
            <w:szCs w:val="22"/>
            <w:lang w:eastAsia="hu-HU"/>
            <w:rPrChange w:id="2224" w:author="Gergo" w:date="2017-11-25T13:10:00Z">
              <w:rPr>
                <w:rFonts w:ascii="Consolas" w:hAnsi="Consolas" w:cs="Consolas"/>
                <w:color w:val="000000"/>
                <w:sz w:val="19"/>
                <w:szCs w:val="19"/>
                <w:lang w:val="en-US" w:eastAsia="hu-HU"/>
              </w:rPr>
            </w:rPrChange>
          </w:rPr>
          <w:t xml:space="preserve"> (deltaPos &lt; -0.3)</w:t>
        </w:r>
      </w:ins>
      <w:ins w:id="2225" w:author="Gergo" w:date="2017-11-24T11:41:00Z">
        <w:r w:rsidRPr="003355B9">
          <w:rPr>
            <w:rFonts w:ascii="Consolas" w:hAnsi="Consolas" w:cs="Consolas"/>
            <w:color w:val="000000"/>
            <w:sz w:val="22"/>
            <w:szCs w:val="22"/>
            <w:lang w:eastAsia="hu-HU"/>
            <w:rPrChange w:id="2226"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227" w:author="Gergo" w:date="2017-11-24T11:40:00Z"/>
          <w:rFonts w:ascii="Consolas" w:hAnsi="Consolas" w:cs="Consolas"/>
          <w:color w:val="000000"/>
          <w:sz w:val="22"/>
          <w:szCs w:val="22"/>
          <w:lang w:eastAsia="hu-HU"/>
          <w:rPrChange w:id="2228" w:author="Gergo" w:date="2017-11-25T13:10:00Z">
            <w:rPr>
              <w:ins w:id="2229" w:author="Gergo" w:date="2017-11-24T11:40:00Z"/>
              <w:rFonts w:ascii="Consolas" w:hAnsi="Consolas" w:cs="Consolas"/>
              <w:color w:val="000000"/>
              <w:sz w:val="22"/>
              <w:szCs w:val="22"/>
              <w:lang w:val="en-US" w:eastAsia="hu-HU"/>
            </w:rPr>
          </w:rPrChange>
        </w:rPr>
        <w:pPrChange w:id="2230" w:author="Gergo" w:date="2017-11-24T11:44:00Z">
          <w:pPr>
            <w:pStyle w:val="Cmsor2"/>
          </w:pPr>
        </w:pPrChange>
      </w:pPr>
      <w:ins w:id="2231" w:author="Gergo" w:date="2017-11-24T11:40:00Z">
        <w:r w:rsidRPr="003355B9">
          <w:rPr>
            <w:rFonts w:ascii="Consolas" w:hAnsi="Consolas" w:cs="Consolas"/>
            <w:color w:val="000000"/>
            <w:sz w:val="22"/>
            <w:szCs w:val="22"/>
            <w:lang w:eastAsia="hu-HU"/>
            <w:rPrChange w:id="2232"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233"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234" w:author="Gergo" w:date="2017-11-24T11:41:00Z"/>
          <w:rFonts w:ascii="Consolas" w:hAnsi="Consolas" w:cs="Consolas"/>
          <w:color w:val="000000"/>
          <w:sz w:val="22"/>
          <w:szCs w:val="22"/>
          <w:lang w:eastAsia="hu-HU"/>
          <w:rPrChange w:id="2235" w:author="Gergo" w:date="2017-11-25T13:10:00Z">
            <w:rPr>
              <w:ins w:id="2236" w:author="Gergo" w:date="2017-11-24T11:41:00Z"/>
              <w:rFonts w:ascii="Consolas" w:hAnsi="Consolas" w:cs="Consolas"/>
              <w:color w:val="000000"/>
              <w:sz w:val="22"/>
              <w:szCs w:val="22"/>
              <w:lang w:val="en-US" w:eastAsia="hu-HU"/>
            </w:rPr>
          </w:rPrChange>
        </w:rPr>
        <w:pPrChange w:id="2237" w:author="Gergo" w:date="2017-11-24T11:44:00Z">
          <w:pPr>
            <w:pStyle w:val="Cmsor2"/>
          </w:pPr>
        </w:pPrChange>
      </w:pPr>
      <w:ins w:id="2238" w:author="Gergo" w:date="2017-11-24T11:41:00Z">
        <w:r w:rsidRPr="003355B9">
          <w:rPr>
            <w:rFonts w:ascii="Consolas" w:hAnsi="Consolas" w:cs="Consolas"/>
            <w:color w:val="000000"/>
            <w:sz w:val="22"/>
            <w:szCs w:val="22"/>
            <w:lang w:eastAsia="hu-HU"/>
            <w:rPrChange w:id="2239"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240" w:author="Gergo" w:date="2017-11-24T11:42:00Z"/>
          <w:rFonts w:ascii="Consolas" w:hAnsi="Consolas" w:cs="Consolas"/>
          <w:color w:val="000000"/>
          <w:sz w:val="22"/>
          <w:szCs w:val="22"/>
          <w:lang w:eastAsia="hu-HU"/>
          <w:rPrChange w:id="2241" w:author="Gergo" w:date="2017-11-25T13:10:00Z">
            <w:rPr>
              <w:ins w:id="2242" w:author="Gergo" w:date="2017-11-24T11:42:00Z"/>
              <w:rFonts w:ascii="Consolas" w:hAnsi="Consolas" w:cs="Consolas"/>
              <w:color w:val="000000"/>
              <w:sz w:val="22"/>
              <w:szCs w:val="22"/>
              <w:lang w:val="en-US" w:eastAsia="hu-HU"/>
            </w:rPr>
          </w:rPrChange>
        </w:rPr>
        <w:pPrChange w:id="2243" w:author="Gergo" w:date="2017-11-24T11:44:00Z">
          <w:pPr>
            <w:pStyle w:val="Cmsor2"/>
          </w:pPr>
        </w:pPrChange>
      </w:pPr>
      <w:ins w:id="2244" w:author="Gergo" w:date="2017-11-24T11:41:00Z">
        <w:r w:rsidRPr="003355B9">
          <w:rPr>
            <w:rFonts w:ascii="Consolas" w:hAnsi="Consolas" w:cs="Consolas"/>
            <w:color w:val="000000"/>
            <w:sz w:val="22"/>
            <w:szCs w:val="22"/>
            <w:lang w:eastAsia="hu-HU"/>
            <w:rPrChange w:id="2245"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246" w:author="Gergo" w:date="2017-11-24T11:42:00Z"/>
          <w:rFonts w:ascii="Consolas" w:hAnsi="Consolas" w:cs="Consolas"/>
          <w:color w:val="000000"/>
          <w:sz w:val="22"/>
          <w:szCs w:val="22"/>
          <w:lang w:eastAsia="hu-HU"/>
          <w:rPrChange w:id="2247" w:author="Gergo" w:date="2017-11-25T13:10:00Z">
            <w:rPr>
              <w:ins w:id="2248" w:author="Gergo" w:date="2017-11-24T11:42:00Z"/>
              <w:rFonts w:ascii="Consolas" w:hAnsi="Consolas" w:cs="Consolas"/>
              <w:color w:val="000000"/>
              <w:sz w:val="19"/>
              <w:szCs w:val="19"/>
              <w:lang w:val="en-US" w:eastAsia="hu-HU"/>
            </w:rPr>
          </w:rPrChange>
        </w:rPr>
      </w:pPr>
      <w:ins w:id="2249" w:author="Gergo" w:date="2017-11-24T11:42:00Z">
        <w:r w:rsidRPr="003355B9">
          <w:rPr>
            <w:rFonts w:ascii="Consolas" w:hAnsi="Consolas" w:cs="Consolas"/>
            <w:color w:val="0000FF"/>
            <w:sz w:val="22"/>
            <w:szCs w:val="22"/>
            <w:lang w:eastAsia="hu-HU"/>
            <w:rPrChange w:id="225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252" w:author="Gergo" w:date="2017-11-24T11:42:00Z"/>
          <w:rFonts w:ascii="Consolas" w:hAnsi="Consolas" w:cs="Consolas"/>
          <w:color w:val="000000"/>
          <w:sz w:val="22"/>
          <w:szCs w:val="22"/>
          <w:lang w:eastAsia="hu-HU"/>
          <w:rPrChange w:id="2253" w:author="Gergo" w:date="2017-11-25T13:10:00Z">
            <w:rPr>
              <w:ins w:id="2254" w:author="Gergo" w:date="2017-11-24T11:42:00Z"/>
              <w:rFonts w:ascii="Consolas" w:hAnsi="Consolas" w:cs="Consolas"/>
              <w:color w:val="000000"/>
              <w:sz w:val="19"/>
              <w:szCs w:val="19"/>
              <w:lang w:val="en-US" w:eastAsia="hu-HU"/>
            </w:rPr>
          </w:rPrChange>
        </w:rPr>
      </w:pPr>
      <w:ins w:id="2255" w:author="Gergo" w:date="2017-11-24T11:42:00Z">
        <w:r w:rsidRPr="003355B9">
          <w:rPr>
            <w:rFonts w:ascii="Consolas" w:hAnsi="Consolas" w:cs="Consolas"/>
            <w:color w:val="000000"/>
            <w:sz w:val="22"/>
            <w:szCs w:val="22"/>
            <w:lang w:eastAsia="hu-HU"/>
            <w:rPrChange w:id="2256"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257" w:author="Gergo" w:date="2017-11-24T11:42:00Z"/>
          <w:rFonts w:ascii="Consolas" w:hAnsi="Consolas" w:cs="Consolas"/>
          <w:color w:val="000000"/>
          <w:sz w:val="22"/>
          <w:szCs w:val="22"/>
          <w:lang w:eastAsia="hu-HU"/>
          <w:rPrChange w:id="2258" w:author="Gergo" w:date="2017-11-25T13:10:00Z">
            <w:rPr>
              <w:ins w:id="2259" w:author="Gergo" w:date="2017-11-24T11:42:00Z"/>
              <w:rFonts w:ascii="Consolas" w:hAnsi="Consolas" w:cs="Consolas"/>
              <w:color w:val="000000"/>
              <w:sz w:val="19"/>
              <w:szCs w:val="19"/>
              <w:lang w:val="en-US" w:eastAsia="hu-HU"/>
            </w:rPr>
          </w:rPrChange>
        </w:rPr>
      </w:pPr>
      <w:ins w:id="2260" w:author="Gergo" w:date="2017-11-24T11:42:00Z">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262"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264" w:author="Gergo" w:date="2017-11-24T11:42:00Z"/>
          <w:rFonts w:ascii="Consolas" w:hAnsi="Consolas" w:cs="Consolas"/>
          <w:color w:val="000000"/>
          <w:sz w:val="22"/>
          <w:szCs w:val="22"/>
          <w:lang w:eastAsia="hu-HU"/>
          <w:rPrChange w:id="2265" w:author="Gergo" w:date="2017-11-25T13:10:00Z">
            <w:rPr>
              <w:ins w:id="2266" w:author="Gergo" w:date="2017-11-24T11:42:00Z"/>
              <w:rFonts w:ascii="Consolas" w:hAnsi="Consolas" w:cs="Consolas"/>
              <w:color w:val="000000"/>
              <w:sz w:val="19"/>
              <w:szCs w:val="19"/>
              <w:lang w:val="en-US" w:eastAsia="hu-HU"/>
            </w:rPr>
          </w:rPrChange>
        </w:rPr>
      </w:pPr>
      <w:ins w:id="2267" w:author="Gergo" w:date="2017-11-24T11:42:00Z">
        <w:r w:rsidRPr="003355B9">
          <w:rPr>
            <w:rFonts w:ascii="Consolas" w:hAnsi="Consolas" w:cs="Consolas"/>
            <w:color w:val="000000"/>
            <w:sz w:val="22"/>
            <w:szCs w:val="22"/>
            <w:lang w:eastAsia="hu-HU"/>
            <w:rPrChange w:id="2268"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269" w:author="Gergo" w:date="2017-11-24T11:42:00Z"/>
          <w:rFonts w:ascii="Consolas" w:hAnsi="Consolas" w:cs="Consolas"/>
          <w:color w:val="000000"/>
          <w:sz w:val="22"/>
          <w:szCs w:val="22"/>
          <w:lang w:eastAsia="hu-HU"/>
          <w:rPrChange w:id="2270" w:author="Gergo" w:date="2017-11-25T13:10:00Z">
            <w:rPr>
              <w:ins w:id="2271" w:author="Gergo" w:date="2017-11-24T11:42:00Z"/>
              <w:rFonts w:ascii="Consolas" w:hAnsi="Consolas" w:cs="Consolas"/>
              <w:color w:val="000000"/>
              <w:sz w:val="22"/>
              <w:szCs w:val="22"/>
              <w:lang w:val="en-US" w:eastAsia="hu-HU"/>
            </w:rPr>
          </w:rPrChange>
        </w:rPr>
        <w:pPrChange w:id="2272" w:author="Gergo" w:date="2017-11-24T11:44:00Z">
          <w:pPr>
            <w:pStyle w:val="Cmsor2"/>
          </w:pPr>
        </w:pPrChange>
      </w:pPr>
      <w:ins w:id="2273" w:author="Gergo" w:date="2017-11-24T11:42:00Z">
        <w:r w:rsidRPr="003355B9">
          <w:rPr>
            <w:rFonts w:ascii="Consolas" w:hAnsi="Consolas" w:cs="Consolas"/>
            <w:color w:val="000000"/>
            <w:sz w:val="22"/>
            <w:szCs w:val="22"/>
            <w:lang w:eastAsia="hu-HU"/>
            <w:rPrChange w:id="2274" w:author="Gergo" w:date="2017-11-25T13:10:00Z">
              <w:rPr>
                <w:rFonts w:ascii="Consolas" w:hAnsi="Consolas" w:cs="Consolas"/>
                <w:color w:val="000000"/>
                <w:sz w:val="19"/>
                <w:szCs w:val="19"/>
                <w:lang w:val="en-US" w:eastAsia="hu-HU"/>
              </w:rPr>
            </w:rPrChange>
          </w:rPr>
          <w:t>}</w:t>
        </w:r>
      </w:ins>
    </w:p>
    <w:p w14:paraId="77956E21" w14:textId="40B79E0C" w:rsidR="00355204" w:rsidRPr="0034280E" w:rsidRDefault="00355204">
      <w:pPr>
        <w:ind w:firstLine="0"/>
        <w:rPr>
          <w:ins w:id="2275" w:author="Gergo" w:date="2017-11-17T13:48:00Z"/>
        </w:rPr>
        <w:pPrChange w:id="2276" w:author="Gergo" w:date="2017-11-24T11:45:00Z">
          <w:pPr>
            <w:pStyle w:val="Cmsor2"/>
          </w:pPr>
        </w:pPrChange>
      </w:pPr>
    </w:p>
    <w:p w14:paraId="0B57BAAC" w14:textId="12E692F6" w:rsidR="004B7504" w:rsidRPr="003355B9" w:rsidRDefault="009654DF">
      <w:pPr>
        <w:pStyle w:val="Cmsor2"/>
        <w:rPr>
          <w:ins w:id="2277" w:author="Gergo" w:date="2017-11-24T12:00:00Z"/>
        </w:rPr>
      </w:pPr>
      <w:bookmarkStart w:id="2278" w:name="_Toc499416843"/>
      <w:ins w:id="2279" w:author="Gergo" w:date="2017-11-17T13:48:00Z">
        <w:r w:rsidRPr="003355B9">
          <w:t>Általános funkciók</w:t>
        </w:r>
      </w:ins>
      <w:bookmarkEnd w:id="2278"/>
    </w:p>
    <w:p w14:paraId="32A0ACAD" w14:textId="1075A7BD" w:rsidR="00384F14" w:rsidRPr="0034280E" w:rsidRDefault="00384F14">
      <w:pPr>
        <w:pStyle w:val="Cmsor3"/>
        <w:rPr>
          <w:ins w:id="2280" w:author="Gergo" w:date="2017-11-25T11:20:00Z"/>
        </w:rPr>
        <w:pPrChange w:id="2281" w:author="Gergo" w:date="2017-11-24T12:00:00Z">
          <w:pPr>
            <w:pStyle w:val="Cmsor2"/>
          </w:pPr>
        </w:pPrChange>
      </w:pPr>
      <w:bookmarkStart w:id="2282" w:name="_Toc499416844"/>
      <w:ins w:id="2283" w:author="Gergo" w:date="2017-11-24T12:01:00Z">
        <w:r w:rsidRPr="0034280E">
          <w:t>Kapcsolat az AdaptED keretrendszerrel</w:t>
        </w:r>
      </w:ins>
      <w:bookmarkEnd w:id="2282"/>
    </w:p>
    <w:p w14:paraId="0CB0C1EC" w14:textId="3F0026E6" w:rsidR="007E3BC0" w:rsidRPr="003355B9" w:rsidRDefault="007E3BC0">
      <w:pPr>
        <w:rPr>
          <w:ins w:id="2284" w:author="Gergo" w:date="2017-11-25T11:30:00Z"/>
          <w:rPrChange w:id="2285" w:author="Gergo" w:date="2017-11-25T13:10:00Z">
            <w:rPr>
              <w:ins w:id="2286" w:author="Gergo" w:date="2017-11-25T11:30:00Z"/>
            </w:rPr>
          </w:rPrChange>
        </w:rPr>
        <w:pPrChange w:id="2287" w:author="Gergo" w:date="2017-11-25T11:20:00Z">
          <w:pPr>
            <w:pStyle w:val="Cmsor2"/>
          </w:pPr>
        </w:pPrChange>
      </w:pPr>
      <w:ins w:id="2288" w:author="Gergo" w:date="2017-11-25T11:23:00Z">
        <w:r w:rsidRPr="003355B9">
          <w:rPr>
            <w:rPrChange w:id="2289" w:author="Gergo" w:date="2017-11-25T13:10:00Z">
              <w:rPr>
                <w:b w:val="0"/>
                <w:bCs w:val="0"/>
                <w:iCs w:val="0"/>
              </w:rPr>
            </w:rPrChange>
          </w:rPr>
          <w:t xml:space="preserve">A </w:t>
        </w:r>
      </w:ins>
      <w:ins w:id="2290" w:author="Gergo" w:date="2017-11-25T11:25:00Z">
        <w:r w:rsidRPr="003355B9">
          <w:rPr>
            <w:rPrChange w:id="2291" w:author="Gergo" w:date="2017-11-25T13:10:00Z">
              <w:rPr>
                <w:b w:val="0"/>
                <w:bCs w:val="0"/>
                <w:iCs w:val="0"/>
              </w:rPr>
            </w:rPrChange>
          </w:rPr>
          <w:t>játék során bekövetkezett eseményeket,</w:t>
        </w:r>
      </w:ins>
      <w:ins w:id="2292" w:author="Gergo" w:date="2017-11-25T11:30:00Z">
        <w:r w:rsidR="007E5CFD" w:rsidRPr="003355B9">
          <w:rPr>
            <w:rPrChange w:id="2293" w:author="Gergo" w:date="2017-11-25T13:10:00Z">
              <w:rPr>
                <w:b w:val="0"/>
                <w:bCs w:val="0"/>
                <w:iCs w:val="0"/>
              </w:rPr>
            </w:rPrChange>
          </w:rPr>
          <w:t xml:space="preserve"> - </w:t>
        </w:r>
      </w:ins>
      <w:ins w:id="2294" w:author="Gergo" w:date="2017-11-25T11:25:00Z">
        <w:r w:rsidRPr="003355B9">
          <w:rPr>
            <w:rPrChange w:id="2295" w:author="Gergo" w:date="2017-11-25T13:10:00Z">
              <w:rPr>
                <w:b w:val="0"/>
                <w:bCs w:val="0"/>
                <w:iCs w:val="0"/>
              </w:rPr>
            </w:rPrChange>
          </w:rPr>
          <w:t>melyek a szenzorok által mért értékeket is kezelik</w:t>
        </w:r>
      </w:ins>
      <w:ins w:id="2296" w:author="Gergo" w:date="2017-11-25T11:30:00Z">
        <w:r w:rsidR="007E5CFD" w:rsidRPr="003355B9">
          <w:rPr>
            <w:rPrChange w:id="2297" w:author="Gergo" w:date="2017-11-25T13:10:00Z">
              <w:rPr>
                <w:b w:val="0"/>
                <w:bCs w:val="0"/>
                <w:iCs w:val="0"/>
              </w:rPr>
            </w:rPrChange>
          </w:rPr>
          <w:t xml:space="preserve"> -</w:t>
        </w:r>
      </w:ins>
      <w:ins w:id="2298" w:author="Gergo" w:date="2017-11-25T11:25:00Z">
        <w:r w:rsidRPr="003355B9">
          <w:rPr>
            <w:rPrChange w:id="2299" w:author="Gergo" w:date="2017-11-25T13:10:00Z">
              <w:rPr>
                <w:b w:val="0"/>
                <w:bCs w:val="0"/>
                <w:iCs w:val="0"/>
              </w:rPr>
            </w:rPrChange>
          </w:rPr>
          <w:t xml:space="preserve"> továbbküldjük </w:t>
        </w:r>
      </w:ins>
      <w:ins w:id="2300" w:author="Gergo" w:date="2017-11-25T11:30:00Z">
        <w:r w:rsidR="007E5CFD" w:rsidRPr="003355B9">
          <w:rPr>
            <w:rPrChange w:id="2301" w:author="Gergo" w:date="2017-11-25T13:10:00Z">
              <w:rPr>
                <w:b w:val="0"/>
                <w:bCs w:val="0"/>
                <w:iCs w:val="0"/>
              </w:rPr>
            </w:rPrChange>
          </w:rPr>
          <w:t xml:space="preserve">a keretrendszer felé, hogy a webes felületen kirajzolt grafikonon megjelenjenek. </w:t>
        </w:r>
      </w:ins>
    </w:p>
    <w:p w14:paraId="03E10EEA" w14:textId="0C174E5E" w:rsidR="007E5CFD" w:rsidRPr="003355B9" w:rsidRDefault="007E5CFD">
      <w:pPr>
        <w:rPr>
          <w:ins w:id="2302" w:author="Gergo" w:date="2017-11-25T11:33:00Z"/>
          <w:rPrChange w:id="2303" w:author="Gergo" w:date="2017-11-25T13:10:00Z">
            <w:rPr>
              <w:ins w:id="2304" w:author="Gergo" w:date="2017-11-25T11:33:00Z"/>
            </w:rPr>
          </w:rPrChange>
        </w:rPr>
        <w:pPrChange w:id="2305" w:author="Gergo" w:date="2017-11-25T11:20:00Z">
          <w:pPr>
            <w:pStyle w:val="Cmsor2"/>
          </w:pPr>
        </w:pPrChange>
      </w:pPr>
      <w:ins w:id="2306" w:author="Gergo" w:date="2017-11-25T11:31:00Z">
        <w:r w:rsidRPr="003355B9">
          <w:rPr>
            <w:rPrChange w:id="2307" w:author="Gergo" w:date="2017-11-25T13:10:00Z">
              <w:rPr>
                <w:b w:val="0"/>
                <w:bCs w:val="0"/>
                <w:iCs w:val="0"/>
              </w:rPr>
            </w:rPrChange>
          </w:rPr>
          <w:t>A egyes szenzoreseményekről pl.: a nyugalom vagy a koncentráció értéke megváltozásáról, vagy a fejpánttal való kapcsolat nem megfe</w:t>
        </w:r>
      </w:ins>
      <w:ins w:id="2308" w:author="Gergo" w:date="2017-11-25T11:33:00Z">
        <w:r w:rsidRPr="003355B9">
          <w:rPr>
            <w:rPrChange w:id="2309" w:author="Gergo" w:date="2017-11-25T13:10:00Z">
              <w:rPr>
                <w:b w:val="0"/>
                <w:bCs w:val="0"/>
                <w:iCs w:val="0"/>
              </w:rPr>
            </w:rPrChange>
          </w:rPr>
          <w:t>l</w:t>
        </w:r>
      </w:ins>
      <w:ins w:id="2310" w:author="Gergo" w:date="2017-11-25T11:31:00Z">
        <w:r w:rsidRPr="003355B9">
          <w:rPr>
            <w:rPrChange w:id="2311" w:author="Gergo" w:date="2017-11-25T13:10:00Z">
              <w:rPr>
                <w:b w:val="0"/>
                <w:bCs w:val="0"/>
                <w:iCs w:val="0"/>
              </w:rPr>
            </w:rPrChange>
          </w:rPr>
          <w:t>elő állapotáról</w:t>
        </w:r>
      </w:ins>
      <w:ins w:id="2312" w:author="Gergo" w:date="2017-11-25T11:33:00Z">
        <w:r w:rsidRPr="003355B9">
          <w:rPr>
            <w:rPrChange w:id="2313" w:author="Gergo" w:date="2017-11-25T13:10:00Z">
              <w:rPr>
                <w:b w:val="0"/>
                <w:bCs w:val="0"/>
                <w:iCs w:val="0"/>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314" w:author="Gergo" w:date="2017-11-25T12:59:00Z"/>
          <w:rPrChange w:id="2315" w:author="Gergo" w:date="2017-11-25T13:10:00Z">
            <w:rPr>
              <w:ins w:id="2316" w:author="Gergo" w:date="2017-11-25T12:59:00Z"/>
            </w:rPr>
          </w:rPrChange>
        </w:rPr>
        <w:pPrChange w:id="2317" w:author="Gergo" w:date="2017-11-25T11:20:00Z">
          <w:pPr>
            <w:pStyle w:val="Cmsor2"/>
          </w:pPr>
        </w:pPrChange>
      </w:pPr>
      <w:ins w:id="2318" w:author="Gergo" w:date="2017-11-25T11:34:00Z">
        <w:r w:rsidRPr="003355B9">
          <w:rPr>
            <w:rPrChange w:id="2319" w:author="Gergo" w:date="2017-11-25T13:10:00Z">
              <w:rPr>
                <w:b w:val="0"/>
                <w:bCs w:val="0"/>
                <w:iCs w:val="0"/>
              </w:rPr>
            </w:rPrChange>
          </w:rPr>
          <w:lastRenderedPageBreak/>
          <w:t>A fenti két pont kétirányú kommunikációt igényel a java nyelven íródott androidos alkalmazás, és</w:t>
        </w:r>
      </w:ins>
      <w:ins w:id="2320" w:author="Gergo" w:date="2017-11-25T11:35:00Z">
        <w:r w:rsidRPr="003355B9">
          <w:rPr>
            <w:rPrChange w:id="2321" w:author="Gergo" w:date="2017-11-25T13:10:00Z">
              <w:rPr>
                <w:b w:val="0"/>
                <w:bCs w:val="0"/>
                <w:iCs w:val="0"/>
              </w:rPr>
            </w:rPrChange>
          </w:rPr>
          <w:t xml:space="preserve"> a C# nyelven íródott Unitys játék között.</w:t>
        </w:r>
      </w:ins>
      <w:ins w:id="2322" w:author="Gergo" w:date="2017-11-25T11:41:00Z">
        <w:r w:rsidR="00677D06" w:rsidRPr="003355B9">
          <w:rPr>
            <w:rPrChange w:id="2323" w:author="Gergo" w:date="2017-11-25T13:10:00Z">
              <w:rPr>
                <w:b w:val="0"/>
                <w:bCs w:val="0"/>
                <w:iCs w:val="0"/>
              </w:rPr>
            </w:rPrChange>
          </w:rPr>
          <w:t xml:space="preserve"> A C# alkalmazásból az androidos keretrendszer elérése az exportáláskor a Unity által generált UnityPlayer osztályon keresztül történik</w:t>
        </w:r>
      </w:ins>
      <w:ins w:id="2324" w:author="Gergo" w:date="2017-11-25T11:43:00Z">
        <w:r w:rsidR="00677D06" w:rsidRPr="003355B9">
          <w:rPr>
            <w:rPrChange w:id="2325" w:author="Gergo" w:date="2017-11-25T13:10:00Z">
              <w:rPr>
                <w:b w:val="0"/>
                <w:bCs w:val="0"/>
                <w:iCs w:val="0"/>
              </w:rPr>
            </w:rPrChange>
          </w:rPr>
          <w:t>.</w:t>
        </w:r>
      </w:ins>
      <w:ins w:id="2326" w:author="Gergo" w:date="2017-11-25T12:34:00Z">
        <w:r w:rsidR="003814E4" w:rsidRPr="003355B9">
          <w:rPr>
            <w:rPrChange w:id="2327" w:author="Gergo" w:date="2017-11-25T13:10:00Z">
              <w:rPr>
                <w:b w:val="0"/>
                <w:bCs w:val="0"/>
                <w:iCs w:val="0"/>
              </w:rPr>
            </w:rPrChange>
          </w:rPr>
          <w:t xml:space="preserve"> A játék oldaláról a kommunikációt az </w:t>
        </w:r>
        <w:r w:rsidR="003814E4" w:rsidRPr="003355B9">
          <w:rPr>
            <w:rFonts w:ascii="Consolas" w:hAnsi="Consolas"/>
            <w:rPrChange w:id="2328" w:author="Gergo" w:date="2017-11-25T13:10:00Z">
              <w:rPr>
                <w:b w:val="0"/>
                <w:bCs w:val="0"/>
                <w:iCs w:val="0"/>
              </w:rPr>
            </w:rPrChange>
          </w:rPr>
          <w:t>AdaptEDConnector</w:t>
        </w:r>
        <w:r w:rsidR="003814E4" w:rsidRPr="0034280E">
          <w:t xml:space="preserve"> osztályom kezeli.</w:t>
        </w:r>
      </w:ins>
      <w:ins w:id="2329" w:author="Gergo" w:date="2017-11-25T11:43:00Z">
        <w:r w:rsidR="00677D06" w:rsidRPr="003355B9">
          <w:rPr>
            <w:rPrChange w:id="2330" w:author="Gergo" w:date="2017-11-25T13:10:00Z">
              <w:rPr>
                <w:b w:val="0"/>
                <w:bCs w:val="0"/>
                <w:iCs w:val="0"/>
              </w:rPr>
            </w:rPrChange>
          </w:rPr>
          <w:t xml:space="preserve"> </w:t>
        </w:r>
      </w:ins>
      <w:ins w:id="2331" w:author="Gergo" w:date="2017-11-25T11:44:00Z">
        <w:r w:rsidR="00677D06" w:rsidRPr="003355B9">
          <w:rPr>
            <w:rPrChange w:id="2332" w:author="Gergo" w:date="2017-11-25T13:10:00Z">
              <w:rPr>
                <w:b w:val="0"/>
                <w:bCs w:val="0"/>
                <w:iCs w:val="0"/>
              </w:rPr>
            </w:rPrChange>
          </w:rPr>
          <w:t xml:space="preserve">A </w:t>
        </w:r>
        <w:r w:rsidR="00677D06" w:rsidRPr="003355B9">
          <w:rPr>
            <w:rFonts w:ascii="Consolas" w:hAnsi="Consolas"/>
            <w:rPrChange w:id="2333" w:author="Gergo" w:date="2017-11-25T13:10:00Z">
              <w:rPr>
                <w:b w:val="0"/>
                <w:bCs w:val="0"/>
                <w:iCs w:val="0"/>
              </w:rPr>
            </w:rPrChange>
          </w:rPr>
          <w:t>UnityPlay</w:t>
        </w:r>
      </w:ins>
      <w:ins w:id="2334" w:author="Gergo" w:date="2017-11-25T12:33:00Z">
        <w:r w:rsidR="003814E4" w:rsidRPr="003355B9">
          <w:rPr>
            <w:rFonts w:ascii="Consolas" w:hAnsi="Consolas"/>
            <w:rPrChange w:id="2335" w:author="Gergo" w:date="2017-11-25T13:10:00Z">
              <w:rPr>
                <w:b w:val="0"/>
                <w:bCs w:val="0"/>
                <w:iCs w:val="0"/>
              </w:rPr>
            </w:rPrChange>
          </w:rPr>
          <w:t>e</w:t>
        </w:r>
      </w:ins>
      <w:ins w:id="2336" w:author="Gergo" w:date="2017-11-25T11:44:00Z">
        <w:r w:rsidR="00677D06" w:rsidRPr="003355B9">
          <w:rPr>
            <w:rFonts w:ascii="Consolas" w:hAnsi="Consolas"/>
            <w:rPrChange w:id="2337" w:author="Gergo" w:date="2017-11-25T13:10:00Z">
              <w:rPr>
                <w:b w:val="0"/>
                <w:bCs w:val="0"/>
                <w:iCs w:val="0"/>
              </w:rPr>
            </w:rPrChange>
          </w:rPr>
          <w:t>r</w:t>
        </w:r>
        <w:r w:rsidR="00677D06" w:rsidRPr="0034280E">
          <w:t xml:space="preserve"> reprezentálja a futó játékot az android alkalmazáson belül</w:t>
        </w:r>
      </w:ins>
      <w:ins w:id="2338" w:author="Gergo" w:date="2017-11-25T12:32:00Z">
        <w:r w:rsidR="003814E4" w:rsidRPr="003355B9">
          <w:rPr>
            <w:rPrChange w:id="2339" w:author="Gergo" w:date="2017-11-25T13:10:00Z">
              <w:rPr>
                <w:b w:val="0"/>
                <w:bCs w:val="0"/>
                <w:iCs w:val="0"/>
              </w:rPr>
            </w:rPrChange>
          </w:rPr>
          <w:t xml:space="preserve">. Előszőr egy ilyen osztályt képviselő </w:t>
        </w:r>
      </w:ins>
      <w:ins w:id="2340" w:author="Gergo" w:date="2017-11-25T12:37:00Z">
        <w:r w:rsidR="003814E4" w:rsidRPr="003355B9">
          <w:rPr>
            <w:rPrChange w:id="2341" w:author="Gergo" w:date="2017-11-25T13:10:00Z">
              <w:rPr>
                <w:b w:val="0"/>
                <w:bCs w:val="0"/>
                <w:iCs w:val="0"/>
              </w:rPr>
            </w:rPrChange>
          </w:rPr>
          <w:t xml:space="preserve">objektumot kell létrehozni, majd elkérni tőle, hogy melyik jelenleg futó </w:t>
        </w:r>
      </w:ins>
      <w:ins w:id="2342" w:author="Gergo" w:date="2017-11-25T12:38:00Z">
        <w:r w:rsidR="003814E4" w:rsidRPr="003355B9">
          <w:rPr>
            <w:rPrChange w:id="2343" w:author="Gergo" w:date="2017-11-25T13:10:00Z">
              <w:rPr>
                <w:b w:val="0"/>
                <w:bCs w:val="0"/>
                <w:iCs w:val="0"/>
              </w:rPr>
            </w:rPrChange>
          </w:rPr>
          <w:t xml:space="preserve">androidos </w:t>
        </w:r>
      </w:ins>
      <w:ins w:id="2344" w:author="Gergo" w:date="2017-11-25T12:37:00Z">
        <w:r w:rsidR="003814E4" w:rsidRPr="003355B9">
          <w:rPr>
            <w:rPrChange w:id="2345" w:author="Gergo" w:date="2017-11-25T13:10:00Z">
              <w:rPr>
                <w:b w:val="0"/>
                <w:bCs w:val="0"/>
                <w:iCs w:val="0"/>
              </w:rPr>
            </w:rPrChange>
          </w:rPr>
          <w:t xml:space="preserve">activity használja. Egy alkalmazásban, csak egy aktív </w:t>
        </w:r>
        <w:r w:rsidR="003814E4" w:rsidRPr="003355B9">
          <w:rPr>
            <w:rFonts w:ascii="Consolas" w:hAnsi="Consolas"/>
            <w:rPrChange w:id="2346" w:author="Gergo" w:date="2017-11-25T13:10:00Z">
              <w:rPr>
                <w:b w:val="0"/>
                <w:bCs w:val="0"/>
                <w:iCs w:val="0"/>
              </w:rPr>
            </w:rPrChange>
          </w:rPr>
          <w:t>UnityPlayer</w:t>
        </w:r>
        <w:r w:rsidR="003814E4" w:rsidRPr="0034280E">
          <w:t xml:space="preserve"> példány lehet.</w:t>
        </w:r>
      </w:ins>
      <w:ins w:id="2347" w:author="Gergo" w:date="2017-11-25T12:48:00Z">
        <w:r w:rsidR="00FB3DD4" w:rsidRPr="003355B9">
          <w:rPr>
            <w:rPrChange w:id="2348" w:author="Gergo" w:date="2017-11-25T13:10:00Z">
              <w:rPr>
                <w:b w:val="0"/>
                <w:bCs w:val="0"/>
                <w:iCs w:val="0"/>
              </w:rPr>
            </w:rPrChange>
          </w:rPr>
          <w:t xml:space="preserve"> </w:t>
        </w:r>
      </w:ins>
      <w:ins w:id="2349" w:author="Gergo" w:date="2017-11-25T12:50:00Z">
        <w:r w:rsidR="00FB3DD4" w:rsidRPr="003355B9">
          <w:rPr>
            <w:rPrChange w:id="2350" w:author="Gergo" w:date="2017-11-25T13:10:00Z">
              <w:rPr>
                <w:b w:val="0"/>
                <w:bCs w:val="0"/>
                <w:iCs w:val="0"/>
              </w:rPr>
            </w:rPrChange>
          </w:rPr>
          <w:t>Az aktív activity-re mutató referencia birtokában, meghívhatjuk annak metódusait, és átadhatunk ne</w:t>
        </w:r>
        <w:r w:rsidR="001F0C1D" w:rsidRPr="003355B9">
          <w:rPr>
            <w:rPrChange w:id="2351" w:author="Gergo" w:date="2017-11-25T13:10:00Z">
              <w:rPr>
                <w:b w:val="0"/>
                <w:bCs w:val="0"/>
                <w:iCs w:val="0"/>
              </w:rPr>
            </w:rPrChange>
          </w:rPr>
          <w:t>ki paramétereket. A rúnarajzolás közben vétett hiba felküldését</w:t>
        </w:r>
        <w:r w:rsidR="002F6C7A" w:rsidRPr="003355B9">
          <w:rPr>
            <w:rPrChange w:id="2352" w:author="Gergo" w:date="2017-11-25T13:10:00Z">
              <w:rPr>
                <w:b w:val="0"/>
                <w:bCs w:val="0"/>
                <w:iCs w:val="0"/>
              </w:rPr>
            </w:rPrChange>
          </w:rPr>
          <w:t xml:space="preserve"> az alábbi kódr</w:t>
        </w:r>
        <w:r w:rsidR="002C05D4" w:rsidRPr="003355B9">
          <w:rPr>
            <w:rPrChange w:id="2353"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354" w:author="Gergo" w:date="2017-11-25T13:00:00Z"/>
          <w:rFonts w:ascii="Consolas" w:hAnsi="Consolas" w:cs="Consolas"/>
          <w:color w:val="000000"/>
          <w:sz w:val="22"/>
          <w:szCs w:val="22"/>
          <w:lang w:eastAsia="hu-HU"/>
          <w:rPrChange w:id="2355" w:author="Gergo" w:date="2017-11-25T13:10:00Z">
            <w:rPr>
              <w:ins w:id="2356" w:author="Gergo" w:date="2017-11-25T13:00:00Z"/>
              <w:rFonts w:ascii="Consolas" w:hAnsi="Consolas" w:cs="Consolas"/>
              <w:color w:val="000000"/>
              <w:sz w:val="19"/>
              <w:szCs w:val="19"/>
              <w:lang w:val="en-US" w:eastAsia="hu-HU"/>
            </w:rPr>
          </w:rPrChange>
        </w:rPr>
      </w:pPr>
      <w:ins w:id="2357" w:author="Gergo" w:date="2017-11-25T13:00:00Z">
        <w:r w:rsidRPr="003355B9">
          <w:rPr>
            <w:rFonts w:ascii="Consolas" w:hAnsi="Consolas" w:cs="Consolas"/>
            <w:color w:val="0000FF"/>
            <w:sz w:val="22"/>
            <w:szCs w:val="22"/>
            <w:lang w:eastAsia="hu-HU"/>
            <w:rPrChange w:id="2358"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3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60"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3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6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363"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364"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365"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366"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367"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368" w:author="Gergo" w:date="2017-11-25T13:00:00Z"/>
          <w:rFonts w:ascii="Consolas" w:hAnsi="Consolas" w:cs="Consolas"/>
          <w:color w:val="000000"/>
          <w:sz w:val="22"/>
          <w:szCs w:val="22"/>
          <w:lang w:eastAsia="hu-HU"/>
          <w:rPrChange w:id="2369" w:author="Gergo" w:date="2017-11-25T13:10:00Z">
            <w:rPr>
              <w:ins w:id="2370" w:author="Gergo" w:date="2017-11-25T13:00:00Z"/>
              <w:rFonts w:ascii="Consolas" w:hAnsi="Consolas" w:cs="Consolas"/>
              <w:color w:val="000000"/>
              <w:sz w:val="19"/>
              <w:szCs w:val="19"/>
              <w:lang w:val="en-US" w:eastAsia="hu-HU"/>
            </w:rPr>
          </w:rPrChange>
        </w:rPr>
      </w:pPr>
      <w:ins w:id="2371" w:author="Gergo" w:date="2017-11-25T13:00:00Z">
        <w:r w:rsidRPr="003355B9">
          <w:rPr>
            <w:rFonts w:ascii="Consolas" w:hAnsi="Consolas" w:cs="Consolas"/>
            <w:color w:val="000000"/>
            <w:sz w:val="22"/>
            <w:szCs w:val="22"/>
            <w:lang w:eastAsia="hu-HU"/>
            <w:rPrChange w:id="2372"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373" w:author="Gergo" w:date="2017-11-25T13:00:00Z"/>
          <w:rFonts w:ascii="Consolas" w:hAnsi="Consolas" w:cs="Consolas"/>
          <w:color w:val="000000"/>
          <w:sz w:val="22"/>
          <w:szCs w:val="22"/>
          <w:lang w:eastAsia="hu-HU"/>
          <w:rPrChange w:id="2374" w:author="Gergo" w:date="2017-11-25T13:10:00Z">
            <w:rPr>
              <w:ins w:id="2375" w:author="Gergo" w:date="2017-11-25T13:00:00Z"/>
              <w:rFonts w:ascii="Consolas" w:hAnsi="Consolas" w:cs="Consolas"/>
              <w:color w:val="000000"/>
              <w:sz w:val="19"/>
              <w:szCs w:val="19"/>
              <w:lang w:val="en-US" w:eastAsia="hu-HU"/>
            </w:rPr>
          </w:rPrChange>
        </w:rPr>
      </w:pPr>
      <w:ins w:id="2376" w:author="Gergo" w:date="2017-11-25T13:00:00Z">
        <w:r w:rsidRPr="003355B9">
          <w:rPr>
            <w:rFonts w:ascii="Consolas" w:hAnsi="Consolas" w:cs="Consolas"/>
            <w:color w:val="000000"/>
            <w:sz w:val="22"/>
            <w:szCs w:val="22"/>
            <w:lang w:eastAsia="hu-HU"/>
            <w:rPrChange w:id="23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7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7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80"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381"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382"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383"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384" w:author="Gergo" w:date="2017-11-25T13:00:00Z"/>
          <w:rFonts w:ascii="Consolas" w:hAnsi="Consolas" w:cs="Consolas"/>
          <w:color w:val="000000"/>
          <w:sz w:val="22"/>
          <w:szCs w:val="22"/>
          <w:lang w:eastAsia="hu-HU"/>
          <w:rPrChange w:id="2385" w:author="Gergo" w:date="2017-11-25T13:10:00Z">
            <w:rPr>
              <w:ins w:id="2386" w:author="Gergo" w:date="2017-11-25T13:00:00Z"/>
              <w:rFonts w:ascii="Consolas" w:hAnsi="Consolas" w:cs="Consolas"/>
              <w:color w:val="000000"/>
              <w:sz w:val="19"/>
              <w:szCs w:val="19"/>
              <w:lang w:val="en-US" w:eastAsia="hu-HU"/>
            </w:rPr>
          </w:rPrChange>
        </w:rPr>
      </w:pPr>
      <w:ins w:id="2387" w:author="Gergo" w:date="2017-11-25T13:00:00Z">
        <w:r w:rsidRPr="003355B9">
          <w:rPr>
            <w:rFonts w:ascii="Consolas" w:hAnsi="Consolas" w:cs="Consolas"/>
            <w:color w:val="000000"/>
            <w:sz w:val="22"/>
            <w:szCs w:val="22"/>
            <w:lang w:eastAsia="hu-HU"/>
            <w:rPrChange w:id="2388"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389" w:author="Gergo" w:date="2017-11-25T13:00:00Z"/>
          <w:rFonts w:ascii="Consolas" w:hAnsi="Consolas" w:cs="Consolas"/>
          <w:color w:val="000000"/>
          <w:sz w:val="22"/>
          <w:szCs w:val="22"/>
          <w:lang w:eastAsia="hu-HU"/>
          <w:rPrChange w:id="2390" w:author="Gergo" w:date="2017-11-25T13:10:00Z">
            <w:rPr>
              <w:ins w:id="2391" w:author="Gergo" w:date="2017-11-25T13:00:00Z"/>
              <w:rFonts w:ascii="Consolas" w:hAnsi="Consolas" w:cs="Consolas"/>
              <w:color w:val="000000"/>
              <w:sz w:val="19"/>
              <w:szCs w:val="19"/>
              <w:lang w:val="en-US" w:eastAsia="hu-HU"/>
            </w:rPr>
          </w:rPrChange>
        </w:rPr>
      </w:pPr>
      <w:ins w:id="2392" w:author="Gergo" w:date="2017-11-25T13:00:00Z">
        <w:r w:rsidRPr="003355B9">
          <w:rPr>
            <w:rFonts w:ascii="Consolas" w:hAnsi="Consolas" w:cs="Consolas"/>
            <w:color w:val="000000"/>
            <w:sz w:val="22"/>
            <w:szCs w:val="22"/>
            <w:lang w:eastAsia="hu-HU"/>
            <w:rPrChange w:id="2393"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39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39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96"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397"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398"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399"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400" w:author="Gergo" w:date="2017-11-25T13:00:00Z"/>
          <w:rFonts w:ascii="Consolas" w:hAnsi="Consolas" w:cs="Consolas"/>
          <w:color w:val="000000"/>
          <w:sz w:val="22"/>
          <w:szCs w:val="22"/>
          <w:lang w:eastAsia="hu-HU"/>
          <w:rPrChange w:id="2401" w:author="Gergo" w:date="2017-11-25T13:10:00Z">
            <w:rPr>
              <w:ins w:id="2402" w:author="Gergo" w:date="2017-11-25T13:00:00Z"/>
              <w:rFonts w:ascii="Consolas" w:hAnsi="Consolas" w:cs="Consolas"/>
              <w:color w:val="000000"/>
              <w:sz w:val="19"/>
              <w:szCs w:val="19"/>
              <w:lang w:val="en-US" w:eastAsia="hu-HU"/>
            </w:rPr>
          </w:rPrChange>
        </w:rPr>
      </w:pPr>
      <w:ins w:id="2403" w:author="Gergo" w:date="2017-11-25T13:00:00Z">
        <w:r w:rsidRPr="003355B9">
          <w:rPr>
            <w:rFonts w:ascii="Consolas" w:hAnsi="Consolas" w:cs="Consolas"/>
            <w:color w:val="000000"/>
            <w:sz w:val="22"/>
            <w:szCs w:val="22"/>
            <w:lang w:eastAsia="hu-HU"/>
            <w:rPrChange w:id="2404"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405" w:author="Gergo" w:date="2017-11-25T13:00:00Z"/>
          <w:rFonts w:ascii="Consolas" w:hAnsi="Consolas" w:cs="Consolas"/>
          <w:color w:val="000000"/>
          <w:sz w:val="22"/>
          <w:szCs w:val="22"/>
          <w:lang w:eastAsia="hu-HU"/>
          <w:rPrChange w:id="2406" w:author="Gergo" w:date="2017-11-25T13:10:00Z">
            <w:rPr>
              <w:ins w:id="2407" w:author="Gergo" w:date="2017-11-25T13:00:00Z"/>
              <w:rFonts w:ascii="Consolas" w:hAnsi="Consolas" w:cs="Consolas"/>
              <w:color w:val="000000"/>
              <w:sz w:val="19"/>
              <w:szCs w:val="19"/>
              <w:lang w:val="en-US" w:eastAsia="hu-HU"/>
            </w:rPr>
          </w:rPrChange>
        </w:rPr>
      </w:pPr>
      <w:ins w:id="2408" w:author="Gergo" w:date="2017-11-25T13:00:00Z">
        <w:r w:rsidRPr="003355B9">
          <w:rPr>
            <w:rFonts w:ascii="Consolas" w:hAnsi="Consolas" w:cs="Consolas"/>
            <w:color w:val="000000"/>
            <w:sz w:val="22"/>
            <w:szCs w:val="22"/>
            <w:lang w:eastAsia="hu-HU"/>
            <w:rPrChange w:id="2409"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410"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411"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412"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413"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414" w:author="Gergo" w:date="2017-11-25T13:00:00Z"/>
          <w:rFonts w:ascii="Consolas" w:hAnsi="Consolas" w:cs="Consolas"/>
          <w:color w:val="000000"/>
          <w:sz w:val="22"/>
          <w:szCs w:val="22"/>
          <w:lang w:eastAsia="hu-HU"/>
          <w:rPrChange w:id="2415" w:author="Gergo" w:date="2017-11-25T13:10:00Z">
            <w:rPr>
              <w:ins w:id="2416" w:author="Gergo" w:date="2017-11-25T13:00:00Z"/>
              <w:rFonts w:ascii="Consolas" w:hAnsi="Consolas" w:cs="Consolas"/>
              <w:color w:val="000000"/>
              <w:sz w:val="19"/>
              <w:szCs w:val="19"/>
              <w:lang w:val="en-US" w:eastAsia="hu-HU"/>
            </w:rPr>
          </w:rPrChange>
        </w:rPr>
      </w:pPr>
      <w:ins w:id="2417" w:author="Gergo" w:date="2017-11-25T13:00:00Z">
        <w:r w:rsidRPr="003355B9">
          <w:rPr>
            <w:rFonts w:ascii="Consolas" w:hAnsi="Consolas" w:cs="Consolas"/>
            <w:color w:val="000000"/>
            <w:sz w:val="22"/>
            <w:szCs w:val="22"/>
            <w:lang w:eastAsia="hu-HU"/>
            <w:rPrChange w:id="2418"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419" w:author="Gergo" w:date="2017-11-25T13:00:00Z"/>
          <w:rFonts w:ascii="Consolas" w:hAnsi="Consolas" w:cs="Consolas"/>
          <w:color w:val="000000"/>
          <w:sz w:val="22"/>
          <w:szCs w:val="22"/>
          <w:lang w:eastAsia="hu-HU"/>
          <w:rPrChange w:id="2420" w:author="Gergo" w:date="2017-11-25T13:10:00Z">
            <w:rPr>
              <w:ins w:id="2421"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422" w:author="Gergo" w:date="2017-11-25T13:00:00Z"/>
          <w:rFonts w:ascii="Consolas" w:hAnsi="Consolas" w:cs="Consolas"/>
          <w:color w:val="000000"/>
          <w:sz w:val="22"/>
          <w:szCs w:val="22"/>
          <w:lang w:eastAsia="hu-HU"/>
          <w:rPrChange w:id="2423" w:author="Gergo" w:date="2017-11-25T13:10:00Z">
            <w:rPr>
              <w:ins w:id="2424" w:author="Gergo" w:date="2017-11-25T13:00:00Z"/>
              <w:rFonts w:ascii="Consolas" w:hAnsi="Consolas" w:cs="Consolas"/>
              <w:color w:val="000000"/>
              <w:sz w:val="19"/>
              <w:szCs w:val="19"/>
              <w:lang w:val="en-US" w:eastAsia="hu-HU"/>
            </w:rPr>
          </w:rPrChange>
        </w:rPr>
      </w:pPr>
      <w:ins w:id="2425" w:author="Gergo" w:date="2017-11-25T13:00:00Z">
        <w:r w:rsidRPr="003355B9">
          <w:rPr>
            <w:rFonts w:ascii="Consolas" w:hAnsi="Consolas" w:cs="Consolas"/>
            <w:color w:val="000000"/>
            <w:sz w:val="22"/>
            <w:szCs w:val="22"/>
            <w:lang w:eastAsia="hu-HU"/>
            <w:rPrChange w:id="242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2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28"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429"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430"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431" w:author="Gergo" w:date="2017-11-25T13:00:00Z"/>
          <w:rFonts w:ascii="Consolas" w:hAnsi="Consolas" w:cs="Consolas"/>
          <w:color w:val="000000"/>
          <w:sz w:val="22"/>
          <w:szCs w:val="22"/>
          <w:lang w:eastAsia="hu-HU"/>
          <w:rPrChange w:id="2432" w:author="Gergo" w:date="2017-11-25T13:10:00Z">
            <w:rPr>
              <w:ins w:id="2433" w:author="Gergo" w:date="2017-11-25T13:00:00Z"/>
              <w:rFonts w:ascii="Consolas" w:hAnsi="Consolas" w:cs="Consolas"/>
              <w:color w:val="000000"/>
              <w:sz w:val="19"/>
              <w:szCs w:val="19"/>
              <w:lang w:val="en-US" w:eastAsia="hu-HU"/>
            </w:rPr>
          </w:rPrChange>
        </w:rPr>
      </w:pPr>
      <w:ins w:id="2434" w:author="Gergo" w:date="2017-11-25T13:00:00Z">
        <w:r w:rsidRPr="003355B9">
          <w:rPr>
            <w:rFonts w:ascii="Consolas" w:hAnsi="Consolas" w:cs="Consolas"/>
            <w:color w:val="000000"/>
            <w:sz w:val="22"/>
            <w:szCs w:val="22"/>
            <w:lang w:eastAsia="hu-HU"/>
            <w:rPrChange w:id="2435"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436"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437"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438" w:author="Gergo" w:date="2017-11-25T13:00:00Z"/>
          <w:rFonts w:ascii="Consolas" w:hAnsi="Consolas" w:cs="Consolas"/>
          <w:color w:val="000000"/>
          <w:sz w:val="22"/>
          <w:szCs w:val="22"/>
          <w:lang w:eastAsia="hu-HU"/>
          <w:rPrChange w:id="2439" w:author="Gergo" w:date="2017-11-25T13:10:00Z">
            <w:rPr>
              <w:ins w:id="2440" w:author="Gergo" w:date="2017-11-25T13:00:00Z"/>
              <w:rFonts w:ascii="Consolas" w:hAnsi="Consolas" w:cs="Consolas"/>
              <w:color w:val="000000"/>
              <w:sz w:val="19"/>
              <w:szCs w:val="19"/>
              <w:lang w:val="en-US" w:eastAsia="hu-HU"/>
            </w:rPr>
          </w:rPrChange>
        </w:rPr>
      </w:pPr>
      <w:ins w:id="2441" w:author="Gergo" w:date="2017-11-25T13:00:00Z">
        <w:r w:rsidRPr="003355B9">
          <w:rPr>
            <w:rFonts w:ascii="Consolas" w:hAnsi="Consolas" w:cs="Consolas"/>
            <w:color w:val="000000"/>
            <w:sz w:val="22"/>
            <w:szCs w:val="22"/>
            <w:lang w:eastAsia="hu-HU"/>
            <w:rPrChange w:id="24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4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4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45"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446"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447" w:author="Gergo" w:date="2017-11-25T13:00:00Z"/>
          <w:rFonts w:ascii="Consolas" w:hAnsi="Consolas" w:cs="Consolas"/>
          <w:color w:val="000000"/>
          <w:sz w:val="22"/>
          <w:szCs w:val="22"/>
          <w:lang w:eastAsia="hu-HU"/>
          <w:rPrChange w:id="2448" w:author="Gergo" w:date="2017-11-25T13:10:00Z">
            <w:rPr>
              <w:ins w:id="2449" w:author="Gergo" w:date="2017-11-25T13:00:00Z"/>
              <w:rFonts w:ascii="Consolas" w:hAnsi="Consolas" w:cs="Consolas"/>
              <w:color w:val="000000"/>
              <w:sz w:val="19"/>
              <w:szCs w:val="19"/>
              <w:lang w:val="en-US" w:eastAsia="hu-HU"/>
            </w:rPr>
          </w:rPrChange>
        </w:rPr>
      </w:pPr>
      <w:ins w:id="2450" w:author="Gergo" w:date="2017-11-25T13:00:00Z">
        <w:r w:rsidRPr="003355B9">
          <w:rPr>
            <w:rFonts w:ascii="Consolas" w:hAnsi="Consolas" w:cs="Consolas"/>
            <w:color w:val="000000"/>
            <w:sz w:val="22"/>
            <w:szCs w:val="22"/>
            <w:lang w:eastAsia="hu-HU"/>
            <w:rPrChange w:id="2451"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452" w:author="Gergo" w:date="2017-11-25T13:02:00Z"/>
          <w:rFonts w:ascii="Consolas" w:hAnsi="Consolas" w:cs="Consolas"/>
          <w:color w:val="000000"/>
          <w:sz w:val="22"/>
          <w:szCs w:val="22"/>
          <w:lang w:eastAsia="hu-HU"/>
          <w:rPrChange w:id="2453" w:author="Gergo" w:date="2017-11-25T13:10:00Z">
            <w:rPr>
              <w:ins w:id="2454" w:author="Gergo" w:date="2017-11-25T13:02:00Z"/>
              <w:rFonts w:ascii="Consolas" w:hAnsi="Consolas" w:cs="Consolas"/>
              <w:color w:val="000000"/>
              <w:sz w:val="22"/>
              <w:szCs w:val="22"/>
              <w:lang w:val="en-US" w:eastAsia="hu-HU"/>
            </w:rPr>
          </w:rPrChange>
        </w:rPr>
        <w:pPrChange w:id="2455" w:author="Gergo" w:date="2017-11-25T13:00:00Z">
          <w:pPr>
            <w:pStyle w:val="Cmsor2"/>
          </w:pPr>
        </w:pPrChange>
      </w:pPr>
      <w:ins w:id="2456" w:author="Gergo" w:date="2017-11-25T13:00:00Z">
        <w:r w:rsidRPr="003355B9">
          <w:rPr>
            <w:rFonts w:ascii="Consolas" w:hAnsi="Consolas" w:cs="Consolas"/>
            <w:color w:val="000000"/>
            <w:sz w:val="22"/>
            <w:szCs w:val="22"/>
            <w:lang w:eastAsia="hu-HU"/>
            <w:rPrChange w:id="2457"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458" w:author="Gergo" w:date="2017-11-25T18:27:00Z"/>
        </w:rPr>
        <w:pPrChange w:id="2459" w:author="Gergo" w:date="2017-11-25T13:02:00Z">
          <w:pPr>
            <w:pStyle w:val="Cmsor2"/>
          </w:pPr>
        </w:pPrChange>
      </w:pPr>
    </w:p>
    <w:p w14:paraId="6CD7F37D" w14:textId="3CFE612B" w:rsidR="005E2355" w:rsidRDefault="005E2355">
      <w:pPr>
        <w:rPr>
          <w:ins w:id="2460" w:author="Gergo" w:date="2017-11-25T18:30:00Z"/>
        </w:rPr>
        <w:pPrChange w:id="2461" w:author="Gergo" w:date="2017-11-25T13:02:00Z">
          <w:pPr>
            <w:pStyle w:val="Cmsor2"/>
          </w:pPr>
        </w:pPrChange>
      </w:pPr>
      <w:ins w:id="2462" w:author="Gergo" w:date="2017-11-25T18:27:00Z">
        <w:r>
          <w:t xml:space="preserve">A beérkezett eseményeket az alkalmazás továbbküldi a keretrendszer felé, aminek a webes felületén ezeket meg </w:t>
        </w:r>
      </w:ins>
      <w:ins w:id="2463" w:author="Gergo" w:date="2017-11-25T18:30:00Z">
        <w:r>
          <w:t xml:space="preserve">is </w:t>
        </w:r>
      </w:ins>
      <w:ins w:id="2464" w:author="Gergo" w:date="2017-11-25T18:27:00Z">
        <w:r>
          <w:t>lehet tekinteni</w:t>
        </w:r>
      </w:ins>
      <w:ins w:id="2465" w:author="Gergo" w:date="2017-11-25T18:30:00Z">
        <w:r>
          <w:t xml:space="preserve">. A felület a </w:t>
        </w:r>
      </w:ins>
    </w:p>
    <w:p w14:paraId="05E28910" w14:textId="77777777" w:rsidR="005E2355" w:rsidRDefault="005E2355">
      <w:pPr>
        <w:rPr>
          <w:ins w:id="2466" w:author="Gergo" w:date="2017-11-25T18:27:00Z"/>
        </w:rPr>
        <w:pPrChange w:id="2467" w:author="Gergo" w:date="2017-11-25T13:02:00Z">
          <w:pPr>
            <w:pStyle w:val="Cmsor2"/>
          </w:pPr>
        </w:pPrChange>
      </w:pPr>
    </w:p>
    <w:p w14:paraId="1C50799C" w14:textId="719DC286" w:rsidR="002C05D4" w:rsidRPr="003355B9" w:rsidRDefault="002C05D4">
      <w:pPr>
        <w:rPr>
          <w:ins w:id="2468" w:author="Gergo" w:date="2017-11-25T13:04:00Z"/>
          <w:rPrChange w:id="2469" w:author="Gergo" w:date="2017-11-25T13:10:00Z">
            <w:rPr>
              <w:ins w:id="2470" w:author="Gergo" w:date="2017-11-25T13:04:00Z"/>
            </w:rPr>
          </w:rPrChange>
        </w:rPr>
        <w:pPrChange w:id="2471" w:author="Gergo" w:date="2017-11-25T13:02:00Z">
          <w:pPr>
            <w:pStyle w:val="Cmsor2"/>
          </w:pPr>
        </w:pPrChange>
      </w:pPr>
      <w:ins w:id="2472" w:author="Gergo" w:date="2017-11-25T13:02:00Z">
        <w:r w:rsidRPr="0034280E">
          <w:t>A másik irányú kommunikáció – tehát a Java-ban írt android alkalmazás ból a Unitys játék felé indított</w:t>
        </w:r>
      </w:ins>
      <w:ins w:id="2473" w:author="Gergo" w:date="2017-11-25T13:03:00Z">
        <w:r w:rsidRPr="003355B9">
          <w:rPr>
            <w:rPrChange w:id="2474" w:author="Gergo" w:date="2017-11-25T13:10:00Z">
              <w:rPr>
                <w:b w:val="0"/>
                <w:bCs w:val="0"/>
                <w:iCs w:val="0"/>
              </w:rPr>
            </w:rPrChange>
          </w:rPr>
          <w:t xml:space="preserve"> – szintén a </w:t>
        </w:r>
        <w:r w:rsidRPr="00143E34">
          <w:rPr>
            <w:rFonts w:ascii="Consolas" w:hAnsi="Consolas"/>
            <w:rPrChange w:id="2475" w:author="Gergo" w:date="2017-11-25T13:26:00Z">
              <w:rPr>
                <w:b w:val="0"/>
                <w:bCs w:val="0"/>
                <w:iCs w:val="0"/>
              </w:rPr>
            </w:rPrChange>
          </w:rPr>
          <w:t>UnityPlayer</w:t>
        </w:r>
      </w:ins>
      <w:ins w:id="2476" w:author="Gergo" w:date="2017-11-25T13:04:00Z">
        <w:r w:rsidRPr="0034280E">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477" w:author="Gergo" w:date="2017-11-25T13:08:00Z"/>
          <w:rFonts w:ascii="Consolas" w:hAnsi="Consolas" w:cs="Courier New"/>
          <w:color w:val="000000"/>
          <w:sz w:val="22"/>
          <w:szCs w:val="22"/>
          <w:rPrChange w:id="2478" w:author="Gergo" w:date="2017-11-25T13:10:00Z">
            <w:rPr>
              <w:ins w:id="2479" w:author="Gergo" w:date="2017-11-25T13:08:00Z"/>
              <w:rFonts w:ascii="Consolas" w:hAnsi="Consolas" w:cs="Courier New"/>
              <w:color w:val="000000"/>
              <w:lang w:val="en-US"/>
            </w:rPr>
          </w:rPrChange>
        </w:rPr>
      </w:pPr>
      <w:ins w:id="2480" w:author="Gergo" w:date="2017-11-25T13:07:00Z">
        <w:r w:rsidRPr="003355B9">
          <w:rPr>
            <w:rFonts w:ascii="Consolas" w:hAnsi="Consolas" w:cs="Courier New"/>
            <w:color w:val="808000"/>
            <w:sz w:val="22"/>
            <w:szCs w:val="22"/>
            <w:rPrChange w:id="2481"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482"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483"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484"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485"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486"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487"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488"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489"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490"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491"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492"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493"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494"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495"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496"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497"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498"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499" w:author="Gergo" w:date="2017-11-25T13:08:00Z"/>
          <w:rFonts w:ascii="Consolas" w:hAnsi="Consolas" w:cs="Courier New"/>
          <w:color w:val="000000"/>
          <w:rPrChange w:id="2500" w:author="Gergo" w:date="2017-11-25T13:10:00Z">
            <w:rPr>
              <w:ins w:id="2501" w:author="Gergo" w:date="2017-11-25T13:08:00Z"/>
              <w:rFonts w:ascii="Consolas" w:hAnsi="Consolas" w:cs="Courier New"/>
              <w:color w:val="000000"/>
              <w:lang w:val="en-US"/>
            </w:rPr>
          </w:rPrChange>
        </w:rPr>
      </w:pPr>
    </w:p>
    <w:p w14:paraId="70F805B6" w14:textId="439C28FE" w:rsidR="002C05D4" w:rsidRPr="003355B9" w:rsidRDefault="003355B9">
      <w:pPr>
        <w:rPr>
          <w:ins w:id="2502" w:author="Gergo" w:date="2017-11-25T13:07:00Z"/>
          <w:rPrChange w:id="2503" w:author="Gergo" w:date="2017-11-25T13:10:00Z">
            <w:rPr>
              <w:ins w:id="2504" w:author="Gergo" w:date="2017-11-25T13:07:00Z"/>
              <w:rFonts w:ascii="Courier New" w:hAnsi="Courier New" w:cs="Courier New"/>
              <w:color w:val="000000"/>
              <w:sz w:val="18"/>
              <w:szCs w:val="18"/>
              <w:lang w:val="en-US"/>
            </w:rPr>
          </w:rPrChange>
        </w:rPr>
        <w:pPrChange w:id="2505"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506" w:author="Gergo" w:date="2017-11-25T13:08:00Z">
        <w:r w:rsidRPr="003355B9">
          <w:rPr>
            <w:rPrChange w:id="2507" w:author="Gergo" w:date="2017-11-25T13:10:00Z">
              <w:rPr>
                <w:lang w:val="en-US"/>
              </w:rPr>
            </w:rPrChange>
          </w:rPr>
          <w:t xml:space="preserve">Az ilyen típusú eseményeket Unity </w:t>
        </w:r>
        <w:r>
          <w:t xml:space="preserve">oldalon az </w:t>
        </w:r>
        <w:r w:rsidRPr="00143E34">
          <w:rPr>
            <w:rFonts w:ascii="Consolas" w:hAnsi="Consolas"/>
            <w:rPrChange w:id="2508" w:author="Gergo" w:date="2017-11-25T13:26:00Z">
              <w:rPr/>
            </w:rPrChange>
          </w:rPr>
          <w:t>AdaptEDConnector</w:t>
        </w:r>
        <w:r>
          <w:t xml:space="preserve"> script  kezeli. A függvény első paramétere azért mégis a </w:t>
        </w:r>
        <w:r w:rsidRPr="00143E34">
          <w:rPr>
            <w:rFonts w:ascii="Consolas" w:hAnsi="Consolas"/>
            <w:rPrChange w:id="2509" w:author="Gergo" w:date="2017-11-25T13:26:00Z">
              <w:rPr/>
            </w:rPrChange>
          </w:rPr>
          <w:t>GameManager</w:t>
        </w:r>
        <w:r>
          <w:t xml:space="preserve">, mert ez a </w:t>
        </w:r>
        <w:r w:rsidRPr="00143E34">
          <w:rPr>
            <w:rFonts w:ascii="Consolas" w:hAnsi="Consolas"/>
            <w:rPrChange w:id="2510" w:author="Gergo" w:date="2017-11-25T13:26:00Z">
              <w:rPr/>
            </w:rPrChange>
          </w:rPr>
          <w:t>GameManager</w:t>
        </w:r>
        <w:r>
          <w:t xml:space="preserve"> Unity objektumra utal, mert az </w:t>
        </w:r>
        <w:r w:rsidRPr="00143E34">
          <w:rPr>
            <w:rFonts w:ascii="Consolas" w:hAnsi="Consolas"/>
            <w:rPrChange w:id="2511" w:author="Gergo" w:date="2017-11-25T13:26:00Z">
              <w:rPr/>
            </w:rPrChange>
          </w:rPr>
          <w:t>AdaptEDConnector</w:t>
        </w:r>
        <w:r>
          <w:t xml:space="preserve"> script ehhez van csatolva.</w:t>
        </w:r>
      </w:ins>
    </w:p>
    <w:p w14:paraId="7B948EB5" w14:textId="77777777" w:rsidR="002C05D4" w:rsidRPr="0034280E" w:rsidRDefault="002C05D4">
      <w:pPr>
        <w:rPr>
          <w:ins w:id="2512" w:author="Gergo" w:date="2017-11-17T13:48:00Z"/>
        </w:rPr>
        <w:pPrChange w:id="2513" w:author="Gergo" w:date="2017-11-25T13:02:00Z">
          <w:pPr>
            <w:pStyle w:val="Cmsor2"/>
          </w:pPr>
        </w:pPrChange>
      </w:pPr>
    </w:p>
    <w:p w14:paraId="2F654640" w14:textId="589BBFDE" w:rsidR="009654DF" w:rsidRPr="003355B9" w:rsidRDefault="009654DF" w:rsidP="009654DF">
      <w:pPr>
        <w:pStyle w:val="Cmsor3"/>
        <w:rPr>
          <w:ins w:id="2514" w:author="Gergo" w:date="2017-11-24T11:46:00Z"/>
        </w:rPr>
      </w:pPr>
      <w:bookmarkStart w:id="2515" w:name="_Toc499416845"/>
      <w:ins w:id="2516" w:author="Gergo" w:date="2017-11-17T13:48:00Z">
        <w:r w:rsidRPr="003355B9">
          <w:t>Audió</w:t>
        </w:r>
      </w:ins>
      <w:bookmarkEnd w:id="2515"/>
    </w:p>
    <w:p w14:paraId="6BAE624D" w14:textId="77777777" w:rsidR="005562E2" w:rsidRPr="003355B9" w:rsidRDefault="004B7504">
      <w:pPr>
        <w:rPr>
          <w:ins w:id="2517" w:author="Gergo" w:date="2017-11-24T11:59:00Z"/>
          <w:rPrChange w:id="2518" w:author="Gergo" w:date="2017-11-25T13:10:00Z">
            <w:rPr>
              <w:ins w:id="2519" w:author="Gergo" w:date="2017-11-24T11:59:00Z"/>
            </w:rPr>
          </w:rPrChange>
        </w:rPr>
        <w:pPrChange w:id="2520" w:author="Gergo" w:date="2017-11-24T11:46:00Z">
          <w:pPr>
            <w:pStyle w:val="Cmsor3"/>
          </w:pPr>
        </w:pPrChange>
      </w:pPr>
      <w:ins w:id="2521" w:author="Gergo" w:date="2017-11-24T11:47:00Z">
        <w:r w:rsidRPr="0034280E">
          <w:t xml:space="preserve">A megfelelő hangeffektek lejátszását rendkívül fontosnak találtam, mert ezek nagyban növelhetik a környezet és az élmény valóságosságát. </w:t>
        </w:r>
      </w:ins>
      <w:ins w:id="2522" w:author="Gergo" w:date="2017-11-24T11:46:00Z">
        <w:r w:rsidRPr="003355B9">
          <w:rPr>
            <w:rPrChange w:id="2523" w:author="Gergo" w:date="2017-11-25T13:10:00Z">
              <w:rPr>
                <w:b w:val="0"/>
                <w:bCs w:val="0"/>
              </w:rPr>
            </w:rPrChange>
          </w:rPr>
          <w:t xml:space="preserve">A hangok lejátszását az </w:t>
        </w:r>
        <w:r w:rsidRPr="003355B9">
          <w:rPr>
            <w:rFonts w:ascii="Consolas" w:hAnsi="Consolas"/>
            <w:rPrChange w:id="2524" w:author="Gergo" w:date="2017-11-25T13:10:00Z">
              <w:rPr/>
            </w:rPrChange>
          </w:rPr>
          <w:t>AudioManager</w:t>
        </w:r>
        <w:r w:rsidRPr="0034280E">
          <w:t xml:space="preserve"> osztály végzi.</w:t>
        </w:r>
      </w:ins>
      <w:ins w:id="2525" w:author="Gergo" w:date="2017-11-24T11:48:00Z">
        <w:r w:rsidRPr="003355B9">
          <w:rPr>
            <w:rPrChange w:id="2526" w:author="Gergo" w:date="2017-11-25T13:10:00Z">
              <w:rPr>
                <w:b w:val="0"/>
                <w:bCs w:val="0"/>
              </w:rPr>
            </w:rPrChange>
          </w:rPr>
          <w:t xml:space="preserve"> </w:t>
        </w:r>
      </w:ins>
    </w:p>
    <w:p w14:paraId="6A1C9F02" w14:textId="4240C6ED" w:rsidR="004B7504" w:rsidRPr="003355B9" w:rsidRDefault="004B7504">
      <w:pPr>
        <w:rPr>
          <w:ins w:id="2527" w:author="Gergo" w:date="2017-11-24T11:55:00Z"/>
          <w:rPrChange w:id="2528" w:author="Gergo" w:date="2017-11-25T13:10:00Z">
            <w:rPr>
              <w:ins w:id="2529" w:author="Gergo" w:date="2017-11-24T11:55:00Z"/>
            </w:rPr>
          </w:rPrChange>
        </w:rPr>
        <w:pPrChange w:id="2530" w:author="Gergo" w:date="2017-11-24T11:46:00Z">
          <w:pPr>
            <w:pStyle w:val="Cmsor3"/>
          </w:pPr>
        </w:pPrChange>
      </w:pPr>
      <w:ins w:id="2531" w:author="Gergo" w:date="2017-11-24T11:48:00Z">
        <w:r w:rsidRPr="003355B9">
          <w:rPr>
            <w:rPrChange w:id="2532" w:author="Gergo" w:date="2017-11-25T13:10:00Z">
              <w:rPr>
                <w:b w:val="0"/>
                <w:bCs w:val="0"/>
              </w:rPr>
            </w:rPrChange>
          </w:rPr>
          <w:t xml:space="preserve">Ez úgy épül fel, </w:t>
        </w:r>
      </w:ins>
      <w:ins w:id="2533" w:author="Gergo" w:date="2017-11-24T11:49:00Z">
        <w:r w:rsidRPr="003355B9">
          <w:rPr>
            <w:rPrChange w:id="2534" w:author="Gergo" w:date="2017-11-25T13:10:00Z">
              <w:rPr>
                <w:b w:val="0"/>
                <w:bCs w:val="0"/>
              </w:rPr>
            </w:rPrChange>
          </w:rPr>
          <w:t xml:space="preserve">hogy tartalmaz egy </w:t>
        </w:r>
        <w:r w:rsidRPr="003355B9">
          <w:rPr>
            <w:rFonts w:ascii="Consolas" w:hAnsi="Consolas"/>
            <w:rPrChange w:id="2535" w:author="Gergo" w:date="2017-11-25T13:10:00Z">
              <w:rPr/>
            </w:rPrChange>
          </w:rPr>
          <w:t>Sound</w:t>
        </w:r>
        <w:r w:rsidRPr="0034280E">
          <w:t xml:space="preserve"> tömböt. A </w:t>
        </w:r>
        <w:r w:rsidRPr="003355B9">
          <w:rPr>
            <w:rFonts w:ascii="Consolas" w:hAnsi="Consolas"/>
            <w:rPrChange w:id="2536" w:author="Gergo" w:date="2017-11-25T13:10:00Z">
              <w:rPr/>
            </w:rPrChange>
          </w:rPr>
          <w:t>Sound</w:t>
        </w:r>
        <w:r w:rsidRPr="0034280E">
          <w:t xml:space="preserve"> osztály tárolja egy hangeffektnek, minden olyan tulajdonságát, amit állítani szeretnék. Pl.</w:t>
        </w:r>
      </w:ins>
      <w:ins w:id="2537" w:author="Gergo" w:date="2017-11-24T11:50:00Z">
        <w:r w:rsidRPr="003355B9">
          <w:rPr>
            <w:rPrChange w:id="2538" w:author="Gergo" w:date="2017-11-25T13:10:00Z">
              <w:rPr>
                <w:b w:val="0"/>
                <w:bCs w:val="0"/>
              </w:rPr>
            </w:rPrChange>
          </w:rPr>
          <w:t xml:space="preserve">: </w:t>
        </w:r>
      </w:ins>
      <w:ins w:id="2539" w:author="Gergo" w:date="2017-11-24T11:55:00Z">
        <w:r w:rsidRPr="003355B9">
          <w:rPr>
            <w:rPrChange w:id="2540" w:author="Gergo" w:date="2017-11-25T13:10:00Z">
              <w:rPr>
                <w:b w:val="0"/>
                <w:bCs w:val="0"/>
              </w:rPr>
            </w:rPrChange>
          </w:rPr>
          <w:t xml:space="preserve">egy azonosító név, </w:t>
        </w:r>
      </w:ins>
      <w:ins w:id="2541" w:author="Gergo" w:date="2017-11-24T11:51:00Z">
        <w:r w:rsidRPr="003355B9">
          <w:rPr>
            <w:rPrChange w:id="2542" w:author="Gergo" w:date="2017-11-25T13:10:00Z">
              <w:rPr>
                <w:b w:val="0"/>
                <w:bCs w:val="0"/>
              </w:rPr>
            </w:rPrChange>
          </w:rPr>
          <w:t xml:space="preserve">maga a hang, magassága, </w:t>
        </w:r>
      </w:ins>
      <w:ins w:id="2543" w:author="Gergo" w:date="2017-11-24T11:52:00Z">
        <w:r w:rsidRPr="003355B9">
          <w:rPr>
            <w:rPrChange w:id="2544" w:author="Gergo" w:date="2017-11-25T13:10:00Z">
              <w:rPr>
                <w:b w:val="0"/>
                <w:bCs w:val="0"/>
              </w:rPr>
            </w:rPrChange>
          </w:rPr>
          <w:t xml:space="preserve">hangerő vagy, hogy ha vége újrakezdődjön-e. Az </w:t>
        </w:r>
        <w:r w:rsidRPr="003355B9">
          <w:rPr>
            <w:rFonts w:ascii="Consolas" w:hAnsi="Consolas"/>
            <w:rPrChange w:id="2545" w:author="Gergo" w:date="2017-11-25T13:10:00Z">
              <w:rPr/>
            </w:rPrChange>
          </w:rPr>
          <w:t>AudioManager</w:t>
        </w:r>
        <w:r w:rsidRPr="0034280E">
          <w:t xml:space="preserve"> osztály biztosít </w:t>
        </w:r>
      </w:ins>
      <w:ins w:id="2546" w:author="Gergo" w:date="2017-11-24T11:53:00Z">
        <w:r w:rsidRPr="003355B9">
          <w:rPr>
            <w:rPrChange w:id="2547" w:author="Gergo" w:date="2017-11-25T13:10:00Z">
              <w:rPr>
                <w:b w:val="0"/>
                <w:bCs w:val="0"/>
              </w:rPr>
            </w:rPrChange>
          </w:rPr>
          <w:t>különböző metódusokat, szolgáltatásokat a hangok globális, vagy lokális, adott objektumhoz csatolt</w:t>
        </w:r>
      </w:ins>
      <w:ins w:id="2548" w:author="Gergo" w:date="2017-11-24T11:54:00Z">
        <w:r w:rsidRPr="003355B9">
          <w:rPr>
            <w:rPrChange w:id="2549" w:author="Gergo" w:date="2017-11-25T13:10:00Z">
              <w:rPr>
                <w:b w:val="0"/>
                <w:bCs w:val="0"/>
              </w:rPr>
            </w:rPrChange>
          </w:rPr>
          <w:t xml:space="preserve"> lejátszásához, illetve a lejátszás állapotának lekérdezéséhez. Ezek a metódusok csak a Sound objektum nevét várják, és utána kikeresik azt a tárolt tömbben.</w:t>
        </w:r>
      </w:ins>
      <w:ins w:id="2550" w:author="Gergo" w:date="2017-11-24T11:55:00Z">
        <w:r w:rsidR="00AE621E" w:rsidRPr="003355B9">
          <w:rPr>
            <w:rPrChange w:id="2551" w:author="Gergo" w:date="2017-11-25T13:10:00Z">
              <w:rPr>
                <w:b w:val="0"/>
                <w:bCs w:val="0"/>
              </w:rPr>
            </w:rPrChange>
          </w:rPr>
          <w:t xml:space="preserve"> Példának a</w:t>
        </w:r>
      </w:ins>
      <w:ins w:id="2552" w:author="Gergo" w:date="2017-11-24T11:57:00Z">
        <w:r w:rsidR="005562E2" w:rsidRPr="003355B9">
          <w:rPr>
            <w:rPrChange w:id="2553" w:author="Gergo" w:date="2017-11-25T13:10:00Z">
              <w:rPr>
                <w:b w:val="0"/>
                <w:bCs w:val="0"/>
              </w:rPr>
            </w:rPrChange>
          </w:rPr>
          <w:t xml:space="preserve"> késleltetett</w:t>
        </w:r>
      </w:ins>
      <w:ins w:id="2554" w:author="Gergo" w:date="2017-11-24T11:55:00Z">
        <w:r w:rsidR="00AE621E" w:rsidRPr="003355B9">
          <w:rPr>
            <w:rPrChange w:id="2555" w:author="Gergo" w:date="2017-11-25T13:10:00Z">
              <w:rPr>
                <w:b w:val="0"/>
                <w:bCs w:val="0"/>
              </w:rPr>
            </w:rPrChange>
          </w:rPr>
          <w:t xml:space="preserve"> lejátszás metódus az alábbi módon működik</w:t>
        </w:r>
      </w:ins>
      <w:ins w:id="2556" w:author="Gergo" w:date="2017-11-24T11:58:00Z">
        <w:r w:rsidR="005562E2" w:rsidRPr="003355B9">
          <w:rPr>
            <w:rPrChange w:id="2557" w:author="Gergo" w:date="2017-11-25T13:10:00Z">
              <w:rPr>
                <w:b w:val="0"/>
                <w:bCs w:val="0"/>
              </w:rPr>
            </w:rPrChange>
          </w:rPr>
          <w:t xml:space="preserve"> (A  késleltetés mértékét nem másodpercben, hanem a mintavételezési frekvenciában kell megadni. A dokumentáció alapján, így egy másodperc 44100 Hz) </w:t>
        </w:r>
      </w:ins>
      <w:ins w:id="2558" w:author="Gergo" w:date="2017-11-24T11:55:00Z">
        <w:r w:rsidR="00AE621E" w:rsidRPr="003355B9">
          <w:rPr>
            <w:rPrChange w:id="2559" w:author="Gergo" w:date="2017-11-25T13:10:00Z">
              <w:rPr>
                <w:b w:val="0"/>
                <w:bCs w:val="0"/>
              </w:rPr>
            </w:rPrChange>
          </w:rPr>
          <w:t>:</w:t>
        </w:r>
      </w:ins>
      <w:ins w:id="2560" w:author="Gergo" w:date="2017-11-24T12:03:00Z">
        <w:r w:rsidR="0027240E" w:rsidRPr="003355B9">
          <w:rPr>
            <w:rPrChange w:id="2561"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562" w:author="Gergo" w:date="2017-11-24T11:57:00Z"/>
          <w:rFonts w:ascii="Consolas" w:hAnsi="Consolas" w:cs="Consolas"/>
          <w:color w:val="000000"/>
          <w:sz w:val="22"/>
          <w:szCs w:val="22"/>
          <w:lang w:eastAsia="hu-HU"/>
          <w:rPrChange w:id="2563" w:author="Gergo" w:date="2017-11-25T13:10:00Z">
            <w:rPr>
              <w:ins w:id="2564" w:author="Gergo" w:date="2017-11-24T11:57:00Z"/>
              <w:rFonts w:ascii="Consolas" w:hAnsi="Consolas" w:cs="Consolas"/>
              <w:color w:val="000000"/>
              <w:sz w:val="19"/>
              <w:szCs w:val="19"/>
              <w:lang w:val="en-US" w:eastAsia="hu-HU"/>
            </w:rPr>
          </w:rPrChange>
        </w:rPr>
      </w:pPr>
      <w:ins w:id="2565" w:author="Gergo" w:date="2017-11-24T11:57:00Z">
        <w:r w:rsidRPr="003355B9">
          <w:rPr>
            <w:rFonts w:ascii="Consolas" w:hAnsi="Consolas" w:cs="Consolas"/>
            <w:color w:val="0000FF"/>
            <w:sz w:val="22"/>
            <w:szCs w:val="22"/>
            <w:lang w:eastAsia="hu-HU"/>
            <w:rPrChange w:id="2566"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5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6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569"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570"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571"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572"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573"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574" w:author="Gergo" w:date="2017-11-24T11:57:00Z"/>
          <w:rFonts w:ascii="Consolas" w:hAnsi="Consolas" w:cs="Consolas"/>
          <w:color w:val="000000"/>
          <w:sz w:val="22"/>
          <w:szCs w:val="22"/>
          <w:lang w:eastAsia="hu-HU"/>
          <w:rPrChange w:id="2575" w:author="Gergo" w:date="2017-11-25T13:10:00Z">
            <w:rPr>
              <w:ins w:id="2576" w:author="Gergo" w:date="2017-11-24T11:57:00Z"/>
              <w:rFonts w:ascii="Consolas" w:hAnsi="Consolas" w:cs="Consolas"/>
              <w:color w:val="000000"/>
              <w:sz w:val="19"/>
              <w:szCs w:val="19"/>
              <w:lang w:val="en-US" w:eastAsia="hu-HU"/>
            </w:rPr>
          </w:rPrChange>
        </w:rPr>
      </w:pPr>
      <w:ins w:id="2577" w:author="Gergo" w:date="2017-11-24T11:57:00Z">
        <w:r w:rsidRPr="003355B9">
          <w:rPr>
            <w:rFonts w:ascii="Consolas" w:hAnsi="Consolas" w:cs="Consolas"/>
            <w:color w:val="000000"/>
            <w:sz w:val="22"/>
            <w:szCs w:val="22"/>
            <w:lang w:eastAsia="hu-HU"/>
            <w:rPrChange w:id="2578"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579" w:author="Gergo" w:date="2017-11-24T11:57:00Z"/>
          <w:rFonts w:ascii="Consolas" w:hAnsi="Consolas" w:cs="Consolas"/>
          <w:color w:val="000000"/>
          <w:sz w:val="22"/>
          <w:szCs w:val="22"/>
          <w:lang w:eastAsia="hu-HU"/>
          <w:rPrChange w:id="2580" w:author="Gergo" w:date="2017-11-25T13:10:00Z">
            <w:rPr>
              <w:ins w:id="2581" w:author="Gergo" w:date="2017-11-24T11:57:00Z"/>
              <w:rFonts w:ascii="Consolas" w:hAnsi="Consolas" w:cs="Consolas"/>
              <w:color w:val="000000"/>
              <w:sz w:val="19"/>
              <w:szCs w:val="19"/>
              <w:lang w:val="en-US" w:eastAsia="hu-HU"/>
            </w:rPr>
          </w:rPrChange>
        </w:rPr>
      </w:pPr>
      <w:ins w:id="2582" w:author="Gergo" w:date="2017-11-24T11:57:00Z">
        <w:r w:rsidRPr="003355B9">
          <w:rPr>
            <w:rFonts w:ascii="Consolas" w:hAnsi="Consolas" w:cs="Consolas"/>
            <w:color w:val="000000"/>
            <w:sz w:val="22"/>
            <w:szCs w:val="22"/>
            <w:lang w:eastAsia="hu-HU"/>
            <w:rPrChange w:id="25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84"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585"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586"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587"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588" w:author="Gergo" w:date="2017-11-24T11:57:00Z"/>
          <w:rFonts w:ascii="Consolas" w:hAnsi="Consolas" w:cs="Consolas"/>
          <w:color w:val="000000"/>
          <w:sz w:val="22"/>
          <w:szCs w:val="22"/>
          <w:lang w:eastAsia="hu-HU"/>
          <w:rPrChange w:id="2589" w:author="Gergo" w:date="2017-11-25T13:10:00Z">
            <w:rPr>
              <w:ins w:id="2590" w:author="Gergo" w:date="2017-11-24T11:57:00Z"/>
              <w:rFonts w:ascii="Consolas" w:hAnsi="Consolas" w:cs="Consolas"/>
              <w:color w:val="000000"/>
              <w:sz w:val="19"/>
              <w:szCs w:val="19"/>
              <w:lang w:val="en-US" w:eastAsia="hu-HU"/>
            </w:rPr>
          </w:rPrChange>
        </w:rPr>
      </w:pPr>
      <w:ins w:id="2591" w:author="Gergo" w:date="2017-11-24T11:57:00Z">
        <w:r w:rsidRPr="003355B9">
          <w:rPr>
            <w:rFonts w:ascii="Consolas" w:hAnsi="Consolas" w:cs="Consolas"/>
            <w:color w:val="000000"/>
            <w:sz w:val="22"/>
            <w:szCs w:val="22"/>
            <w:lang w:eastAsia="hu-HU"/>
            <w:rPrChange w:id="2592"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593" w:author="Gergo" w:date="2017-11-24T11:57:00Z"/>
          <w:rFonts w:ascii="Consolas" w:hAnsi="Consolas" w:cs="Consolas"/>
          <w:color w:val="000000"/>
          <w:sz w:val="22"/>
          <w:szCs w:val="22"/>
          <w:lang w:eastAsia="hu-HU"/>
          <w:rPrChange w:id="2594" w:author="Gergo" w:date="2017-11-25T13:10:00Z">
            <w:rPr>
              <w:ins w:id="2595" w:author="Gergo" w:date="2017-11-24T11:57:00Z"/>
              <w:rFonts w:ascii="Consolas" w:hAnsi="Consolas" w:cs="Consolas"/>
              <w:color w:val="000000"/>
              <w:sz w:val="19"/>
              <w:szCs w:val="19"/>
              <w:lang w:val="en-US" w:eastAsia="hu-HU"/>
            </w:rPr>
          </w:rPrChange>
        </w:rPr>
      </w:pPr>
      <w:ins w:id="2596" w:author="Gergo" w:date="2017-11-24T11:57:00Z">
        <w:r w:rsidRPr="003355B9">
          <w:rPr>
            <w:rFonts w:ascii="Consolas" w:hAnsi="Consolas" w:cs="Consolas"/>
            <w:color w:val="000000"/>
            <w:sz w:val="22"/>
            <w:szCs w:val="22"/>
            <w:lang w:eastAsia="hu-HU"/>
            <w:rPrChange w:id="259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9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9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60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601"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602" w:author="Gergo" w:date="2017-11-24T11:57:00Z"/>
          <w:rFonts w:ascii="Consolas" w:hAnsi="Consolas" w:cs="Consolas"/>
          <w:color w:val="000000"/>
          <w:sz w:val="22"/>
          <w:szCs w:val="22"/>
          <w:lang w:eastAsia="hu-HU"/>
          <w:rPrChange w:id="2603" w:author="Gergo" w:date="2017-11-25T13:10:00Z">
            <w:rPr>
              <w:ins w:id="2604" w:author="Gergo" w:date="2017-11-24T11:57:00Z"/>
              <w:rFonts w:ascii="Consolas" w:hAnsi="Consolas" w:cs="Consolas"/>
              <w:color w:val="000000"/>
              <w:sz w:val="19"/>
              <w:szCs w:val="19"/>
              <w:lang w:val="en-US" w:eastAsia="hu-HU"/>
            </w:rPr>
          </w:rPrChange>
        </w:rPr>
      </w:pPr>
      <w:ins w:id="2605" w:author="Gergo" w:date="2017-11-24T11:57:00Z">
        <w:r w:rsidRPr="003355B9">
          <w:rPr>
            <w:rFonts w:ascii="Consolas" w:hAnsi="Consolas" w:cs="Consolas"/>
            <w:color w:val="000000"/>
            <w:sz w:val="22"/>
            <w:szCs w:val="22"/>
            <w:lang w:eastAsia="hu-HU"/>
            <w:rPrChange w:id="2606"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607" w:author="Gergo" w:date="2017-11-24T11:57:00Z"/>
          <w:rFonts w:ascii="Consolas" w:hAnsi="Consolas" w:cs="Consolas"/>
          <w:color w:val="000000"/>
          <w:sz w:val="22"/>
          <w:szCs w:val="22"/>
          <w:lang w:eastAsia="hu-HU"/>
          <w:rPrChange w:id="2608" w:author="Gergo" w:date="2017-11-25T13:10:00Z">
            <w:rPr>
              <w:ins w:id="2609" w:author="Gergo" w:date="2017-11-24T11:57:00Z"/>
              <w:rFonts w:ascii="Consolas" w:hAnsi="Consolas" w:cs="Consolas"/>
              <w:color w:val="000000"/>
              <w:sz w:val="19"/>
              <w:szCs w:val="19"/>
              <w:lang w:val="en-US" w:eastAsia="hu-HU"/>
            </w:rPr>
          </w:rPrChange>
        </w:rPr>
      </w:pPr>
      <w:ins w:id="2610" w:author="Gergo" w:date="2017-11-24T11:57:00Z">
        <w:r w:rsidRPr="003355B9">
          <w:rPr>
            <w:rFonts w:ascii="Consolas" w:hAnsi="Consolas" w:cs="Consolas"/>
            <w:color w:val="000000"/>
            <w:sz w:val="22"/>
            <w:szCs w:val="22"/>
            <w:lang w:eastAsia="hu-HU"/>
            <w:rPrChange w:id="26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12"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13"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614"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15"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616" w:author="Gergo" w:date="2017-11-24T11:57:00Z"/>
          <w:rFonts w:ascii="Consolas" w:hAnsi="Consolas" w:cs="Consolas"/>
          <w:color w:val="000000"/>
          <w:sz w:val="22"/>
          <w:szCs w:val="22"/>
          <w:lang w:eastAsia="hu-HU"/>
          <w:rPrChange w:id="2617" w:author="Gergo" w:date="2017-11-25T13:10:00Z">
            <w:rPr>
              <w:ins w:id="2618" w:author="Gergo" w:date="2017-11-24T11:57:00Z"/>
              <w:rFonts w:ascii="Consolas" w:hAnsi="Consolas" w:cs="Consolas"/>
              <w:color w:val="000000"/>
              <w:sz w:val="19"/>
              <w:szCs w:val="19"/>
              <w:lang w:val="en-US" w:eastAsia="hu-HU"/>
            </w:rPr>
          </w:rPrChange>
        </w:rPr>
      </w:pPr>
      <w:ins w:id="2619" w:author="Gergo" w:date="2017-11-24T11:57:00Z">
        <w:r w:rsidRPr="003355B9">
          <w:rPr>
            <w:rFonts w:ascii="Consolas" w:hAnsi="Consolas" w:cs="Consolas"/>
            <w:color w:val="000000"/>
            <w:sz w:val="22"/>
            <w:szCs w:val="22"/>
            <w:lang w:eastAsia="hu-HU"/>
            <w:rPrChange w:id="2620"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621" w:author="Gergo" w:date="2017-11-24T11:57:00Z"/>
          <w:rFonts w:ascii="Consolas" w:hAnsi="Consolas" w:cs="Consolas"/>
          <w:color w:val="000000"/>
          <w:sz w:val="22"/>
          <w:szCs w:val="22"/>
          <w:lang w:eastAsia="hu-HU"/>
          <w:rPrChange w:id="2622" w:author="Gergo" w:date="2017-11-25T13:10:00Z">
            <w:rPr>
              <w:ins w:id="2623" w:author="Gergo" w:date="2017-11-24T11:57:00Z"/>
              <w:rFonts w:ascii="Consolas" w:hAnsi="Consolas" w:cs="Consolas"/>
              <w:color w:val="000000"/>
              <w:sz w:val="19"/>
              <w:szCs w:val="19"/>
              <w:lang w:val="en-US" w:eastAsia="hu-HU"/>
            </w:rPr>
          </w:rPrChange>
        </w:rPr>
      </w:pPr>
      <w:ins w:id="2624" w:author="Gergo" w:date="2017-11-24T11:57:00Z">
        <w:r w:rsidRPr="003355B9">
          <w:rPr>
            <w:rFonts w:ascii="Consolas" w:hAnsi="Consolas" w:cs="Consolas"/>
            <w:color w:val="000000"/>
            <w:sz w:val="22"/>
            <w:szCs w:val="22"/>
            <w:lang w:eastAsia="hu-HU"/>
            <w:rPrChange w:id="2625"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626" w:author="Gergo" w:date="2017-11-17T13:48:00Z"/>
          <w:sz w:val="22"/>
          <w:szCs w:val="22"/>
          <w:rPrChange w:id="2627" w:author="Gergo" w:date="2017-11-25T13:10:00Z">
            <w:rPr>
              <w:ins w:id="2628" w:author="Gergo" w:date="2017-11-17T13:48:00Z"/>
            </w:rPr>
          </w:rPrChange>
        </w:rPr>
        <w:pPrChange w:id="2629" w:author="Gergo" w:date="2017-11-24T11:59:00Z">
          <w:pPr>
            <w:pStyle w:val="Cmsor3"/>
          </w:pPr>
        </w:pPrChange>
      </w:pPr>
      <w:ins w:id="2630" w:author="Gergo" w:date="2017-11-24T11:57:00Z">
        <w:r w:rsidRPr="003355B9">
          <w:rPr>
            <w:rFonts w:ascii="Consolas" w:hAnsi="Consolas" w:cs="Consolas"/>
            <w:color w:val="000000"/>
            <w:sz w:val="22"/>
            <w:szCs w:val="22"/>
            <w:lang w:eastAsia="hu-HU"/>
            <w:rPrChange w:id="2631"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2632" w:author="Gergo" w:date="2017-11-25T13:22:00Z"/>
        </w:rPr>
      </w:pPr>
      <w:bookmarkStart w:id="2633" w:name="_Toc499416846"/>
      <w:ins w:id="2634" w:author="Gergo" w:date="2017-11-17T13:48:00Z">
        <w:r w:rsidRPr="003355B9">
          <w:lastRenderedPageBreak/>
          <w:t>Újrakezdés</w:t>
        </w:r>
      </w:ins>
      <w:bookmarkEnd w:id="2633"/>
    </w:p>
    <w:p w14:paraId="0C6C165E" w14:textId="086DFF7F" w:rsidR="00143E34" w:rsidRDefault="00143E34">
      <w:pPr>
        <w:rPr>
          <w:ins w:id="2635" w:author="Gergo" w:date="2017-11-25T13:23:00Z"/>
        </w:rPr>
        <w:pPrChange w:id="2636" w:author="Gergo" w:date="2017-11-25T13:22:00Z">
          <w:pPr>
            <w:pStyle w:val="Cmsor3"/>
          </w:pPr>
        </w:pPrChange>
      </w:pPr>
      <w:ins w:id="2637" w:author="Gergo" w:date="2017-11-25T13:22:00Z">
        <w:r>
          <w:t xml:space="preserve">A kontrolleren a legalsó gombot menyomva a játék teljesen megáll, és megjelenik egy </w:t>
        </w:r>
      </w:ins>
      <w:ins w:id="2638"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639" w:author="Gergo" w:date="2017-11-17T13:48:00Z"/>
        </w:rPr>
        <w:pPrChange w:id="2640" w:author="Gergo" w:date="2017-11-25T13:27:00Z">
          <w:pPr>
            <w:pStyle w:val="Cmsor3"/>
          </w:pPr>
        </w:pPrChange>
      </w:pPr>
      <w:ins w:id="2641" w:author="Gergo" w:date="2017-11-25T13:25:00Z">
        <w:r>
          <w:t xml:space="preserve">Az újrakezdés gombra kattintva a </w:t>
        </w:r>
        <w:r w:rsidRPr="00143E34">
          <w:rPr>
            <w:rFonts w:ascii="Consolas" w:hAnsi="Consolas"/>
            <w:rPrChange w:id="2642" w:author="Gergo" w:date="2017-11-25T13:26:00Z">
              <w:rPr>
                <w:b w:val="0"/>
                <w:bCs w:val="0"/>
              </w:rPr>
            </w:rPrChange>
          </w:rPr>
          <w:t>GameManager</w:t>
        </w:r>
      </w:ins>
      <w:ins w:id="2643" w:author="Gergo" w:date="2017-11-25T13:27:00Z">
        <w:r>
          <w:rPr>
            <w:rFonts w:ascii="Consolas" w:hAnsi="Consolas"/>
          </w:rPr>
          <w:t xml:space="preserve"> </w:t>
        </w:r>
        <w:r>
          <w:t>osztály, játék állapotáért felelős ka</w:t>
        </w:r>
      </w:ins>
      <w:ins w:id="2644" w:author="Gergo" w:date="2017-11-25T13:29:00Z">
        <w:r>
          <w:t>p</w:t>
        </w:r>
      </w:ins>
      <w:ins w:id="2645" w:author="Gergo" w:date="2017-11-25T13:27:00Z">
        <w:r>
          <w:t>csolói visszaállnak a kezdeti állásba, és a játékos is visszakerül a kezdeti pozíciójába.</w:t>
        </w:r>
      </w:ins>
    </w:p>
    <w:p w14:paraId="03F7BD1C" w14:textId="77777777" w:rsidR="009654DF" w:rsidRPr="003355B9" w:rsidRDefault="009654DF">
      <w:pPr>
        <w:rPr>
          <w:rPrChange w:id="2646" w:author="Gergo" w:date="2017-11-25T13:10:00Z">
            <w:rPr/>
          </w:rPrChange>
        </w:rPr>
        <w:pPrChange w:id="2647"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648" w:author="Gergo" w:date="2017-11-25T18:18:00Z"/>
        </w:rPr>
      </w:pPr>
      <w:del w:id="2649" w:author="Gergo" w:date="2017-11-25T13:54:00Z">
        <w:r w:rsidRPr="003355B9" w:rsidDel="00C60397">
          <w:lastRenderedPageBreak/>
          <w:delText>Önálló munka értékelése</w:delText>
        </w:r>
      </w:del>
      <w:bookmarkStart w:id="2650" w:name="_Toc499416847"/>
      <w:ins w:id="2651" w:author="Gergo" w:date="2017-11-25T13:54:00Z">
        <w:r w:rsidR="00C60397">
          <w:t>M</w:t>
        </w:r>
      </w:ins>
      <w:del w:id="2652" w:author="Gergo" w:date="2017-11-25T13:54:00Z">
        <w:r w:rsidRPr="003355B9" w:rsidDel="00C60397">
          <w:delText>, m</w:delText>
        </w:r>
      </w:del>
      <w:r w:rsidRPr="003355B9">
        <w:t>érések, eredmények bemutatása</w:t>
      </w:r>
      <w:bookmarkEnd w:id="2650"/>
    </w:p>
    <w:p w14:paraId="7E362383" w14:textId="6F7FD069" w:rsidR="00A21990" w:rsidRDefault="002A2A0A">
      <w:pPr>
        <w:rPr>
          <w:ins w:id="2653" w:author="Gergo" w:date="2017-11-25T18:55:00Z"/>
        </w:rPr>
        <w:pPrChange w:id="2654" w:author="Gergo" w:date="2017-11-25T18:55:00Z">
          <w:pPr>
            <w:pStyle w:val="Cmsor1"/>
          </w:pPr>
        </w:pPrChange>
      </w:pPr>
      <w:ins w:id="2655" w:author="Gergo" w:date="2017-11-29T14:09:00Z">
        <w:r>
          <w:rPr>
            <w:noProof/>
            <w:lang w:val="en-US"/>
          </w:rPr>
          <mc:AlternateContent>
            <mc:Choice Requires="wps">
              <w:drawing>
                <wp:anchor distT="0" distB="0" distL="114300" distR="114300" simplePos="0" relativeHeight="251668480" behindDoc="0" locked="0" layoutInCell="1" allowOverlap="1" wp14:anchorId="4255E2D3" wp14:editId="67F036B1">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D53C1F" w:rsidRPr="00B31221" w:rsidRDefault="00D53C1F">
                              <w:pPr>
                                <w:pStyle w:val="Kpalrs"/>
                                <w:rPr>
                                  <w:noProof/>
                                </w:rPr>
                                <w:pPrChange w:id="2656" w:author="Gergo" w:date="2017-11-29T14:09:00Z">
                                  <w:pPr/>
                                </w:pPrChange>
                              </w:pPr>
                              <w:bookmarkStart w:id="2657" w:name="_Ref499729302"/>
                              <w:ins w:id="2658" w:author="Gergo" w:date="2017-11-29T14:09:00Z">
                                <w:r>
                                  <w:t xml:space="preserve">Ábra </w:t>
                                </w:r>
                              </w:ins>
                              <w:ins w:id="2659" w:author="Gergo" w:date="2017-11-29T14:33:00Z">
                                <w:r>
                                  <w:fldChar w:fldCharType="begin"/>
                                </w:r>
                                <w:r>
                                  <w:instrText xml:space="preserve"> STYLEREF 1 \s </w:instrText>
                                </w:r>
                              </w:ins>
                              <w:r>
                                <w:fldChar w:fldCharType="separate"/>
                              </w:r>
                              <w:r>
                                <w:rPr>
                                  <w:noProof/>
                                </w:rPr>
                                <w:t>5</w:t>
                              </w:r>
                              <w:ins w:id="2660" w:author="Gergo" w:date="2017-11-29T14:33:00Z">
                                <w:r>
                                  <w:fldChar w:fldCharType="end"/>
                                </w:r>
                                <w:r>
                                  <w:t>.</w:t>
                                </w:r>
                                <w:r>
                                  <w:fldChar w:fldCharType="begin"/>
                                </w:r>
                                <w:r>
                                  <w:instrText xml:space="preserve"> SEQ Ábra \* ARABIC \s 1 </w:instrText>
                                </w:r>
                              </w:ins>
                              <w:r>
                                <w:fldChar w:fldCharType="separate"/>
                              </w:r>
                              <w:ins w:id="2661" w:author="Gergo" w:date="2017-12-01T09:03:00Z">
                                <w:r>
                                  <w:rPr>
                                    <w:noProof/>
                                  </w:rPr>
                                  <w:t>1</w:t>
                                </w:r>
                              </w:ins>
                              <w:ins w:id="2662" w:author="Gergo" w:date="2017-11-29T14:33:00Z">
                                <w:r>
                                  <w:fldChar w:fldCharType="end"/>
                                </w:r>
                              </w:ins>
                              <w:bookmarkEnd w:id="2657"/>
                              <w:ins w:id="2663"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D53C1F" w:rsidRPr="00B31221" w:rsidRDefault="00D53C1F">
                        <w:pPr>
                          <w:pStyle w:val="Kpalrs"/>
                          <w:rPr>
                            <w:noProof/>
                          </w:rPr>
                          <w:pPrChange w:id="2664" w:author="Gergo" w:date="2017-11-29T14:09:00Z">
                            <w:pPr/>
                          </w:pPrChange>
                        </w:pPr>
                        <w:bookmarkStart w:id="2665" w:name="_Ref499729302"/>
                        <w:ins w:id="2666" w:author="Gergo" w:date="2017-11-29T14:09:00Z">
                          <w:r>
                            <w:t xml:space="preserve">Ábra </w:t>
                          </w:r>
                        </w:ins>
                        <w:ins w:id="2667" w:author="Gergo" w:date="2017-11-29T14:33:00Z">
                          <w:r>
                            <w:fldChar w:fldCharType="begin"/>
                          </w:r>
                          <w:r>
                            <w:instrText xml:space="preserve"> STYLEREF 1 \s </w:instrText>
                          </w:r>
                        </w:ins>
                        <w:r>
                          <w:fldChar w:fldCharType="separate"/>
                        </w:r>
                        <w:r>
                          <w:rPr>
                            <w:noProof/>
                          </w:rPr>
                          <w:t>5</w:t>
                        </w:r>
                        <w:ins w:id="2668" w:author="Gergo" w:date="2017-11-29T14:33:00Z">
                          <w:r>
                            <w:fldChar w:fldCharType="end"/>
                          </w:r>
                          <w:r>
                            <w:t>.</w:t>
                          </w:r>
                          <w:r>
                            <w:fldChar w:fldCharType="begin"/>
                          </w:r>
                          <w:r>
                            <w:instrText xml:space="preserve"> SEQ Ábra \* ARABIC \s 1 </w:instrText>
                          </w:r>
                        </w:ins>
                        <w:r>
                          <w:fldChar w:fldCharType="separate"/>
                        </w:r>
                        <w:ins w:id="2669" w:author="Gergo" w:date="2017-12-01T09:03:00Z">
                          <w:r>
                            <w:rPr>
                              <w:noProof/>
                            </w:rPr>
                            <w:t>1</w:t>
                          </w:r>
                        </w:ins>
                        <w:ins w:id="2670" w:author="Gergo" w:date="2017-11-29T14:33:00Z">
                          <w:r>
                            <w:fldChar w:fldCharType="end"/>
                          </w:r>
                        </w:ins>
                        <w:bookmarkEnd w:id="2665"/>
                        <w:ins w:id="2671" w:author="Gergo" w:date="2017-11-29T14:09:00Z">
                          <w:r>
                            <w:t xml:space="preserve"> Az AdaptED keretrendszer webes felületén megjelenített adatok</w:t>
                          </w:r>
                        </w:ins>
                      </w:p>
                    </w:txbxContent>
                  </v:textbox>
                  <w10:wrap type="square" anchorx="page"/>
                </v:shape>
              </w:pict>
            </mc:Fallback>
          </mc:AlternateContent>
        </w:r>
      </w:ins>
      <w:ins w:id="2672" w:author="Gergo" w:date="2017-11-29T14:08:00Z">
        <w:r w:rsidR="0036698D">
          <w:rPr>
            <w:noProof/>
            <w:lang w:val="en-US"/>
          </w:rPr>
          <w:drawing>
            <wp:anchor distT="0" distB="0" distL="114300" distR="114300" simplePos="0" relativeHeight="251666432" behindDoc="0" locked="0" layoutInCell="1" allowOverlap="1" wp14:anchorId="77EEBE3A" wp14:editId="04A6432D">
              <wp:simplePos x="0" y="0"/>
              <wp:positionH relativeFrom="page">
                <wp:posOffset>1101236</wp:posOffset>
              </wp:positionH>
              <wp:positionV relativeFrom="paragraph">
                <wp:posOffset>1773848</wp:posOffset>
              </wp:positionV>
              <wp:extent cx="5400040" cy="2372360"/>
              <wp:effectExtent l="0" t="0" r="0" b="889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2372360"/>
                      </a:xfrm>
                      <a:prstGeom prst="rect">
                        <a:avLst/>
                      </a:prstGeom>
                    </pic:spPr>
                  </pic:pic>
                </a:graphicData>
              </a:graphic>
              <wp14:sizeRelH relativeFrom="page">
                <wp14:pctWidth>0</wp14:pctWidth>
              </wp14:sizeRelH>
              <wp14:sizeRelV relativeFrom="page">
                <wp14:pctHeight>0</wp14:pctHeight>
              </wp14:sizeRelV>
            </wp:anchor>
          </w:drawing>
        </w:r>
      </w:ins>
      <w:ins w:id="2673" w:author="Gergo" w:date="2017-11-25T18:18:00Z">
        <w:r w:rsidR="00A21990">
          <w:t>A játék futása alatt folyamatosan megy az alany mentális állapotának monitorozása. Ez azt jelenti, hogy</w:t>
        </w:r>
      </w:ins>
      <w:ins w:id="2674"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675" w:author="Gergo" w:date="2017-11-25T18:26:00Z">
        <w:r w:rsidR="00A661A9">
          <w:t>meg is lehet tekinteni.</w:t>
        </w:r>
      </w:ins>
      <w:ins w:id="2676" w:author="Gergo" w:date="2017-11-25T18:54:00Z">
        <w:r w:rsidR="004D6779">
          <w:t xml:space="preserve"> </w:t>
        </w:r>
        <w:r w:rsidR="0036698D">
          <w:t xml:space="preserve">A felület az </w:t>
        </w:r>
      </w:ins>
      <w:ins w:id="2677" w:author="Gergo" w:date="2017-11-29T14:31:00Z">
        <w:r w:rsidR="00EB1182">
          <w:t xml:space="preserve">alábbi </w:t>
        </w:r>
      </w:ins>
      <w:ins w:id="2678" w:author="Gergo" w:date="2017-11-25T18:55:00Z">
        <w:r w:rsidR="004D6779">
          <w:t>ábrán</w:t>
        </w:r>
      </w:ins>
      <w:ins w:id="2679" w:author="Gergo" w:date="2017-11-29T14:31:00Z">
        <w:r w:rsidR="00EB1182">
          <w:t xml:space="preserve"> (</w:t>
        </w:r>
      </w:ins>
      <w:ins w:id="2680" w:author="Gergo" w:date="2017-11-29T14:32:00Z">
        <w:r w:rsidR="00EB1182">
          <w:fldChar w:fldCharType="begin"/>
        </w:r>
        <w:r w:rsidR="00EB1182">
          <w:instrText xml:space="preserve"> REF _Ref499729302 \h </w:instrText>
        </w:r>
      </w:ins>
      <w:r w:rsidR="00EB1182">
        <w:fldChar w:fldCharType="separate"/>
      </w:r>
      <w:ins w:id="2681" w:author="Gergo" w:date="2017-12-01T09:03:00Z">
        <w:r w:rsidR="0034280E">
          <w:t xml:space="preserve">Ábra </w:t>
        </w:r>
        <w:r w:rsidR="0034280E">
          <w:rPr>
            <w:noProof/>
          </w:rPr>
          <w:t>5</w:t>
        </w:r>
        <w:r w:rsidR="0034280E">
          <w:t>.</w:t>
        </w:r>
        <w:r w:rsidR="0034280E">
          <w:rPr>
            <w:noProof/>
          </w:rPr>
          <w:t>1</w:t>
        </w:r>
      </w:ins>
      <w:ins w:id="2682" w:author="Gergo" w:date="2017-11-29T14:32:00Z">
        <w:r w:rsidR="00EB1182">
          <w:fldChar w:fldCharType="end"/>
        </w:r>
      </w:ins>
      <w:ins w:id="2683" w:author="Gergo" w:date="2017-11-29T14:31:00Z">
        <w:r w:rsidR="00EB1182">
          <w:t>)</w:t>
        </w:r>
      </w:ins>
      <w:ins w:id="2684" w:author="Gergo" w:date="2017-11-25T18:55:00Z">
        <w:r w:rsidR="004D6779">
          <w:t xml:space="preserve"> látható</w:t>
        </w:r>
      </w:ins>
      <w:ins w:id="2685" w:author="Gergo" w:date="2017-11-29T14:12:00Z">
        <w:r w:rsidR="0036698D">
          <w:t>, ahol</w:t>
        </w:r>
      </w:ins>
      <w:ins w:id="2686" w:author="Gergo" w:date="2017-11-29T14:56:00Z">
        <w:r w:rsidR="009A0561">
          <w:t xml:space="preserve"> a</w:t>
        </w:r>
      </w:ins>
      <w:ins w:id="2687" w:author="Gergo" w:date="2017-11-29T14:12:00Z">
        <w:r w:rsidR="0036698D">
          <w:t xml:space="preserve"> kék vonal a figyel</w:t>
        </w:r>
      </w:ins>
      <w:ins w:id="2688" w:author="Gergo" w:date="2017-11-29T14:13:00Z">
        <w:r w:rsidR="0036698D">
          <w:t>e</w:t>
        </w:r>
      </w:ins>
      <w:ins w:id="2689" w:author="Gergo" w:date="2017-11-29T14:12:00Z">
        <w:r w:rsidR="0036698D">
          <w:t>m, a zöld pedig a nyugalom időbeli változását ábrázolja</w:t>
        </w:r>
      </w:ins>
      <w:ins w:id="2690" w:author="Gergo" w:date="2017-11-25T18:55:00Z">
        <w:r w:rsidR="004D6779">
          <w:t>.</w:t>
        </w:r>
      </w:ins>
      <w:ins w:id="2691" w:author="Gergo" w:date="2017-11-29T14:13:00Z">
        <w:r w:rsidR="0036698D">
          <w:t xml:space="preserve"> A vízszintes tengelyen találhatók a játék felől a keretrendszernek küldött események.</w:t>
        </w:r>
      </w:ins>
    </w:p>
    <w:p w14:paraId="21A4AC20" w14:textId="125C7A5B" w:rsidR="0036698D" w:rsidRDefault="0036698D">
      <w:pPr>
        <w:rPr>
          <w:ins w:id="2692" w:author="Gergo" w:date="2017-11-29T14:15:00Z"/>
          <w:color w:val="FF0000"/>
        </w:rPr>
        <w:pPrChange w:id="2693" w:author="Gergo" w:date="2017-11-29T14:18:00Z">
          <w:pPr>
            <w:pStyle w:val="Cmsor1"/>
          </w:pPr>
        </w:pPrChange>
      </w:pPr>
    </w:p>
    <w:p w14:paraId="5D54B79E" w14:textId="49509A37" w:rsidR="004D6779" w:rsidRDefault="0036698D">
      <w:pPr>
        <w:rPr>
          <w:ins w:id="2694" w:author="Gergo" w:date="2017-11-29T14:21:00Z"/>
        </w:rPr>
        <w:pPrChange w:id="2695" w:author="Gergo" w:date="2017-11-25T18:55:00Z">
          <w:pPr>
            <w:pStyle w:val="Cmsor1"/>
          </w:pPr>
        </w:pPrChange>
      </w:pPr>
      <w:ins w:id="2696" w:author="Gergo" w:date="2017-11-29T14:15:00Z">
        <w:r>
          <w:t>Az egyik dolog, amit vizsgáltam, hogy a négy alakzat közül</w:t>
        </w:r>
      </w:ins>
      <w:ins w:id="2697" w:author="Gergo" w:date="2017-11-29T14:30:00Z">
        <w:r w:rsidR="00EB1182">
          <w:t xml:space="preserve"> </w:t>
        </w:r>
      </w:ins>
      <w:ins w:id="2698" w:author="Gergo" w:date="2017-11-29T14:31:00Z">
        <w:r w:rsidR="00EB1182">
          <w:t>(</w:t>
        </w:r>
      </w:ins>
      <w:ins w:id="2699" w:author="Gergo" w:date="2017-11-29T14:32:00Z">
        <w:r w:rsidR="00EB1182">
          <w:fldChar w:fldCharType="begin"/>
        </w:r>
        <w:r w:rsidR="00EB1182">
          <w:instrText xml:space="preserve"> REF _Ref499729277 \h </w:instrText>
        </w:r>
      </w:ins>
      <w:r w:rsidR="00EB1182">
        <w:fldChar w:fldCharType="separate"/>
      </w:r>
      <w:ins w:id="2700" w:author="Gergo" w:date="2017-12-01T09:03:00Z">
        <w:r w:rsidR="0034280E">
          <w:t xml:space="preserve">Ábra </w:t>
        </w:r>
        <w:r w:rsidR="0034280E">
          <w:rPr>
            <w:noProof/>
          </w:rPr>
          <w:t>3</w:t>
        </w:r>
        <w:r w:rsidR="0034280E">
          <w:t>.</w:t>
        </w:r>
        <w:r w:rsidR="0034280E">
          <w:rPr>
            <w:noProof/>
          </w:rPr>
          <w:t>1</w:t>
        </w:r>
      </w:ins>
      <w:ins w:id="2701" w:author="Gergo" w:date="2017-11-29T14:32:00Z">
        <w:r w:rsidR="00EB1182">
          <w:fldChar w:fldCharType="end"/>
        </w:r>
        <w:r w:rsidR="00EB1182">
          <w:t>)</w:t>
        </w:r>
      </w:ins>
      <w:ins w:id="2702" w:author="Gergo" w:date="2017-11-29T14:15:00Z">
        <w:r>
          <w:t xml:space="preserve"> </w:t>
        </w:r>
      </w:ins>
      <w:ins w:id="2703" w:author="Gergo" w:date="2017-11-29T14:25:00Z">
        <w:r w:rsidR="005261E5">
          <w:t xml:space="preserve"> </w:t>
        </w:r>
      </w:ins>
      <w:ins w:id="2704" w:author="Gergo" w:date="2017-11-29T14:16:00Z">
        <w:r>
          <w:t>–</w:t>
        </w:r>
      </w:ins>
      <w:ins w:id="2705" w:author="Gergo" w:date="2017-11-29T14:15:00Z">
        <w:r>
          <w:t xml:space="preserve"> amiket </w:t>
        </w:r>
      </w:ins>
      <w:ins w:id="2706" w:author="Gergo" w:date="2017-11-29T14:16:00Z">
        <w:r>
          <w:t>az alanynak a játék menete során többször is végig kell rajzolnia – melyik okozza a legnagyobb nehézséget, vagyis, hogy átlagosan melyiknél hibázza a legtöbbet. Az EndGameStats eseményben a játék során összegyűjtött adatokat, összegző statisztika érke</w:t>
        </w:r>
        <w:r w:rsidR="002A2A0A">
          <w:t xml:space="preserve">zik, ami tartalmazza az a MindWave headset által mért értékek átlagát a </w:t>
        </w:r>
      </w:ins>
      <w:ins w:id="2707" w:author="Gergo" w:date="2017-11-29T14:19:00Z">
        <w:r w:rsidR="00B76E76">
          <w:t>végigjátszás</w:t>
        </w:r>
      </w:ins>
      <w:ins w:id="2708" w:author="Gergo" w:date="2017-11-29T14:16:00Z">
        <w:r w:rsidR="002A2A0A">
          <w:t xml:space="preserve"> alatt, illetve a hibázások átlagát összesen</w:t>
        </w:r>
      </w:ins>
      <w:ins w:id="2709" w:author="Gergo" w:date="2017-11-29T14:20:00Z">
        <w:r w:rsidR="00B76E76">
          <w:t>,</w:t>
        </w:r>
      </w:ins>
      <w:ins w:id="2710" w:author="Gergo" w:date="2017-11-29T14:16:00Z">
        <w:r w:rsidR="002A2A0A">
          <w:t xml:space="preserve"> és rúnatípusokra lebontva is.</w:t>
        </w:r>
      </w:ins>
      <w:ins w:id="2711" w:author="Gergo" w:date="2017-11-29T14:20:00Z">
        <w:r w:rsidR="00B76E76">
          <w:t xml:space="preserve"> Egy játék végi statisztika az </w:t>
        </w:r>
      </w:ins>
      <w:ins w:id="2712" w:author="Gergo" w:date="2017-11-29T14:33:00Z">
        <w:r w:rsidR="00EB1182">
          <w:t>az alábbi ábrán (</w:t>
        </w:r>
      </w:ins>
      <w:ins w:id="2713" w:author="Gergo" w:date="2017-11-29T14:34:00Z">
        <w:r w:rsidR="00EB1182">
          <w:fldChar w:fldCharType="begin"/>
        </w:r>
        <w:r w:rsidR="00EB1182">
          <w:instrText xml:space="preserve"> REF _Ref499729412 \h </w:instrText>
        </w:r>
      </w:ins>
      <w:r w:rsidR="00EB1182">
        <w:fldChar w:fldCharType="separate"/>
      </w:r>
      <w:ins w:id="2714" w:author="Gergo" w:date="2017-12-01T09:03:00Z">
        <w:r w:rsidR="0034280E">
          <w:t xml:space="preserve">Ábra </w:t>
        </w:r>
        <w:r w:rsidR="0034280E">
          <w:rPr>
            <w:noProof/>
          </w:rPr>
          <w:t>5</w:t>
        </w:r>
        <w:r w:rsidR="0034280E">
          <w:t>.</w:t>
        </w:r>
        <w:r w:rsidR="0034280E">
          <w:rPr>
            <w:noProof/>
          </w:rPr>
          <w:t>2</w:t>
        </w:r>
      </w:ins>
      <w:ins w:id="2715" w:author="Gergo" w:date="2017-11-29T14:34:00Z">
        <w:r w:rsidR="00EB1182">
          <w:fldChar w:fldCharType="end"/>
        </w:r>
      </w:ins>
      <w:ins w:id="2716" w:author="Gergo" w:date="2017-11-29T14:33:00Z">
        <w:r w:rsidR="00EB1182">
          <w:t xml:space="preserve">) </w:t>
        </w:r>
      </w:ins>
      <w:ins w:id="2717" w:author="Gergo" w:date="2017-11-29T14:20:00Z">
        <w:r w:rsidR="00B76E76">
          <w:t>látható</w:t>
        </w:r>
      </w:ins>
      <w:ins w:id="2718" w:author="Gergo" w:date="2017-11-29T14:21:00Z">
        <w:r w:rsidR="00B76E76">
          <w:t>.</w:t>
        </w:r>
      </w:ins>
      <w:ins w:id="2719" w:author="Gergo" w:date="2017-11-29T14:20:00Z">
        <w:r w:rsidR="00B76E76">
          <w:t xml:space="preserve"> Ezt felhasználva vizsgáltam meg, hogy kinek melyik típus jelentette a legnagyobb nehézséget.</w:t>
        </w:r>
      </w:ins>
    </w:p>
    <w:p w14:paraId="45AC78E2" w14:textId="6D4A59E8" w:rsidR="00EB1182" w:rsidRDefault="00A076B8">
      <w:pPr>
        <w:pStyle w:val="Kp"/>
        <w:rPr>
          <w:ins w:id="2720" w:author="Gergo" w:date="2017-11-29T14:33:00Z"/>
        </w:rPr>
      </w:pPr>
      <w:ins w:id="2721" w:author="Gergo" w:date="2017-11-29T14:38:00Z">
        <w:r>
          <w:rPr>
            <w:noProof/>
            <w:lang w:val="en-US"/>
          </w:rPr>
          <w:lastRenderedPageBreak/>
          <w:drawing>
            <wp:inline distT="0" distB="0" distL="0" distR="0" wp14:anchorId="524FA16A" wp14:editId="53A4F5CE">
              <wp:extent cx="5400040" cy="232727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27275"/>
                      </a:xfrm>
                      <a:prstGeom prst="rect">
                        <a:avLst/>
                      </a:prstGeom>
                    </pic:spPr>
                  </pic:pic>
                </a:graphicData>
              </a:graphic>
            </wp:inline>
          </w:drawing>
        </w:r>
      </w:ins>
    </w:p>
    <w:p w14:paraId="20E6377F" w14:textId="202D2B8A" w:rsidR="00B76E76" w:rsidRDefault="00EB1182">
      <w:pPr>
        <w:pStyle w:val="Kpalrs"/>
        <w:rPr>
          <w:ins w:id="2722" w:author="Gergo" w:date="2017-11-29T14:22:00Z"/>
        </w:rPr>
        <w:pPrChange w:id="2723" w:author="Gergo" w:date="2017-11-29T14:33:00Z">
          <w:pPr>
            <w:pStyle w:val="Kp"/>
          </w:pPr>
        </w:pPrChange>
      </w:pPr>
      <w:bookmarkStart w:id="2724" w:name="_Ref499729412"/>
      <w:ins w:id="2725" w:author="Gergo" w:date="2017-11-29T14:33:00Z">
        <w:r>
          <w:t xml:space="preserve">Ábra </w:t>
        </w:r>
        <w:r>
          <w:fldChar w:fldCharType="begin"/>
        </w:r>
        <w:r>
          <w:instrText xml:space="preserve"> STYLEREF 1 \s </w:instrText>
        </w:r>
      </w:ins>
      <w:r>
        <w:fldChar w:fldCharType="separate"/>
      </w:r>
      <w:r w:rsidR="0034280E">
        <w:rPr>
          <w:noProof/>
        </w:rPr>
        <w:t>5</w:t>
      </w:r>
      <w:ins w:id="2726" w:author="Gergo" w:date="2017-11-29T14:33:00Z">
        <w:r>
          <w:fldChar w:fldCharType="end"/>
        </w:r>
        <w:r>
          <w:t>.</w:t>
        </w:r>
        <w:r>
          <w:fldChar w:fldCharType="begin"/>
        </w:r>
        <w:r>
          <w:instrText xml:space="preserve"> SEQ Ábra \* ARABIC \s 1 </w:instrText>
        </w:r>
      </w:ins>
      <w:r>
        <w:fldChar w:fldCharType="separate"/>
      </w:r>
      <w:ins w:id="2727" w:author="Gergo" w:date="2017-12-01T09:03:00Z">
        <w:r w:rsidR="0034280E">
          <w:rPr>
            <w:noProof/>
          </w:rPr>
          <w:t>2</w:t>
        </w:r>
      </w:ins>
      <w:ins w:id="2728" w:author="Gergo" w:date="2017-11-29T14:33:00Z">
        <w:r>
          <w:fldChar w:fldCharType="end"/>
        </w:r>
        <w:bookmarkEnd w:id="2724"/>
        <w:r>
          <w:t xml:space="preserve"> A játékvégi statisztika (EndGameStats)</w:t>
        </w:r>
      </w:ins>
    </w:p>
    <w:p w14:paraId="06D28AE2" w14:textId="22FB2FFC" w:rsidR="00EB1182" w:rsidRDefault="00EB1182">
      <w:pPr>
        <w:rPr>
          <w:ins w:id="2729" w:author="Gergo" w:date="2017-11-29T14:35:00Z"/>
        </w:rPr>
        <w:pPrChange w:id="2730" w:author="Gergo" w:date="2017-11-25T18:55:00Z">
          <w:pPr>
            <w:pStyle w:val="Cmsor1"/>
          </w:pPr>
        </w:pPrChange>
      </w:pPr>
      <w:ins w:id="2731" w:author="Gergo" w:date="2017-11-29T14:35:00Z">
        <w:r>
          <w:t xml:space="preserve">A mérések előtti feltételezésem az volt, hogy a lila és a zöld alakzat lesz e legnehezebb a legtöbb embernek, mivel ezek hosszabbak és </w:t>
        </w:r>
      </w:ins>
      <w:ins w:id="2732" w:author="Gergo" w:date="2017-11-29T14:36:00Z">
        <w:r>
          <w:t>formailag</w:t>
        </w:r>
      </w:ins>
      <w:ins w:id="2733" w:author="Gergo" w:date="2017-11-29T14:35:00Z">
        <w:r>
          <w:t xml:space="preserve"> összetettebbek.</w:t>
        </w:r>
      </w:ins>
      <w:ins w:id="2734" w:author="Gergo" w:date="2017-11-29T14:36:00Z">
        <w:r>
          <w:t xml:space="preserve"> Pár mérés után viszont azt figyeltem meg, hogy több alkalommal is a vízszintes irányú vonalkövetést igénylő alakzattal gyűlt meg a játékosok</w:t>
        </w:r>
      </w:ins>
      <w:ins w:id="2735" w:author="Gergo" w:date="2017-11-29T14:37:00Z">
        <w:r>
          <w:t xml:space="preserve"> baja.</w:t>
        </w:r>
      </w:ins>
      <w:ins w:id="2736" w:author="Gergo" w:date="2017-11-29T14:36:00Z">
        <w:r>
          <w:t xml:space="preserve"> </w:t>
        </w:r>
      </w:ins>
    </w:p>
    <w:p w14:paraId="3F5CE527" w14:textId="75B618DF" w:rsidR="004D6779" w:rsidRDefault="004D6779">
      <w:pPr>
        <w:rPr>
          <w:ins w:id="2737" w:author="Gergo" w:date="2017-11-29T13:20:00Z"/>
        </w:rPr>
        <w:pPrChange w:id="2738" w:author="Gergo" w:date="2017-11-25T18:55:00Z">
          <w:pPr>
            <w:pStyle w:val="Cmsor1"/>
          </w:pPr>
        </w:pPrChange>
      </w:pPr>
      <w:ins w:id="2739" w:author="Gergo" w:date="2017-11-25T18:56:00Z">
        <w:r>
          <w:t xml:space="preserve">A mérések során </w:t>
        </w:r>
      </w:ins>
      <w:ins w:id="2740" w:author="Gergo" w:date="2017-11-29T14:14:00Z">
        <w:r w:rsidR="0036698D">
          <w:t>arra</w:t>
        </w:r>
      </w:ins>
      <w:ins w:id="2741" w:author="Gergo" w:date="2017-11-29T14:15:00Z">
        <w:r w:rsidR="0036698D">
          <w:t xml:space="preserve"> </w:t>
        </w:r>
      </w:ins>
      <w:ins w:id="2742" w:author="Gergo" w:date="2017-11-25T18:56:00Z">
        <w:r>
          <w:t>i</w:t>
        </w:r>
      </w:ins>
      <w:ins w:id="2743" w:author="Gergo" w:date="2017-11-29T14:15:00Z">
        <w:r w:rsidR="0036698D">
          <w:t>s kíváncsi voltam</w:t>
        </w:r>
      </w:ins>
      <w:ins w:id="2744" w:author="Gergo" w:date="2017-11-25T18:56:00Z">
        <w:r>
          <w:t>, hogy a Frostig teszt VR alk</w:t>
        </w:r>
      </w:ins>
      <w:ins w:id="2745" w:author="Gergo" w:date="2017-11-25T18:59:00Z">
        <w:r>
          <w:t>a</w:t>
        </w:r>
      </w:ins>
      <w:ins w:id="2746" w:author="Gergo" w:date="2017-11-25T18:56:00Z">
        <w:r>
          <w:t>lmazásba való beágyazásával a</w:t>
        </w:r>
      </w:ins>
      <w:ins w:id="2747" w:author="Gergo" w:date="2017-11-25T18:59:00Z">
        <w:r>
          <w:t>z</w:t>
        </w:r>
      </w:ins>
      <w:ins w:id="2748" w:author="Gergo" w:date="2017-11-25T18:56:00Z">
        <w:r>
          <w:t xml:space="preserve"> alany koncentrációja végig fenttartató-e illetve, hogy a hibázások akkor következnek-e be, ha a játékos</w:t>
        </w:r>
      </w:ins>
      <w:ins w:id="2749" w:author="Gergo" w:date="2017-11-25T19:09:00Z">
        <w:r w:rsidR="00DC08A8">
          <w:t xml:space="preserve"> </w:t>
        </w:r>
      </w:ins>
      <w:ins w:id="2750" w:author="Gergo" w:date="2017-11-29T13:20:00Z">
        <w:r w:rsidR="00B00F77">
          <w:t>figyelme</w:t>
        </w:r>
      </w:ins>
      <w:ins w:id="2751" w:author="Gergo" w:date="2017-11-25T19:09:00Z">
        <w:r w:rsidR="00DC08A8">
          <w:t xml:space="preserve"> vagy nyugalma csökken. </w:t>
        </w:r>
      </w:ins>
      <w:ins w:id="2752" w:author="Gergo" w:date="2017-11-29T14:38:00Z">
        <w:r w:rsidR="00A076B8">
          <w:t>A fenti ábrán (</w:t>
        </w:r>
      </w:ins>
      <w:ins w:id="2753" w:author="Gergo" w:date="2017-11-29T14:39:00Z">
        <w:r w:rsidR="00A076B8">
          <w:fldChar w:fldCharType="begin"/>
        </w:r>
        <w:r w:rsidR="00A076B8">
          <w:instrText xml:space="preserve"> REF _Ref499729412 \h </w:instrText>
        </w:r>
      </w:ins>
      <w:r w:rsidR="00A076B8">
        <w:fldChar w:fldCharType="separate"/>
      </w:r>
      <w:ins w:id="2754" w:author="Gergo" w:date="2017-12-01T09:03:00Z">
        <w:r w:rsidR="0034280E">
          <w:t xml:space="preserve">Ábra </w:t>
        </w:r>
        <w:r w:rsidR="0034280E">
          <w:rPr>
            <w:noProof/>
          </w:rPr>
          <w:t>5</w:t>
        </w:r>
        <w:r w:rsidR="0034280E">
          <w:t>.</w:t>
        </w:r>
        <w:r w:rsidR="0034280E">
          <w:rPr>
            <w:noProof/>
          </w:rPr>
          <w:t>2</w:t>
        </w:r>
      </w:ins>
      <w:ins w:id="2755" w:author="Gergo" w:date="2017-11-29T14:39:00Z">
        <w:r w:rsidR="00A076B8">
          <w:fldChar w:fldCharType="end"/>
        </w:r>
        <w:r w:rsidR="00A076B8">
          <w:t xml:space="preserve">) is látszik, hogy hibáknál </w:t>
        </w:r>
      </w:ins>
      <w:ins w:id="2756" w:author="Gergo" w:date="2017-11-29T14:55:00Z">
        <w:r w:rsidR="001049A8">
          <w:t>az alany koncentrációja a középérték alá esik.</w:t>
        </w:r>
      </w:ins>
    </w:p>
    <w:p w14:paraId="2CB861E1" w14:textId="4F3BA072" w:rsidR="00DC08A8" w:rsidRPr="004D6779" w:rsidDel="009A0561" w:rsidRDefault="00DC08A8" w:rsidP="006C73F9">
      <w:pPr>
        <w:pStyle w:val="Cmsor1"/>
        <w:rPr>
          <w:del w:id="2757" w:author="Gergo" w:date="2017-11-29T14:56:00Z"/>
          <w:rPrChange w:id="2758" w:author="Gergo" w:date="2017-11-25T18:55:00Z">
            <w:rPr>
              <w:del w:id="2759" w:author="Gergo" w:date="2017-11-29T14:56:00Z"/>
            </w:rPr>
          </w:rPrChange>
        </w:rPr>
        <w:pPrChange w:id="2760" w:author="Gergo" w:date="2017-12-02T13:01:00Z">
          <w:pPr>
            <w:pStyle w:val="Cmsor1"/>
          </w:pPr>
        </w:pPrChange>
      </w:pPr>
    </w:p>
    <w:p w14:paraId="32BCDEFA" w14:textId="55000E04" w:rsidR="006C73F9" w:rsidRDefault="006C73F9" w:rsidP="006C73F9">
      <w:pPr>
        <w:pStyle w:val="Cmsor1"/>
        <w:rPr>
          <w:ins w:id="2761" w:author="Gergo" w:date="2017-12-02T13:00:00Z"/>
        </w:rPr>
        <w:pPrChange w:id="2762" w:author="Gergo" w:date="2017-12-02T13:01:00Z">
          <w:pPr>
            <w:pStyle w:val="Cmsor1"/>
          </w:pPr>
        </w:pPrChange>
      </w:pPr>
      <w:bookmarkStart w:id="2763" w:name="_Toc499416848"/>
      <w:ins w:id="2764" w:author="Gergo" w:date="2017-12-02T13:01:00Z">
        <w:r>
          <w:lastRenderedPageBreak/>
          <w:t>Összefoglaló, önálló munka értékelése</w:t>
        </w:r>
      </w:ins>
    </w:p>
    <w:p w14:paraId="4CC5FACD" w14:textId="26AF6B87" w:rsidR="004F15D0" w:rsidRDefault="0082323D">
      <w:pPr>
        <w:rPr>
          <w:ins w:id="2765" w:author="Gergo" w:date="2017-11-25T14:01:00Z"/>
        </w:rPr>
        <w:pPrChange w:id="2766" w:author="Gergo" w:date="2017-11-25T13:55:00Z">
          <w:pPr>
            <w:pStyle w:val="Cmsor1"/>
          </w:pPr>
        </w:pPrChange>
      </w:pPr>
      <w:del w:id="2767" w:author="Gergo" w:date="2017-12-02T13:00:00Z">
        <w:r w:rsidRPr="003355B9" w:rsidDel="006C73F9">
          <w:delText>Összefoglaló</w:delText>
        </w:r>
      </w:del>
      <w:bookmarkEnd w:id="2763"/>
      <w:ins w:id="2768"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769"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770" w:author="Gergo" w:date="2017-11-25T14:26:00Z">
        <w:r w:rsidR="00152315">
          <w:t xml:space="preserve">egy rendkívül </w:t>
        </w:r>
      </w:ins>
      <w:ins w:id="2771" w:author="Gergo" w:date="2017-11-25T14:27:00Z">
        <w:r w:rsidR="006F41F6">
          <w:t>szórakoztató</w:t>
        </w:r>
      </w:ins>
      <w:ins w:id="2772" w:author="Gergo" w:date="2017-11-25T14:26:00Z">
        <w:r w:rsidR="00152315">
          <w:t xml:space="preserve"> játékot készítenem.</w:t>
        </w:r>
      </w:ins>
    </w:p>
    <w:p w14:paraId="5061DA2F" w14:textId="0EB41DC1" w:rsidR="004A5D1F" w:rsidRDefault="004A5D1F">
      <w:pPr>
        <w:rPr>
          <w:ins w:id="2773" w:author="Gergo" w:date="2017-11-25T14:21:00Z"/>
        </w:rPr>
        <w:pPrChange w:id="2774" w:author="Gergo" w:date="2017-11-25T13:55:00Z">
          <w:pPr>
            <w:pStyle w:val="Cmsor1"/>
          </w:pPr>
        </w:pPrChange>
      </w:pPr>
      <w:ins w:id="2775" w:author="Gergo" w:date="2017-11-25T14:03:00Z">
        <w:r>
          <w:t>A másik nagyon fontos feladat, az volt, hogy ne csupán egy játékot fejlesszek, hanem ezt a játékot egy olyan pszic</w:t>
        </w:r>
      </w:ins>
      <w:ins w:id="2776" w:author="Gergo" w:date="2017-11-25T14:04:00Z">
        <w:r>
          <w:t>hológiai felmérő alkalmazássá tegyem, ami a VR technológia segítségével az eddig használt papír, ceruza módszernél hatékonyabb mérési módszert teremt az úgynevezett Frostig teszthez.</w:t>
        </w:r>
      </w:ins>
      <w:ins w:id="2777" w:author="Gergo" w:date="2017-11-25T14:07:00Z">
        <w:r w:rsidR="00FC6301">
          <w:t xml:space="preserve"> Ezt</w:t>
        </w:r>
        <w:r w:rsidR="00D22A57">
          <w:t xml:space="preserve"> sikerült olyan jól beillesztenem a játékmenetbe, hogy az szerves részét képezi a játéknak</w:t>
        </w:r>
      </w:ins>
      <w:ins w:id="2778" w:author="Gergo" w:date="2017-11-25T14:08:00Z">
        <w:r w:rsidR="00FC6301">
          <w:t>, anélkül, hogy bármiféle teszt hangulata lenne</w:t>
        </w:r>
      </w:ins>
      <w:ins w:id="2779" w:author="Gergo" w:date="2017-11-25T14:11:00Z">
        <w:r w:rsidR="00FC6301">
          <w:t xml:space="preserve"> vagy repetatívvá válna</w:t>
        </w:r>
      </w:ins>
      <w:ins w:id="2780" w:author="Gergo" w:date="2017-11-25T14:08:00Z">
        <w:r w:rsidR="00FC6301">
          <w:t>.</w:t>
        </w:r>
      </w:ins>
      <w:ins w:id="2781" w:author="Gergo" w:date="2017-11-25T14:10:00Z">
        <w:r w:rsidR="00FC6301">
          <w:t xml:space="preserve"> </w:t>
        </w:r>
      </w:ins>
      <w:ins w:id="2782"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783" w:author="Gergo" w:date="2017-11-25T14:08:00Z"/>
        </w:rPr>
        <w:pPrChange w:id="2784" w:author="Gergo" w:date="2017-11-25T13:55:00Z">
          <w:pPr>
            <w:pStyle w:val="Cmsor1"/>
          </w:pPr>
        </w:pPrChange>
      </w:pPr>
      <w:ins w:id="2785"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786" w:author="Gergo" w:date="2017-11-25T14:18:00Z"/>
        </w:rPr>
        <w:pPrChange w:id="2787" w:author="Gergo" w:date="2017-11-25T13:55:00Z">
          <w:pPr>
            <w:pStyle w:val="Cmsor1"/>
          </w:pPr>
        </w:pPrChange>
      </w:pPr>
      <w:ins w:id="2788" w:author="Gergo" w:date="2017-11-25T14:12:00Z">
        <w:r>
          <w:t xml:space="preserve">Sikerült a </w:t>
        </w:r>
        <w:r w:rsidR="00FC6301">
          <w:t xml:space="preserve">Dadyream szemüveg és kontroller nyújtotta lehetőségeket, olyan szinten jól kihasználni, hogy a tényleges gombra kattintást </w:t>
        </w:r>
      </w:ins>
      <w:ins w:id="2789" w:author="Gergo" w:date="2017-11-25T14:13:00Z">
        <w:r w:rsidR="00FC6301">
          <w:t>leszámítva</w:t>
        </w:r>
      </w:ins>
      <w:ins w:id="2790" w:author="Gergo" w:date="2017-11-25T14:12:00Z">
        <w:r w:rsidR="00FC6301">
          <w:t xml:space="preserve"> minden </w:t>
        </w:r>
      </w:ins>
      <w:ins w:id="2791" w:author="Gergo" w:date="2017-11-25T14:13:00Z">
        <w:r w:rsidR="00FC6301">
          <w:t>irányítás, valamilyen különleges csak VR környezetben, de mégis intuitívan használható</w:t>
        </w:r>
      </w:ins>
      <w:ins w:id="2792" w:author="Gergo" w:date="2017-11-25T14:16:00Z">
        <w:r w:rsidR="00FC6301">
          <w:t xml:space="preserve"> módon lett megvalósítva, az által, hogy próbáltam a mindennapi mozdulatokat irányít</w:t>
        </w:r>
      </w:ins>
      <w:ins w:id="2793" w:author="Gergo" w:date="2017-11-25T14:18:00Z">
        <w:r>
          <w:t xml:space="preserve">ási lehetőséggé formálni. Pl.: dobás. </w:t>
        </w:r>
      </w:ins>
    </w:p>
    <w:p w14:paraId="3BAD1F4B" w14:textId="188F75BA" w:rsidR="00DB7CF7" w:rsidRDefault="00DB7CF7">
      <w:pPr>
        <w:rPr>
          <w:ins w:id="2794" w:author="Gergo" w:date="2017-11-25T14:30:00Z"/>
        </w:rPr>
        <w:pPrChange w:id="2795" w:author="Gergo" w:date="2017-11-25T13:55:00Z">
          <w:pPr>
            <w:pStyle w:val="Cmsor1"/>
          </w:pPr>
        </w:pPrChange>
      </w:pPr>
      <w:ins w:id="2796"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797" w:author="Gergo" w:date="2017-11-25T14:28:00Z">
        <w:r w:rsidR="00CC0774">
          <w:t xml:space="preserve"> a tanszék</w:t>
        </w:r>
      </w:ins>
      <w:ins w:id="2798" w:author="Gergo" w:date="2017-11-25T14:18:00Z">
        <w:r>
          <w:t xml:space="preserve"> </w:t>
        </w:r>
      </w:ins>
      <w:ins w:id="2799" w:author="Gergo" w:date="2017-11-25T14:23:00Z">
        <w:r w:rsidR="00D4528B">
          <w:t>az AdaptED keretrendszert</w:t>
        </w:r>
      </w:ins>
      <w:ins w:id="2800"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801" w:author="Gergo" w:date="2017-11-25T14:30:00Z"/>
        </w:rPr>
        <w:pPrChange w:id="2802" w:author="Gergo" w:date="2017-11-25T14:30:00Z">
          <w:pPr>
            <w:pStyle w:val="Cmsor1"/>
          </w:pPr>
        </w:pPrChange>
      </w:pPr>
      <w:bookmarkStart w:id="2803" w:name="_Toc499416849"/>
      <w:ins w:id="2804" w:author="Gergo" w:date="2017-11-25T14:30:00Z">
        <w:r>
          <w:lastRenderedPageBreak/>
          <w:t>Továbbfejlesztés</w:t>
        </w:r>
      </w:ins>
      <w:ins w:id="2805" w:author="Gergo" w:date="2017-11-25T14:42:00Z">
        <w:r w:rsidR="00B32E42">
          <w:t>i lehetősé</w:t>
        </w:r>
      </w:ins>
      <w:ins w:id="2806" w:author="Gergo" w:date="2017-11-25T23:39:00Z">
        <w:r w:rsidR="009B48C6">
          <w:t>g</w:t>
        </w:r>
      </w:ins>
      <w:ins w:id="2807" w:author="Gergo" w:date="2017-11-25T14:42:00Z">
        <w:r w:rsidR="00B32E42">
          <w:t>ek</w:t>
        </w:r>
      </w:ins>
      <w:bookmarkEnd w:id="2803"/>
    </w:p>
    <w:p w14:paraId="0197739E" w14:textId="63E909A2" w:rsidR="0054131B" w:rsidRDefault="0054131B">
      <w:pPr>
        <w:rPr>
          <w:ins w:id="2808" w:author="Gergo" w:date="2017-11-25T14:30:00Z"/>
        </w:rPr>
        <w:pPrChange w:id="2809" w:author="Gergo" w:date="2017-11-25T14:30:00Z">
          <w:pPr>
            <w:pStyle w:val="Cmsor1"/>
          </w:pPr>
        </w:pPrChange>
      </w:pPr>
      <w:ins w:id="2810" w:author="Gergo" w:date="2017-11-25T14:30:00Z">
        <w:r>
          <w:t xml:space="preserve">Egy lehetséges módja az alkalmazás </w:t>
        </w:r>
      </w:ins>
      <w:ins w:id="2811" w:author="Gergo" w:date="2017-11-25T14:31:00Z">
        <w:r>
          <w:t>továbbfejlesztésének</w:t>
        </w:r>
      </w:ins>
      <w:ins w:id="2812" w:author="Gergo" w:date="2017-11-25T14:30:00Z">
        <w:r>
          <w:t xml:space="preserve"> egy</w:t>
        </w:r>
      </w:ins>
      <w:ins w:id="2813" w:author="Gergo" w:date="2017-11-25T14:31:00Z">
        <w:r>
          <w:t xml:space="preserve"> összetettebb, többcsatornás mérőeszköz használa</w:t>
        </w:r>
      </w:ins>
      <w:ins w:id="2814" w:author="Gergo" w:date="2017-11-25T14:30:00Z">
        <w:r>
          <w:t xml:space="preserve">ta, amiből </w:t>
        </w:r>
      </w:ins>
      <w:ins w:id="2815" w:author="Gergo" w:date="2017-11-25T14:36:00Z">
        <w:r>
          <w:t xml:space="preserve">többféle </w:t>
        </w:r>
      </w:ins>
      <w:ins w:id="2816" w:author="Gergo" w:date="2017-11-25T14:30:00Z">
        <w:r>
          <w:t>adatot</w:t>
        </w:r>
        <w:r w:rsidR="00B32E42">
          <w:t xml:space="preserve"> lehet</w:t>
        </w:r>
        <w:r>
          <w:t xml:space="preserve"> kinyerni</w:t>
        </w:r>
      </w:ins>
      <w:ins w:id="2817" w:author="Gergo" w:date="2017-11-25T14:37:00Z">
        <w:r>
          <w:t>,</w:t>
        </w:r>
      </w:ins>
      <w:ins w:id="2818" w:author="Gergo" w:date="2017-11-25T14:30:00Z">
        <w:r>
          <w:t xml:space="preserve"> és ezáltal hatékonyabb analízist végezni a játékoson.</w:t>
        </w:r>
      </w:ins>
    </w:p>
    <w:p w14:paraId="74244C6E" w14:textId="5268556A" w:rsidR="0054131B" w:rsidRDefault="0054131B">
      <w:pPr>
        <w:rPr>
          <w:ins w:id="2819" w:author="Gergo" w:date="2017-11-25T14:35:00Z"/>
        </w:rPr>
        <w:pPrChange w:id="2820" w:author="Gergo" w:date="2017-11-25T14:30:00Z">
          <w:pPr>
            <w:pStyle w:val="Cmsor1"/>
          </w:pPr>
        </w:pPrChange>
      </w:pPr>
      <w:ins w:id="2821" w:author="Gergo" w:date="2017-11-25T14:32:00Z">
        <w:r>
          <w:t>Egy másik terület, amitől a játékélmény sokat javulhat</w:t>
        </w:r>
      </w:ins>
      <w:ins w:id="2822" w:author="Gergo" w:date="2017-11-25T14:41:00Z">
        <w:r w:rsidR="00B32E42">
          <w:t>:</w:t>
        </w:r>
      </w:ins>
      <w:ins w:id="2823" w:author="Gergo" w:date="2017-11-25T14:32:00Z">
        <w:r>
          <w:t xml:space="preserve"> a grafikus megjelenés. Egy grafikussal együtt</w:t>
        </w:r>
      </w:ins>
      <w:ins w:id="2824" w:author="Gergo" w:date="2017-11-25T14:34:00Z">
        <w:r>
          <w:t xml:space="preserve"> </w:t>
        </w:r>
      </w:ins>
      <w:ins w:id="2825" w:author="Gergo" w:date="2017-11-25T14:32:00Z">
        <w:r>
          <w:t>dolgozva, a megfelelő animációkkal és textúrákkal</w:t>
        </w:r>
      </w:ins>
      <w:ins w:id="2826" w:author="Gergo" w:date="2017-11-25T14:35:00Z">
        <w:r>
          <w:t xml:space="preserve"> még interaktívabbá lehetne tenni a virtuális világot.</w:t>
        </w:r>
      </w:ins>
    </w:p>
    <w:p w14:paraId="22F927D3" w14:textId="67AEC95D" w:rsidR="0054131B" w:rsidRDefault="0054131B">
      <w:pPr>
        <w:rPr>
          <w:ins w:id="2827" w:author="Gergo" w:date="2017-11-25T14:42:00Z"/>
        </w:rPr>
        <w:pPrChange w:id="2828" w:author="Gergo" w:date="2017-11-25T14:30:00Z">
          <w:pPr>
            <w:pStyle w:val="Cmsor1"/>
          </w:pPr>
        </w:pPrChange>
      </w:pPr>
      <w:ins w:id="2829" w:author="Gergo" w:date="2017-11-25T14:36:00Z">
        <w:r>
          <w:t>A játé</w:t>
        </w:r>
      </w:ins>
      <w:ins w:id="2830"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831" w:author="Gergo" w:date="2017-11-25T14:42:00Z">
        <w:r w:rsidR="00B32E42">
          <w:t xml:space="preserve"> lenne</w:t>
        </w:r>
      </w:ins>
      <w:ins w:id="2832" w:author="Gergo" w:date="2017-11-25T14:32:00Z">
        <w:r>
          <w:t xml:space="preserve"> végezhető. Pl.: az erdőben található gombák felszedése.</w:t>
        </w:r>
      </w:ins>
    </w:p>
    <w:p w14:paraId="376FEB66" w14:textId="2F8CB84F" w:rsidR="00B32E42" w:rsidRDefault="00B32E42">
      <w:pPr>
        <w:pStyle w:val="Cmsor2"/>
        <w:rPr>
          <w:ins w:id="2833" w:author="Gergo" w:date="2017-11-25T14:42:00Z"/>
        </w:rPr>
        <w:pPrChange w:id="2834" w:author="Gergo" w:date="2017-11-25T14:42:00Z">
          <w:pPr>
            <w:pStyle w:val="Cmsor1"/>
          </w:pPr>
        </w:pPrChange>
      </w:pPr>
      <w:bookmarkStart w:id="2835" w:name="_Toc499416850"/>
      <w:ins w:id="2836" w:author="Gergo" w:date="2017-11-25T14:42:00Z">
        <w:r>
          <w:t>Végszó</w:t>
        </w:r>
        <w:bookmarkEnd w:id="2835"/>
      </w:ins>
    </w:p>
    <w:p w14:paraId="44876852" w14:textId="2212FDC9" w:rsidR="00B32E42" w:rsidRDefault="00B32E42">
      <w:pPr>
        <w:rPr>
          <w:ins w:id="2837" w:author="Gergo" w:date="2017-11-25T19:17:00Z"/>
        </w:rPr>
        <w:pPrChange w:id="2838" w:author="Gergo" w:date="2017-11-25T14:42:00Z">
          <w:pPr>
            <w:pStyle w:val="Cmsor1"/>
          </w:pPr>
        </w:pPrChange>
      </w:pPr>
      <w:ins w:id="2839" w:author="Gergo" w:date="2017-11-25T14:43:00Z">
        <w:r>
          <w:t>Egy teljesen új világot mutatott be nekem a DayDream és a Unity használata, amik segítségével én is egy új világot mutathatok be az alkalmazást használóknak.</w:t>
        </w:r>
      </w:ins>
      <w:ins w:id="2840" w:author="Gergo" w:date="2017-11-25T14:44:00Z">
        <w:r>
          <w:t xml:space="preserve"> Izgalm</w:t>
        </w:r>
      </w:ins>
      <w:ins w:id="2841" w:author="Gergo" w:date="2017-11-25T14:45:00Z">
        <w:r>
          <w:t>a</w:t>
        </w:r>
      </w:ins>
      <w:ins w:id="2842" w:author="Gergo" w:date="2017-11-25T14:44:00Z">
        <w:r>
          <w:t>s volt a fejl</w:t>
        </w:r>
      </w:ins>
      <w:ins w:id="2843" w:author="Gergo" w:date="2017-11-25T14:45:00Z">
        <w:r>
          <w:t>e</w:t>
        </w:r>
      </w:ins>
      <w:ins w:id="2844" w:author="Gergo" w:date="2017-11-25T14:44:00Z">
        <w:r>
          <w:t xml:space="preserve">sztés folyamata, mert </w:t>
        </w:r>
      </w:ins>
      <w:ins w:id="2845" w:author="Gergo" w:date="2017-11-25T14:45:00Z">
        <w:r>
          <w:t xml:space="preserve">nagyban </w:t>
        </w:r>
      </w:ins>
      <w:ins w:id="2846" w:author="Gergo" w:date="2017-11-25T14:44:00Z">
        <w:r>
          <w:t>eltért az eddig általam készített alkalmazásoktól</w:t>
        </w:r>
      </w:ins>
      <w:ins w:id="2847" w:author="Gergo" w:date="2017-11-25T14:45:00Z">
        <w:r>
          <w:t>. Külön érdekes volt, hogy tudományos vonatkozása is volt a feladatnak</w:t>
        </w:r>
      </w:ins>
      <w:ins w:id="2848" w:author="Gergo" w:date="2017-11-25T14:46:00Z">
        <w:r>
          <w:t xml:space="preserve">, és hogy egy olyan játékalkalmazást készítettem, ami egy </w:t>
        </w:r>
      </w:ins>
      <w:ins w:id="2849" w:author="Gergo" w:date="2017-11-25T14:47:00Z">
        <w:r>
          <w:t>„magasabb célt” is szolgál.</w:t>
        </w:r>
      </w:ins>
    </w:p>
    <w:p w14:paraId="4D9ED0C6" w14:textId="3AC6DF76" w:rsidR="00682903" w:rsidRDefault="00682903">
      <w:pPr>
        <w:pStyle w:val="Cmsor1"/>
        <w:rPr>
          <w:ins w:id="2850" w:author="Gergo" w:date="2017-12-02T12:34:00Z"/>
        </w:rPr>
      </w:pPr>
      <w:bookmarkStart w:id="2851" w:name="_Toc499416851"/>
      <w:bookmarkStart w:id="2852" w:name="_GoBack"/>
      <w:bookmarkEnd w:id="2852"/>
      <w:ins w:id="2853" w:author="Gergo" w:date="2017-11-25T19:18:00Z">
        <w:r>
          <w:lastRenderedPageBreak/>
          <w:t>Irodalomjegyzék</w:t>
        </w:r>
      </w:ins>
      <w:bookmarkEnd w:id="2851"/>
    </w:p>
    <w:p w14:paraId="34A4121D" w14:textId="77777777" w:rsidR="005155DC" w:rsidRPr="006178AC" w:rsidRDefault="00D87AD7" w:rsidP="005155DC">
      <w:pPr>
        <w:pStyle w:val="Irodalomjegyzk"/>
        <w:rPr>
          <w:ins w:id="2854" w:author="Gergo" w:date="2017-12-02T12:42:00Z"/>
        </w:rPr>
      </w:pPr>
      <w:ins w:id="2855" w:author="Gergo" w:date="2017-12-02T12:34:00Z">
        <w:r>
          <w:fldChar w:fldCharType="begin"/>
        </w:r>
        <w:r>
          <w:instrText xml:space="preserve"> ADDIN ZOTERO_BIBL {"custom":[]} CSL_BIBLIOGRAPHY </w:instrText>
        </w:r>
      </w:ins>
      <w:r>
        <w:fldChar w:fldCharType="separate"/>
      </w:r>
      <w:ins w:id="2856" w:author="Gergo" w:date="2017-12-02T12:34:00Z">
        <w:r w:rsidRPr="00D87AD7">
          <w:rPr>
            <w:rPrChange w:id="2857" w:author="Gergo" w:date="2017-12-02T12:34:00Z">
              <w:rPr/>
            </w:rPrChange>
          </w:rPr>
          <w:t>[1]</w:t>
        </w:r>
        <w:r w:rsidRPr="00D87AD7">
          <w:rPr>
            <w:rPrChange w:id="2858" w:author="Gergo" w:date="2017-12-02T12:34:00Z">
              <w:rPr/>
            </w:rPrChange>
          </w:rPr>
          <w:tab/>
          <w:t xml:space="preserve">D. Freeman and J. Freeman, “Why virtual reality could be a mental health gamechanger,” </w:t>
        </w:r>
        <w:r w:rsidRPr="00D87AD7">
          <w:rPr>
            <w:i/>
            <w:iCs/>
            <w:rPrChange w:id="2859" w:author="Gergo" w:date="2017-12-02T12:34:00Z">
              <w:rPr>
                <w:i/>
                <w:iCs/>
              </w:rPr>
            </w:rPrChange>
          </w:rPr>
          <w:t>The Guardian</w:t>
        </w:r>
        <w:r>
          <w:rPr>
            <w:rPrChange w:id="2860" w:author="Gergo" w:date="2017-12-02T12:34:00Z">
              <w:rPr/>
            </w:rPrChange>
          </w:rPr>
          <w:t>, 22-Mar-2017</w:t>
        </w:r>
        <w:r w:rsidRPr="00D87AD7">
          <w:rPr>
            <w:rPrChange w:id="2861" w:author="Gergo" w:date="2017-12-02T12:34:00Z">
              <w:rPr/>
            </w:rPrChange>
          </w:rPr>
          <w:t>.</w:t>
        </w:r>
      </w:ins>
      <w:ins w:id="2862" w:author="Gergo" w:date="2017-12-02T12:37:00Z">
        <w:r w:rsidRPr="00D87AD7">
          <w:t xml:space="preserve"> </w:t>
        </w:r>
      </w:ins>
      <w:ins w:id="2863"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D87AD7" w:rsidRDefault="005155DC" w:rsidP="00D87AD7">
      <w:pPr>
        <w:pStyle w:val="Irodalomjegyzk"/>
        <w:rPr>
          <w:ins w:id="2864" w:author="Gergo" w:date="2017-12-02T12:34:00Z"/>
          <w:rPrChange w:id="2865" w:author="Gergo" w:date="2017-12-02T12:34:00Z">
            <w:rPr>
              <w:ins w:id="2866" w:author="Gergo" w:date="2017-12-02T12:34:00Z"/>
            </w:rPr>
          </w:rPrChange>
        </w:rPr>
        <w:pPrChange w:id="2867" w:author="Gergo" w:date="2017-12-02T12:34:00Z">
          <w:pPr>
            <w:widowControl w:val="0"/>
            <w:autoSpaceDE w:val="0"/>
            <w:autoSpaceDN w:val="0"/>
            <w:adjustRightInd w:val="0"/>
            <w:spacing w:after="0" w:line="240" w:lineRule="auto"/>
          </w:pPr>
        </w:pPrChange>
      </w:pPr>
      <w:ins w:id="2868" w:author="Gergo" w:date="2017-12-02T12:42:00Z">
        <w:r>
          <w:t xml:space="preserve"> </w:t>
        </w:r>
      </w:ins>
      <w:ins w:id="2869" w:author="Gergo" w:date="2017-12-02T12:37:00Z">
        <w:r w:rsidR="00D87AD7">
          <w:t>[Hozzáférés dátuma: 2017.12.02</w:t>
        </w:r>
        <w:r w:rsidR="00D87AD7">
          <w:t>].</w:t>
        </w:r>
      </w:ins>
      <w:ins w:id="2870" w:author="Gergo" w:date="2017-12-02T12:41:00Z">
        <w:r w:rsidR="00D87AD7">
          <w:t xml:space="preserve"> </w:t>
        </w:r>
      </w:ins>
    </w:p>
    <w:p w14:paraId="6FF7AF9D" w14:textId="2E04AD07" w:rsidR="00D87AD7" w:rsidRPr="00D87AD7" w:rsidRDefault="00D87AD7" w:rsidP="00D87AD7">
      <w:pPr>
        <w:pStyle w:val="Irodalomjegyzk"/>
        <w:rPr>
          <w:ins w:id="2871" w:author="Gergo" w:date="2017-12-02T12:34:00Z"/>
          <w:rPrChange w:id="2872" w:author="Gergo" w:date="2017-12-02T12:34:00Z">
            <w:rPr>
              <w:ins w:id="2873" w:author="Gergo" w:date="2017-12-02T12:34:00Z"/>
            </w:rPr>
          </w:rPrChange>
        </w:rPr>
        <w:pPrChange w:id="2874" w:author="Gergo" w:date="2017-12-02T12:34:00Z">
          <w:pPr>
            <w:widowControl w:val="0"/>
            <w:autoSpaceDE w:val="0"/>
            <w:autoSpaceDN w:val="0"/>
            <w:adjustRightInd w:val="0"/>
            <w:spacing w:after="0" w:line="240" w:lineRule="auto"/>
          </w:pPr>
        </w:pPrChange>
      </w:pPr>
      <w:ins w:id="2875" w:author="Gergo" w:date="2017-12-02T12:34:00Z">
        <w:r w:rsidRPr="00D87AD7">
          <w:rPr>
            <w:rPrChange w:id="2876" w:author="Gergo" w:date="2017-12-02T12:34:00Z">
              <w:rPr/>
            </w:rPrChange>
          </w:rPr>
          <w:t>[2]</w:t>
        </w:r>
        <w:r w:rsidRPr="00D87AD7">
          <w:rPr>
            <w:rPrChange w:id="2877" w:author="Gergo" w:date="2017-12-02T12:34:00Z">
              <w:rPr/>
            </w:rPrChange>
          </w:rPr>
          <w:tab/>
          <w:t xml:space="preserve">“What is Virtual Reality?,” </w:t>
        </w:r>
        <w:r w:rsidRPr="00D87AD7">
          <w:rPr>
            <w:i/>
            <w:iCs/>
            <w:rPrChange w:id="2878" w:author="Gergo" w:date="2017-12-02T12:34:00Z">
              <w:rPr>
                <w:i/>
                <w:iCs/>
              </w:rPr>
            </w:rPrChange>
          </w:rPr>
          <w:t>Virtual Reality Society</w:t>
        </w:r>
        <w:r w:rsidRPr="00D87AD7">
          <w:rPr>
            <w:rPrChange w:id="2879" w:author="Gergo" w:date="2017-12-02T12:34:00Z">
              <w:rPr/>
            </w:rPrChange>
          </w:rPr>
          <w:t>.</w:t>
        </w:r>
      </w:ins>
      <w:ins w:id="2880" w:author="Gergo" w:date="2017-12-02T12:43:00Z">
        <w:r w:rsidR="005155DC">
          <w:t xml:space="preserve"> Elérés: </w:t>
        </w:r>
        <w:r w:rsidR="005155DC" w:rsidRPr="005155DC">
          <w:t>https://www.vrs.org.uk/virtual-reality/what-is-virtual-reality.html</w:t>
        </w:r>
      </w:ins>
      <w:ins w:id="2881" w:author="Gergo" w:date="2017-12-02T12:34:00Z">
        <w:r w:rsidRPr="00D87AD7">
          <w:rPr>
            <w:rPrChange w:id="2882" w:author="Gergo" w:date="2017-12-02T12:34:00Z">
              <w:rPr/>
            </w:rPrChange>
          </w:rPr>
          <w:t xml:space="preserve"> </w:t>
        </w:r>
      </w:ins>
      <w:ins w:id="2883" w:author="Gergo" w:date="2017-12-02T12:38:00Z">
        <w:r>
          <w:t>[Hozzáférés dátuma: 2017.12.02]</w:t>
        </w:r>
      </w:ins>
      <w:ins w:id="2884" w:author="Gergo" w:date="2017-12-02T12:34:00Z">
        <w:r w:rsidRPr="00D87AD7">
          <w:rPr>
            <w:rPrChange w:id="2885" w:author="Gergo" w:date="2017-12-02T12:34:00Z">
              <w:rPr/>
            </w:rPrChange>
          </w:rPr>
          <w:t>.</w:t>
        </w:r>
      </w:ins>
    </w:p>
    <w:p w14:paraId="0C1912C0" w14:textId="4560D04B" w:rsidR="00D87AD7" w:rsidRPr="00D87AD7" w:rsidRDefault="00D87AD7" w:rsidP="00D87AD7">
      <w:pPr>
        <w:pStyle w:val="Irodalomjegyzk"/>
        <w:rPr>
          <w:ins w:id="2886" w:author="Gergo" w:date="2017-12-02T12:34:00Z"/>
          <w:rPrChange w:id="2887" w:author="Gergo" w:date="2017-12-02T12:34:00Z">
            <w:rPr>
              <w:ins w:id="2888" w:author="Gergo" w:date="2017-12-02T12:34:00Z"/>
            </w:rPr>
          </w:rPrChange>
        </w:rPr>
        <w:pPrChange w:id="2889" w:author="Gergo" w:date="2017-12-02T12:34:00Z">
          <w:pPr>
            <w:widowControl w:val="0"/>
            <w:autoSpaceDE w:val="0"/>
            <w:autoSpaceDN w:val="0"/>
            <w:adjustRightInd w:val="0"/>
            <w:spacing w:after="0" w:line="240" w:lineRule="auto"/>
          </w:pPr>
        </w:pPrChange>
      </w:pPr>
      <w:ins w:id="2890" w:author="Gergo" w:date="2017-12-02T12:34:00Z">
        <w:r w:rsidRPr="00D87AD7">
          <w:rPr>
            <w:rPrChange w:id="2891" w:author="Gergo" w:date="2017-12-02T12:34:00Z">
              <w:rPr/>
            </w:rPrChange>
          </w:rPr>
          <w:t>[3]</w:t>
        </w:r>
        <w:r w:rsidRPr="00D87AD7">
          <w:rPr>
            <w:rPrChange w:id="2892" w:author="Gergo" w:date="2017-12-02T12:34:00Z">
              <w:rPr/>
            </w:rPrChange>
          </w:rPr>
          <w:tab/>
          <w:t xml:space="preserve">Fehér Krisztián, </w:t>
        </w:r>
        <w:r w:rsidRPr="00D87AD7">
          <w:rPr>
            <w:i/>
            <w:iCs/>
            <w:rPrChange w:id="2893" w:author="Gergo" w:date="2017-12-02T12:34:00Z">
              <w:rPr>
                <w:i/>
                <w:iCs/>
              </w:rPr>
            </w:rPrChange>
          </w:rPr>
          <w:t>Grafikus és játékalkalmazások programozása</w:t>
        </w:r>
        <w:r w:rsidRPr="00D87AD7">
          <w:rPr>
            <w:rPrChange w:id="2894" w:author="Gergo" w:date="2017-12-02T12:34:00Z">
              <w:rPr/>
            </w:rPrChange>
          </w:rPr>
          <w:t>, 2017th ed. BBS-Info Kft., 2017.</w:t>
        </w:r>
      </w:ins>
      <w:ins w:id="2895" w:author="Gergo" w:date="2017-12-02T12:39:00Z">
        <w:r w:rsidRPr="00D87AD7">
          <w:t xml:space="preserve"> </w:t>
        </w:r>
      </w:ins>
      <w:ins w:id="2896" w:author="Gergo" w:date="2017-12-02T12:43:00Z">
        <w:r w:rsidR="005155DC">
          <w:t>Oldalszám: 610</w:t>
        </w:r>
      </w:ins>
    </w:p>
    <w:p w14:paraId="38F0F4D7" w14:textId="591D1A83" w:rsidR="00D87AD7" w:rsidRPr="00D87AD7" w:rsidRDefault="00D87AD7" w:rsidP="00D87AD7">
      <w:pPr>
        <w:pStyle w:val="Irodalomjegyzk"/>
        <w:rPr>
          <w:ins w:id="2897" w:author="Gergo" w:date="2017-12-02T12:34:00Z"/>
          <w:rPrChange w:id="2898" w:author="Gergo" w:date="2017-12-02T12:34:00Z">
            <w:rPr>
              <w:ins w:id="2899" w:author="Gergo" w:date="2017-12-02T12:34:00Z"/>
            </w:rPr>
          </w:rPrChange>
        </w:rPr>
        <w:pPrChange w:id="2900" w:author="Gergo" w:date="2017-12-02T12:34:00Z">
          <w:pPr>
            <w:widowControl w:val="0"/>
            <w:autoSpaceDE w:val="0"/>
            <w:autoSpaceDN w:val="0"/>
            <w:adjustRightInd w:val="0"/>
            <w:spacing w:after="0" w:line="240" w:lineRule="auto"/>
          </w:pPr>
        </w:pPrChange>
      </w:pPr>
      <w:ins w:id="2901" w:author="Gergo" w:date="2017-12-02T12:34:00Z">
        <w:r w:rsidRPr="00D87AD7">
          <w:rPr>
            <w:rPrChange w:id="2902" w:author="Gergo" w:date="2017-12-02T12:34:00Z">
              <w:rPr/>
            </w:rPrChange>
          </w:rPr>
          <w:t>[4]</w:t>
        </w:r>
        <w:r w:rsidRPr="00D87AD7">
          <w:rPr>
            <w:rPrChange w:id="2903" w:author="Gergo" w:date="2017-12-02T12:34:00Z">
              <w:rPr/>
            </w:rPrChange>
          </w:rPr>
          <w:tab/>
          <w:t xml:space="preserve">“Virtual reality,” </w:t>
        </w:r>
        <w:r w:rsidRPr="00D87AD7">
          <w:rPr>
            <w:i/>
            <w:iCs/>
            <w:rPrChange w:id="2904" w:author="Gergo" w:date="2017-12-02T12:34:00Z">
              <w:rPr>
                <w:i/>
                <w:iCs/>
              </w:rPr>
            </w:rPrChange>
          </w:rPr>
          <w:t>Wikipedia</w:t>
        </w:r>
        <w:r w:rsidRPr="00D87AD7">
          <w:rPr>
            <w:rPrChange w:id="2905" w:author="Gergo" w:date="2017-12-02T12:34:00Z">
              <w:rPr/>
            </w:rPrChange>
          </w:rPr>
          <w:t>. 01-Dec-2017.</w:t>
        </w:r>
      </w:ins>
      <w:ins w:id="2906" w:author="Gergo" w:date="2017-12-02T12:39:00Z">
        <w:r w:rsidRPr="00D87AD7">
          <w:t xml:space="preserve"> </w:t>
        </w:r>
      </w:ins>
      <w:ins w:id="2907" w:author="Gergo" w:date="2017-12-02T12:43:00Z">
        <w:r w:rsidR="005155DC">
          <w:t xml:space="preserve">Elérés: </w:t>
        </w:r>
        <w:r w:rsidR="005155DC" w:rsidRPr="005155DC">
          <w:t>https://en.wikipedia.org/w/index.php?title=Virtual_reality&amp;oldid=812989770</w:t>
        </w:r>
        <w:r w:rsidR="005155DC">
          <w:t xml:space="preserve"> </w:t>
        </w:r>
      </w:ins>
      <w:ins w:id="2908" w:author="Gergo" w:date="2017-12-02T12:39:00Z">
        <w:r>
          <w:t>[Hozzáférés dátuma: 2017.12.02]</w:t>
        </w:r>
      </w:ins>
      <w:ins w:id="2909" w:author="Gergo" w:date="2017-12-02T12:43:00Z">
        <w:r w:rsidR="005155DC">
          <w:t xml:space="preserve"> </w:t>
        </w:r>
      </w:ins>
    </w:p>
    <w:p w14:paraId="0EEDB293" w14:textId="04C90910" w:rsidR="00D87AD7" w:rsidRPr="00D87AD7" w:rsidRDefault="00D87AD7" w:rsidP="00D87AD7">
      <w:pPr>
        <w:pStyle w:val="Irodalomjegyzk"/>
        <w:rPr>
          <w:ins w:id="2910" w:author="Gergo" w:date="2017-12-02T12:34:00Z"/>
          <w:rPrChange w:id="2911" w:author="Gergo" w:date="2017-12-02T12:34:00Z">
            <w:rPr>
              <w:ins w:id="2912" w:author="Gergo" w:date="2017-12-02T12:34:00Z"/>
            </w:rPr>
          </w:rPrChange>
        </w:rPr>
        <w:pPrChange w:id="2913" w:author="Gergo" w:date="2017-12-02T12:34:00Z">
          <w:pPr>
            <w:widowControl w:val="0"/>
            <w:autoSpaceDE w:val="0"/>
            <w:autoSpaceDN w:val="0"/>
            <w:adjustRightInd w:val="0"/>
            <w:spacing w:after="0" w:line="240" w:lineRule="auto"/>
          </w:pPr>
        </w:pPrChange>
      </w:pPr>
      <w:ins w:id="2914" w:author="Gergo" w:date="2017-12-02T12:34:00Z">
        <w:r w:rsidRPr="00D87AD7">
          <w:rPr>
            <w:rPrChange w:id="2915" w:author="Gergo" w:date="2017-12-02T12:34:00Z">
              <w:rPr/>
            </w:rPrChange>
          </w:rPr>
          <w:t>[5]</w:t>
        </w:r>
        <w:r w:rsidRPr="00D87AD7">
          <w:rPr>
            <w:rPrChange w:id="2916" w:author="Gergo" w:date="2017-12-02T12:34:00Z">
              <w:rPr/>
            </w:rPrChange>
          </w:rPr>
          <w:tab/>
          <w:t xml:space="preserve">“Stereopsis,” </w:t>
        </w:r>
        <w:r w:rsidRPr="00D87AD7">
          <w:rPr>
            <w:i/>
            <w:iCs/>
            <w:rPrChange w:id="2917" w:author="Gergo" w:date="2017-12-02T12:34:00Z">
              <w:rPr>
                <w:i/>
                <w:iCs/>
              </w:rPr>
            </w:rPrChange>
          </w:rPr>
          <w:t>Wikipedia</w:t>
        </w:r>
        <w:r w:rsidRPr="00D87AD7">
          <w:rPr>
            <w:rPrChange w:id="2918" w:author="Gergo" w:date="2017-12-02T12:34:00Z">
              <w:rPr/>
            </w:rPrChange>
          </w:rPr>
          <w:t>. 01-Dec-2017.</w:t>
        </w:r>
      </w:ins>
      <w:ins w:id="2919" w:author="Gergo" w:date="2017-12-02T12:46:00Z">
        <w:r w:rsidR="0060568E">
          <w:t xml:space="preserve"> Elérés: </w:t>
        </w:r>
        <w:r w:rsidR="0060568E" w:rsidRPr="0060568E">
          <w:t>https://en.wikipedia.org/w/index.php?title=Stereopsis&amp;oldid=813114405</w:t>
        </w:r>
      </w:ins>
      <w:ins w:id="2920" w:author="Gergo" w:date="2017-12-02T12:39:00Z">
        <w:r w:rsidRPr="00D87AD7">
          <w:t xml:space="preserve"> </w:t>
        </w:r>
        <w:r>
          <w:t>[Hozzáférés dátuma: 2017.12.02]</w:t>
        </w:r>
      </w:ins>
    </w:p>
    <w:p w14:paraId="4FE87C68" w14:textId="037113FF" w:rsidR="00D87AD7" w:rsidRPr="00D87AD7" w:rsidRDefault="00D87AD7" w:rsidP="00D87AD7">
      <w:pPr>
        <w:pStyle w:val="Irodalomjegyzk"/>
        <w:rPr>
          <w:ins w:id="2921" w:author="Gergo" w:date="2017-12-02T12:34:00Z"/>
          <w:rPrChange w:id="2922" w:author="Gergo" w:date="2017-12-02T12:34:00Z">
            <w:rPr>
              <w:ins w:id="2923" w:author="Gergo" w:date="2017-12-02T12:34:00Z"/>
            </w:rPr>
          </w:rPrChange>
        </w:rPr>
        <w:pPrChange w:id="2924" w:author="Gergo" w:date="2017-12-02T12:34:00Z">
          <w:pPr>
            <w:widowControl w:val="0"/>
            <w:autoSpaceDE w:val="0"/>
            <w:autoSpaceDN w:val="0"/>
            <w:adjustRightInd w:val="0"/>
            <w:spacing w:after="0" w:line="240" w:lineRule="auto"/>
          </w:pPr>
        </w:pPrChange>
      </w:pPr>
      <w:ins w:id="2925" w:author="Gergo" w:date="2017-12-02T12:34:00Z">
        <w:r w:rsidRPr="00D87AD7">
          <w:rPr>
            <w:rPrChange w:id="2926" w:author="Gergo" w:date="2017-12-02T12:34:00Z">
              <w:rPr/>
            </w:rPrChange>
          </w:rPr>
          <w:t>[6]</w:t>
        </w:r>
        <w:r w:rsidRPr="00D87AD7">
          <w:rPr>
            <w:rPrChange w:id="2927" w:author="Gergo" w:date="2017-12-02T12:34:00Z">
              <w:rPr/>
            </w:rPrChange>
          </w:rPr>
          <w:tab/>
          <w:t xml:space="preserve">B. Inhester, “Stereoscopy basics for the STEREO mission,” </w:t>
        </w:r>
        <w:r w:rsidRPr="00D87AD7">
          <w:rPr>
            <w:i/>
            <w:iCs/>
            <w:rPrChange w:id="2928" w:author="Gergo" w:date="2017-12-02T12:34:00Z">
              <w:rPr>
                <w:i/>
                <w:iCs/>
              </w:rPr>
            </w:rPrChange>
          </w:rPr>
          <w:t>ArXivastro-Ph0612649</w:t>
        </w:r>
        <w:r w:rsidRPr="00D87AD7">
          <w:rPr>
            <w:rPrChange w:id="2929" w:author="Gergo" w:date="2017-12-02T12:34:00Z">
              <w:rPr/>
            </w:rPrChange>
          </w:rPr>
          <w:t>, Dec. 2006.</w:t>
        </w:r>
      </w:ins>
      <w:ins w:id="2930" w:author="Gergo" w:date="2017-12-02T12:39:00Z">
        <w:r w:rsidRPr="00D87AD7">
          <w:t xml:space="preserve"> </w:t>
        </w:r>
      </w:ins>
    </w:p>
    <w:p w14:paraId="24F974CE" w14:textId="3697B091" w:rsidR="00D87AD7" w:rsidRPr="00D87AD7" w:rsidRDefault="00D87AD7" w:rsidP="00D87AD7">
      <w:pPr>
        <w:pStyle w:val="Irodalomjegyzk"/>
        <w:rPr>
          <w:ins w:id="2931" w:author="Gergo" w:date="2017-12-02T12:34:00Z"/>
          <w:rPrChange w:id="2932" w:author="Gergo" w:date="2017-12-02T12:34:00Z">
            <w:rPr>
              <w:ins w:id="2933" w:author="Gergo" w:date="2017-12-02T12:34:00Z"/>
            </w:rPr>
          </w:rPrChange>
        </w:rPr>
        <w:pPrChange w:id="2934" w:author="Gergo" w:date="2017-12-02T12:34:00Z">
          <w:pPr>
            <w:widowControl w:val="0"/>
            <w:autoSpaceDE w:val="0"/>
            <w:autoSpaceDN w:val="0"/>
            <w:adjustRightInd w:val="0"/>
            <w:spacing w:after="0" w:line="240" w:lineRule="auto"/>
          </w:pPr>
        </w:pPrChange>
      </w:pPr>
      <w:ins w:id="2935" w:author="Gergo" w:date="2017-12-02T12:34:00Z">
        <w:r w:rsidRPr="00D87AD7">
          <w:rPr>
            <w:rPrChange w:id="2936" w:author="Gergo" w:date="2017-12-02T12:34:00Z">
              <w:rPr/>
            </w:rPrChange>
          </w:rPr>
          <w:t>[7]</w:t>
        </w:r>
        <w:r w:rsidRPr="00D87AD7">
          <w:rPr>
            <w:rPrChange w:id="2937" w:author="Gergo" w:date="2017-12-02T12:34:00Z">
              <w:rPr/>
            </w:rPrChange>
          </w:rPr>
          <w:tab/>
          <w:t xml:space="preserve">“Stereoscopy,” </w:t>
        </w:r>
        <w:r w:rsidRPr="00D87AD7">
          <w:rPr>
            <w:i/>
            <w:iCs/>
            <w:rPrChange w:id="2938" w:author="Gergo" w:date="2017-12-02T12:34:00Z">
              <w:rPr>
                <w:i/>
                <w:iCs/>
              </w:rPr>
            </w:rPrChange>
          </w:rPr>
          <w:t>Wikipedia</w:t>
        </w:r>
        <w:r w:rsidRPr="00D87AD7">
          <w:rPr>
            <w:rPrChange w:id="2939" w:author="Gergo" w:date="2017-12-02T12:34:00Z">
              <w:rPr/>
            </w:rPrChange>
          </w:rPr>
          <w:t>. 23-Nov-2017.</w:t>
        </w:r>
      </w:ins>
      <w:ins w:id="2940" w:author="Gergo" w:date="2017-12-02T12:39:00Z">
        <w:r w:rsidRPr="00D87AD7">
          <w:t xml:space="preserve"> </w:t>
        </w:r>
      </w:ins>
      <w:ins w:id="2941" w:author="Gergo" w:date="2017-12-02T12:46:00Z">
        <w:r w:rsidR="0060568E">
          <w:t xml:space="preserve">Elérés: </w:t>
        </w:r>
        <w:r w:rsidR="0060568E" w:rsidRPr="0060568E">
          <w:t xml:space="preserve">https://en.wikipedia.org/w/index.php?title=Stereoscopy&amp;oldid=811688643 </w:t>
        </w:r>
      </w:ins>
      <w:ins w:id="2942" w:author="Gergo" w:date="2017-12-02T12:39:00Z">
        <w:r>
          <w:t>[Hozzáférés dátuma: 2017.12.02]</w:t>
        </w:r>
      </w:ins>
    </w:p>
    <w:p w14:paraId="1102C035" w14:textId="485AA51C" w:rsidR="00D87AD7" w:rsidRPr="00D87AD7" w:rsidRDefault="00D87AD7" w:rsidP="00D87AD7">
      <w:pPr>
        <w:pStyle w:val="Irodalomjegyzk"/>
        <w:rPr>
          <w:ins w:id="2943" w:author="Gergo" w:date="2017-12-02T12:34:00Z"/>
          <w:rPrChange w:id="2944" w:author="Gergo" w:date="2017-12-02T12:34:00Z">
            <w:rPr>
              <w:ins w:id="2945" w:author="Gergo" w:date="2017-12-02T12:34:00Z"/>
            </w:rPr>
          </w:rPrChange>
        </w:rPr>
        <w:pPrChange w:id="2946" w:author="Gergo" w:date="2017-12-02T12:34:00Z">
          <w:pPr>
            <w:widowControl w:val="0"/>
            <w:autoSpaceDE w:val="0"/>
            <w:autoSpaceDN w:val="0"/>
            <w:adjustRightInd w:val="0"/>
            <w:spacing w:after="0" w:line="240" w:lineRule="auto"/>
          </w:pPr>
        </w:pPrChange>
      </w:pPr>
      <w:ins w:id="2947" w:author="Gergo" w:date="2017-12-02T12:34:00Z">
        <w:r w:rsidRPr="00D87AD7">
          <w:rPr>
            <w:rPrChange w:id="2948" w:author="Gergo" w:date="2017-12-02T12:34:00Z">
              <w:rPr/>
            </w:rPrChange>
          </w:rPr>
          <w:t>[8]</w:t>
        </w:r>
        <w:r w:rsidRPr="00D87AD7">
          <w:rPr>
            <w:rPrChange w:id="2949" w:author="Gergo" w:date="2017-12-02T12:34:00Z">
              <w:rPr/>
            </w:rPrChange>
          </w:rPr>
          <w:tab/>
          <w:t xml:space="preserve">K. Than, C. W. | May 5, and 2016 12:48pm ET, “How the Human Eye Works,” </w:t>
        </w:r>
        <w:r w:rsidRPr="00D87AD7">
          <w:rPr>
            <w:i/>
            <w:iCs/>
            <w:rPrChange w:id="2950" w:author="Gergo" w:date="2017-12-02T12:34:00Z">
              <w:rPr>
                <w:i/>
                <w:iCs/>
              </w:rPr>
            </w:rPrChange>
          </w:rPr>
          <w:t>Live Science</w:t>
        </w:r>
        <w:r w:rsidRPr="00D87AD7">
          <w:rPr>
            <w:rPrChange w:id="2951" w:author="Gergo" w:date="2017-12-02T12:34:00Z">
              <w:rPr/>
            </w:rPrChange>
          </w:rPr>
          <w:t>. [Online]. Available: https://www.livescience.com/3919-human-eye-works.html. [Accessed: 02-Dec-2017].</w:t>
        </w:r>
      </w:ins>
      <w:ins w:id="2952" w:author="Gergo" w:date="2017-12-02T12:39:00Z">
        <w:r w:rsidRPr="00D87AD7">
          <w:t xml:space="preserve"> </w:t>
        </w:r>
        <w:r>
          <w:t>[Hozzáférés dátuma: 2017.12.02]</w:t>
        </w:r>
      </w:ins>
    </w:p>
    <w:p w14:paraId="31945BAA" w14:textId="4549BA83" w:rsidR="00D87AD7" w:rsidRPr="00D87AD7" w:rsidRDefault="00D87AD7" w:rsidP="00D87AD7">
      <w:pPr>
        <w:pStyle w:val="Irodalomjegyzk"/>
        <w:rPr>
          <w:ins w:id="2953" w:author="Gergo" w:date="2017-12-02T12:34:00Z"/>
          <w:rPrChange w:id="2954" w:author="Gergo" w:date="2017-12-02T12:34:00Z">
            <w:rPr>
              <w:ins w:id="2955" w:author="Gergo" w:date="2017-12-02T12:34:00Z"/>
            </w:rPr>
          </w:rPrChange>
        </w:rPr>
        <w:pPrChange w:id="2956" w:author="Gergo" w:date="2017-12-02T12:34:00Z">
          <w:pPr>
            <w:widowControl w:val="0"/>
            <w:autoSpaceDE w:val="0"/>
            <w:autoSpaceDN w:val="0"/>
            <w:adjustRightInd w:val="0"/>
            <w:spacing w:after="0" w:line="240" w:lineRule="auto"/>
          </w:pPr>
        </w:pPrChange>
      </w:pPr>
      <w:ins w:id="2957" w:author="Gergo" w:date="2017-12-02T12:34:00Z">
        <w:r w:rsidRPr="00D87AD7">
          <w:rPr>
            <w:rPrChange w:id="2958" w:author="Gergo" w:date="2017-12-02T12:34:00Z">
              <w:rPr/>
            </w:rPrChange>
          </w:rPr>
          <w:t>[9]</w:t>
        </w:r>
        <w:r w:rsidRPr="00D87AD7">
          <w:rPr>
            <w:rPrChange w:id="2959" w:author="Gergo" w:date="2017-12-02T12:34:00Z">
              <w:rPr/>
            </w:rPrChange>
          </w:rPr>
          <w:tab/>
          <w:t xml:space="preserve">“How Lenses for Virtual Reality Headsets Work,” </w:t>
        </w:r>
        <w:r w:rsidRPr="00D87AD7">
          <w:rPr>
            <w:i/>
            <w:iCs/>
            <w:rPrChange w:id="2960" w:author="Gergo" w:date="2017-12-02T12:34:00Z">
              <w:rPr>
                <w:i/>
                <w:iCs/>
              </w:rPr>
            </w:rPrChange>
          </w:rPr>
          <w:t>VR Lens Lab</w:t>
        </w:r>
        <w:r w:rsidRPr="00D87AD7">
          <w:rPr>
            <w:rPrChange w:id="2961" w:author="Gergo" w:date="2017-12-02T12:34:00Z">
              <w:rPr/>
            </w:rPrChange>
          </w:rPr>
          <w:t>, 08-Mar-2016. .</w:t>
        </w:r>
      </w:ins>
      <w:ins w:id="2962" w:author="Gergo" w:date="2017-12-02T12:39:00Z">
        <w:r w:rsidRPr="00D87AD7">
          <w:t xml:space="preserve"> </w:t>
        </w:r>
      </w:ins>
      <w:ins w:id="2963" w:author="Gergo" w:date="2017-12-02T12:52:00Z">
        <w:r w:rsidR="005B77A2">
          <w:t xml:space="preserve">  Elérés: </w:t>
        </w:r>
        <w:r w:rsidR="005B77A2" w:rsidRPr="005B77A2">
          <w:t xml:space="preserve">https://vr-lens-lab.com/lenses-for-virtual-reality-headsets/ </w:t>
        </w:r>
      </w:ins>
      <w:ins w:id="2964" w:author="Gergo" w:date="2017-12-02T12:39:00Z">
        <w:r>
          <w:t>[Hozzáférés dátuma: 2017.12.02]</w:t>
        </w:r>
      </w:ins>
    </w:p>
    <w:p w14:paraId="238D5B42" w14:textId="542F0C2C" w:rsidR="00D87AD7" w:rsidRPr="00D87AD7" w:rsidRDefault="00D87AD7" w:rsidP="00D87AD7">
      <w:pPr>
        <w:pStyle w:val="Irodalomjegyzk"/>
        <w:rPr>
          <w:ins w:id="2965" w:author="Gergo" w:date="2017-12-02T12:34:00Z"/>
          <w:rPrChange w:id="2966" w:author="Gergo" w:date="2017-12-02T12:34:00Z">
            <w:rPr>
              <w:ins w:id="2967" w:author="Gergo" w:date="2017-12-02T12:34:00Z"/>
            </w:rPr>
          </w:rPrChange>
        </w:rPr>
        <w:pPrChange w:id="2968" w:author="Gergo" w:date="2017-12-02T12:34:00Z">
          <w:pPr>
            <w:widowControl w:val="0"/>
            <w:autoSpaceDE w:val="0"/>
            <w:autoSpaceDN w:val="0"/>
            <w:adjustRightInd w:val="0"/>
            <w:spacing w:after="0" w:line="240" w:lineRule="auto"/>
          </w:pPr>
        </w:pPrChange>
      </w:pPr>
      <w:ins w:id="2969" w:author="Gergo" w:date="2017-12-02T12:34:00Z">
        <w:r w:rsidRPr="00D87AD7">
          <w:rPr>
            <w:rPrChange w:id="2970" w:author="Gergo" w:date="2017-12-02T12:34:00Z">
              <w:rPr/>
            </w:rPrChange>
          </w:rPr>
          <w:t>[10]</w:t>
        </w:r>
        <w:r w:rsidRPr="00D87AD7">
          <w:rPr>
            <w:rPrChange w:id="2971" w:author="Gergo" w:date="2017-12-02T12:34:00Z">
              <w:rPr/>
            </w:rPrChange>
          </w:rPr>
          <w:tab/>
          <w:t xml:space="preserve">“Android 8.0 Compatibility Definition,” </w:t>
        </w:r>
        <w:r w:rsidRPr="00D87AD7">
          <w:rPr>
            <w:i/>
            <w:iCs/>
            <w:rPrChange w:id="2972" w:author="Gergo" w:date="2017-12-02T12:34:00Z">
              <w:rPr>
                <w:i/>
                <w:iCs/>
              </w:rPr>
            </w:rPrChange>
          </w:rPr>
          <w:t>Android Open Source Project</w:t>
        </w:r>
        <w:r w:rsidRPr="00D87AD7">
          <w:rPr>
            <w:rPrChange w:id="2973" w:author="Gergo" w:date="2017-12-02T12:34:00Z">
              <w:rPr/>
            </w:rPrChange>
          </w:rPr>
          <w:t xml:space="preserve">. [Online]. </w:t>
        </w:r>
      </w:ins>
      <w:ins w:id="2974" w:author="Gergo" w:date="2017-12-02T12:52:00Z">
        <w:r w:rsidR="005B77A2">
          <w:t xml:space="preserve">Elérés: </w:t>
        </w:r>
        <w:r w:rsidR="005B77A2" w:rsidRPr="005B77A2">
          <w:t xml:space="preserve">https://source.android.com/compatibility/android-cdd </w:t>
        </w:r>
      </w:ins>
      <w:ins w:id="2975" w:author="Gergo" w:date="2017-12-02T12:39:00Z">
        <w:r>
          <w:t>[Hozzáférés dátuma: 2017.12.02]</w:t>
        </w:r>
      </w:ins>
      <w:ins w:id="2976" w:author="Gergo" w:date="2017-12-02T12:34:00Z">
        <w:r w:rsidRPr="00D87AD7">
          <w:rPr>
            <w:rPrChange w:id="2977" w:author="Gergo" w:date="2017-12-02T12:34:00Z">
              <w:rPr/>
            </w:rPrChange>
          </w:rPr>
          <w:t>Available: https://source.android.com/compatibility/android-cdd. [Accessed: 02-Dec-2017].</w:t>
        </w:r>
      </w:ins>
    </w:p>
    <w:p w14:paraId="00F2A5EF" w14:textId="38E45BE5" w:rsidR="00D87AD7" w:rsidRPr="00D87AD7" w:rsidRDefault="00D87AD7" w:rsidP="00D87AD7">
      <w:pPr>
        <w:pStyle w:val="Irodalomjegyzk"/>
        <w:rPr>
          <w:ins w:id="2978" w:author="Gergo" w:date="2017-12-02T12:34:00Z"/>
          <w:rPrChange w:id="2979" w:author="Gergo" w:date="2017-12-02T12:34:00Z">
            <w:rPr>
              <w:ins w:id="2980" w:author="Gergo" w:date="2017-12-02T12:34:00Z"/>
            </w:rPr>
          </w:rPrChange>
        </w:rPr>
        <w:pPrChange w:id="2981" w:author="Gergo" w:date="2017-12-02T12:34:00Z">
          <w:pPr>
            <w:widowControl w:val="0"/>
            <w:autoSpaceDE w:val="0"/>
            <w:autoSpaceDN w:val="0"/>
            <w:adjustRightInd w:val="0"/>
            <w:spacing w:after="0" w:line="240" w:lineRule="auto"/>
          </w:pPr>
        </w:pPrChange>
      </w:pPr>
      <w:ins w:id="2982" w:author="Gergo" w:date="2017-12-02T12:34:00Z">
        <w:r w:rsidRPr="00D87AD7">
          <w:rPr>
            <w:rPrChange w:id="2983" w:author="Gergo" w:date="2017-12-02T12:34:00Z">
              <w:rPr/>
            </w:rPrChange>
          </w:rPr>
          <w:t>[11]</w:t>
        </w:r>
        <w:r w:rsidRPr="00D87AD7">
          <w:rPr>
            <w:rPrChange w:id="2984" w:author="Gergo" w:date="2017-12-02T12:34:00Z">
              <w:rPr/>
            </w:rPrChange>
          </w:rPr>
          <w:tab/>
          <w:t>“Google clarifies requirements for Daydream VR-ready phones - Android Authority.” [Online]. Available: https://www.androidauthority.com/daydream-vr-ready-phones-specs-727780/. [Accessed: 02-Dec-2017].</w:t>
        </w:r>
      </w:ins>
      <w:ins w:id="2985" w:author="Gergo" w:date="2017-12-02T12:39:00Z">
        <w:r w:rsidRPr="00D87AD7">
          <w:t xml:space="preserve"> </w:t>
        </w:r>
        <w:r>
          <w:t>[Hozzáférés dátuma: 2017.12.02]</w:t>
        </w:r>
      </w:ins>
    </w:p>
    <w:p w14:paraId="77D462B7" w14:textId="7C8288F3" w:rsidR="00D87AD7" w:rsidRPr="00D87AD7" w:rsidRDefault="00D87AD7" w:rsidP="00D87AD7">
      <w:pPr>
        <w:pStyle w:val="Irodalomjegyzk"/>
        <w:rPr>
          <w:ins w:id="2986" w:author="Gergo" w:date="2017-12-02T12:34:00Z"/>
          <w:rPrChange w:id="2987" w:author="Gergo" w:date="2017-12-02T12:34:00Z">
            <w:rPr>
              <w:ins w:id="2988" w:author="Gergo" w:date="2017-12-02T12:34:00Z"/>
            </w:rPr>
          </w:rPrChange>
        </w:rPr>
        <w:pPrChange w:id="2989" w:author="Gergo" w:date="2017-12-02T12:34:00Z">
          <w:pPr>
            <w:widowControl w:val="0"/>
            <w:autoSpaceDE w:val="0"/>
            <w:autoSpaceDN w:val="0"/>
            <w:adjustRightInd w:val="0"/>
            <w:spacing w:after="0" w:line="240" w:lineRule="auto"/>
          </w:pPr>
        </w:pPrChange>
      </w:pPr>
      <w:ins w:id="2990" w:author="Gergo" w:date="2017-12-02T12:34:00Z">
        <w:r w:rsidRPr="00D87AD7">
          <w:rPr>
            <w:rPrChange w:id="2991" w:author="Gergo" w:date="2017-12-02T12:34:00Z">
              <w:rPr/>
            </w:rPrChange>
          </w:rPr>
          <w:t>[12]</w:t>
        </w:r>
        <w:r w:rsidRPr="00D87AD7">
          <w:rPr>
            <w:rPrChange w:id="2992" w:author="Gergo" w:date="2017-12-02T12:34:00Z">
              <w:rPr/>
            </w:rPrChange>
          </w:rPr>
          <w:tab/>
          <w:t xml:space="preserve">“Google: Daydream Has ‘More Than 150 Apps,’” </w:t>
        </w:r>
        <w:r w:rsidRPr="00D87AD7">
          <w:rPr>
            <w:i/>
            <w:iCs/>
            <w:rPrChange w:id="2993" w:author="Gergo" w:date="2017-12-02T12:34:00Z">
              <w:rPr>
                <w:i/>
                <w:iCs/>
              </w:rPr>
            </w:rPrChange>
          </w:rPr>
          <w:t>UploadVR</w:t>
        </w:r>
        <w:r w:rsidRPr="00D87AD7">
          <w:rPr>
            <w:rPrChange w:id="2994" w:author="Gergo" w:date="2017-12-02T12:34:00Z">
              <w:rPr/>
            </w:rPrChange>
          </w:rPr>
          <w:t>, 21-May-2017. [Online]. Available: https://uploadvr.com/google-daydream-150-apps/. [Accessed: 02-Dec-2017].</w:t>
        </w:r>
      </w:ins>
      <w:ins w:id="2995" w:author="Gergo" w:date="2017-12-02T12:39:00Z">
        <w:r w:rsidRPr="00D87AD7">
          <w:t xml:space="preserve"> </w:t>
        </w:r>
        <w:r>
          <w:t>[Hozzáférés dátuma: 2017.12.02]</w:t>
        </w:r>
      </w:ins>
    </w:p>
    <w:p w14:paraId="29DBFCB8" w14:textId="35D5D1E7" w:rsidR="00D87AD7" w:rsidRPr="00D87AD7" w:rsidRDefault="00D87AD7" w:rsidP="00D87AD7">
      <w:pPr>
        <w:pStyle w:val="Irodalomjegyzk"/>
        <w:rPr>
          <w:ins w:id="2996" w:author="Gergo" w:date="2017-12-02T12:34:00Z"/>
          <w:rPrChange w:id="2997" w:author="Gergo" w:date="2017-12-02T12:34:00Z">
            <w:rPr>
              <w:ins w:id="2998" w:author="Gergo" w:date="2017-12-02T12:34:00Z"/>
            </w:rPr>
          </w:rPrChange>
        </w:rPr>
        <w:pPrChange w:id="2999" w:author="Gergo" w:date="2017-12-02T12:34:00Z">
          <w:pPr>
            <w:widowControl w:val="0"/>
            <w:autoSpaceDE w:val="0"/>
            <w:autoSpaceDN w:val="0"/>
            <w:adjustRightInd w:val="0"/>
            <w:spacing w:after="0" w:line="240" w:lineRule="auto"/>
          </w:pPr>
        </w:pPrChange>
      </w:pPr>
      <w:ins w:id="3000" w:author="Gergo" w:date="2017-12-02T12:34:00Z">
        <w:r w:rsidRPr="00D87AD7">
          <w:rPr>
            <w:rPrChange w:id="3001" w:author="Gergo" w:date="2017-12-02T12:34:00Z">
              <w:rPr/>
            </w:rPrChange>
          </w:rPr>
          <w:t>[13]</w:t>
        </w:r>
        <w:r w:rsidRPr="00D87AD7">
          <w:rPr>
            <w:rPrChange w:id="3002" w:author="Gergo" w:date="2017-12-02T12:34:00Z">
              <w:rPr/>
            </w:rPrChange>
          </w:rPr>
          <w:tab/>
          <w:t xml:space="preserve">A. Robertson, “Daydream is Google’s Android-powered VR platform,” </w:t>
        </w:r>
        <w:r w:rsidRPr="00D87AD7">
          <w:rPr>
            <w:i/>
            <w:iCs/>
            <w:rPrChange w:id="3003" w:author="Gergo" w:date="2017-12-02T12:34:00Z">
              <w:rPr>
                <w:i/>
                <w:iCs/>
              </w:rPr>
            </w:rPrChange>
          </w:rPr>
          <w:t>The Verge</w:t>
        </w:r>
        <w:r w:rsidRPr="00D87AD7">
          <w:rPr>
            <w:rPrChange w:id="3004" w:author="Gergo" w:date="2017-12-02T12:34:00Z">
              <w:rPr/>
            </w:rPrChange>
          </w:rPr>
          <w:t>, 18-May-2016. [Online]. Available: https://www.theverge.com/2016/5/18/11683536/google-daydream-virtual-reality-announced-android-n-io-2016. [Accessed: 02-Dec-2017].</w:t>
        </w:r>
      </w:ins>
      <w:ins w:id="3005" w:author="Gergo" w:date="2017-12-02T12:39:00Z">
        <w:r w:rsidRPr="00D87AD7">
          <w:t xml:space="preserve"> </w:t>
        </w:r>
        <w:r>
          <w:t>[Hozzáférés dátuma: 2017.12.02]</w:t>
        </w:r>
      </w:ins>
    </w:p>
    <w:p w14:paraId="777AF5FB" w14:textId="17ABA7B2" w:rsidR="00D87AD7" w:rsidRPr="00D87AD7" w:rsidRDefault="00D87AD7" w:rsidP="00D87AD7">
      <w:pPr>
        <w:pStyle w:val="Irodalomjegyzk"/>
        <w:rPr>
          <w:ins w:id="3006" w:author="Gergo" w:date="2017-12-02T12:34:00Z"/>
          <w:rPrChange w:id="3007" w:author="Gergo" w:date="2017-12-02T12:34:00Z">
            <w:rPr>
              <w:ins w:id="3008" w:author="Gergo" w:date="2017-12-02T12:34:00Z"/>
            </w:rPr>
          </w:rPrChange>
        </w:rPr>
        <w:pPrChange w:id="3009" w:author="Gergo" w:date="2017-12-02T12:34:00Z">
          <w:pPr>
            <w:widowControl w:val="0"/>
            <w:autoSpaceDE w:val="0"/>
            <w:autoSpaceDN w:val="0"/>
            <w:adjustRightInd w:val="0"/>
            <w:spacing w:after="0" w:line="240" w:lineRule="auto"/>
          </w:pPr>
        </w:pPrChange>
      </w:pPr>
      <w:ins w:id="3010" w:author="Gergo" w:date="2017-12-02T12:34:00Z">
        <w:r w:rsidRPr="00D87AD7">
          <w:rPr>
            <w:rPrChange w:id="3011" w:author="Gergo" w:date="2017-12-02T12:34:00Z">
              <w:rPr/>
            </w:rPrChange>
          </w:rPr>
          <w:lastRenderedPageBreak/>
          <w:t>[14]</w:t>
        </w:r>
        <w:r w:rsidRPr="00D87AD7">
          <w:rPr>
            <w:rPrChange w:id="3012" w:author="Gergo" w:date="2017-12-02T12:34:00Z">
              <w:rPr/>
            </w:rPrChange>
          </w:rPr>
          <w:tab/>
          <w:t xml:space="preserve">“Daydream: Bringing high-quality VR to everyone,” </w:t>
        </w:r>
        <w:r w:rsidRPr="00D87AD7">
          <w:rPr>
            <w:i/>
            <w:iCs/>
            <w:rPrChange w:id="3013" w:author="Gergo" w:date="2017-12-02T12:34:00Z">
              <w:rPr>
                <w:i/>
                <w:iCs/>
              </w:rPr>
            </w:rPrChange>
          </w:rPr>
          <w:t>Google</w:t>
        </w:r>
        <w:r w:rsidRPr="00D87AD7">
          <w:rPr>
            <w:rPrChange w:id="3014" w:author="Gergo" w:date="2017-12-02T12:34:00Z">
              <w:rPr/>
            </w:rPrChange>
          </w:rPr>
          <w:t>, 04-Oct-2016. [Online]. Available: https://blog.google/products/google-vr/daydream-bringing-high-quality-vr-everyone/. [Accessed: 02-Dec-2017].</w:t>
        </w:r>
      </w:ins>
      <w:ins w:id="3015" w:author="Gergo" w:date="2017-12-02T12:39:00Z">
        <w:r w:rsidRPr="00D87AD7">
          <w:t xml:space="preserve"> </w:t>
        </w:r>
        <w:r>
          <w:t>[Hozzáférés dátuma: 2017.12.02]</w:t>
        </w:r>
      </w:ins>
    </w:p>
    <w:p w14:paraId="433BA7E7" w14:textId="6B9A9552" w:rsidR="00D87AD7" w:rsidRPr="00D87AD7" w:rsidRDefault="00D87AD7" w:rsidP="00D87AD7">
      <w:pPr>
        <w:pStyle w:val="Irodalomjegyzk"/>
        <w:rPr>
          <w:ins w:id="3016" w:author="Gergo" w:date="2017-12-02T12:34:00Z"/>
          <w:rPrChange w:id="3017" w:author="Gergo" w:date="2017-12-02T12:34:00Z">
            <w:rPr>
              <w:ins w:id="3018" w:author="Gergo" w:date="2017-12-02T12:34:00Z"/>
            </w:rPr>
          </w:rPrChange>
        </w:rPr>
        <w:pPrChange w:id="3019" w:author="Gergo" w:date="2017-12-02T12:34:00Z">
          <w:pPr>
            <w:widowControl w:val="0"/>
            <w:autoSpaceDE w:val="0"/>
            <w:autoSpaceDN w:val="0"/>
            <w:adjustRightInd w:val="0"/>
            <w:spacing w:after="0" w:line="240" w:lineRule="auto"/>
          </w:pPr>
        </w:pPrChange>
      </w:pPr>
      <w:ins w:id="3020" w:author="Gergo" w:date="2017-12-02T12:34:00Z">
        <w:r w:rsidRPr="00D87AD7">
          <w:rPr>
            <w:rPrChange w:id="3021" w:author="Gergo" w:date="2017-12-02T12:34:00Z">
              <w:rPr/>
            </w:rPrChange>
          </w:rPr>
          <w:t>[15]</w:t>
        </w:r>
        <w:r w:rsidRPr="00D87AD7">
          <w:rPr>
            <w:rPrChange w:id="3022" w:author="Gergo" w:date="2017-12-02T12:34:00Z">
              <w:rPr/>
            </w:rPrChange>
          </w:rPr>
          <w:tab/>
          <w:t xml:space="preserve">“Slant - Unity vs Unreal Engine 4 detailed comparison as of 2017,” </w:t>
        </w:r>
        <w:r w:rsidRPr="00D87AD7">
          <w:rPr>
            <w:i/>
            <w:iCs/>
            <w:rPrChange w:id="3023" w:author="Gergo" w:date="2017-12-02T12:34:00Z">
              <w:rPr>
                <w:i/>
                <w:iCs/>
              </w:rPr>
            </w:rPrChange>
          </w:rPr>
          <w:t>Slant</w:t>
        </w:r>
        <w:r w:rsidRPr="00D87AD7">
          <w:rPr>
            <w:rPrChange w:id="3024" w:author="Gergo" w:date="2017-12-02T12:34:00Z">
              <w:rPr/>
            </w:rPrChange>
          </w:rPr>
          <w:t>. [Online]. Available: https://www.slant.co/versus/1047/5128/~unity_vs_unreal-engine-4. [Accessed: 02-Dec-2017].</w:t>
        </w:r>
      </w:ins>
      <w:ins w:id="3025" w:author="Gergo" w:date="2017-12-02T12:39:00Z">
        <w:r w:rsidRPr="00D87AD7">
          <w:t xml:space="preserve"> </w:t>
        </w:r>
        <w:r>
          <w:t>[Hozzáférés dátuma: 2017.12.02]</w:t>
        </w:r>
      </w:ins>
    </w:p>
    <w:p w14:paraId="62A51D5C" w14:textId="59FBD84D" w:rsidR="00D87AD7" w:rsidRPr="00D87AD7" w:rsidRDefault="00D87AD7" w:rsidP="00D87AD7">
      <w:pPr>
        <w:pStyle w:val="Irodalomjegyzk"/>
        <w:rPr>
          <w:ins w:id="3026" w:author="Gergo" w:date="2017-12-02T12:34:00Z"/>
          <w:rPrChange w:id="3027" w:author="Gergo" w:date="2017-12-02T12:34:00Z">
            <w:rPr>
              <w:ins w:id="3028" w:author="Gergo" w:date="2017-12-02T12:34:00Z"/>
            </w:rPr>
          </w:rPrChange>
        </w:rPr>
        <w:pPrChange w:id="3029" w:author="Gergo" w:date="2017-12-02T12:34:00Z">
          <w:pPr>
            <w:widowControl w:val="0"/>
            <w:autoSpaceDE w:val="0"/>
            <w:autoSpaceDN w:val="0"/>
            <w:adjustRightInd w:val="0"/>
            <w:spacing w:after="0" w:line="240" w:lineRule="auto"/>
          </w:pPr>
        </w:pPrChange>
      </w:pPr>
      <w:ins w:id="3030" w:author="Gergo" w:date="2017-12-02T12:34:00Z">
        <w:r w:rsidRPr="00D87AD7">
          <w:rPr>
            <w:rPrChange w:id="3031" w:author="Gergo" w:date="2017-12-02T12:34:00Z">
              <w:rPr/>
            </w:rPrChange>
          </w:rPr>
          <w:t>[16]</w:t>
        </w:r>
        <w:r w:rsidRPr="00D87AD7">
          <w:rPr>
            <w:rPrChange w:id="3032" w:author="Gergo" w:date="2017-12-02T12:34:00Z">
              <w:rPr/>
            </w:rPrChange>
          </w:rPr>
          <w:tab/>
          <w:t>“Unreal Engine 4 vs. Unity: Which Game Engine Is Best for You?” [Online]. Available: https://www.pluralsight.com/blog/film-games/unreal-engine-4-vs-unity-game-engine-best. [Accessed: 02-Dec-2017].</w:t>
        </w:r>
      </w:ins>
      <w:ins w:id="3033" w:author="Gergo" w:date="2017-12-02T12:39:00Z">
        <w:r w:rsidRPr="00D87AD7">
          <w:t xml:space="preserve"> </w:t>
        </w:r>
        <w:r>
          <w:t>[Hozzáférés dátuma: 2017.12.02]</w:t>
        </w:r>
      </w:ins>
    </w:p>
    <w:p w14:paraId="73644775" w14:textId="0CEBD282" w:rsidR="00D87AD7" w:rsidRPr="00D87AD7" w:rsidRDefault="00D87AD7" w:rsidP="00D87AD7">
      <w:pPr>
        <w:pStyle w:val="Irodalomjegyzk"/>
        <w:rPr>
          <w:ins w:id="3034" w:author="Gergo" w:date="2017-12-02T12:34:00Z"/>
          <w:rPrChange w:id="3035" w:author="Gergo" w:date="2017-12-02T12:34:00Z">
            <w:rPr>
              <w:ins w:id="3036" w:author="Gergo" w:date="2017-12-02T12:34:00Z"/>
            </w:rPr>
          </w:rPrChange>
        </w:rPr>
        <w:pPrChange w:id="3037" w:author="Gergo" w:date="2017-12-02T12:34:00Z">
          <w:pPr>
            <w:widowControl w:val="0"/>
            <w:autoSpaceDE w:val="0"/>
            <w:autoSpaceDN w:val="0"/>
            <w:adjustRightInd w:val="0"/>
            <w:spacing w:after="0" w:line="240" w:lineRule="auto"/>
          </w:pPr>
        </w:pPrChange>
      </w:pPr>
      <w:ins w:id="3038" w:author="Gergo" w:date="2017-12-02T12:34:00Z">
        <w:r w:rsidRPr="00D87AD7">
          <w:rPr>
            <w:rPrChange w:id="3039" w:author="Gergo" w:date="2017-12-02T12:34:00Z">
              <w:rPr/>
            </w:rPrChange>
          </w:rPr>
          <w:t>[17]</w:t>
        </w:r>
        <w:r w:rsidRPr="00D87AD7">
          <w:rPr>
            <w:rPrChange w:id="3040" w:author="Gergo" w:date="2017-12-02T12:34:00Z">
              <w:rPr/>
            </w:rPrChange>
          </w:rPr>
          <w:tab/>
          <w:t>“Frostig Developmental Test of Visual Perception.” [Online]. Available: http://cps.nova.edu/~cpphelp/FDTVP.html. [Accessed: 02-Dec-2017].</w:t>
        </w:r>
      </w:ins>
      <w:ins w:id="3041" w:author="Gergo" w:date="2017-12-02T12:39:00Z">
        <w:r w:rsidRPr="00D87AD7">
          <w:t xml:space="preserve"> </w:t>
        </w:r>
        <w:r>
          <w:t>[Hozzáférés dátuma: 2017.12.02]</w:t>
        </w:r>
      </w:ins>
      <w:ins w:id="3042" w:author="Gergo" w:date="2017-12-02T12:40:00Z">
        <w:r w:rsidRPr="00D87AD7">
          <w:t xml:space="preserve"> </w:t>
        </w:r>
        <w:r>
          <w:t>[Hozzáférés dátuma: 2017.12.02]</w:t>
        </w:r>
      </w:ins>
    </w:p>
    <w:p w14:paraId="69164910" w14:textId="3062A467" w:rsidR="00D87AD7" w:rsidRPr="00D87AD7" w:rsidRDefault="00D87AD7" w:rsidP="00D87AD7">
      <w:pPr>
        <w:pStyle w:val="Irodalomjegyzk"/>
        <w:rPr>
          <w:ins w:id="3043" w:author="Gergo" w:date="2017-12-02T12:34:00Z"/>
          <w:rPrChange w:id="3044" w:author="Gergo" w:date="2017-12-02T12:34:00Z">
            <w:rPr>
              <w:ins w:id="3045" w:author="Gergo" w:date="2017-12-02T12:34:00Z"/>
            </w:rPr>
          </w:rPrChange>
        </w:rPr>
        <w:pPrChange w:id="3046" w:author="Gergo" w:date="2017-12-02T12:34:00Z">
          <w:pPr>
            <w:widowControl w:val="0"/>
            <w:autoSpaceDE w:val="0"/>
            <w:autoSpaceDN w:val="0"/>
            <w:adjustRightInd w:val="0"/>
            <w:spacing w:after="0" w:line="240" w:lineRule="auto"/>
          </w:pPr>
        </w:pPrChange>
      </w:pPr>
      <w:ins w:id="3047" w:author="Gergo" w:date="2017-12-02T12:34:00Z">
        <w:r w:rsidRPr="00D87AD7">
          <w:rPr>
            <w:rPrChange w:id="3048" w:author="Gergo" w:date="2017-12-02T12:34:00Z">
              <w:rPr/>
            </w:rPrChange>
          </w:rPr>
          <w:t>[18]</w:t>
        </w:r>
        <w:r w:rsidRPr="00D87AD7">
          <w:rPr>
            <w:rPrChange w:id="3049" w:author="Gergo" w:date="2017-12-02T12:34:00Z">
              <w:rPr/>
            </w:rPrChange>
          </w:rPr>
          <w:tab/>
          <w:t>“9.1. Frostig-teszt | Gyógypedagógiai pszichodiagnosztika.” [Online]. Available: http://www.jgypk.hu/mentorhalo/tananyag/Gyogypedagogiai%20pszichodiagnosztika/91_frostigteszt.html. [Accessed: 02-Dec-2017].</w:t>
        </w:r>
      </w:ins>
      <w:ins w:id="3050" w:author="Gergo" w:date="2017-12-02T12:40:00Z">
        <w:r w:rsidRPr="00D87AD7">
          <w:t xml:space="preserve"> </w:t>
        </w:r>
        <w:r>
          <w:t>[Hozzáférés dátuma: 2017.12.02]</w:t>
        </w:r>
      </w:ins>
    </w:p>
    <w:p w14:paraId="16FDEADE" w14:textId="6E438215" w:rsidR="00D87AD7" w:rsidRPr="00D87AD7" w:rsidRDefault="00D87AD7" w:rsidP="00D87AD7">
      <w:pPr>
        <w:pStyle w:val="Irodalomjegyzk"/>
        <w:rPr>
          <w:ins w:id="3051" w:author="Gergo" w:date="2017-12-02T12:34:00Z"/>
          <w:rPrChange w:id="3052" w:author="Gergo" w:date="2017-12-02T12:34:00Z">
            <w:rPr>
              <w:ins w:id="3053" w:author="Gergo" w:date="2017-12-02T12:34:00Z"/>
            </w:rPr>
          </w:rPrChange>
        </w:rPr>
        <w:pPrChange w:id="3054" w:author="Gergo" w:date="2017-12-02T12:34:00Z">
          <w:pPr>
            <w:widowControl w:val="0"/>
            <w:autoSpaceDE w:val="0"/>
            <w:autoSpaceDN w:val="0"/>
            <w:adjustRightInd w:val="0"/>
            <w:spacing w:after="0" w:line="240" w:lineRule="auto"/>
          </w:pPr>
        </w:pPrChange>
      </w:pPr>
      <w:ins w:id="3055" w:author="Gergo" w:date="2017-12-02T12:34:00Z">
        <w:r w:rsidRPr="00D87AD7">
          <w:rPr>
            <w:rPrChange w:id="3056" w:author="Gergo" w:date="2017-12-02T12:34:00Z">
              <w:rPr/>
            </w:rPrChange>
          </w:rPr>
          <w:t>[19]</w:t>
        </w:r>
        <w:r w:rsidRPr="00D87AD7">
          <w:rPr>
            <w:rPrChange w:id="3057" w:author="Gergo" w:date="2017-12-02T12:34:00Z">
              <w:rPr/>
            </w:rPrChange>
          </w:rPr>
          <w:tab/>
          <w:t xml:space="preserve">Niedermeyer E.; da Silva F.L, </w:t>
        </w:r>
        <w:r w:rsidRPr="00D87AD7">
          <w:rPr>
            <w:i/>
            <w:iCs/>
            <w:rPrChange w:id="3058" w:author="Gergo" w:date="2017-12-02T12:34:00Z">
              <w:rPr>
                <w:i/>
                <w:iCs/>
              </w:rPr>
            </w:rPrChange>
          </w:rPr>
          <w:t>Electroencephalography: Basic Principles, Clinical Applications, and Related Fields.</w:t>
        </w:r>
        <w:r w:rsidRPr="00D87AD7">
          <w:rPr>
            <w:rPrChange w:id="3059" w:author="Gergo" w:date="2017-12-02T12:34:00Z">
              <w:rPr/>
            </w:rPrChange>
          </w:rPr>
          <w:t xml:space="preserve"> .</w:t>
        </w:r>
      </w:ins>
      <w:ins w:id="3060" w:author="Gergo" w:date="2017-12-02T12:40:00Z">
        <w:r w:rsidRPr="00D87AD7">
          <w:t xml:space="preserve"> </w:t>
        </w:r>
      </w:ins>
    </w:p>
    <w:p w14:paraId="26280A63" w14:textId="0054B7A2" w:rsidR="00D87AD7" w:rsidRPr="00D87AD7" w:rsidRDefault="00D87AD7" w:rsidP="00D87AD7">
      <w:pPr>
        <w:pStyle w:val="Irodalomjegyzk"/>
        <w:rPr>
          <w:ins w:id="3061" w:author="Gergo" w:date="2017-12-02T12:34:00Z"/>
          <w:rPrChange w:id="3062" w:author="Gergo" w:date="2017-12-02T12:34:00Z">
            <w:rPr>
              <w:ins w:id="3063" w:author="Gergo" w:date="2017-12-02T12:34:00Z"/>
            </w:rPr>
          </w:rPrChange>
        </w:rPr>
        <w:pPrChange w:id="3064" w:author="Gergo" w:date="2017-12-02T12:34:00Z">
          <w:pPr>
            <w:widowControl w:val="0"/>
            <w:autoSpaceDE w:val="0"/>
            <w:autoSpaceDN w:val="0"/>
            <w:adjustRightInd w:val="0"/>
            <w:spacing w:after="0" w:line="240" w:lineRule="auto"/>
          </w:pPr>
        </w:pPrChange>
      </w:pPr>
      <w:ins w:id="3065" w:author="Gergo" w:date="2017-12-02T12:34:00Z">
        <w:r w:rsidRPr="00D87AD7">
          <w:rPr>
            <w:rPrChange w:id="3066" w:author="Gergo" w:date="2017-12-02T12:34:00Z">
              <w:rPr/>
            </w:rPrChange>
          </w:rPr>
          <w:t>[20]</w:t>
        </w:r>
        <w:r w:rsidRPr="00D87AD7">
          <w:rPr>
            <w:rPrChange w:id="3067" w:author="Gergo" w:date="2017-12-02T12:34:00Z">
              <w:rPr/>
            </w:rPrChange>
          </w:rPr>
          <w:tab/>
          <w:t xml:space="preserve">“Electroencephalography,” </w:t>
        </w:r>
        <w:r w:rsidRPr="00D87AD7">
          <w:rPr>
            <w:i/>
            <w:iCs/>
            <w:rPrChange w:id="3068" w:author="Gergo" w:date="2017-12-02T12:34:00Z">
              <w:rPr>
                <w:i/>
                <w:iCs/>
              </w:rPr>
            </w:rPrChange>
          </w:rPr>
          <w:t>Wikipedia</w:t>
        </w:r>
        <w:r w:rsidRPr="00D87AD7">
          <w:rPr>
            <w:rPrChange w:id="3069" w:author="Gergo" w:date="2017-12-02T12:34:00Z">
              <w:rPr/>
            </w:rPrChange>
          </w:rPr>
          <w:t>. 25-Nov-2017.</w:t>
        </w:r>
      </w:ins>
      <w:ins w:id="3070" w:author="Gergo" w:date="2017-12-02T12:55:00Z">
        <w:r w:rsidR="005B77A2">
          <w:t xml:space="preserve"> Elérés: </w:t>
        </w:r>
        <w:r w:rsidR="005B77A2" w:rsidRPr="005B77A2">
          <w:t>https://en.wikipedia.org/w/index.php?title=Electroencephalography&amp;oldid=812068922</w:t>
        </w:r>
      </w:ins>
      <w:ins w:id="3071" w:author="Gergo" w:date="2017-12-02T12:40:00Z">
        <w:r w:rsidRPr="00D87AD7">
          <w:t xml:space="preserve"> </w:t>
        </w:r>
        <w:r>
          <w:t>[Hozzáférés dátuma: 2017.12.02]</w:t>
        </w:r>
      </w:ins>
    </w:p>
    <w:p w14:paraId="6923333B" w14:textId="3B88488E" w:rsidR="00D87AD7" w:rsidRPr="00D87AD7" w:rsidRDefault="00D87AD7" w:rsidP="00D87AD7">
      <w:pPr>
        <w:pStyle w:val="Irodalomjegyzk"/>
        <w:rPr>
          <w:ins w:id="3072" w:author="Gergo" w:date="2017-12-02T12:34:00Z"/>
          <w:rPrChange w:id="3073" w:author="Gergo" w:date="2017-12-02T12:34:00Z">
            <w:rPr>
              <w:ins w:id="3074" w:author="Gergo" w:date="2017-12-02T12:34:00Z"/>
            </w:rPr>
          </w:rPrChange>
        </w:rPr>
        <w:pPrChange w:id="3075" w:author="Gergo" w:date="2017-12-02T12:34:00Z">
          <w:pPr>
            <w:widowControl w:val="0"/>
            <w:autoSpaceDE w:val="0"/>
            <w:autoSpaceDN w:val="0"/>
            <w:adjustRightInd w:val="0"/>
            <w:spacing w:after="0" w:line="240" w:lineRule="auto"/>
          </w:pPr>
        </w:pPrChange>
      </w:pPr>
      <w:ins w:id="3076" w:author="Gergo" w:date="2017-12-02T12:34:00Z">
        <w:r w:rsidRPr="00D87AD7">
          <w:rPr>
            <w:rPrChange w:id="3077" w:author="Gergo" w:date="2017-12-02T12:34:00Z">
              <w:rPr/>
            </w:rPrChange>
          </w:rPr>
          <w:t>[21]</w:t>
        </w:r>
        <w:r w:rsidRPr="00D87AD7">
          <w:rPr>
            <w:rPrChange w:id="3078" w:author="Gergo" w:date="2017-12-02T12:34:00Z">
              <w:rPr/>
            </w:rPrChange>
          </w:rPr>
          <w:tab/>
          <w:t>“Buy Mindwave Mobile bwsk on-ear Headphones (Black) Online at Low Prices in India - Amazon.in.” [Online]. Available: https://www.amazon.in/Mindwave-Mobile-bwsk-Headphones-Black/dp/B007P339TE. [Accessed: 02-Dec-2017].</w:t>
        </w:r>
      </w:ins>
      <w:ins w:id="3079" w:author="Gergo" w:date="2017-12-02T12:40:00Z">
        <w:r w:rsidRPr="00D87AD7">
          <w:t xml:space="preserve"> </w:t>
        </w:r>
        <w:r>
          <w:t>[Hozzáférés dátuma: 2017.12.02]</w:t>
        </w:r>
      </w:ins>
    </w:p>
    <w:p w14:paraId="06715247" w14:textId="7C13D067" w:rsidR="00D87AD7" w:rsidRPr="00D87AD7" w:rsidRDefault="00D87AD7" w:rsidP="00D87AD7">
      <w:pPr>
        <w:pStyle w:val="Irodalomjegyzk"/>
        <w:rPr>
          <w:ins w:id="3080" w:author="Gergo" w:date="2017-12-02T12:34:00Z"/>
          <w:rPrChange w:id="3081" w:author="Gergo" w:date="2017-12-02T12:34:00Z">
            <w:rPr>
              <w:ins w:id="3082" w:author="Gergo" w:date="2017-12-02T12:34:00Z"/>
            </w:rPr>
          </w:rPrChange>
        </w:rPr>
        <w:pPrChange w:id="3083" w:author="Gergo" w:date="2017-12-02T12:34:00Z">
          <w:pPr>
            <w:widowControl w:val="0"/>
            <w:autoSpaceDE w:val="0"/>
            <w:autoSpaceDN w:val="0"/>
            <w:adjustRightInd w:val="0"/>
            <w:spacing w:after="0" w:line="240" w:lineRule="auto"/>
          </w:pPr>
        </w:pPrChange>
      </w:pPr>
      <w:ins w:id="3084" w:author="Gergo" w:date="2017-12-02T12:34:00Z">
        <w:r w:rsidRPr="00D87AD7">
          <w:rPr>
            <w:rPrChange w:id="3085" w:author="Gergo" w:date="2017-12-02T12:34:00Z">
              <w:rPr/>
            </w:rPrChange>
          </w:rPr>
          <w:t>[22]</w:t>
        </w:r>
        <w:r w:rsidRPr="00D87AD7">
          <w:rPr>
            <w:rPrChange w:id="3086" w:author="Gergo" w:date="2017-12-02T12:34:00Z">
              <w:rPr/>
            </w:rPrChange>
          </w:rPr>
          <w:tab/>
          <w:t>“neurosky_101 [NeuroSky Developer - Docs].” [Online]. Available: http://developer.neurosky.com/docs/doku.php?id=neurosky_101. [Accessed: 02-Dec-2017].</w:t>
        </w:r>
      </w:ins>
      <w:ins w:id="3087" w:author="Gergo" w:date="2017-12-02T12:40:00Z">
        <w:r w:rsidRPr="00D87AD7">
          <w:t xml:space="preserve"> </w:t>
        </w:r>
        <w:r>
          <w:t>[Hozzáférés dátuma: 2017.12.02]</w:t>
        </w:r>
      </w:ins>
    </w:p>
    <w:p w14:paraId="446E1A3A" w14:textId="35405598" w:rsidR="00D87AD7" w:rsidRPr="00D87AD7" w:rsidRDefault="00D87AD7" w:rsidP="00D87AD7">
      <w:pPr>
        <w:pStyle w:val="Irodalomjegyzk"/>
        <w:rPr>
          <w:ins w:id="3088" w:author="Gergo" w:date="2017-12-02T12:34:00Z"/>
          <w:rPrChange w:id="3089" w:author="Gergo" w:date="2017-12-02T12:34:00Z">
            <w:rPr>
              <w:ins w:id="3090" w:author="Gergo" w:date="2017-12-02T12:34:00Z"/>
            </w:rPr>
          </w:rPrChange>
        </w:rPr>
        <w:pPrChange w:id="3091" w:author="Gergo" w:date="2017-12-02T12:34:00Z">
          <w:pPr>
            <w:widowControl w:val="0"/>
            <w:autoSpaceDE w:val="0"/>
            <w:autoSpaceDN w:val="0"/>
            <w:adjustRightInd w:val="0"/>
            <w:spacing w:after="0" w:line="240" w:lineRule="auto"/>
          </w:pPr>
        </w:pPrChange>
      </w:pPr>
      <w:ins w:id="3092" w:author="Gergo" w:date="2017-12-02T12:34:00Z">
        <w:r w:rsidRPr="00D87AD7">
          <w:rPr>
            <w:rPrChange w:id="3093" w:author="Gergo" w:date="2017-12-02T12:34:00Z">
              <w:rPr/>
            </w:rPrChange>
          </w:rPr>
          <w:t>[23]</w:t>
        </w:r>
        <w:r w:rsidRPr="00D87AD7">
          <w:rPr>
            <w:rPrChange w:id="3094" w:author="Gergo" w:date="2017-12-02T12:34:00Z">
              <w:rPr/>
            </w:rPrChange>
          </w:rPr>
          <w:tab/>
          <w:t xml:space="preserve">“NeuroSky,” </w:t>
        </w:r>
        <w:r w:rsidRPr="00D87AD7">
          <w:rPr>
            <w:i/>
            <w:iCs/>
            <w:rPrChange w:id="3095" w:author="Gergo" w:date="2017-12-02T12:34:00Z">
              <w:rPr>
                <w:i/>
                <w:iCs/>
              </w:rPr>
            </w:rPrChange>
          </w:rPr>
          <w:t>Wikipedia</w:t>
        </w:r>
        <w:r w:rsidRPr="00D87AD7">
          <w:rPr>
            <w:rPrChange w:id="3096" w:author="Gergo" w:date="2017-12-02T12:34:00Z">
              <w:rPr/>
            </w:rPrChange>
          </w:rPr>
          <w:t>. 10-Sep-2017.</w:t>
        </w:r>
      </w:ins>
      <w:ins w:id="3097" w:author="Gergo" w:date="2017-12-02T12:55:00Z">
        <w:r w:rsidR="005B77A2">
          <w:t xml:space="preserve"> Elérés: </w:t>
        </w:r>
        <w:r w:rsidR="005B77A2" w:rsidRPr="005B77A2">
          <w:t>https://en.wikipedia.org/w/index.php?title=NeuroSky&amp;oldid=799828150</w:t>
        </w:r>
      </w:ins>
      <w:ins w:id="3098" w:author="Gergo" w:date="2017-12-02T12:40:00Z">
        <w:r w:rsidRPr="00D87AD7">
          <w:t xml:space="preserve"> </w:t>
        </w:r>
        <w:r>
          <w:t>[Hozzáférés dátuma: 2017.12.02]</w:t>
        </w:r>
      </w:ins>
    </w:p>
    <w:p w14:paraId="7A777E84" w14:textId="180DAA64" w:rsidR="00D87AD7" w:rsidRPr="00D87AD7" w:rsidRDefault="00D87AD7" w:rsidP="00D87AD7">
      <w:pPr>
        <w:rPr>
          <w:ins w:id="3099" w:author="Gergo" w:date="2017-11-25T13:54:00Z"/>
          <w:rPrChange w:id="3100" w:author="Gergo" w:date="2017-12-02T12:34:00Z">
            <w:rPr>
              <w:ins w:id="3101" w:author="Gergo" w:date="2017-11-25T13:54:00Z"/>
            </w:rPr>
          </w:rPrChange>
        </w:rPr>
        <w:pPrChange w:id="3102" w:author="Gergo" w:date="2017-12-02T12:34:00Z">
          <w:pPr>
            <w:pStyle w:val="Cmsor1"/>
          </w:pPr>
        </w:pPrChange>
      </w:pPr>
      <w:ins w:id="3103" w:author="Gergo" w:date="2017-12-02T12:34:00Z">
        <w:r>
          <w:fldChar w:fldCharType="end"/>
        </w:r>
      </w:ins>
    </w:p>
    <w:p w14:paraId="32900555" w14:textId="77777777" w:rsidR="00C60397" w:rsidRPr="0034280E" w:rsidRDefault="00C60397">
      <w:pPr>
        <w:pPrChange w:id="3104"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4" w:author="Bence Kővári" w:date="2015-10-19T10:52:00Z" w:initials="KB">
    <w:p w14:paraId="41FB55A1" w14:textId="77777777" w:rsidR="00D53C1F" w:rsidRDefault="00D53C1F" w:rsidP="00E360CD">
      <w:pPr>
        <w:pStyle w:val="Jegyzetszveg"/>
      </w:pPr>
      <w:r>
        <w:rPr>
          <w:rStyle w:val="Jegyzethivatkozs"/>
        </w:rPr>
        <w:annotationRef/>
      </w:r>
      <w:r>
        <w:t>Ne felejtsd le frissíteni</w:t>
      </w:r>
    </w:p>
  </w:comment>
  <w:comment w:id="196" w:author="Bertalan Forstner" w:date="2017-11-17T09:22:00Z" w:initials="BF">
    <w:p w14:paraId="7FC9CA8C" w14:textId="308A689A" w:rsidR="00D53C1F" w:rsidRDefault="00D53C1F">
      <w:pPr>
        <w:pStyle w:val="Jegyzetszveg"/>
      </w:pPr>
      <w:r>
        <w:rPr>
          <w:rStyle w:val="Jegyzethivatkozs"/>
        </w:rPr>
        <w:annotationRef/>
      </w:r>
      <w:r>
        <w:rPr>
          <w:rStyle w:val="Jegyzethivatkozs"/>
        </w:rPr>
        <w:t>inkább sztereo látásrendszeren</w:t>
      </w:r>
    </w:p>
  </w:comment>
  <w:comment w:id="209" w:author="Bertalan Forstner" w:date="2017-11-17T09:25:00Z" w:initials="BF">
    <w:p w14:paraId="635F201A" w14:textId="538EE0E4" w:rsidR="00D53C1F" w:rsidRDefault="00D53C1F">
      <w:pPr>
        <w:pStyle w:val="Jegyzetszveg"/>
      </w:pPr>
      <w:r>
        <w:rPr>
          <w:rStyle w:val="Jegyzethivatkozs"/>
        </w:rPr>
        <w:annotationRef/>
      </w:r>
      <w:r>
        <w:t>lábjegyzet, link</w:t>
      </w:r>
    </w:p>
  </w:comment>
  <w:comment w:id="218" w:author="Bertalan Forstner" w:date="2017-11-17T09:26:00Z" w:initials="BF">
    <w:p w14:paraId="14CFF35D" w14:textId="52833ABD" w:rsidR="00D53C1F" w:rsidRDefault="00D53C1F">
      <w:pPr>
        <w:pStyle w:val="Jegyzetszveg"/>
      </w:pPr>
      <w:r>
        <w:rPr>
          <w:rStyle w:val="Jegyzethivatkozs"/>
        </w:rPr>
        <w:annotationRef/>
      </w:r>
      <w:r>
        <w:t>irodalomjegyzék hivatkozás</w:t>
      </w:r>
    </w:p>
  </w:comment>
  <w:comment w:id="221" w:author="Bertalan Forstner" w:date="2017-11-17T09:27:00Z" w:initials="BF">
    <w:p w14:paraId="3D14D79B" w14:textId="088A97ED" w:rsidR="00D53C1F" w:rsidRDefault="00D53C1F">
      <w:pPr>
        <w:pStyle w:val="Jegyzetszveg"/>
      </w:pPr>
      <w:r>
        <w:rPr>
          <w:rStyle w:val="Jegyzethivatkozs"/>
        </w:rPr>
        <w:annotationRef/>
      </w:r>
      <w:r>
        <w:t>OK. helyesírásra és központozásra figyelj, ezt nem fogom javítani</w:t>
      </w:r>
    </w:p>
  </w:comment>
  <w:comment w:id="223" w:author="Bertalan Forstner" w:date="2017-11-17T09:27:00Z" w:initials="BF">
    <w:p w14:paraId="1032685E" w14:textId="37D25428" w:rsidR="00D53C1F" w:rsidRDefault="00D53C1F">
      <w:pPr>
        <w:pStyle w:val="Jegyzetszveg"/>
      </w:pPr>
      <w:r>
        <w:rPr>
          <w:rStyle w:val="Jegyzethivatkozs"/>
        </w:rPr>
        <w:annotationRef/>
      </w:r>
      <w:r>
        <w:t>illetve indoklom kiválasztásukat</w:t>
      </w:r>
    </w:p>
  </w:comment>
  <w:comment w:id="233" w:author="Bertalan Forstner" w:date="2017-11-17T09:28:00Z" w:initials="BF">
    <w:p w14:paraId="171FEFFF" w14:textId="101175AE" w:rsidR="00D53C1F" w:rsidRDefault="00D53C1F">
      <w:pPr>
        <w:pStyle w:val="Jegyzetszveg"/>
      </w:pPr>
      <w:r>
        <w:rPr>
          <w:rStyle w:val="Jegyzethivatkozs"/>
        </w:rPr>
        <w:annotationRef/>
      </w:r>
      <w:r>
        <w:t>irodalomjegyzék</w:t>
      </w:r>
    </w:p>
  </w:comment>
  <w:comment w:id="234" w:author="Bertalan Forstner" w:date="2017-11-17T09:28:00Z" w:initials="BF">
    <w:p w14:paraId="7813DD8E" w14:textId="3AFB8DBF" w:rsidR="00D53C1F" w:rsidRDefault="00D53C1F">
      <w:pPr>
        <w:pStyle w:val="Jegyzetszveg"/>
      </w:pPr>
      <w:r>
        <w:rPr>
          <w:rStyle w:val="Jegyzethivatkozs"/>
        </w:rPr>
        <w:annotationRef/>
      </w:r>
      <w:r>
        <w:t>irodalomjegyzék</w:t>
      </w:r>
    </w:p>
  </w:comment>
  <w:comment w:id="235" w:author="Bertalan Forstner" w:date="2017-11-17T09:28:00Z" w:initials="BF">
    <w:p w14:paraId="66F99848" w14:textId="187CC739" w:rsidR="00D53C1F" w:rsidRDefault="00D53C1F">
      <w:pPr>
        <w:pStyle w:val="Jegyzetszveg"/>
      </w:pPr>
      <w:r>
        <w:rPr>
          <w:rStyle w:val="Jegyzethivatkozs"/>
        </w:rPr>
        <w:annotationRef/>
      </w:r>
      <w:r>
        <w:t>irodalojegyzék</w:t>
      </w:r>
    </w:p>
  </w:comment>
  <w:comment w:id="266" w:author="Bertalan Forstner" w:date="2017-11-17T09:29:00Z" w:initials="BF">
    <w:p w14:paraId="579B776C" w14:textId="76389459" w:rsidR="00D53C1F" w:rsidRDefault="00D53C1F">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377" w:author="Bertalan Forstner" w:date="2017-11-17T09:46:00Z" w:initials="BF">
    <w:p w14:paraId="13239148" w14:textId="77777777" w:rsidR="00D53C1F" w:rsidRDefault="00D53C1F">
      <w:pPr>
        <w:pStyle w:val="Jegyzetszveg"/>
      </w:pPr>
      <w:r>
        <w:rPr>
          <w:rStyle w:val="Jegyzethivatkozs"/>
        </w:rPr>
        <w:annotationRef/>
      </w:r>
      <w:r>
        <w:t>Ezekre helyeen: Magyar név (Angol név, majd akronim). Utána az akronimot használhatod (pl. API).</w:t>
      </w:r>
    </w:p>
    <w:p w14:paraId="35EA24B6" w14:textId="763BE249" w:rsidR="00D53C1F" w:rsidRDefault="00D53C1F">
      <w:pPr>
        <w:pStyle w:val="Jegyzetszveg"/>
      </w:pPr>
      <w:r>
        <w:t>Pl.”Alkalmazás programozói interfészekre (Application Programming Interface, API) …”</w:t>
      </w:r>
    </w:p>
  </w:comment>
  <w:comment w:id="393" w:author="Bertalan Forstner" w:date="2017-11-17T09:53:00Z" w:initials="BF">
    <w:p w14:paraId="094D14B0" w14:textId="05437C98" w:rsidR="00D53C1F" w:rsidRDefault="00D53C1F">
      <w:pPr>
        <w:pStyle w:val="Jegyzetszveg"/>
      </w:pPr>
      <w:r>
        <w:rPr>
          <w:rStyle w:val="Jegyzethivatkozs"/>
        </w:rPr>
        <w:annotationRef/>
      </w:r>
      <w:r>
        <w:t>Fordítva. A szövegben magyarul írd, és zárójelbe az angol szakszó.</w:t>
      </w:r>
    </w:p>
  </w:comment>
  <w:comment w:id="401" w:author="Bertalan Forstner" w:date="2017-11-17T09:54:00Z" w:initials="BF">
    <w:p w14:paraId="60BF6DCA" w14:textId="165511EE" w:rsidR="00D53C1F" w:rsidRDefault="00D53C1F">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33" w:author="Bertalan Forstner" w:date="2017-11-17T09:55:00Z" w:initials="BF">
    <w:p w14:paraId="57E05AF2" w14:textId="77777777" w:rsidR="00D53C1F" w:rsidRDefault="00D53C1F" w:rsidP="00786F47">
      <w:pPr>
        <w:pStyle w:val="Jegyzetszveg"/>
      </w:pPr>
      <w:r>
        <w:rPr>
          <w:rStyle w:val="Jegyzethivatkozs"/>
        </w:rPr>
        <w:annotationRef/>
      </w:r>
      <w:r>
        <w:t>ezt az eszközválasztás előttre tenném</w:t>
      </w:r>
    </w:p>
  </w:comment>
  <w:comment w:id="448" w:author="Bertalan Forstner" w:date="2017-11-17T09:54:00Z" w:initials="BF">
    <w:p w14:paraId="4333DD8C" w14:textId="61CAB3D1" w:rsidR="00D53C1F" w:rsidRDefault="00D53C1F">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480" w:author="Bertalan Forstner" w:date="2017-11-17T09:55:00Z" w:initials="BF">
    <w:p w14:paraId="76EB3C23" w14:textId="03AE4631" w:rsidR="00D53C1F" w:rsidRDefault="00D53C1F">
      <w:pPr>
        <w:pStyle w:val="Jegyzetszveg"/>
      </w:pPr>
      <w:r>
        <w:rPr>
          <w:rStyle w:val="Jegyzethivatkozs"/>
        </w:rPr>
        <w:annotationRef/>
      </w:r>
      <w:r>
        <w:t>ezt az eszközválasztás előttre tenném</w:t>
      </w:r>
    </w:p>
  </w:comment>
  <w:comment w:id="502" w:author="Bertalan Forstner" w:date="2017-11-17T09:56:00Z" w:initials="BF">
    <w:p w14:paraId="20E69A5F" w14:textId="3BB3D11D" w:rsidR="00D53C1F" w:rsidRDefault="00D53C1F">
      <w:pPr>
        <w:pStyle w:val="Jegyzetszveg"/>
      </w:pPr>
      <w:r>
        <w:rPr>
          <w:rStyle w:val="Jegyzethivatkozs"/>
        </w:rPr>
        <w:annotationRef/>
      </w:r>
      <w:r>
        <w:t>szóismétlés</w:t>
      </w:r>
    </w:p>
  </w:comment>
  <w:comment w:id="507" w:author="Bertalan Forstner" w:date="2017-11-17T09:57:00Z" w:initials="BF">
    <w:p w14:paraId="1DAF9FD3" w14:textId="206FC74B" w:rsidR="00D53C1F" w:rsidRDefault="00D53C1F">
      <w:pPr>
        <w:pStyle w:val="Jegyzetszveg"/>
      </w:pPr>
      <w:r>
        <w:rPr>
          <w:rStyle w:val="Jegyzethivatkozs"/>
        </w:rPr>
        <w:annotationRef/>
      </w:r>
      <w:r>
        <w:t>Mindenképp érdemes magát a játékot a tervezés előtt ismertetni egy külön főfejezetben, kitérve a Frostigra. Sokkal olvas</w:t>
      </w:r>
    </w:p>
  </w:comment>
  <w:comment w:id="522" w:author="Bertalan Forstner" w:date="2017-11-17T10:10:00Z" w:initials="BF">
    <w:p w14:paraId="599F9DC2" w14:textId="32E70681" w:rsidR="00D53C1F" w:rsidRDefault="00D53C1F">
      <w:pPr>
        <w:pStyle w:val="Jegyzetszveg"/>
      </w:pPr>
      <w:r>
        <w:rPr>
          <w:rStyle w:val="Jegyzethivatkozs"/>
        </w:rPr>
        <w:annotationRef/>
      </w:r>
      <w:r>
        <w:t>Ne keverd a funkspecet a megvalósítás részeivel.é Ez ide nem való.</w:t>
      </w:r>
    </w:p>
  </w:comment>
  <w:comment w:id="525" w:author="Bertalan Forstner" w:date="2017-11-17T10:10:00Z" w:initials="BF">
    <w:p w14:paraId="62ED792F" w14:textId="77777777" w:rsidR="00D53C1F" w:rsidRDefault="00D53C1F">
      <w:pPr>
        <w:pStyle w:val="Jegyzetszveg"/>
      </w:pPr>
      <w:r>
        <w:rPr>
          <w:rStyle w:val="Jegyzethivatkozs"/>
        </w:rPr>
        <w:annotationRef/>
      </w:r>
      <w:r>
        <w:t>detto</w:t>
      </w:r>
    </w:p>
    <w:p w14:paraId="53490FAA" w14:textId="11FE46C4" w:rsidR="00D53C1F" w:rsidRDefault="00D53C1F">
      <w:pPr>
        <w:pStyle w:val="Jegyzetszveg"/>
      </w:pPr>
    </w:p>
  </w:comment>
  <w:comment w:id="540" w:author="Bertalan Forstner" w:date="2017-11-17T10:11:00Z" w:initials="BF">
    <w:p w14:paraId="6EDBE02F" w14:textId="0224452A" w:rsidR="00D53C1F" w:rsidRDefault="00D53C1F">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71" w:author="Bertalan Forstner" w:date="2017-11-17T10:15:00Z" w:initials="BF">
    <w:p w14:paraId="6A2145AA" w14:textId="7FC72584" w:rsidR="00D53C1F" w:rsidRDefault="00D53C1F">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36" w:author="Bertalan Forstner" w:date="2017-11-17T10:10:00Z" w:initials="BF">
    <w:p w14:paraId="4E1BD3FA" w14:textId="77777777" w:rsidR="00D53C1F" w:rsidRDefault="00D53C1F" w:rsidP="006075D1">
      <w:pPr>
        <w:pStyle w:val="Jegyzetszveg"/>
      </w:pPr>
      <w:r>
        <w:rPr>
          <w:rStyle w:val="Jegyzethivatkozs"/>
        </w:rPr>
        <w:annotationRef/>
      </w:r>
      <w:r>
        <w:t>Ne keverd a funkspecet a megvalósítás részeivel.é Ez ide nem való.</w:t>
      </w:r>
    </w:p>
  </w:comment>
  <w:comment w:id="638" w:author="Bertalan Forstner" w:date="2017-11-17T10:10:00Z" w:initials="BF">
    <w:p w14:paraId="1C9FF437" w14:textId="77777777" w:rsidR="00D53C1F" w:rsidRDefault="00D53C1F" w:rsidP="006075D1">
      <w:pPr>
        <w:pStyle w:val="Jegyzetszveg"/>
      </w:pPr>
      <w:r>
        <w:rPr>
          <w:rStyle w:val="Jegyzethivatkozs"/>
        </w:rPr>
        <w:annotationRef/>
      </w:r>
      <w:r>
        <w:t>detto</w:t>
      </w:r>
    </w:p>
    <w:p w14:paraId="3F68A604" w14:textId="77777777" w:rsidR="00D53C1F" w:rsidRDefault="00D53C1F" w:rsidP="006075D1">
      <w:pPr>
        <w:pStyle w:val="Jegyzetszveg"/>
      </w:pPr>
    </w:p>
  </w:comment>
  <w:comment w:id="1583" w:author="Bertalan Forstner" w:date="2017-11-17T10:10:00Z" w:initials="BF">
    <w:p w14:paraId="7DB04E67" w14:textId="77777777" w:rsidR="00D53C1F" w:rsidRDefault="00D53C1F" w:rsidP="00EF3400">
      <w:pPr>
        <w:pStyle w:val="Jegyzetszveg"/>
      </w:pPr>
      <w:r>
        <w:rPr>
          <w:rStyle w:val="Jegyzethivatkozs"/>
        </w:rPr>
        <w:annotationRef/>
      </w:r>
      <w:r>
        <w:t>Ne keverd a funkspecet a megvalósítás részeivel.é Ez ide nem való.</w:t>
      </w:r>
    </w:p>
  </w:comment>
  <w:comment w:id="1589" w:author="Bertalan Forstner" w:date="2017-11-17T10:10:00Z" w:initials="BF">
    <w:p w14:paraId="6FBCC325" w14:textId="77777777" w:rsidR="00D53C1F" w:rsidRDefault="00D53C1F" w:rsidP="00EF3400">
      <w:pPr>
        <w:pStyle w:val="Jegyzetszveg"/>
      </w:pPr>
      <w:r>
        <w:rPr>
          <w:rStyle w:val="Jegyzethivatkozs"/>
        </w:rPr>
        <w:annotationRef/>
      </w:r>
      <w:r>
        <w:t>detto</w:t>
      </w:r>
    </w:p>
    <w:p w14:paraId="37975ADA" w14:textId="77777777" w:rsidR="00D53C1F" w:rsidRDefault="00D53C1F"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307B7" w14:textId="77777777" w:rsidR="009C7251" w:rsidRDefault="009C7251">
      <w:r>
        <w:separator/>
      </w:r>
    </w:p>
  </w:endnote>
  <w:endnote w:type="continuationSeparator" w:id="0">
    <w:p w14:paraId="46C0341A" w14:textId="77777777" w:rsidR="009C7251" w:rsidRDefault="009C7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5B8D351" w:rsidR="00D53C1F" w:rsidRDefault="00D53C1F"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667F6">
      <w:rPr>
        <w:rStyle w:val="Oldalszm"/>
        <w:noProof/>
      </w:rPr>
      <w:t>56</w:t>
    </w:r>
    <w:r>
      <w:rPr>
        <w:rStyle w:val="Oldalszm"/>
      </w:rPr>
      <w:fldChar w:fldCharType="end"/>
    </w:r>
  </w:p>
  <w:p w14:paraId="4C1D5C03" w14:textId="77777777" w:rsidR="00D53C1F" w:rsidRDefault="00D53C1F"/>
  <w:p w14:paraId="0646A52A" w14:textId="77777777" w:rsidR="00D53C1F" w:rsidRDefault="00D53C1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566A8" w14:textId="77777777" w:rsidR="009C7251" w:rsidRDefault="009C7251">
      <w:r>
        <w:separator/>
      </w:r>
    </w:p>
  </w:footnote>
  <w:footnote w:type="continuationSeparator" w:id="0">
    <w:p w14:paraId="4F14392F" w14:textId="77777777" w:rsidR="009C7251" w:rsidRDefault="009C725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D53C1F" w:rsidRDefault="00D53C1F"/>
  <w:p w14:paraId="2C6DFBBE" w14:textId="77777777" w:rsidR="00D53C1F" w:rsidRDefault="00D53C1F"/>
  <w:p w14:paraId="125F8157" w14:textId="77777777" w:rsidR="00D53C1F" w:rsidRDefault="00D53C1F"/>
  <w:p w14:paraId="058B44D8" w14:textId="77777777" w:rsidR="00D53C1F" w:rsidRDefault="00D53C1F"/>
  <w:p w14:paraId="42F5F53C" w14:textId="77777777" w:rsidR="00D53C1F" w:rsidRDefault="00D53C1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26F10"/>
    <w:rsid w:val="0003623B"/>
    <w:rsid w:val="00040F2A"/>
    <w:rsid w:val="00041FE0"/>
    <w:rsid w:val="00042FF7"/>
    <w:rsid w:val="00046829"/>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C47DE"/>
    <w:rsid w:val="002D0621"/>
    <w:rsid w:val="002D12F6"/>
    <w:rsid w:val="002D2C06"/>
    <w:rsid w:val="002D342E"/>
    <w:rsid w:val="002D5231"/>
    <w:rsid w:val="002D6602"/>
    <w:rsid w:val="002D6BCD"/>
    <w:rsid w:val="002D7DA9"/>
    <w:rsid w:val="002E1D2A"/>
    <w:rsid w:val="002F1C15"/>
    <w:rsid w:val="002F66E9"/>
    <w:rsid w:val="002F6C7A"/>
    <w:rsid w:val="002F6E80"/>
    <w:rsid w:val="00300EEA"/>
    <w:rsid w:val="00301448"/>
    <w:rsid w:val="00302BB3"/>
    <w:rsid w:val="0030386C"/>
    <w:rsid w:val="00305E08"/>
    <w:rsid w:val="0031179C"/>
    <w:rsid w:val="00313013"/>
    <w:rsid w:val="00322B88"/>
    <w:rsid w:val="00332B62"/>
    <w:rsid w:val="003355B9"/>
    <w:rsid w:val="00336803"/>
    <w:rsid w:val="003405CD"/>
    <w:rsid w:val="0034280E"/>
    <w:rsid w:val="00347EAB"/>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B77A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32ED"/>
    <w:rsid w:val="006270AF"/>
    <w:rsid w:val="00630A92"/>
    <w:rsid w:val="00630B92"/>
    <w:rsid w:val="0063184F"/>
    <w:rsid w:val="0063585C"/>
    <w:rsid w:val="00641018"/>
    <w:rsid w:val="00641885"/>
    <w:rsid w:val="0064238E"/>
    <w:rsid w:val="0064438B"/>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3BBC"/>
    <w:rsid w:val="00794318"/>
    <w:rsid w:val="00794403"/>
    <w:rsid w:val="0079528D"/>
    <w:rsid w:val="007A12A0"/>
    <w:rsid w:val="007A5167"/>
    <w:rsid w:val="007B03E6"/>
    <w:rsid w:val="007B243E"/>
    <w:rsid w:val="007B5CF7"/>
    <w:rsid w:val="007B7868"/>
    <w:rsid w:val="007C0459"/>
    <w:rsid w:val="007C2F7A"/>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B61A5"/>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1D33"/>
    <w:rsid w:val="00A04B39"/>
    <w:rsid w:val="00A076B8"/>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0D2A"/>
    <w:rsid w:val="00BD24FB"/>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749A"/>
    <w:rsid w:val="00CB6C7B"/>
    <w:rsid w:val="00CB7652"/>
    <w:rsid w:val="00CC0774"/>
    <w:rsid w:val="00CC2118"/>
    <w:rsid w:val="00CC363A"/>
    <w:rsid w:val="00CF4E29"/>
    <w:rsid w:val="00CF516F"/>
    <w:rsid w:val="00D01118"/>
    <w:rsid w:val="00D07335"/>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53FC"/>
    <w:rsid w:val="00D87AD7"/>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76C3E"/>
    <w:rsid w:val="00F801EF"/>
    <w:rsid w:val="00F86E2F"/>
    <w:rsid w:val="00F96985"/>
    <w:rsid w:val="00F96D8A"/>
    <w:rsid w:val="00FA62F9"/>
    <w:rsid w:val="00FB2D9D"/>
    <w:rsid w:val="00FB3074"/>
    <w:rsid w:val="00FB3DD4"/>
    <w:rsid w:val="00FC4276"/>
    <w:rsid w:val="00FC6301"/>
    <w:rsid w:val="00FD475A"/>
    <w:rsid w:val="00FD6010"/>
    <w:rsid w:val="00FD761D"/>
    <w:rsid w:val="00FE0111"/>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C72F8F53-46C1-4892-8FE3-CEAF58F1C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TotalTime>
  <Pages>56</Pages>
  <Words>16465</Words>
  <Characters>93852</Characters>
  <Application>Microsoft Office Word</Application>
  <DocSecurity>0</DocSecurity>
  <Lines>782</Lines>
  <Paragraphs>220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110097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2</cp:revision>
  <cp:lastPrinted>2017-12-01T08:03:00Z</cp:lastPrinted>
  <dcterms:created xsi:type="dcterms:W3CDTF">2017-12-02T12:02:00Z</dcterms:created>
  <dcterms:modified xsi:type="dcterms:W3CDTF">2017-12-02T12:02:00Z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