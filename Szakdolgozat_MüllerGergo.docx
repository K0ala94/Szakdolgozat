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3CDE0DD8" w:rsidR="008958D5" w:rsidRPr="003355B9" w:rsidRDefault="008958D5" w:rsidP="008958D5">
      <w:r w:rsidRPr="003355B9">
        <w:t xml:space="preserve">Az elektronikusan </w:t>
      </w:r>
      <w:ins w:id="0" w:author="Gergo" w:date="2017-12-02T23:03:00Z">
        <w:r w:rsidR="00A0030F">
          <w:t>b</w:t>
        </w:r>
      </w:ins>
      <w:del w:id="1" w:author="Gergo" w:date="2017-12-02T23:03:00Z">
        <w:r w:rsidRPr="003355B9" w:rsidDel="00A0030F">
          <w:delText>b</w:delText>
        </w:r>
      </w:del>
      <w:r w:rsidRPr="003355B9">
        <w:t xml:space="preserve">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2" w:author="Gergo" w:date="2017-11-25T13:10:00Z">
            <w:rPr/>
          </w:rPrChange>
        </w:rPr>
      </w:pPr>
      <w:r w:rsidRPr="003355B9">
        <w:rPr>
          <w:noProof w:val="0"/>
          <w:rPrChange w:id="3"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4" w:author="Gergo" w:date="2017-11-25T13:10:00Z">
            <w:rPr>
              <w:noProof/>
              <w:sz w:val="40"/>
            </w:rPr>
          </w:rPrChange>
        </w:rPr>
      </w:pPr>
      <w:r w:rsidRPr="003355B9">
        <w:rPr>
          <w:sz w:val="40"/>
          <w:rPrChange w:id="5" w:author="Gergo" w:date="2017-11-25T13:10:00Z">
            <w:rPr>
              <w:noProof/>
              <w:sz w:val="40"/>
            </w:rPr>
          </w:rPrChange>
        </w:rPr>
        <w:t>Dr. Forstner Bertala</w:t>
      </w:r>
      <w:r w:rsidR="00B40F34" w:rsidRPr="003355B9">
        <w:rPr>
          <w:sz w:val="40"/>
          <w:rPrChange w:id="6" w:author="Gergo" w:date="2017-11-25T13:10:00Z">
            <w:rPr>
              <w:noProof/>
              <w:sz w:val="40"/>
            </w:rPr>
          </w:rPrChange>
        </w:rPr>
        <w:t>n</w:t>
      </w:r>
    </w:p>
    <w:p w14:paraId="3165633C" w14:textId="02203631" w:rsidR="0039238A" w:rsidRPr="003355B9" w:rsidDel="005B7F02" w:rsidRDefault="0039238A" w:rsidP="0039238A">
      <w:pPr>
        <w:spacing w:after="0"/>
        <w:ind w:firstLine="0"/>
        <w:jc w:val="center"/>
        <w:rPr>
          <w:del w:id="7" w:author="Gergo" w:date="2017-12-02T20:10:00Z"/>
        </w:rPr>
      </w:pPr>
      <w:r w:rsidRPr="003355B9">
        <w:t>BUDAPEST, 201</w:t>
      </w:r>
      <w:ins w:id="8" w:author="Gergo" w:date="2017-12-02T20:10:00Z">
        <w:r w:rsidR="005B7F02">
          <w:t>7</w:t>
        </w:r>
      </w:ins>
      <w:del w:id="9" w:author="Gergo" w:date="2017-12-02T20:10:00Z">
        <w:r w:rsidRPr="003355B9" w:rsidDel="005B7F02">
          <w:delText>7</w:delText>
        </w:r>
      </w:del>
    </w:p>
    <w:p w14:paraId="5C95B9E0" w14:textId="27626DE1" w:rsidR="00E360CD" w:rsidRPr="003355B9" w:rsidDel="005B7F02" w:rsidRDefault="0039238A">
      <w:pPr>
        <w:spacing w:after="0"/>
        <w:ind w:firstLine="0"/>
        <w:jc w:val="center"/>
        <w:rPr>
          <w:del w:id="10" w:author="Gergo" w:date="2017-12-02T20:11:00Z"/>
        </w:rPr>
        <w:pPrChange w:id="11" w:author="Gergo" w:date="2017-12-02T20:10:00Z">
          <w:pPr/>
        </w:pPrChange>
      </w:pPr>
      <w:del w:id="12" w:author="Gergo" w:date="2017-12-02T20:10:00Z">
        <w:r w:rsidRPr="003355B9" w:rsidDel="005B7F02">
          <w:delText>Tartalo</w:delText>
        </w:r>
        <w:r w:rsidR="00E360CD" w:rsidRPr="003355B9" w:rsidDel="005B7F02">
          <w:delText>mjegyzék – Végén Generált.</w:delText>
        </w:r>
      </w:del>
    </w:p>
    <w:p w14:paraId="22E56DF4" w14:textId="77777777" w:rsidR="006A03F6" w:rsidRPr="003355B9" w:rsidDel="005B7F02" w:rsidRDefault="006A03F6" w:rsidP="0089533D">
      <w:pPr>
        <w:rPr>
          <w:del w:id="13" w:author="Gergo" w:date="2017-12-02T20:11:00Z"/>
        </w:rPr>
      </w:pPr>
    </w:p>
    <w:p w14:paraId="671D9465" w14:textId="77777777" w:rsidR="006A03F6" w:rsidRPr="003355B9" w:rsidRDefault="006A03F6">
      <w:pPr>
        <w:spacing w:after="0"/>
        <w:ind w:firstLine="0"/>
        <w:jc w:val="center"/>
        <w:pPrChange w:id="14" w:author="Gergo" w:date="2017-12-02T20:11:00Z">
          <w:pPr>
            <w:spacing w:after="0" w:line="240" w:lineRule="auto"/>
            <w:ind w:firstLine="0"/>
            <w:jc w:val="left"/>
          </w:pPr>
        </w:pPrChange>
      </w:pPr>
      <w:r w:rsidRPr="003355B9">
        <w:br w:type="page"/>
      </w:r>
    </w:p>
    <w:p w14:paraId="6677CE85" w14:textId="0B9DA119" w:rsidR="00E360CD" w:rsidRDefault="006A03F6" w:rsidP="006A03F6">
      <w:pPr>
        <w:pStyle w:val="Fejezetcimszmozsnlkl"/>
        <w:rPr>
          <w:ins w:id="15" w:author="Gergo" w:date="2017-11-28T10:47:00Z"/>
        </w:rPr>
      </w:pPr>
      <w:bookmarkStart w:id="16" w:name="_Toc433184091"/>
      <w:bookmarkStart w:id="17" w:name="_Toc497485118"/>
      <w:bookmarkStart w:id="18" w:name="_Toc499416779"/>
      <w:r w:rsidRPr="003355B9">
        <w:lastRenderedPageBreak/>
        <w:t>Összefoglaló</w:t>
      </w:r>
      <w:bookmarkEnd w:id="16"/>
      <w:bookmarkEnd w:id="17"/>
      <w:bookmarkEnd w:id="18"/>
    </w:p>
    <w:p w14:paraId="393A0357" w14:textId="12D83840" w:rsidR="007A12A0" w:rsidRDefault="007A12A0">
      <w:pPr>
        <w:rPr>
          <w:ins w:id="19" w:author="Gergo" w:date="2017-11-28T10:50:00Z"/>
        </w:rPr>
        <w:pPrChange w:id="20" w:author="Gergo" w:date="2017-11-28T10:47:00Z">
          <w:pPr>
            <w:pStyle w:val="Fejezetcimszmozsnlkl"/>
          </w:pPr>
        </w:pPrChange>
      </w:pPr>
      <w:ins w:id="21" w:author="Gergo" w:date="2017-11-28T10:47:00Z">
        <w:r>
          <w:t xml:space="preserve">A technológia egyre több tudományág előtt nyit meg új kapukat. A dolgozatomban egy pszichológiai kísérlet modern </w:t>
        </w:r>
      </w:ins>
      <w:ins w:id="22" w:author="Gergo" w:date="2017-11-28T10:50:00Z">
        <w:r>
          <w:t>újragondolását valósítom meg a Google DayDream virtuális valóság platformja segítségével. Bemutatom a területben és az eszközökben</w:t>
        </w:r>
        <w:r w:rsidR="005B7F02">
          <w:t xml:space="preserve"> rejlő potenciált és, hogy ezek</w:t>
        </w:r>
        <w:r>
          <w:t xml:space="preserve"> hogy</w:t>
        </w:r>
      </w:ins>
      <w:ins w:id="23" w:author="Gergo" w:date="2017-11-29T22:14:00Z">
        <w:r w:rsidR="00FE0111">
          <w:t>an</w:t>
        </w:r>
      </w:ins>
      <w:ins w:id="24" w:author="Gergo" w:date="2017-11-28T10:50:00Z">
        <w:r>
          <w:t xml:space="preserve"> újítják és újíthat</w:t>
        </w:r>
        <w:r w:rsidR="00D16665">
          <w:t>ják meg a pszichológia területeit</w:t>
        </w:r>
        <w:r>
          <w:t>.</w:t>
        </w:r>
      </w:ins>
    </w:p>
    <w:p w14:paraId="46A5C422" w14:textId="77777777" w:rsidR="00B63DFB" w:rsidRDefault="007A12A0">
      <w:pPr>
        <w:rPr>
          <w:ins w:id="25" w:author="Gergo" w:date="2017-11-28T11:09:00Z"/>
        </w:rPr>
        <w:pPrChange w:id="26" w:author="Gergo" w:date="2017-11-28T11:09:00Z">
          <w:pPr>
            <w:pStyle w:val="Fejezetcimszmozsnlkl"/>
          </w:pPr>
        </w:pPrChange>
      </w:pPr>
      <w:ins w:id="27" w:author="Gergo" w:date="2017-11-28T10:54:00Z">
        <w:r>
          <w:t xml:space="preserve">Részletesen ismertetem a virtuális valóságot mint koncepció és mint </w:t>
        </w:r>
      </w:ins>
      <w:ins w:id="28" w:author="Gergo" w:date="2017-11-28T10:55:00Z">
        <w:r w:rsidR="00563C3F">
          <w:t>technológiai megvalósítást is és</w:t>
        </w:r>
      </w:ins>
      <w:ins w:id="29" w:author="Gergo" w:date="2017-11-28T11:00:00Z">
        <w:r w:rsidR="00563C3F">
          <w:t xml:space="preserve"> bemutatom a mentális állapot monitorozásának technikáját a MindWave neuroheadset segítségével.</w:t>
        </w:r>
      </w:ins>
      <w:ins w:id="30" w:author="Gergo" w:date="2017-11-28T11:09:00Z">
        <w:r w:rsidR="00B63DFB">
          <w:t xml:space="preserve"> </w:t>
        </w:r>
      </w:ins>
      <w:ins w:id="31" w:author="Gergo" w:date="2017-11-28T11:02:00Z">
        <w:r w:rsidR="00B63DFB">
          <w:t>Elmagyarázom, hogy  a fejlesztés során miért döntöttem</w:t>
        </w:r>
      </w:ins>
      <w:ins w:id="32" w:author="Gergo" w:date="2017-11-28T11:09:00Z">
        <w:r w:rsidR="00B63DFB">
          <w:t xml:space="preserve"> </w:t>
        </w:r>
      </w:ins>
      <w:ins w:id="33" w:author="Gergo" w:date="2017-11-28T11:08:00Z">
        <w:r w:rsidR="00B63DFB">
          <w:t xml:space="preserve"> </w:t>
        </w:r>
      </w:ins>
      <w:ins w:id="34" w:author="Gergo" w:date="2017-11-28T11:07:00Z">
        <w:r w:rsidR="00B63DFB">
          <w:t>a két fent megemlített</w:t>
        </w:r>
      </w:ins>
      <w:ins w:id="35" w:author="Gergo" w:date="2017-11-28T11:08:00Z">
        <w:r w:rsidR="00B63DFB">
          <w:t xml:space="preserve"> eszköz és</w:t>
        </w:r>
      </w:ins>
      <w:ins w:id="36" w:author="Gergo" w:date="2017-11-28T11:02:00Z">
        <w:r w:rsidR="00B63DFB">
          <w:t xml:space="preserve"> a Unity játékmotor használata </w:t>
        </w:r>
      </w:ins>
      <w:ins w:id="37" w:author="Gergo" w:date="2017-11-28T11:08:00Z">
        <w:r w:rsidR="00B63DFB">
          <w:t>mellett.</w:t>
        </w:r>
      </w:ins>
    </w:p>
    <w:p w14:paraId="26B280F5" w14:textId="46BA0305" w:rsidR="005565AC" w:rsidRDefault="00B63DFB">
      <w:pPr>
        <w:rPr>
          <w:ins w:id="38" w:author="Gergo" w:date="2017-11-28T11:14:00Z"/>
        </w:rPr>
        <w:pPrChange w:id="39" w:author="Gergo" w:date="2017-11-28T11:09:00Z">
          <w:pPr>
            <w:pStyle w:val="Fejezetcimszmozsnlkl"/>
          </w:pPr>
        </w:pPrChange>
      </w:pPr>
      <w:ins w:id="40" w:author="Gergo" w:date="2017-11-28T11:09:00Z">
        <w:r>
          <w:t>A VR technológia sok újszerű lehetőséget nyújt egy játé</w:t>
        </w:r>
        <w:r w:rsidR="005B7F02">
          <w:t>k készítéséhez. Bemutatom, hogy</w:t>
        </w:r>
        <w:r>
          <w:t xml:space="preserve"> hogyan aknáztam ki ezeket a lehetőségeket, annak érdek</w:t>
        </w:r>
        <w:r w:rsidR="00D16665">
          <w:t>ében, hogy a játék még</w:t>
        </w:r>
      </w:ins>
      <w:ins w:id="41" w:author="Gergo" w:date="2017-11-28T11:16:00Z">
        <w:r w:rsidR="00D16665">
          <w:t xml:space="preserve"> </w:t>
        </w:r>
      </w:ins>
      <w:ins w:id="42" w:author="Gergo" w:date="2017-11-28T11:09:00Z">
        <w:r w:rsidR="00D16665">
          <w:t>jobban a valóság élményét nyújtsa</w:t>
        </w:r>
        <w:r>
          <w:t>.</w:t>
        </w:r>
      </w:ins>
      <w:ins w:id="43" w:author="Gergo" w:date="2017-11-28T11:11:00Z">
        <w:r w:rsidR="005565AC">
          <w:t xml:space="preserve"> A játék</w:t>
        </w:r>
      </w:ins>
      <w:ins w:id="44" w:author="Gergo" w:date="2017-11-28T11:16:00Z">
        <w:r w:rsidR="00D16665">
          <w:t xml:space="preserve"> nyújtotta szórakozás</w:t>
        </w:r>
      </w:ins>
      <w:ins w:id="45" w:author="Gergo" w:date="2017-11-28T11:11:00Z">
        <w:r w:rsidR="005565AC">
          <w:t xml:space="preserve"> mellett a pszichológiai teszt</w:t>
        </w:r>
        <w:r w:rsidR="00D16665">
          <w:t xml:space="preserve"> végzése az alkalmazás</w:t>
        </w:r>
        <w:r w:rsidR="005565AC">
          <w:t xml:space="preserve"> fő feladata, ezért ismer</w:t>
        </w:r>
        <w:r w:rsidR="00FE0111">
          <w:t>tetem, hogy ezt miként tettem a</w:t>
        </w:r>
        <w:r w:rsidR="00D16665">
          <w:t xml:space="preserve"> </w:t>
        </w:r>
      </w:ins>
      <w:ins w:id="46" w:author="Gergo" w:date="2017-11-29T22:15:00Z">
        <w:r w:rsidR="00FE0111">
          <w:t>játék</w:t>
        </w:r>
      </w:ins>
      <w:ins w:id="47" w:author="Gergo" w:date="2017-11-29T22:16:00Z">
        <w:r w:rsidR="00FE0111">
          <w:t xml:space="preserve"> </w:t>
        </w:r>
      </w:ins>
      <w:ins w:id="48" w:author="Gergo" w:date="2017-11-28T11:11:00Z">
        <w:r w:rsidR="005565AC">
          <w:t>szerves részévé és, hogyan kapcsoltam össze a neuroheadset-et az én játékommal.</w:t>
        </w:r>
      </w:ins>
    </w:p>
    <w:p w14:paraId="2D84C91C" w14:textId="3F48A9AA" w:rsidR="007A12A0" w:rsidRPr="0034280E" w:rsidRDefault="005565AC">
      <w:pPr>
        <w:pPrChange w:id="49" w:author="Gergo" w:date="2017-11-28T11:09:00Z">
          <w:pPr>
            <w:pStyle w:val="Fejezetcimszmozsnlkl"/>
          </w:pPr>
        </w:pPrChange>
      </w:pPr>
      <w:ins w:id="50" w:author="Gergo" w:date="2017-11-28T11:14:00Z">
        <w:r>
          <w:t>Végül bemu</w:t>
        </w:r>
        <w:r w:rsidR="00FE0111">
          <w:t xml:space="preserve">tatom a mérések eredményét és </w:t>
        </w:r>
        <w:r>
          <w:t>egy ilyen típusú alkalmazás fej</w:t>
        </w:r>
        <w:r w:rsidR="00FE0111">
          <w:t>lesztése során szerzett saját tapasztalataimat</w:t>
        </w:r>
        <w:r>
          <w:t>.</w:t>
        </w:r>
      </w:ins>
      <w:ins w:id="51" w:author="Gergo" w:date="2017-11-28T11:09:00Z">
        <w:r w:rsidR="00B63DFB">
          <w:t xml:space="preserve"> </w:t>
        </w:r>
      </w:ins>
      <w:ins w:id="52"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53" w:author="Gergo" w:date="2017-11-28T10:47:00Z">
        <w:r w:rsidRPr="003355B9" w:rsidDel="007A12A0">
          <w:br w:type="page"/>
        </w:r>
      </w:del>
    </w:p>
    <w:p w14:paraId="3EEB1548" w14:textId="1A9E5510" w:rsidR="00E360CD" w:rsidRDefault="00E360CD" w:rsidP="006A03F6">
      <w:pPr>
        <w:pStyle w:val="Fejezetcimszmozsnlkl"/>
        <w:rPr>
          <w:ins w:id="54" w:author="Gergo" w:date="2017-11-25T23:41:00Z"/>
        </w:rPr>
      </w:pPr>
      <w:bookmarkStart w:id="55" w:name="_Toc499416780"/>
      <w:r w:rsidRPr="003355B9">
        <w:lastRenderedPageBreak/>
        <w:t>Abstract</w:t>
      </w:r>
      <w:bookmarkEnd w:id="55"/>
    </w:p>
    <w:p w14:paraId="473216C3" w14:textId="48E375B2" w:rsidR="00736D68" w:rsidRDefault="00736D68">
      <w:pPr>
        <w:pStyle w:val="Fejezetcimszmozsnlkl"/>
        <w:rPr>
          <w:ins w:id="56" w:author="Gergo" w:date="2017-11-25T23:41:00Z"/>
        </w:rPr>
      </w:pPr>
      <w:bookmarkStart w:id="57" w:name="_Toc499416781"/>
      <w:ins w:id="58" w:author="Gergo" w:date="2017-11-25T23:41:00Z">
        <w:r>
          <w:lastRenderedPageBreak/>
          <w:t>Tartalomjegyzék</w:t>
        </w:r>
        <w:bookmarkEnd w:id="57"/>
      </w:ins>
    </w:p>
    <w:customXmlInsRangeStart w:id="59"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EndPr/>
      <w:sdtContent>
        <w:customXmlInsRangeEnd w:id="59"/>
        <w:p w14:paraId="76F43EB4" w14:textId="67CA88CF" w:rsidR="00736D68" w:rsidRDefault="00736D68">
          <w:pPr>
            <w:pStyle w:val="Tartalomjegyzkcmsora"/>
            <w:rPr>
              <w:ins w:id="60" w:author="Gergo" w:date="2017-11-25T23:44:00Z"/>
            </w:rPr>
          </w:pPr>
          <w:ins w:id="61" w:author="Gergo" w:date="2017-11-25T23:44:00Z">
            <w:r>
              <w:t>Tartalom</w:t>
            </w:r>
          </w:ins>
        </w:p>
        <w:p w14:paraId="47977521" w14:textId="135C494D" w:rsidR="00736D68" w:rsidRDefault="00736D68">
          <w:pPr>
            <w:pStyle w:val="TJ1"/>
            <w:rPr>
              <w:rFonts w:asciiTheme="minorHAnsi" w:eastAsiaTheme="minorEastAsia" w:hAnsiTheme="minorHAnsi" w:cstheme="minorBidi"/>
              <w:b w:val="0"/>
              <w:noProof/>
              <w:sz w:val="22"/>
              <w:szCs w:val="22"/>
              <w:lang w:val="en-US"/>
            </w:rPr>
          </w:pPr>
          <w:ins w:id="62"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34280E">
              <w:rPr>
                <w:noProof/>
                <w:webHidden/>
              </w:rPr>
              <w:t>4</w:t>
            </w:r>
            <w:r>
              <w:rPr>
                <w:noProof/>
                <w:webHidden/>
              </w:rPr>
              <w:fldChar w:fldCharType="end"/>
            </w:r>
          </w:hyperlink>
        </w:p>
        <w:p w14:paraId="18754E07" w14:textId="063E936F" w:rsidR="00736D68" w:rsidRDefault="00350041">
          <w:pPr>
            <w:pStyle w:val="TJ1"/>
            <w:rPr>
              <w:rFonts w:asciiTheme="minorHAnsi" w:eastAsiaTheme="minorEastAsia" w:hAnsiTheme="minorHAnsi" w:cstheme="minorBidi"/>
              <w:b w:val="0"/>
              <w:noProof/>
              <w:sz w:val="22"/>
              <w:szCs w:val="22"/>
              <w:lang w:val="en-US"/>
            </w:rPr>
          </w:pPr>
          <w:hyperlink w:anchor="_Toc499416780" w:history="1">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34280E">
              <w:rPr>
                <w:noProof/>
                <w:webHidden/>
              </w:rPr>
              <w:t>5</w:t>
            </w:r>
            <w:r w:rsidR="00736D68">
              <w:rPr>
                <w:noProof/>
                <w:webHidden/>
              </w:rPr>
              <w:fldChar w:fldCharType="end"/>
            </w:r>
          </w:hyperlink>
        </w:p>
        <w:p w14:paraId="673F309E" w14:textId="13C6D0EB" w:rsidR="00736D68" w:rsidRDefault="00350041">
          <w:pPr>
            <w:pStyle w:val="TJ1"/>
            <w:rPr>
              <w:rFonts w:asciiTheme="minorHAnsi" w:eastAsiaTheme="minorEastAsia" w:hAnsiTheme="minorHAnsi" w:cstheme="minorBidi"/>
              <w:b w:val="0"/>
              <w:noProof/>
              <w:sz w:val="22"/>
              <w:szCs w:val="22"/>
              <w:lang w:val="en-US"/>
            </w:rPr>
          </w:pPr>
          <w:hyperlink w:anchor="_Toc499416781" w:history="1">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34280E">
              <w:rPr>
                <w:noProof/>
                <w:webHidden/>
              </w:rPr>
              <w:t>6</w:t>
            </w:r>
            <w:r w:rsidR="00736D68">
              <w:rPr>
                <w:noProof/>
                <w:webHidden/>
              </w:rPr>
              <w:fldChar w:fldCharType="end"/>
            </w:r>
          </w:hyperlink>
        </w:p>
        <w:p w14:paraId="7E390193" w14:textId="184539A2"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63" w:author="Gergo" w:date="2017-12-01T09:03:00Z">
            <w:r w:rsidR="0034280E">
              <w:rPr>
                <w:noProof/>
                <w:webHidden/>
              </w:rPr>
              <w:t>10</w:t>
            </w:r>
          </w:ins>
          <w:del w:id="64"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28B9312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65" w:author="Gergo" w:date="2017-12-01T09:03:00Z">
            <w:r w:rsidR="0034280E">
              <w:rPr>
                <w:noProof/>
                <w:webHidden/>
              </w:rPr>
              <w:t>10</w:t>
            </w:r>
          </w:ins>
          <w:del w:id="66"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7F081A2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67" w:author="Gergo" w:date="2017-12-01T09:03:00Z">
            <w:r w:rsidR="0034280E">
              <w:rPr>
                <w:noProof/>
                <w:webHidden/>
              </w:rPr>
              <w:t>10</w:t>
            </w:r>
          </w:ins>
          <w:del w:id="68"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436AE65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69" w:author="Gergo" w:date="2017-12-01T09:03:00Z">
            <w:r w:rsidR="0034280E">
              <w:rPr>
                <w:noProof/>
                <w:webHidden/>
              </w:rPr>
              <w:t>11</w:t>
            </w:r>
          </w:ins>
          <w:del w:id="70"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62C2E32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71" w:author="Gergo" w:date="2017-12-01T09:03:00Z">
            <w:r w:rsidR="0034280E">
              <w:rPr>
                <w:noProof/>
                <w:webHidden/>
              </w:rPr>
              <w:t>12</w:t>
            </w:r>
          </w:ins>
          <w:del w:id="72"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2346772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73" w:author="Gergo" w:date="2017-12-01T09:03:00Z">
            <w:r w:rsidR="0034280E">
              <w:rPr>
                <w:noProof/>
                <w:webHidden/>
              </w:rPr>
              <w:t>13</w:t>
            </w:r>
          </w:ins>
          <w:del w:id="74"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2C1285EB"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75" w:author="Gergo" w:date="2017-12-01T09:03:00Z">
            <w:r w:rsidR="0034280E">
              <w:rPr>
                <w:noProof/>
                <w:webHidden/>
              </w:rPr>
              <w:t>14</w:t>
            </w:r>
          </w:ins>
          <w:del w:id="76"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1C292D3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77" w:author="Gergo" w:date="2017-12-01T09:03:00Z">
            <w:r w:rsidR="0034280E">
              <w:rPr>
                <w:noProof/>
                <w:webHidden/>
              </w:rPr>
              <w:t>14</w:t>
            </w:r>
          </w:ins>
          <w:del w:id="78"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51DD4F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79" w:author="Gergo" w:date="2017-12-01T09:03:00Z">
            <w:r w:rsidR="0034280E">
              <w:rPr>
                <w:noProof/>
                <w:webHidden/>
              </w:rPr>
              <w:t>17</w:t>
            </w:r>
          </w:ins>
          <w:del w:id="80"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0FA5DB5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81" w:author="Gergo" w:date="2017-12-01T09:03:00Z">
            <w:r w:rsidR="0034280E">
              <w:rPr>
                <w:noProof/>
                <w:webHidden/>
              </w:rPr>
              <w:t>19</w:t>
            </w:r>
          </w:ins>
          <w:del w:id="82"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40380AC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83" w:author="Gergo" w:date="2017-12-01T09:03:00Z">
            <w:r w:rsidR="0034280E">
              <w:rPr>
                <w:noProof/>
                <w:webHidden/>
              </w:rPr>
              <w:t>19</w:t>
            </w:r>
          </w:ins>
          <w:del w:id="84"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8498F0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85" w:author="Gergo" w:date="2017-12-01T09:03:00Z">
            <w:r w:rsidR="0034280E">
              <w:rPr>
                <w:noProof/>
                <w:webHidden/>
              </w:rPr>
              <w:t>20</w:t>
            </w:r>
          </w:ins>
          <w:del w:id="86"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4717BC5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87" w:author="Gergo" w:date="2017-12-01T09:03:00Z">
            <w:r w:rsidR="0034280E">
              <w:rPr>
                <w:noProof/>
                <w:webHidden/>
              </w:rPr>
              <w:t>20</w:t>
            </w:r>
          </w:ins>
          <w:del w:id="88"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4EB9D6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89" w:author="Gergo" w:date="2017-12-01T09:03:00Z">
            <w:r w:rsidR="0034280E">
              <w:rPr>
                <w:noProof/>
                <w:webHidden/>
              </w:rPr>
              <w:t>20</w:t>
            </w:r>
          </w:ins>
          <w:del w:id="90"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390C9B3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91" w:author="Gergo" w:date="2017-12-01T09:03:00Z">
            <w:r w:rsidR="0034280E">
              <w:rPr>
                <w:noProof/>
                <w:webHidden/>
              </w:rPr>
              <w:t>20</w:t>
            </w:r>
          </w:ins>
          <w:del w:id="92"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6271D5B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93" w:author="Gergo" w:date="2017-12-01T09:03:00Z">
            <w:r w:rsidR="0034280E">
              <w:rPr>
                <w:noProof/>
                <w:webHidden/>
              </w:rPr>
              <w:t>20</w:t>
            </w:r>
          </w:ins>
          <w:del w:id="94"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31AEDE4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95" w:author="Gergo" w:date="2017-12-01T09:03:00Z">
            <w:r w:rsidR="0034280E">
              <w:rPr>
                <w:noProof/>
                <w:webHidden/>
              </w:rPr>
              <w:t>21</w:t>
            </w:r>
          </w:ins>
          <w:del w:id="96"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0F44EAE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97" w:author="Gergo" w:date="2017-12-01T09:03:00Z">
            <w:r w:rsidR="0034280E">
              <w:rPr>
                <w:noProof/>
                <w:webHidden/>
              </w:rPr>
              <w:t>21</w:t>
            </w:r>
          </w:ins>
          <w:del w:id="98"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6CB2FD2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99" w:author="Gergo" w:date="2017-12-01T09:03:00Z">
            <w:r w:rsidR="0034280E">
              <w:rPr>
                <w:noProof/>
                <w:webHidden/>
              </w:rPr>
              <w:t>21</w:t>
            </w:r>
          </w:ins>
          <w:del w:id="100"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5BFBEB5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101" w:author="Gergo" w:date="2017-12-01T09:03:00Z">
            <w:r w:rsidR="0034280E">
              <w:rPr>
                <w:noProof/>
                <w:webHidden/>
              </w:rPr>
              <w:t>22</w:t>
            </w:r>
          </w:ins>
          <w:del w:id="102"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DBA2A21"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103" w:author="Gergo" w:date="2017-12-01T09:03:00Z">
            <w:r w:rsidR="0034280E">
              <w:rPr>
                <w:noProof/>
                <w:webHidden/>
              </w:rPr>
              <w:t>24</w:t>
            </w:r>
          </w:ins>
          <w:del w:id="104"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048D5D5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105" w:author="Gergo" w:date="2017-12-01T09:03:00Z">
            <w:r w:rsidR="0034280E">
              <w:rPr>
                <w:noProof/>
                <w:webHidden/>
              </w:rPr>
              <w:t>24</w:t>
            </w:r>
          </w:ins>
          <w:del w:id="106"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248FC18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107" w:author="Gergo" w:date="2017-12-01T09:03:00Z">
            <w:r w:rsidR="0034280E">
              <w:rPr>
                <w:noProof/>
                <w:webHidden/>
              </w:rPr>
              <w:t>25</w:t>
            </w:r>
          </w:ins>
          <w:del w:id="108"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64C80A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109" w:author="Gergo" w:date="2017-12-01T09:03:00Z">
            <w:r w:rsidR="0034280E">
              <w:rPr>
                <w:noProof/>
                <w:webHidden/>
              </w:rPr>
              <w:t>26</w:t>
            </w:r>
          </w:ins>
          <w:del w:id="110"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01BBD41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11" w:author="Gergo" w:date="2017-12-01T09:03:00Z">
            <w:r w:rsidR="0034280E">
              <w:rPr>
                <w:noProof/>
                <w:webHidden/>
              </w:rPr>
              <w:t>26</w:t>
            </w:r>
          </w:ins>
          <w:del w:id="112"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2BAAF8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13" w:author="Gergo" w:date="2017-12-01T09:03:00Z">
            <w:r w:rsidR="0034280E">
              <w:rPr>
                <w:noProof/>
                <w:webHidden/>
              </w:rPr>
              <w:t>26</w:t>
            </w:r>
          </w:ins>
          <w:del w:id="114"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5336A5A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15" w:author="Gergo" w:date="2017-12-01T09:03:00Z">
            <w:r w:rsidR="0034280E">
              <w:rPr>
                <w:noProof/>
                <w:webHidden/>
              </w:rPr>
              <w:t>27</w:t>
            </w:r>
          </w:ins>
          <w:del w:id="116"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79BA0FE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17" w:author="Gergo" w:date="2017-12-01T09:03:00Z">
            <w:r w:rsidR="0034280E">
              <w:rPr>
                <w:noProof/>
                <w:webHidden/>
              </w:rPr>
              <w:t>27</w:t>
            </w:r>
          </w:ins>
          <w:del w:id="118"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34D76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19" w:author="Gergo" w:date="2017-12-01T09:03:00Z">
            <w:r w:rsidR="0034280E">
              <w:rPr>
                <w:noProof/>
                <w:webHidden/>
              </w:rPr>
              <w:t>28</w:t>
            </w:r>
          </w:ins>
          <w:del w:id="120"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74A74F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21" w:author="Gergo" w:date="2017-12-01T09:03:00Z">
            <w:r w:rsidR="0034280E">
              <w:rPr>
                <w:noProof/>
                <w:webHidden/>
              </w:rPr>
              <w:t>28</w:t>
            </w:r>
          </w:ins>
          <w:del w:id="122"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4CB7774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23" w:author="Gergo" w:date="2017-12-01T09:03:00Z">
            <w:r w:rsidR="0034280E">
              <w:rPr>
                <w:noProof/>
                <w:webHidden/>
              </w:rPr>
              <w:t>28</w:t>
            </w:r>
          </w:ins>
          <w:del w:id="124"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1D3756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25" w:author="Gergo" w:date="2017-12-01T09:03:00Z">
            <w:r w:rsidR="0034280E">
              <w:rPr>
                <w:noProof/>
                <w:webHidden/>
              </w:rPr>
              <w:t>29</w:t>
            </w:r>
          </w:ins>
          <w:del w:id="126"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72C2A7D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27" w:author="Gergo" w:date="2017-12-01T09:03:00Z">
            <w:r w:rsidR="0034280E">
              <w:rPr>
                <w:noProof/>
                <w:webHidden/>
              </w:rPr>
              <w:t>29</w:t>
            </w:r>
          </w:ins>
          <w:del w:id="128"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44A413C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29" w:author="Gergo" w:date="2017-12-01T09:03:00Z">
            <w:r w:rsidR="0034280E">
              <w:rPr>
                <w:noProof/>
                <w:webHidden/>
              </w:rPr>
              <w:t>30</w:t>
            </w:r>
          </w:ins>
          <w:del w:id="130"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295836D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31" w:author="Gergo" w:date="2017-12-01T09:03:00Z">
            <w:r w:rsidR="0034280E">
              <w:rPr>
                <w:noProof/>
                <w:webHidden/>
              </w:rPr>
              <w:t>30</w:t>
            </w:r>
          </w:ins>
          <w:del w:id="132"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264ED08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33" w:author="Gergo" w:date="2017-12-01T09:03:00Z">
            <w:r w:rsidR="0034280E">
              <w:rPr>
                <w:noProof/>
                <w:webHidden/>
              </w:rPr>
              <w:t>32</w:t>
            </w:r>
          </w:ins>
          <w:del w:id="134"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4B97B4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35" w:author="Gergo" w:date="2017-12-01T09:03:00Z">
            <w:r w:rsidR="0034280E">
              <w:rPr>
                <w:noProof/>
                <w:webHidden/>
              </w:rPr>
              <w:t>32</w:t>
            </w:r>
          </w:ins>
          <w:del w:id="136"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732135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37" w:author="Gergo" w:date="2017-12-01T09:03:00Z">
            <w:r w:rsidR="0034280E">
              <w:rPr>
                <w:noProof/>
                <w:webHidden/>
              </w:rPr>
              <w:t>34</w:t>
            </w:r>
          </w:ins>
          <w:del w:id="138"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6EF739D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39" w:author="Gergo" w:date="2017-12-01T09:03:00Z">
            <w:r w:rsidR="0034280E">
              <w:rPr>
                <w:noProof/>
                <w:webHidden/>
              </w:rPr>
              <w:t>35</w:t>
            </w:r>
          </w:ins>
          <w:del w:id="140"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6E7118E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41" w:author="Gergo" w:date="2017-12-01T09:03:00Z">
            <w:r w:rsidR="0034280E">
              <w:rPr>
                <w:noProof/>
                <w:webHidden/>
              </w:rPr>
              <w:t>36</w:t>
            </w:r>
          </w:ins>
          <w:del w:id="142"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56D5549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43" w:author="Gergo" w:date="2017-12-01T09:03:00Z">
            <w:r w:rsidR="0034280E">
              <w:rPr>
                <w:noProof/>
                <w:webHidden/>
              </w:rPr>
              <w:t>37</w:t>
            </w:r>
          </w:ins>
          <w:del w:id="144"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6F17898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45" w:author="Gergo" w:date="2017-12-01T09:03:00Z">
            <w:r w:rsidR="0034280E">
              <w:rPr>
                <w:noProof/>
                <w:webHidden/>
              </w:rPr>
              <w:t>37</w:t>
            </w:r>
          </w:ins>
          <w:del w:id="146"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517CE0A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47" w:author="Gergo" w:date="2017-12-01T09:03:00Z">
            <w:r w:rsidR="0034280E">
              <w:rPr>
                <w:noProof/>
                <w:webHidden/>
              </w:rPr>
              <w:t>39</w:t>
            </w:r>
          </w:ins>
          <w:del w:id="148"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785A1D6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49" w:author="Gergo" w:date="2017-12-01T09:03:00Z">
            <w:r w:rsidR="0034280E">
              <w:rPr>
                <w:noProof/>
                <w:webHidden/>
              </w:rPr>
              <w:t>40</w:t>
            </w:r>
          </w:ins>
          <w:del w:id="150"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99D45B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51" w:author="Gergo" w:date="2017-12-01T09:03:00Z">
            <w:r w:rsidR="0034280E">
              <w:rPr>
                <w:noProof/>
                <w:webHidden/>
              </w:rPr>
              <w:t>40</w:t>
            </w:r>
          </w:ins>
          <w:del w:id="152"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7EC95F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53" w:author="Gergo" w:date="2017-12-01T09:03:00Z">
            <w:r w:rsidR="0034280E">
              <w:rPr>
                <w:noProof/>
                <w:webHidden/>
              </w:rPr>
              <w:t>40</w:t>
            </w:r>
          </w:ins>
          <w:del w:id="154"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FE46B0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55" w:author="Gergo" w:date="2017-12-01T09:03:00Z">
            <w:r w:rsidR="0034280E">
              <w:rPr>
                <w:noProof/>
                <w:webHidden/>
              </w:rPr>
              <w:t>41</w:t>
            </w:r>
          </w:ins>
          <w:del w:id="156"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00AE4A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57" w:author="Gergo" w:date="2017-12-01T09:03:00Z">
            <w:r w:rsidR="0034280E">
              <w:rPr>
                <w:noProof/>
                <w:webHidden/>
              </w:rPr>
              <w:t>43</w:t>
            </w:r>
          </w:ins>
          <w:del w:id="158"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706929B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59" w:author="Gergo" w:date="2017-12-01T09:03:00Z">
            <w:r w:rsidR="0034280E">
              <w:rPr>
                <w:noProof/>
                <w:webHidden/>
              </w:rPr>
              <w:t>44</w:t>
            </w:r>
          </w:ins>
          <w:del w:id="160"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79914BD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161" w:author="Gergo" w:date="2017-12-01T09:03:00Z">
            <w:r w:rsidR="0034280E">
              <w:rPr>
                <w:noProof/>
                <w:webHidden/>
              </w:rPr>
              <w:t>45</w:t>
            </w:r>
          </w:ins>
          <w:del w:id="162"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4D48BBC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163" w:author="Gergo" w:date="2017-12-01T09:03:00Z">
            <w:r w:rsidR="0034280E">
              <w:rPr>
                <w:noProof/>
                <w:webHidden/>
              </w:rPr>
              <w:t>46</w:t>
            </w:r>
          </w:ins>
          <w:del w:id="164"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4B7AAF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165" w:author="Gergo" w:date="2017-12-01T09:03:00Z">
            <w:r w:rsidR="0034280E">
              <w:rPr>
                <w:noProof/>
                <w:webHidden/>
              </w:rPr>
              <w:t>47</w:t>
            </w:r>
          </w:ins>
          <w:del w:id="166"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7F6F8E1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167" w:author="Gergo" w:date="2017-12-01T09:03:00Z">
            <w:r w:rsidR="0034280E">
              <w:rPr>
                <w:noProof/>
                <w:webHidden/>
              </w:rPr>
              <w:t>47</w:t>
            </w:r>
          </w:ins>
          <w:del w:id="168"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1D6299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169" w:author="Gergo" w:date="2017-12-01T09:03:00Z">
            <w:r w:rsidR="0034280E">
              <w:rPr>
                <w:noProof/>
                <w:webHidden/>
              </w:rPr>
              <w:t>49</w:t>
            </w:r>
          </w:ins>
          <w:del w:id="170"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25FBA5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171" w:author="Gergo" w:date="2017-12-01T09:03:00Z">
            <w:r w:rsidR="0034280E">
              <w:rPr>
                <w:noProof/>
                <w:webHidden/>
              </w:rPr>
              <w:t>50</w:t>
            </w:r>
          </w:ins>
          <w:del w:id="172"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173" w:author="Gergo" w:date="2017-11-25T23:44:00Z"/>
              <w:rStyle w:val="Hiperhivatkozs"/>
              <w:noProof/>
            </w:rPr>
          </w:pPr>
        </w:p>
        <w:p w14:paraId="31966D82" w14:textId="77777777" w:rsidR="00736D68" w:rsidRDefault="00736D68">
          <w:pPr>
            <w:pStyle w:val="TJ1"/>
            <w:rPr>
              <w:ins w:id="174" w:author="Gergo" w:date="2017-11-25T23:44:00Z"/>
              <w:rStyle w:val="Hiperhivatkozs"/>
              <w:noProof/>
            </w:rPr>
          </w:pPr>
        </w:p>
        <w:p w14:paraId="62C5F928" w14:textId="5C40A02B" w:rsidR="00736D68" w:rsidDel="00736D68" w:rsidRDefault="00736D68">
          <w:pPr>
            <w:pStyle w:val="TJ1"/>
            <w:rPr>
              <w:del w:id="175" w:author="Gergo" w:date="2017-11-25T23:44:00Z"/>
              <w:rFonts w:asciiTheme="minorHAnsi" w:eastAsiaTheme="minorEastAsia" w:hAnsiTheme="minorHAnsi" w:cstheme="minorBidi"/>
              <w:b w:val="0"/>
              <w:noProof/>
              <w:sz w:val="22"/>
              <w:szCs w:val="22"/>
              <w:lang w:val="en-US"/>
            </w:rPr>
          </w:pPr>
          <w:r w:rsidRPr="00CF6735">
            <w:rPr>
              <w:rStyle w:val="Hiperhivatkozs"/>
              <w:b w:val="0"/>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b w:val="0"/>
              <w:noProof/>
            </w:rPr>
            <w:fldChar w:fldCharType="separate"/>
          </w:r>
          <w:r w:rsidRPr="00CF6735">
            <w:rPr>
              <w:rStyle w:val="Hiperhivatkozs"/>
              <w:noProof/>
            </w:rPr>
            <w:t>5 Mérések, eredmények bemutatása</w:t>
          </w:r>
          <w:r>
            <w:rPr>
              <w:noProof/>
              <w:webHidden/>
            </w:rPr>
            <w:tab/>
          </w:r>
          <w:r>
            <w:rPr>
              <w:b w:val="0"/>
              <w:noProof/>
              <w:webHidden/>
            </w:rPr>
            <w:fldChar w:fldCharType="begin"/>
          </w:r>
          <w:r>
            <w:rPr>
              <w:noProof/>
              <w:webHidden/>
            </w:rPr>
            <w:instrText xml:space="preserve"> PAGEREF _Toc499416847 \h </w:instrText>
          </w:r>
          <w:r>
            <w:rPr>
              <w:b w:val="0"/>
              <w:noProof/>
              <w:webHidden/>
            </w:rPr>
          </w:r>
          <w:r>
            <w:rPr>
              <w:b w:val="0"/>
              <w:noProof/>
              <w:webHidden/>
            </w:rPr>
            <w:fldChar w:fldCharType="separate"/>
          </w:r>
          <w:ins w:id="176" w:author="Gergo" w:date="2017-12-01T09:03:00Z">
            <w:r w:rsidR="0034280E">
              <w:rPr>
                <w:noProof/>
                <w:webHidden/>
              </w:rPr>
              <w:t>51</w:t>
            </w:r>
          </w:ins>
          <w:del w:id="177" w:author="Gergo" w:date="2017-11-25T23:45:00Z">
            <w:r w:rsidDel="00736D68">
              <w:rPr>
                <w:noProof/>
                <w:webHidden/>
              </w:rPr>
              <w:delText>49</w:delText>
            </w:r>
          </w:del>
          <w:r>
            <w:rPr>
              <w:b w:val="0"/>
              <w:noProof/>
              <w:webHidden/>
            </w:rPr>
            <w:fldChar w:fldCharType="end"/>
          </w:r>
          <w:r w:rsidRPr="00CF6735">
            <w:rPr>
              <w:rStyle w:val="Hiperhivatkozs"/>
              <w:b w:val="0"/>
              <w:noProof/>
            </w:rPr>
            <w:fldChar w:fldCharType="end"/>
          </w:r>
        </w:p>
        <w:p w14:paraId="7A660412" w14:textId="77777777" w:rsidR="00736D68" w:rsidRDefault="00736D68">
          <w:pPr>
            <w:pStyle w:val="TJ1"/>
            <w:rPr>
              <w:ins w:id="178" w:author="Gergo" w:date="2017-11-25T23:44:00Z"/>
              <w:rStyle w:val="Hiperhivatkozs"/>
              <w:noProof/>
            </w:rPr>
          </w:pPr>
        </w:p>
        <w:p w14:paraId="5FF46CFD" w14:textId="53B5D8D0"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179" w:author="Gergo" w:date="2017-12-01T09:03:00Z">
            <w:r w:rsidR="0034280E">
              <w:rPr>
                <w:noProof/>
                <w:webHidden/>
              </w:rPr>
              <w:t>53</w:t>
            </w:r>
          </w:ins>
          <w:del w:id="180"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2766CF7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181" w:author="Gergo" w:date="2017-12-01T09:03:00Z">
            <w:r w:rsidR="0034280E">
              <w:rPr>
                <w:noProof/>
                <w:webHidden/>
              </w:rPr>
              <w:t>54</w:t>
            </w:r>
          </w:ins>
          <w:del w:id="182"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32ECC76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183" w:author="Gergo" w:date="2017-12-01T09:03:00Z">
            <w:r w:rsidR="0034280E">
              <w:rPr>
                <w:noProof/>
                <w:webHidden/>
              </w:rPr>
              <w:t>54</w:t>
            </w:r>
          </w:ins>
          <w:del w:id="184"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5113848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185" w:author="Gergo" w:date="2017-12-01T09:03:00Z">
            <w:r w:rsidR="0034280E">
              <w:rPr>
                <w:noProof/>
                <w:webHidden/>
              </w:rPr>
              <w:t>55</w:t>
            </w:r>
          </w:ins>
          <w:del w:id="186"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187" w:author="Gergo" w:date="2017-11-25T23:44:00Z"/>
            </w:rPr>
          </w:pPr>
          <w:ins w:id="188" w:author="Gergo" w:date="2017-11-25T23:44:00Z">
            <w:r>
              <w:rPr>
                <w:b/>
                <w:bCs/>
              </w:rPr>
              <w:fldChar w:fldCharType="end"/>
            </w:r>
          </w:ins>
        </w:p>
        <w:customXmlInsRangeStart w:id="189" w:author="Gergo" w:date="2017-11-25T23:44:00Z"/>
      </w:sdtContent>
    </w:sdt>
    <w:customXmlInsRangeEnd w:id="189"/>
    <w:p w14:paraId="592703D5" w14:textId="77777777" w:rsidR="00736D68" w:rsidRPr="0034280E" w:rsidRDefault="00736D68">
      <w:pPr>
        <w:rPr>
          <w:ins w:id="190" w:author="Gergo" w:date="2017-11-25T23:40:00Z"/>
        </w:rPr>
        <w:pPrChange w:id="191" w:author="Gergo" w:date="2017-11-25T23:41:00Z">
          <w:pPr>
            <w:pStyle w:val="Fejezetcimszmozsnlkl"/>
          </w:pPr>
        </w:pPrChange>
      </w:pPr>
    </w:p>
    <w:p w14:paraId="006E4CB8" w14:textId="77777777" w:rsidR="00736D68" w:rsidRPr="00736D68" w:rsidRDefault="00736D68">
      <w:pPr>
        <w:pStyle w:val="Cm"/>
        <w:rPr>
          <w:sz w:val="44"/>
          <w:rPrChange w:id="192" w:author="Gergo" w:date="2017-11-25T23:41:00Z">
            <w:rPr/>
          </w:rPrChange>
        </w:rPr>
        <w:pPrChange w:id="193"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194"/>
      <w:r w:rsidRPr="003355B9">
        <w:t xml:space="preserve">2017. 11. </w:t>
      </w:r>
      <w:commentRangeEnd w:id="194"/>
      <w:r w:rsidRPr="003355B9">
        <w:t>20</w:t>
      </w:r>
      <w:r w:rsidRPr="003355B9">
        <w:rPr>
          <w:rStyle w:val="Jegyzethivatkozs"/>
        </w:rPr>
        <w:commentReference w:id="194"/>
      </w:r>
    </w:p>
    <w:p w14:paraId="015D0772" w14:textId="77777777" w:rsidR="00E360CD" w:rsidRPr="003355B9" w:rsidRDefault="00E360CD" w:rsidP="00E360CD">
      <w:pPr>
        <w:pStyle w:val="Nyilatkozatalrs"/>
        <w:rPr>
          <w:noProof w:val="0"/>
          <w:rPrChange w:id="195" w:author="Gergo" w:date="2017-11-25T13:10:00Z">
            <w:rPr/>
          </w:rPrChange>
        </w:rPr>
      </w:pPr>
      <w:r w:rsidRPr="003355B9">
        <w:rPr>
          <w:noProof w:val="0"/>
          <w:rPrChange w:id="196" w:author="Gergo" w:date="2017-11-25T13:10:00Z">
            <w:rPr/>
          </w:rPrChange>
        </w:rPr>
        <w:tab/>
        <w:t>...…………………………………………….</w:t>
      </w:r>
    </w:p>
    <w:p w14:paraId="68F346A0" w14:textId="7C7D66F6" w:rsidR="00E360CD" w:rsidRPr="003355B9" w:rsidRDefault="00E360CD" w:rsidP="00E360CD">
      <w:pPr>
        <w:pStyle w:val="Nyilatkozatalrs"/>
        <w:ind w:firstLine="634"/>
        <w:rPr>
          <w:noProof w:val="0"/>
          <w:rPrChange w:id="197" w:author="Gergo" w:date="2017-11-25T13:10:00Z">
            <w:rPr/>
          </w:rPrChange>
        </w:rPr>
      </w:pPr>
      <w:r w:rsidRPr="003355B9">
        <w:rPr>
          <w:noProof w:val="0"/>
          <w:rPrChange w:id="198"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199" w:name="_Toc499416782"/>
      <w:r w:rsidRPr="003355B9">
        <w:lastRenderedPageBreak/>
        <w:t>Bevezetés</w:t>
      </w:r>
      <w:bookmarkEnd w:id="199"/>
    </w:p>
    <w:p w14:paraId="6D04EC2A" w14:textId="55F2F9A4" w:rsidR="00D9525C" w:rsidRPr="003355B9" w:rsidRDefault="00D9525C" w:rsidP="00D9525C">
      <w:pPr>
        <w:pStyle w:val="Cmsor2"/>
      </w:pPr>
      <w:bookmarkStart w:id="200" w:name="_Toc499416783"/>
      <w:r w:rsidRPr="003355B9">
        <w:t>Motiváció</w:t>
      </w:r>
      <w:bookmarkEnd w:id="200"/>
    </w:p>
    <w:p w14:paraId="04E16465" w14:textId="03469F24" w:rsidR="00EC6B52" w:rsidRPr="003355B9" w:rsidRDefault="00D9525C" w:rsidP="00D9525C">
      <w:r w:rsidRPr="003355B9">
        <w:t>Az okostelefonok, szerves részévé váltak az életünknek az elmúlt években</w:t>
      </w:r>
      <w:r w:rsidR="002A7339" w:rsidRPr="003355B9">
        <w:t>. Majdnem mindenki kényelmesen, otthonosan tudja kezelni őket, akár már egész fiatal kortól is</w:t>
      </w:r>
      <w:ins w:id="201" w:author="Gergo" w:date="2017-12-02T20:15:00Z">
        <w:r w:rsidR="005B7F02">
          <w:t>.</w:t>
        </w:r>
      </w:ins>
      <w:del w:id="202" w:author="Gergo" w:date="2017-12-02T20:15:00Z">
        <w:r w:rsidR="002A7339" w:rsidRPr="003355B9" w:rsidDel="005B7F02">
          <w:delText>,</w:delText>
        </w:r>
      </w:del>
      <w:r w:rsidR="002A7339" w:rsidRPr="003355B9">
        <w:t xml:space="preserve"> </w:t>
      </w:r>
      <w:ins w:id="203" w:author="Gergo" w:date="2017-12-02T20:16:00Z">
        <w:r w:rsidR="005B7F02">
          <w:t>Í</w:t>
        </w:r>
      </w:ins>
      <w:del w:id="204" w:author="Gergo" w:date="2017-12-02T20:16:00Z">
        <w:r w:rsidR="002A7339" w:rsidRPr="003355B9" w:rsidDel="005B7F02">
          <w:delText>í</w:delText>
        </w:r>
      </w:del>
      <w:r w:rsidR="002A7339" w:rsidRPr="003355B9">
        <w:t xml:space="preserve">gy kézenfekvővé vált, hogy a mindennapi felhasználáson kívül egyéb, akár tudományos területeken is </w:t>
      </w:r>
      <w:r w:rsidR="00EC6B52" w:rsidRPr="003355B9">
        <w:t xml:space="preserve">hasznát vegyük sokrétű funkcionalitásuknak. </w:t>
      </w:r>
    </w:p>
    <w:p w14:paraId="15B1D5C5" w14:textId="59C54C2E" w:rsidR="00354AA1" w:rsidRPr="003355B9" w:rsidRDefault="005B7F02" w:rsidP="00D9525C">
      <w:ins w:id="205" w:author="Gergo" w:date="2017-12-02T20:16:00Z">
        <w:r>
          <w:t>A m</w:t>
        </w:r>
      </w:ins>
      <w:del w:id="206" w:author="Gergo" w:date="2017-12-02T20:16:00Z">
        <w:r w:rsidR="00354AA1" w:rsidRPr="003355B9" w:rsidDel="005B7F02">
          <w:delText>M</w:delText>
        </w:r>
      </w:del>
      <w:r w:rsidR="00354AA1" w:rsidRPr="003355B9">
        <w:t>odern okostelefonok olyan érzékenységű szenzorokkal vannak ellátva</w:t>
      </w:r>
      <w:r w:rsidR="00181866" w:rsidRPr="003355B9">
        <w:t>,</w:t>
      </w:r>
      <w:r w:rsidR="00354AA1"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w:t>
      </w:r>
      <w:ins w:id="207" w:author="Gergo" w:date="2017-12-02T20:16:00Z">
        <w:r>
          <w:t>s</w:t>
        </w:r>
      </w:ins>
      <w:del w:id="208" w:author="Gergo" w:date="2017-12-02T20:16:00Z">
        <w:r w:rsidR="008C01D9" w:rsidRPr="003355B9" w:rsidDel="005B7F02">
          <w:delText>S</w:delText>
        </w:r>
      </w:del>
      <w:r w:rsidR="008C01D9" w:rsidRPr="003355B9">
        <w:t xml:space="preserve">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59FB079" w:rsidR="00C37ADF" w:rsidRPr="003355B9" w:rsidRDefault="003C4AB8" w:rsidP="00C37ADF">
      <w:r w:rsidRPr="003355B9">
        <w:t xml:space="preserve">A virtuális valóság (Virtual Reality – VR) szemüvegek elterjedése </w:t>
      </w:r>
      <w:r w:rsidR="00641885" w:rsidRPr="003355B9">
        <w:t>az elmúlt pár évben új kapukat nyi</w:t>
      </w:r>
      <w:ins w:id="209" w:author="Gergo" w:date="2017-12-02T20:17:00Z">
        <w:r w:rsidR="00A83CA8">
          <w:t>tott</w:t>
        </w:r>
      </w:ins>
      <w:del w:id="210" w:author="Gergo" w:date="2017-12-02T20:17:00Z">
        <w:r w:rsidR="00641885" w:rsidRPr="003355B9" w:rsidDel="00A83CA8">
          <w:delText>that</w:delText>
        </w:r>
      </w:del>
      <w:r w:rsidR="00641885" w:rsidRPr="003355B9">
        <w:t xml:space="preserve">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ins w:id="211" w:author="Gergo" w:date="2017-12-02T10:56:00Z">
        <w:r w:rsidR="00D53C1F">
          <w:t xml:space="preserve"> </w:t>
        </w:r>
      </w:ins>
      <w:ins w:id="212" w:author="Gergo" w:date="2017-12-02T10:58:00Z">
        <w:r w:rsidR="00D53C1F">
          <w:fldChar w:fldCharType="begin"/>
        </w:r>
        <w:r w:rsidR="00D53C1F">
          <w:instrText xml:space="preserve"> ADDIN ZOTERO_ITEM CSL_CITATION {"citationID":"a8pva6i1oj","properties":{"formattedCitation":"[1]","plainCitation":"[1]"},"citationItems":[{"id":21,"uris":["http://zotero.org/users/local/Bycxhox9/items/MWA3SSNX"],"uri":["http://zotero.org/users/local/Bycxhox9/items/MWA3SSNX"],"itemData":{"id":21,"type":"article-newspaper","title":"Why virtual reality could be a mental health gamechanger","container-title":"The Guardian","section":"Science","source":"www.theguardian.com","abstract":"We’re still a long way from from being able to provide timely treatment to everyone who needs it, but we could be on the brink of change thanks to VR","URL":"http://www.theguardian.com/science/blog/2017/mar/22/why-virtual-reality-could-be-a-mental-health-gamechanger","ISSN":"0261-3077","language":"en-GB","author":[{"family":"Freeman","given":"Daniel"},{"family":"Freeman","given":"Jason"}],"issued":{"date-parts":[["2017",3,22]]},"accessed":{"date-parts":[["2017",12,2]]}}}],"schema":"https://github.com/citation-style-language/schema/raw/master/csl-citation.json"} </w:instrText>
        </w:r>
      </w:ins>
      <w:r w:rsidR="00D53C1F">
        <w:fldChar w:fldCharType="separate"/>
      </w:r>
      <w:ins w:id="213" w:author="Gergo" w:date="2017-12-02T10:58:00Z">
        <w:r w:rsidR="00D53C1F" w:rsidRPr="00D53C1F">
          <w:t>[1]</w:t>
        </w:r>
        <w:r w:rsidR="00D53C1F">
          <w:fldChar w:fldCharType="end"/>
        </w:r>
      </w:ins>
      <w:r w:rsidR="000A1B97" w:rsidRPr="003355B9">
        <w:t>.</w:t>
      </w:r>
    </w:p>
    <w:p w14:paraId="09397F57" w14:textId="02704977" w:rsidR="00EC716D" w:rsidRPr="003355B9" w:rsidRDefault="00EC716D" w:rsidP="00EC716D">
      <w:pPr>
        <w:pStyle w:val="Cmsor2"/>
      </w:pPr>
      <w:bookmarkStart w:id="214" w:name="_Toc499416784"/>
      <w:r w:rsidRPr="003355B9">
        <w:t>A Virtuális valóság</w:t>
      </w:r>
      <w:bookmarkEnd w:id="214"/>
    </w:p>
    <w:p w14:paraId="71239292" w14:textId="77777777" w:rsidR="00A172E8" w:rsidRDefault="00224E0E" w:rsidP="000A1B97">
      <w:pPr>
        <w:rPr>
          <w:ins w:id="215" w:author="Gergo" w:date="2017-12-02T20:21:00Z"/>
        </w:rPr>
      </w:pPr>
      <w:r w:rsidRPr="003355B9">
        <w:t>A VR-szemüvegek</w:t>
      </w:r>
      <w:del w:id="216" w:author="Gergo" w:date="2017-12-02T20:17:00Z">
        <w:r w:rsidRPr="003355B9" w:rsidDel="00A83CA8">
          <w:delText>nek</w:delText>
        </w:r>
      </w:del>
      <w:r w:rsidRPr="003355B9">
        <w:t xml:space="preserve">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217"/>
      <w:r w:rsidR="002F66E9" w:rsidRPr="003355B9">
        <w:t xml:space="preserve">egy </w:t>
      </w:r>
      <w:ins w:id="218" w:author="Gergo" w:date="2017-11-17T13:29:00Z">
        <w:r w:rsidR="005A013E" w:rsidRPr="003355B9">
          <w:t>sztereó</w:t>
        </w:r>
      </w:ins>
      <w:ins w:id="219" w:author="Gergo" w:date="2017-11-17T13:28:00Z">
        <w:r w:rsidR="005A013E" w:rsidRPr="003355B9">
          <w:t xml:space="preserve"> látásrendszeren</w:t>
        </w:r>
      </w:ins>
      <w:del w:id="220" w:author="Gergo" w:date="2017-11-17T13:28:00Z">
        <w:r w:rsidR="002F66E9" w:rsidRPr="003355B9" w:rsidDel="005A013E">
          <w:delText>megfelelő lencsén</w:delText>
        </w:r>
      </w:del>
      <w:r w:rsidR="002F66E9" w:rsidRPr="003355B9">
        <w:t xml:space="preserve"> át nézve a v</w:t>
      </w:r>
      <w:commentRangeEnd w:id="217"/>
      <w:r w:rsidR="004F71B6" w:rsidRPr="003355B9">
        <w:rPr>
          <w:rStyle w:val="Jegyzethivatkozs"/>
        </w:rPr>
        <w:commentReference w:id="217"/>
      </w:r>
      <w:r w:rsidR="002F66E9" w:rsidRPr="003355B9">
        <w:t>alóság élményét kelti. A tény, hogy így részévé válhatunk a háromdimenziós</w:t>
      </w:r>
      <w:del w:id="221" w:author="Gergo" w:date="2017-12-02T20:20:00Z">
        <w:r w:rsidR="00831B04" w:rsidRPr="003355B9" w:rsidDel="00896440">
          <w:delText>,</w:delText>
        </w:r>
      </w:del>
      <w:r w:rsidR="00831B04" w:rsidRPr="003355B9">
        <w:t xml:space="preserve">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w:t>
      </w:r>
      <w:del w:id="222" w:author="Gergo" w:date="2017-12-02T20:21:00Z">
        <w:r w:rsidR="00C37ADF" w:rsidRPr="003355B9" w:rsidDel="00896440">
          <w:delText>s</w:delText>
        </w:r>
      </w:del>
      <w:r w:rsidR="00C37ADF" w:rsidRPr="003355B9">
        <w:t>, amik nagyon hasonlítanak azokra, amiket egy valós szituációban produkálna.</w:t>
      </w:r>
      <w:r w:rsidR="002F66E9" w:rsidRPr="003355B9">
        <w:t xml:space="preserve"> </w:t>
      </w:r>
    </w:p>
    <w:p w14:paraId="1AE52982" w14:textId="1BDC6536" w:rsidR="00C37ADF" w:rsidRPr="003355B9" w:rsidRDefault="00C37ADF" w:rsidP="000A1B97">
      <w:r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4CFFB7C9" w:rsidR="00224E0E" w:rsidRPr="003355B9" w:rsidRDefault="00224E0E" w:rsidP="00EC716D">
      <w:pPr>
        <w:pStyle w:val="Listaszerbekezds"/>
        <w:numPr>
          <w:ilvl w:val="0"/>
          <w:numId w:val="28"/>
        </w:numPr>
      </w:pPr>
      <w:r w:rsidRPr="003355B9">
        <w:t>Az egyik</w:t>
      </w:r>
      <w:ins w:id="223" w:author="Bertalan Forstner" w:date="2017-11-17T09:23:00Z">
        <w:r w:rsidR="006654A7" w:rsidRPr="003355B9">
          <w:t>be</w:t>
        </w:r>
      </w:ins>
      <w:r w:rsidRPr="003355B9">
        <w:t xml:space="preserve"> az olyan </w:t>
      </w:r>
      <w:r w:rsidR="00EC716D" w:rsidRPr="003355B9">
        <w:t>eszközök</w:t>
      </w:r>
      <w:ins w:id="224" w:author="Bertalan Forstner" w:date="2017-11-17T09:23:00Z">
        <w:r w:rsidR="006654A7" w:rsidRPr="003355B9">
          <w:t xml:space="preserve"> tartoznak</w:t>
        </w:r>
      </w:ins>
      <w:r w:rsidR="00EC716D" w:rsidRPr="003355B9">
        <w:t>, melyek saját beépített kijelzővel rendelkeznek, de ezek csak a megjelenítésért felelősek</w:t>
      </w:r>
      <w:ins w:id="225" w:author="Gergo" w:date="2017-12-02T20:18:00Z">
        <w:r w:rsidR="00A83CA8">
          <w:t>.</w:t>
        </w:r>
      </w:ins>
      <w:del w:id="226" w:author="Gergo" w:date="2017-12-02T20:18:00Z">
        <w:r w:rsidR="00EC716D" w:rsidRPr="003355B9" w:rsidDel="00A83CA8">
          <w:delText>,</w:delText>
        </w:r>
      </w:del>
      <w:r w:rsidR="00EC716D" w:rsidRPr="003355B9">
        <w:t xml:space="preserve"> </w:t>
      </w:r>
      <w:ins w:id="227" w:author="Gergo" w:date="2017-12-02T20:18:00Z">
        <w:r w:rsidR="00A83CA8">
          <w:t>A</w:t>
        </w:r>
      </w:ins>
      <w:del w:id="228" w:author="Gergo" w:date="2017-12-02T20:18:00Z">
        <w:r w:rsidR="00EC716D" w:rsidRPr="003355B9" w:rsidDel="00A83CA8">
          <w:delText>a</w:delText>
        </w:r>
      </w:del>
      <w:r w:rsidR="00EC716D" w:rsidRPr="003355B9">
        <w:t xml:space="preserve"> számítások, a logika egy külső eszközön fut (pl.: a</w:t>
      </w:r>
      <w:r w:rsidR="008C01D9" w:rsidRPr="003355B9">
        <w:t xml:space="preserve">sztali számítógép vagy laptop) </w:t>
      </w:r>
      <w:r w:rsidR="00EC716D" w:rsidRPr="003355B9">
        <w:t>és ehhez van – általában</w:t>
      </w:r>
      <w:ins w:id="229" w:author="Gergo" w:date="2017-12-02T20:19:00Z">
        <w:r w:rsidR="00A83CA8">
          <w:t xml:space="preserve"> valamilyen vezetéknélküli technológiával</w:t>
        </w:r>
      </w:ins>
      <w:del w:id="230" w:author="Gergo" w:date="2017-12-02T20:19:00Z">
        <w:r w:rsidR="00EC716D" w:rsidRPr="003355B9" w:rsidDel="00A83CA8">
          <w:delText xml:space="preserve"> vezetékesen</w:delText>
        </w:r>
      </w:del>
      <w:r w:rsidR="00EC716D" w:rsidRPr="003355B9">
        <w:t xml:space="preserve"> – csatlakoztatva a szemüveg. </w:t>
      </w:r>
    </w:p>
    <w:p w14:paraId="1C4BDE86" w14:textId="47760762" w:rsidR="00EC716D" w:rsidRPr="003355B9" w:rsidRDefault="00EC716D" w:rsidP="00EC716D">
      <w:pPr>
        <w:pStyle w:val="Listaszerbekezds"/>
        <w:numPr>
          <w:ilvl w:val="0"/>
          <w:numId w:val="28"/>
        </w:numPr>
      </w:pPr>
      <w:r w:rsidRPr="003355B9">
        <w:t xml:space="preserve">A másik csoportba </w:t>
      </w:r>
      <w:ins w:id="231" w:author="Gergo" w:date="2017-12-02T20:22:00Z">
        <w:r w:rsidR="00A172E8">
          <w:t xml:space="preserve">az </w:t>
        </w:r>
      </w:ins>
      <w:r w:rsidRPr="003355B9">
        <w:t>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69C42F8" w:rsidR="00F42F9B" w:rsidRPr="003355B9" w:rsidRDefault="00F42F9B">
      <w:r w:rsidRPr="003355B9">
        <w:t>Az utóbbi megoldás előnye, hogy azáltal, hogy a telefon biztosítja a számítási teljesítményt</w:t>
      </w:r>
      <w:del w:id="232" w:author="Gergo" w:date="2017-12-02T20:28:00Z">
        <w:r w:rsidRPr="003355B9" w:rsidDel="00A172E8">
          <w:delText>,</w:delText>
        </w:r>
      </w:del>
      <w:ins w:id="233" w:author="Gergo" w:date="2017-12-02T20:25:00Z">
        <w:r w:rsidR="00A172E8">
          <w:t xml:space="preserve"> </w:t>
        </w:r>
      </w:ins>
      <w:ins w:id="234" w:author="Gergo" w:date="2017-12-02T20:27:00Z">
        <w:r w:rsidR="00A172E8">
          <w:t>–</w:t>
        </w:r>
      </w:ins>
      <w:ins w:id="235" w:author="Gergo" w:date="2017-12-02T20:30:00Z">
        <w:r w:rsidR="00D872E6">
          <w:t xml:space="preserve"> </w:t>
        </w:r>
      </w:ins>
      <w:del w:id="236" w:author="Gergo" w:date="2017-12-02T20:27:00Z">
        <w:r w:rsidRPr="003355B9" w:rsidDel="00A172E8">
          <w:delText xml:space="preserve"> </w:delText>
        </w:r>
      </w:del>
      <w:ins w:id="237" w:author="Gergo" w:date="2017-12-02T20:30:00Z">
        <w:r w:rsidR="00D872E6">
          <w:t>így</w:t>
        </w:r>
      </w:ins>
      <w:del w:id="238" w:author="Gergo" w:date="2017-12-02T20:30:00Z">
        <w:r w:rsidRPr="003355B9" w:rsidDel="00D872E6">
          <w:delText>így</w:delText>
        </w:r>
      </w:del>
      <w:r w:rsidRPr="003355B9">
        <w:t xml:space="preserve"> teljesen vezeték és késleltetés nélküli a megjelenítés</w:t>
      </w:r>
      <w:ins w:id="239" w:author="Gergo" w:date="2017-12-02T20:25:00Z">
        <w:r w:rsidR="00A172E8">
          <w:t xml:space="preserve"> </w:t>
        </w:r>
      </w:ins>
      <w:ins w:id="240" w:author="Gergo" w:date="2017-12-02T20:27:00Z">
        <w:r w:rsidR="00A172E8">
          <w:t>–</w:t>
        </w:r>
      </w:ins>
      <w:ins w:id="241" w:author="Gergo" w:date="2017-12-02T20:28:00Z">
        <w:r w:rsidR="00A172E8">
          <w:t>,</w:t>
        </w:r>
      </w:ins>
      <w:del w:id="242" w:author="Gergo" w:date="2017-12-02T20:27:00Z">
        <w:r w:rsidRPr="003355B9" w:rsidDel="00A172E8">
          <w:delText>,</w:delText>
        </w:r>
      </w:del>
      <w:r w:rsidRPr="003355B9">
        <w:t xml:space="preserve"> nagyobb mozgásszabadságot ad</w:t>
      </w:r>
      <w:del w:id="243" w:author="Gergo" w:date="2017-12-02T20:25:00Z">
        <w:r w:rsidRPr="003355B9" w:rsidDel="00A172E8">
          <w:delText>va</w:delText>
        </w:r>
      </w:del>
      <w:r w:rsidRPr="003355B9">
        <w:t xml:space="preserve"> a viselőnek. Egy másik kedvező mellékhatása az okostelefont használó megoldásnak, hogy mivel a szemüveg nem rendelkezik saját kijelzővel</w:t>
      </w:r>
      <w:ins w:id="244" w:author="Bertalan Forstner" w:date="2017-11-17T09:24:00Z">
        <w:r w:rsidR="006654A7" w:rsidRPr="003355B9">
          <w:t>,</w:t>
        </w:r>
      </w:ins>
      <w:r w:rsidRPr="003355B9">
        <w:t xml:space="preserve"> csak két lencsével</w:t>
      </w:r>
      <w:ins w:id="245" w:author="Bertalan Forstner" w:date="2017-11-17T09:24:00Z">
        <w:r w:rsidR="006654A7" w:rsidRPr="003355B9">
          <w:t>,</w:t>
        </w:r>
      </w:ins>
      <w:r w:rsidRPr="003355B9">
        <w:t xml:space="preserve"> ezért árban is jóval megengedhetőbb</w:t>
      </w:r>
      <w:r w:rsidR="00D80C4A" w:rsidRPr="003355B9">
        <w:t>. Ami az előnye</w:t>
      </w:r>
      <w:ins w:id="246" w:author="Bertalan Forstner" w:date="2017-11-17T09:24:00Z">
        <w:r w:rsidR="006654A7" w:rsidRPr="003355B9">
          <w:t>,</w:t>
        </w:r>
      </w:ins>
      <w:r w:rsidR="00D80C4A" w:rsidRPr="003355B9">
        <w:t xml:space="preserve"> az részben a hátránya is ennek a megoldásnak</w:t>
      </w:r>
      <w:del w:id="247" w:author="Bertalan Forstner" w:date="2017-11-17T09:24:00Z">
        <w:r w:rsidR="00D80C4A" w:rsidRPr="003355B9" w:rsidDel="006654A7">
          <w:delText xml:space="preserve">. </w:delText>
        </w:r>
      </w:del>
      <w:ins w:id="248"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49" w:name="_Toc499416785"/>
      <w:r w:rsidRPr="003355B9">
        <w:t>A feladat</w:t>
      </w:r>
      <w:bookmarkEnd w:id="249"/>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250"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251"/>
      <w:r w:rsidRPr="003355B9">
        <w:t>biztosítja</w:t>
      </w:r>
      <w:commentRangeEnd w:id="251"/>
      <w:r w:rsidR="006654A7" w:rsidRPr="003355B9">
        <w:rPr>
          <w:rStyle w:val="Jegyzethivatkozs"/>
        </w:rPr>
        <w:commentReference w:id="251"/>
      </w:r>
      <w:r w:rsidRPr="003355B9">
        <w:t xml:space="preserve">, mely egy </w:t>
      </w:r>
      <w:del w:id="252" w:author="Bertalan Forstner" w:date="2017-11-17T09:24:00Z">
        <w:r w:rsidRPr="003355B9" w:rsidDel="006654A7">
          <w:delText xml:space="preserve">android </w:delText>
        </w:r>
      </w:del>
      <w:ins w:id="253" w:author="Bertalan Forstner"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254" w:author="Bertalan Forstner" w:date="2017-11-17T09:25:00Z">
        <w:r w:rsidRPr="003355B9" w:rsidDel="006654A7">
          <w:delText>fejhallgatót</w:delText>
        </w:r>
      </w:del>
      <w:ins w:id="255"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256" w:author="Gergo" w:date="2017-11-17T13:31:00Z">
        <w:r w:rsidR="00410FA8" w:rsidRPr="003355B9" w:rsidDel="005A013E">
          <w:delText>tovább küld</w:delText>
        </w:r>
        <w:r w:rsidR="007A5167" w:rsidRPr="003355B9" w:rsidDel="005A013E">
          <w:delText>i</w:delText>
        </w:r>
      </w:del>
      <w:ins w:id="257"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58" w:name="_Toc499416786"/>
      <w:r w:rsidRPr="003355B9">
        <w:t>A célom</w:t>
      </w:r>
      <w:bookmarkEnd w:id="258"/>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59"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14BDD6F6" w:rsidR="00C804C2" w:rsidRPr="003355B9" w:rsidRDefault="00D205B0" w:rsidP="00D80C4A">
      <w:r w:rsidRPr="003355B9">
        <w:t xml:space="preserve">A Frostig </w:t>
      </w:r>
      <w:commentRangeStart w:id="260"/>
      <w:r w:rsidRPr="003355B9">
        <w:t>teszt</w:t>
      </w:r>
      <w:r w:rsidR="00F01BE8" w:rsidRPr="003355B9">
        <w:t>ek</w:t>
      </w:r>
      <w:commentRangeEnd w:id="260"/>
      <w:r w:rsidR="006654A7" w:rsidRPr="003355B9">
        <w:rPr>
          <w:rStyle w:val="Jegyzethivatkozs"/>
        </w:rPr>
        <w:commentReference w:id="260"/>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w:t>
      </w:r>
      <w:ins w:id="261" w:author="Gergo" w:date="2017-12-02T20:31:00Z">
        <w:r w:rsidR="00D872E6">
          <w:t>,</w:t>
        </w:r>
      </w:ins>
      <w:r w:rsidR="008079AA" w:rsidRPr="003355B9">
        <w:t xml:space="preserve"> melyek szorosan kapcsolódnak a háromdimenziós érzékeléshez, így erre a területre nagy hatással lehet a megoldásom.</w:t>
      </w:r>
    </w:p>
    <w:p w14:paraId="08C53A9C" w14:textId="5E947012" w:rsidR="007A5167" w:rsidRPr="003355B9" w:rsidRDefault="00D205B0" w:rsidP="00D80C4A">
      <w:r w:rsidRPr="003355B9">
        <w:t>Ezeket a</w:t>
      </w:r>
      <w:r w:rsidR="008C01D9" w:rsidRPr="003355B9">
        <w:t xml:space="preserve"> teszteket gyerekeken végzik (</w:t>
      </w:r>
      <w:r w:rsidR="00C804C2" w:rsidRPr="003355B9">
        <w:t>általában 4-7 éves kor között)</w:t>
      </w:r>
      <w:ins w:id="262" w:author="Gergo" w:date="2017-12-02T20:32:00Z">
        <w:r w:rsidR="00D872E6">
          <w:t>.</w:t>
        </w:r>
      </w:ins>
      <w:del w:id="263" w:author="Gergo" w:date="2017-12-02T20:32:00Z">
        <w:r w:rsidR="00C804C2" w:rsidRPr="003355B9" w:rsidDel="00D872E6">
          <w:delText>,</w:delText>
        </w:r>
      </w:del>
      <w:r w:rsidR="00C804C2" w:rsidRPr="003355B9">
        <w:t xml:space="preserve"> </w:t>
      </w:r>
      <w:ins w:id="264" w:author="Gergo" w:date="2017-12-02T20:32:00Z">
        <w:r w:rsidR="00D872E6">
          <w:t>Í</w:t>
        </w:r>
      </w:ins>
      <w:del w:id="265" w:author="Gergo" w:date="2017-12-02T20:32:00Z">
        <w:r w:rsidR="00C804C2" w:rsidRPr="003355B9" w:rsidDel="00D872E6">
          <w:delText>í</w:delText>
        </w:r>
      </w:del>
      <w:r w:rsidR="00C804C2" w:rsidRPr="003355B9">
        <w:t xml:space="preserve">gy, ha ezt egy játék keretein belül </w:t>
      </w:r>
      <w:r w:rsidRPr="003355B9">
        <w:t>lehetne megtenni, akkor mind</w:t>
      </w:r>
      <w:del w:id="266" w:author="Gergo" w:date="2017-11-17T13:32:00Z">
        <w:r w:rsidRPr="003355B9" w:rsidDel="005A013E">
          <w:delText xml:space="preserve"> </w:delText>
        </w:r>
      </w:del>
      <w:r w:rsidRPr="003355B9">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267" w:name="_Toc499416787"/>
      <w:r w:rsidRPr="003355B9">
        <w:lastRenderedPageBreak/>
        <w:t>A dolgozatról</w:t>
      </w:r>
      <w:bookmarkEnd w:id="267"/>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68"/>
      <w:r w:rsidR="00040F2A" w:rsidRPr="003355B9">
        <w:t>szó</w:t>
      </w:r>
      <w:commentRangeEnd w:id="268"/>
      <w:r w:rsidR="006654A7" w:rsidRPr="003355B9">
        <w:rPr>
          <w:rStyle w:val="Jegyzethivatkozs"/>
        </w:rPr>
        <w:commentReference w:id="268"/>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69" w:name="_Toc499416788"/>
      <w:r w:rsidRPr="003355B9">
        <w:lastRenderedPageBreak/>
        <w:t>Irodalomkutatás és technológiák</w:t>
      </w:r>
      <w:bookmarkEnd w:id="269"/>
    </w:p>
    <w:p w14:paraId="7D435AFE" w14:textId="58F64FFA" w:rsidR="006D716A" w:rsidRPr="003355B9" w:rsidRDefault="006D716A" w:rsidP="006D716A">
      <w:r w:rsidRPr="003355B9">
        <w:t xml:space="preserve">Ebben a fejezetben ismertetni fogom a munka során felhasznált technológiákat, </w:t>
      </w:r>
      <w:commentRangeStart w:id="270"/>
      <w:r w:rsidR="007E2EB8" w:rsidRPr="003355B9">
        <w:t xml:space="preserve">illetve, </w:t>
      </w:r>
      <w:del w:id="271" w:author="Gergo" w:date="2017-11-17T13:33:00Z">
        <w:r w:rsidRPr="003355B9" w:rsidDel="005A013E">
          <w:delText>hogy</w:delText>
        </w:r>
        <w:r w:rsidR="007E2EB8" w:rsidRPr="003355B9" w:rsidDel="005A013E">
          <w:delText xml:space="preserve"> miért ezekre esett a választás</w:delText>
        </w:r>
      </w:del>
      <w:ins w:id="272" w:author="Gergo" w:date="2017-11-17T13:33:00Z">
        <w:r w:rsidR="005A013E" w:rsidRPr="003355B9">
          <w:t>illetve indoklom kiválasztásukat</w:t>
        </w:r>
      </w:ins>
      <w:r w:rsidR="007E2EB8" w:rsidRPr="003355B9">
        <w:t>,</w:t>
      </w:r>
      <w:commentRangeEnd w:id="270"/>
      <w:r w:rsidR="006654A7" w:rsidRPr="003355B9">
        <w:rPr>
          <w:rStyle w:val="Jegyzethivatkozs"/>
        </w:rPr>
        <w:commentReference w:id="270"/>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273" w:name="_Toc499416789"/>
      <w:r w:rsidRPr="003355B9">
        <w:t>A VR technológia</w:t>
      </w:r>
      <w:bookmarkEnd w:id="273"/>
    </w:p>
    <w:p w14:paraId="674F90F4" w14:textId="7F4B344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ins w:id="274" w:author="Gergo" w:date="2017-12-02T11:10:00Z">
        <w:r w:rsidR="00026F10">
          <w:t xml:space="preserve"> </w:t>
        </w:r>
        <w:r w:rsidR="00026F10">
          <w:fldChar w:fldCharType="begin"/>
        </w:r>
      </w:ins>
      <w:ins w:id="275" w:author="Gergo" w:date="2017-12-02T12:24:00Z">
        <w:r w:rsidR="00C96DDF">
          <w:instrText xml:space="preserve"> ADDIN ZOTERO_ITEM CSL_CITATION {"citationID":"8FMH0FxS","properties":{"formattedCitation":"[2], [3]","plainCitation":"[2], [3]"},"citationItems":[{"id":43,"uris":["http://zotero.org/users/local/Bycxhox9/items/9KEQ2GNL"],"uri":["http://zotero.org/users/local/Bycxhox9/items/9KEQ2GNL"],"itemData":{"id":43,"type":"post-weblog","title":"What is Virtual Reality?","container-title":"Virtual Reality Society","abstract":"The definition of virtual reality comes, naturally, from the definitions for both ‘virtual’ and ‘reality’. The definition of ‘virtual’ is near and reality is what we experience as human beings. So the term ‘virtual reality’ basically means ‘near-reality’. This could, of course, mean anything but it usually refers to a specific type of reality emulation. … Continue reading What is Virtual Reality? →","URL":"https://www.vrs.org.uk/virtual-reality/what-is-virtual-reality.html","accessed":{"date-parts":[["2017",12,2]]}}},{"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026F10">
        <w:fldChar w:fldCharType="separate"/>
      </w:r>
      <w:ins w:id="276" w:author="Gergo" w:date="2017-12-02T12:24:00Z">
        <w:r w:rsidR="00C96DDF">
          <w:t>[2]</w:t>
        </w:r>
        <w:r w:rsidR="00C96DDF" w:rsidRPr="00C96DDF">
          <w:t>[3]</w:t>
        </w:r>
      </w:ins>
      <w:ins w:id="277" w:author="Gergo" w:date="2017-12-02T11:10:00Z">
        <w:r w:rsidR="00026F10">
          <w:fldChar w:fldCharType="end"/>
        </w:r>
      </w:ins>
      <w:r w:rsidR="00E821B2" w:rsidRPr="003355B9">
        <w:t>.</w:t>
      </w:r>
      <w:r w:rsidR="00E821B2" w:rsidRPr="003355B9">
        <w:tab/>
      </w:r>
    </w:p>
    <w:p w14:paraId="324A87B2" w14:textId="6630F22C" w:rsidR="00A14B8F" w:rsidRPr="003355B9" w:rsidRDefault="00A14B8F" w:rsidP="00BF74EC">
      <w:r w:rsidRPr="003355B9">
        <w:t xml:space="preserve">A virtuális valóság szemüvegek és különféle kontrollerek ( akár bionikus kéz </w:t>
      </w:r>
      <w:commentRangeStart w:id="278"/>
      <w:r w:rsidRPr="003355B9">
        <w:t>is</w:t>
      </w:r>
      <w:commentRangeEnd w:id="278"/>
      <w:r w:rsidR="006654A7" w:rsidRPr="003355B9">
        <w:rPr>
          <w:rStyle w:val="Jegyzethivatkozs"/>
        </w:rPr>
        <w:commentReference w:id="278"/>
      </w:r>
      <w:r w:rsidRPr="003355B9">
        <w:t xml:space="preserve">) már a 90-es évek közepén </w:t>
      </w:r>
      <w:commentRangeStart w:id="279"/>
      <w:r w:rsidRPr="003355B9">
        <w:t>megjelentek</w:t>
      </w:r>
      <w:commentRangeEnd w:id="279"/>
      <w:r w:rsidR="006654A7" w:rsidRPr="003355B9">
        <w:rPr>
          <w:rStyle w:val="Jegyzethivatkozs"/>
        </w:rPr>
        <w:commentReference w:id="279"/>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80"/>
      <w:r w:rsidR="003A1CA4" w:rsidRPr="003355B9">
        <w:t>felé</w:t>
      </w:r>
      <w:commentRangeEnd w:id="280"/>
      <w:r w:rsidR="006654A7" w:rsidRPr="003355B9">
        <w:rPr>
          <w:rStyle w:val="Jegyzethivatkozs"/>
        </w:rPr>
        <w:commentReference w:id="280"/>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ins w:id="281" w:author="Gergo" w:date="2017-12-02T11:08:00Z">
        <w:r w:rsidR="00026F10">
          <w:t xml:space="preserve"> </w:t>
        </w:r>
      </w:ins>
      <w:ins w:id="282" w:author="Gergo" w:date="2017-12-02T11:09:00Z">
        <w:r w:rsidR="00026F10">
          <w:fldChar w:fldCharType="begin"/>
        </w:r>
      </w:ins>
      <w:ins w:id="283" w:author="Gergo" w:date="2017-12-02T12:24:00Z">
        <w:r w:rsidR="00C96DDF">
          <w:instrText xml:space="preserve"> ADDIN ZOTERO_ITEM CSL_CITATION {"citationID":"a6cna5emkr","properties":{"formattedCitation":"[4]","plainCitation":"[4]"},"citationItems":[{"id":41,"uris":["http://zotero.org/users/local/Bycxhox9/items/924SHPEV"],"uri":["http://zotero.org/users/local/Bycxhox9/items/924SHPEV"],"itemData":{"id":41,"type":"entry-encyclopedia","title":"Virtual reality","container-title":"Wikipedia","source":"Wikipedia","abstract":"Virtual reality (VR) is a computer technology that uses virtual reality headsets or multi-projected environments, sometimes in combination with physical environments or props, to generate realistic images, sounds and other sensations that simulate a user's physical presence in a virtual or imaginary environment. A person using virtual reality equipment is able to \"look around\" the artificial world, and with high quality VR move around in it and interact with virtual features or items. The effect is commonly created by VR headsets consisting of a head-mounted display with a small screen in front of the eyes, but can also be created through specially designed rooms with multiple large screens.\nVR systems that include transmission of vibrations and other sensations to the user through a game controller or other devices are known as haptic systems. This tactile information is generally known as force feedback in medical, video gaming and military training applications. Virtual reality also refers to remote communication environments which provide a virtual presence of users with through telepresence and telexistence or the use of a virtual artifact (VA). The immersive environment can be similar to the real world in order to create a lifelike experience grounded in reality or sci-fi. Augmented reality systems may also be considered a form of VR that layers virtual information over a live camera feed into a headset, or through a smartphone or tablet device.","URL":"https://en.wikipedia.org/w/index.php?title=Virtual_reality&amp;oldid=812989770","note":"Page Version ID: 812989770","language":"en","issued":{"date-parts":[["2017",12,1]]},"accessed":{"date-parts":[["2017",12,2]]}}}],"schema":"https://github.com/citation-style-language/schema/raw/master/csl-citation.json"} </w:instrText>
        </w:r>
      </w:ins>
      <w:r w:rsidR="00026F10">
        <w:fldChar w:fldCharType="separate"/>
      </w:r>
      <w:ins w:id="284" w:author="Gergo" w:date="2017-12-02T12:24:00Z">
        <w:r w:rsidR="00C96DDF" w:rsidRPr="00C96DDF">
          <w:t>[4]</w:t>
        </w:r>
      </w:ins>
      <w:ins w:id="285" w:author="Gergo" w:date="2017-12-02T11:09:00Z">
        <w:r w:rsidR="00026F10">
          <w:fldChar w:fldCharType="end"/>
        </w:r>
      </w:ins>
      <w:r w:rsidRPr="003355B9">
        <w:t>.</w:t>
      </w:r>
      <w:r w:rsidR="00BF74EC" w:rsidRPr="003355B9">
        <w:t xml:space="preserve"> </w:t>
      </w:r>
    </w:p>
    <w:p w14:paraId="317DDD63" w14:textId="4EF2D32A" w:rsidR="000A763C" w:rsidRPr="003355B9" w:rsidRDefault="003A1CA4" w:rsidP="000A763C">
      <w:r w:rsidRPr="003355B9">
        <w:t>Az ember számára a háromdimenziós érzékelést a binokuláris látás biztosítja. Ez annyit tesz, hogy a két szem vízszintesen különböző pozícióban helyezkedik el</w:t>
      </w:r>
      <w:ins w:id="286" w:author="Gergo" w:date="2017-11-29T19:08:00Z">
        <w:r w:rsidR="00D268C5">
          <w:t>,</w:t>
        </w:r>
      </w:ins>
      <w:r w:rsidRPr="003355B9">
        <w:t xml:space="preserve">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w:t>
      </w:r>
      <w:ins w:id="287" w:author="Gergo" w:date="2017-12-02T11:14:00Z">
        <w:r w:rsidR="00E57506">
          <w:t xml:space="preserve"> </w:t>
        </w:r>
        <w:r w:rsidR="00E57506">
          <w:fldChar w:fldCharType="begin"/>
        </w:r>
      </w:ins>
      <w:ins w:id="288" w:author="Gergo" w:date="2017-12-02T12:24:00Z">
        <w:r w:rsidR="00C96DDF">
          <w:instrText xml:space="preserve"> ADDIN ZOTERO_ITEM CSL_CITATION {"citationID":"a2c0dmcrovd","properties":{"formattedCitation":"[5]","plainCitation":"[5]"},"citationItems":[{"id":25,"uris":["http://zotero.org/users/local/Bycxhox9/items/6EC39LAF"],"uri":["http://zotero.org/users/local/Bycxhox9/items/6EC39LAF"],"itemData":{"id":25,"type":"entry-encyclopedia","title":"Stereopsis","container-title":"Wikipedia","source":"Wikipedia","abstract":"Stereopsis (from the Greek στερεο- stereo- meaning \"solid\", and ὄψις opsis, \"appearance, sight\") is a term that is most often used to refer to the perception of depth and 3-dimensional structure obtained on the basis of visual information deriving from two eyes by individuals with normally developed binocular vision. Because the eyes of humans, and many animals, are located at different lateral positions on the head, binocular vision results in two slightly different images projected to the retinas of the eyes. The differences are mainly in the relative horizontal position of objects in the two images. These positional differences are referred to as horizontal disparities or, more generally, binocular disparities. Disparities are processed in the visual cortex of the brain to yield depth perception. While binocular disparities are naturally present when viewing a real 3-dimensional scene with two eyes, they can also be simulated by artificially presenting two different images separately to each eye using a method called stereoscopy. The perception of depth in such cases is also referred to as \"stereoscopic depth\".\nThe perception of depth and 3-dimensional structure is, however, possible with information visible from one eye alone, such as differences in object size and motion parallax (differences in the image of an object over time with observer movement), though the impression of depth in these cases is often not as vivid as that obtained from binocular disparities. Therefore, the term stereopsis (or stereoscopic depth) can also refer specifically to the unique impression of depth associated with binocular vision; what is colloquially referred to as seeing \"in 3D\".\nIt has been suggested that the impression of \"real\" separation in depth is linked to the precision with which depth is derived, and that a conscious awareness of this precision – perceived as an impression of interactability and realness – may help guide the planning of motor action.","URL":"https://en.wikipedia.org/w/index.php?title=Stereopsis&amp;oldid=813114405","note":"Page Version ID: 813114405","language":"en","issued":{"date-parts":[["2017",12,1]]},"accessed":{"date-parts":[["2017",12,2]]}}}],"schema":"https://github.com/citation-style-language/schema/raw/master/csl-citation.json"} </w:instrText>
        </w:r>
      </w:ins>
      <w:r w:rsidR="00E57506">
        <w:fldChar w:fldCharType="separate"/>
      </w:r>
      <w:ins w:id="289" w:author="Gergo" w:date="2017-12-02T12:24:00Z">
        <w:r w:rsidR="00C96DDF" w:rsidRPr="00C96DDF">
          <w:t>[5]</w:t>
        </w:r>
      </w:ins>
      <w:ins w:id="290" w:author="Gergo" w:date="2017-12-02T11:14:00Z">
        <w:r w:rsidR="00E57506">
          <w:fldChar w:fldCharType="end"/>
        </w:r>
      </w:ins>
      <w:r w:rsidR="000A763C" w:rsidRPr="003355B9">
        <w:t>. Az utolsót leszámítva ezeket kétdimenziós képekből is ki tudjuk nyerni, de</w:t>
      </w:r>
      <w:r w:rsidR="00F801EF" w:rsidRPr="003355B9">
        <w:t xml:space="preserve"> azok mégsem tűnnek térbelinek.</w:t>
      </w:r>
      <w:ins w:id="291" w:author="Gergo" w:date="2017-11-29T19:09:00Z">
        <w:r w:rsidR="00D268C5">
          <w:t xml:space="preserve"> Ezeket a különbségeket és hatásukat az alábbi képek szemléltetik. (</w:t>
        </w:r>
      </w:ins>
      <w:ins w:id="292" w:author="Gergo" w:date="2017-11-29T19:11:00Z">
        <w:r w:rsidR="00D268C5">
          <w:fldChar w:fldCharType="begin"/>
        </w:r>
        <w:r w:rsidR="00D268C5">
          <w:instrText xml:space="preserve"> REF _Ref499745988 \h </w:instrText>
        </w:r>
      </w:ins>
      <w:r w:rsidR="00D268C5">
        <w:fldChar w:fldCharType="separate"/>
      </w:r>
      <w:ins w:id="293" w:author="Gergo" w:date="2017-12-01T09:03:00Z">
        <w:r w:rsidR="0034280E">
          <w:t xml:space="preserve">Ábra </w:t>
        </w:r>
        <w:r w:rsidR="0034280E">
          <w:rPr>
            <w:noProof/>
          </w:rPr>
          <w:t>2</w:t>
        </w:r>
        <w:r w:rsidR="0034280E">
          <w:t>.</w:t>
        </w:r>
        <w:r w:rsidR="0034280E">
          <w:rPr>
            <w:noProof/>
          </w:rPr>
          <w:t>1</w:t>
        </w:r>
      </w:ins>
      <w:ins w:id="294" w:author="Gergo" w:date="2017-11-29T19:11:00Z">
        <w:r w:rsidR="00D268C5">
          <w:fldChar w:fldCharType="end"/>
        </w:r>
        <w:r w:rsidR="00D268C5">
          <w:t xml:space="preserve"> és </w:t>
        </w:r>
        <w:r w:rsidR="00D268C5">
          <w:fldChar w:fldCharType="begin"/>
        </w:r>
        <w:r w:rsidR="00D268C5">
          <w:instrText xml:space="preserve"> REF _Ref499745996 \h </w:instrText>
        </w:r>
      </w:ins>
      <w:r w:rsidR="00D268C5">
        <w:fldChar w:fldCharType="separate"/>
      </w:r>
      <w:ins w:id="295" w:author="Gergo" w:date="2017-12-01T09:03:00Z">
        <w:r w:rsidR="0034280E">
          <w:t xml:space="preserve">Ábra </w:t>
        </w:r>
        <w:r w:rsidR="0034280E">
          <w:rPr>
            <w:noProof/>
          </w:rPr>
          <w:t>2</w:t>
        </w:r>
        <w:r w:rsidR="0034280E">
          <w:t>.</w:t>
        </w:r>
        <w:r w:rsidR="0034280E">
          <w:rPr>
            <w:noProof/>
          </w:rPr>
          <w:t>2</w:t>
        </w:r>
      </w:ins>
      <w:ins w:id="296" w:author="Gergo" w:date="2017-11-29T19:11:00Z">
        <w:r w:rsidR="00D268C5">
          <w:fldChar w:fldCharType="end"/>
        </w:r>
        <w:r w:rsidR="00D268C5">
          <w:t>)</w:t>
        </w:r>
      </w:ins>
    </w:p>
    <w:p w14:paraId="134488DC" w14:textId="77777777" w:rsidR="005E2355" w:rsidRDefault="00D405E8">
      <w:pPr>
        <w:keepNext/>
        <w:rPr>
          <w:ins w:id="297" w:author="Gergo" w:date="2017-11-25T18:32:00Z"/>
        </w:rPr>
      </w:pPr>
      <w:r w:rsidRPr="0034280E">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9DF1C28" w:rsidR="00D405E8" w:rsidRPr="005E2355" w:rsidRDefault="005E2355">
      <w:pPr>
        <w:pStyle w:val="Kpalrs"/>
        <w:ind w:firstLine="720"/>
        <w:jc w:val="both"/>
        <w:rPr>
          <w:rPrChange w:id="298" w:author="Gergo" w:date="2017-11-25T18:33:00Z">
            <w:rPr>
              <w:sz w:val="19"/>
            </w:rPr>
          </w:rPrChange>
        </w:rPr>
        <w:pPrChange w:id="299" w:author="Gergo" w:date="2017-11-25T18:33:00Z">
          <w:pPr>
            <w:keepNext/>
          </w:pPr>
        </w:pPrChange>
      </w:pPr>
      <w:bookmarkStart w:id="300" w:name="_Ref499745988"/>
      <w:ins w:id="301" w:author="Gergo" w:date="2017-11-25T18:32:00Z">
        <w:r>
          <w:t xml:space="preserve">Ábra </w:t>
        </w:r>
      </w:ins>
      <w:ins w:id="302" w:author="Gergo" w:date="2017-11-29T13:18:00Z">
        <w:r w:rsidR="00B33261">
          <w:fldChar w:fldCharType="begin"/>
        </w:r>
        <w:r w:rsidR="00B33261">
          <w:instrText xml:space="preserve"> STYLEREF 1 \s </w:instrText>
        </w:r>
      </w:ins>
      <w:r w:rsidR="00B33261">
        <w:fldChar w:fldCharType="separate"/>
      </w:r>
      <w:r w:rsidR="0034280E">
        <w:rPr>
          <w:noProof/>
        </w:rPr>
        <w:t>2</w:t>
      </w:r>
      <w:ins w:id="303"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04" w:author="Gergo" w:date="2017-12-01T09:03:00Z">
        <w:r w:rsidR="0034280E">
          <w:rPr>
            <w:noProof/>
          </w:rPr>
          <w:t>1</w:t>
        </w:r>
      </w:ins>
      <w:ins w:id="305" w:author="Gergo" w:date="2017-11-29T13:18:00Z">
        <w:r w:rsidR="00B33261">
          <w:fldChar w:fldCharType="end"/>
        </w:r>
      </w:ins>
      <w:bookmarkEnd w:id="300"/>
      <w:ins w:id="306"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307" w:author="Gergo" w:date="2017-11-17T13:35:00Z"/>
          <w:sz w:val="19"/>
        </w:rPr>
      </w:pPr>
      <w:ins w:id="308" w:author="Gergo" w:date="2017-11-17T13:56:00Z">
        <w:r w:rsidRPr="003355B9">
          <w:rPr>
            <w:b w:val="0"/>
            <w:bCs w:val="0"/>
            <w:sz w:val="19"/>
          </w:rPr>
          <w:tab/>
        </w:r>
        <w:r w:rsidRPr="003355B9">
          <w:rPr>
            <w:b w:val="0"/>
            <w:bCs w:val="0"/>
            <w:sz w:val="19"/>
          </w:rPr>
          <w:tab/>
        </w:r>
      </w:ins>
      <w:commentRangeStart w:id="309"/>
      <w:del w:id="310" w:author="Gergo" w:date="2017-11-17T13:35:00Z">
        <w:r w:rsidR="00D405E8" w:rsidRPr="003355B9" w:rsidDel="005A013E">
          <w:rPr>
            <w:b w:val="0"/>
            <w:bCs w:val="0"/>
            <w:sz w:val="19"/>
          </w:rPr>
          <w:delText>1 - Sztereoszkópikus képpár</w:delText>
        </w:r>
        <w:commentRangeEnd w:id="309"/>
        <w:r w:rsidR="006654A7" w:rsidRPr="003355B9" w:rsidDel="005A013E">
          <w:rPr>
            <w:rStyle w:val="Jegyzethivatkozs"/>
          </w:rPr>
          <w:commentReference w:id="309"/>
        </w:r>
      </w:del>
    </w:p>
    <w:p w14:paraId="2108D65C" w14:textId="18AEFF50" w:rsidR="005A013E" w:rsidRPr="003355B9" w:rsidRDefault="000819E9" w:rsidP="00FD475A">
      <w:pPr>
        <w:keepNext/>
        <w:rPr>
          <w:ins w:id="311" w:author="Gergo" w:date="2017-11-17T13:36:00Z"/>
        </w:rPr>
      </w:pPr>
      <w:r w:rsidRPr="0034280E">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3D51BB44" w:rsidR="00D405E8" w:rsidRPr="0034280E" w:rsidDel="005A013E" w:rsidRDefault="005E2355">
      <w:pPr>
        <w:pStyle w:val="Kpalrs"/>
        <w:ind w:firstLine="720"/>
        <w:jc w:val="both"/>
        <w:rPr>
          <w:del w:id="312" w:author="Gergo" w:date="2017-11-17T13:36:00Z"/>
        </w:rPr>
        <w:pPrChange w:id="313" w:author="Gergo" w:date="2017-11-17T13:36:00Z">
          <w:pPr>
            <w:keepNext/>
          </w:pPr>
        </w:pPrChange>
      </w:pPr>
      <w:bookmarkStart w:id="314" w:name="_Ref499745996"/>
      <w:ins w:id="315" w:author="Gergo" w:date="2017-11-25T18:33:00Z">
        <w:r>
          <w:t xml:space="preserve">Ábra </w:t>
        </w:r>
      </w:ins>
      <w:ins w:id="316"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34280E">
        <w:rPr>
          <w:noProof/>
        </w:rPr>
        <w:t>2</w:t>
      </w:r>
      <w:ins w:id="317"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318" w:author="Gergo" w:date="2017-12-01T09:03:00Z">
        <w:r w:rsidR="0034280E">
          <w:rPr>
            <w:noProof/>
          </w:rPr>
          <w:t>2</w:t>
        </w:r>
      </w:ins>
      <w:ins w:id="319" w:author="Gergo" w:date="2017-11-29T13:18:00Z">
        <w:r w:rsidR="00B33261">
          <w:rPr>
            <w:b w:val="0"/>
            <w:bCs w:val="0"/>
          </w:rPr>
          <w:fldChar w:fldCharType="end"/>
        </w:r>
      </w:ins>
      <w:bookmarkEnd w:id="314"/>
      <w:ins w:id="320"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321" w:author="Gergo" w:date="2017-11-17T13:36:00Z">
        <w:r w:rsidRPr="003355B9" w:rsidDel="005A013E">
          <w:delText>2 – A két kép összekombinálása, az egyik pirosra, a másik kékre színezve</w:delText>
        </w:r>
      </w:del>
    </w:p>
    <w:p w14:paraId="01984F5C" w14:textId="33AA4DCC" w:rsidR="00F801EF" w:rsidRDefault="00F801EF" w:rsidP="000A763C">
      <w:pPr>
        <w:rPr>
          <w:ins w:id="322" w:author="Gergo" w:date="2017-11-29T13:17:00Z"/>
        </w:rPr>
      </w:pPr>
      <w:r w:rsidRPr="003355B9">
        <w:t>A két eltérő kétdimenziós kép érzékelésével történő térbeli észlelés mesterségesen is előidézhető, ha</w:t>
      </w:r>
      <w:ins w:id="323" w:author="Gergo" w:date="2017-12-02T20:34:00Z">
        <w:r w:rsidR="00D872E6">
          <w:t xml:space="preserve"> a</w:t>
        </w:r>
      </w:ins>
      <w:r w:rsidRPr="003355B9">
        <w:t xml:space="preserve">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w:t>
      </w:r>
      <w:ins w:id="324" w:author="Gergo" w:date="2017-12-02T11:25:00Z">
        <w:r w:rsidR="00F76C3E">
          <w:t xml:space="preserve"> </w:t>
        </w:r>
      </w:ins>
      <w:ins w:id="325" w:author="Gergo" w:date="2017-12-02T11:26:00Z">
        <w:r w:rsidR="00F76C3E">
          <w:fldChar w:fldCharType="begin"/>
        </w:r>
      </w:ins>
      <w:ins w:id="326" w:author="Gergo" w:date="2017-12-02T12:24:00Z">
        <w:r w:rsidR="00C96DDF">
          <w:instrText xml:space="preserve"> ADDIN ZOTERO_ITEM CSL_CITATION {"citationID":"a1rpl3baj1u","properties":{"formattedCitation":"[6], [7]","plainCitation":"[6], [7]"},"citationItems":[{"id":45,"uris":["http://zotero.org/users/local/Bycxhox9/items/HY9VAFJY"],"uri":["http://zotero.org/users/local/Bycxhox9/items/HY9VAFJY"],"itemData":{"id":45,"type":"article-journal","title":"Stereoscopy basics for the STEREO mission","container-title":"arXiv:astro-ph/0612649","source":"arXiv.org","abstract":"We discuss some basic principles of stereoscopy and their relevance to the reconstruction of coronal loops. The aim of the paper is to make the solar physicist familiar with basic stereoscopy principles and to give hints how they may apply to the analysis of data from the forthcoming STEREO mission. We disucss the geometry of the solar coronal stereo problem, give the basic principles of a tie-point reconstruction algorithm and consider ambiguities and resolution errors. Finally we mention extensions to plain stereoscopy such as a third view, a tomography-like approach and how magnetic field information can be used to improve the reconstruction.","URL":"http://arxiv.org/abs/astro-ph/0612649","note":"arXiv: astro-ph/0612649","author":[{"family":"Inhester","given":"Bernd"}],"issued":{"date-parts":[["2006",12,21]]},"accessed":{"date-parts":[["2017",12,2]]}}},{"id":51,"uris":["http://zotero.org/users/local/Bycxhox9/items/S8PT8BUB"],"uri":["http://zotero.org/users/local/Bycxhox9/items/S8PT8BUB"],"itemData":{"id":51,"type":"entry-encyclopedia","title":"Stereoscopy","container-title":"Wikipedia","source":"Wikipedia","abstract":"Stereoscopy (also called stereoscopics, or stereo imaging) is a technique for creating or enhancing the illusion of depth in an image by means of stereopsis for binocular vision. The word stereoscopy derives from Greek στερεός (stereos), meaning \"firm, solid\", and σκοπέω (skopeō), meaning \"to look, to see\". Any stereoscopic image is called a stereogram. Originally, stereogram referred to a pair of stereo images which could be viewed using a stereoscope.\nMost stereoscopic methods present two offset images separately to the left and right eye of the viewer. These two-dimensional images are then combined in the brain to give the perception of 3D depth. This technique is distinguished from 3D displays that display an image in three full dimensions, allowing the observer to increase information about the 3-dimensional objects being displayed by head and eye movements.","URL":"https://en.wikipedia.org/w/index.php?title=Stereoscopy&amp;oldid=811688643","note":"Page Version ID: 811688643","language":"en","issued":{"date-parts":[["2017",11,23]]},"accessed":{"date-parts":[["2017",12,2]]}}}],"schema":"https://github.com/citation-style-language/schema/raw/master/csl-citation.json"} </w:instrText>
        </w:r>
      </w:ins>
      <w:r w:rsidR="00F76C3E">
        <w:fldChar w:fldCharType="separate"/>
      </w:r>
      <w:ins w:id="327" w:author="Gergo" w:date="2017-12-02T12:24:00Z">
        <w:r w:rsidR="00C96DDF" w:rsidRPr="00C96DDF">
          <w:t>[6], [7]</w:t>
        </w:r>
      </w:ins>
      <w:ins w:id="328" w:author="Gergo" w:date="2017-12-02T11:26:00Z">
        <w:r w:rsidR="00F76C3E">
          <w:fldChar w:fldCharType="end"/>
        </w:r>
      </w:ins>
      <w:r w:rsidR="002734EE" w:rsidRPr="003355B9">
        <w:t>. A szemüvegek kijelzője, vagy</w:t>
      </w:r>
      <w:del w:id="329" w:author="Gergo" w:date="2017-12-02T20:34:00Z">
        <w:r w:rsidR="002734EE" w:rsidRPr="003355B9" w:rsidDel="00D872E6">
          <w:delText xml:space="preserve"> esetekben</w:delText>
        </w:r>
      </w:del>
      <w:r w:rsidR="002734EE" w:rsidRPr="003355B9">
        <w:t xml:space="preserve">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előidézve a háromdimenziós </w:t>
      </w:r>
      <w:r w:rsidR="00F96D8A" w:rsidRPr="003355B9">
        <w:lastRenderedPageBreak/>
        <w:t>kép kialakulását, észlelést</w:t>
      </w:r>
      <w:r w:rsidR="002734EE" w:rsidRPr="003355B9">
        <w:t>.</w:t>
      </w:r>
      <w:ins w:id="330" w:author="Gergo" w:date="2017-11-29T13:16:00Z">
        <w:r w:rsidR="00046829">
          <w:t xml:space="preserve"> Az alábbi</w:t>
        </w:r>
        <w:r w:rsidR="00B33261">
          <w:t xml:space="preserve"> képen </w:t>
        </w:r>
      </w:ins>
      <w:ins w:id="331" w:author="Gergo" w:date="2017-11-29T19:12:00Z">
        <w:r w:rsidR="00046829">
          <w:t>(</w:t>
        </w:r>
        <w:r w:rsidR="00046829">
          <w:fldChar w:fldCharType="begin"/>
        </w:r>
        <w:r w:rsidR="00046829">
          <w:instrText xml:space="preserve"> REF _Ref499746070 \h </w:instrText>
        </w:r>
      </w:ins>
      <w:r w:rsidR="00046829">
        <w:fldChar w:fldCharType="separate"/>
      </w:r>
      <w:ins w:id="332" w:author="Gergo" w:date="2017-12-01T09:03:00Z">
        <w:r w:rsidR="0034280E">
          <w:t xml:space="preserve">Ábra </w:t>
        </w:r>
        <w:r w:rsidR="0034280E">
          <w:rPr>
            <w:noProof/>
          </w:rPr>
          <w:t>2</w:t>
        </w:r>
        <w:r w:rsidR="0034280E">
          <w:t>.</w:t>
        </w:r>
        <w:r w:rsidR="0034280E">
          <w:rPr>
            <w:noProof/>
          </w:rPr>
          <w:t>3</w:t>
        </w:r>
      </w:ins>
      <w:ins w:id="333" w:author="Gergo" w:date="2017-11-29T19:12:00Z">
        <w:r w:rsidR="00046829">
          <w:fldChar w:fldCharType="end"/>
        </w:r>
        <w:r w:rsidR="00046829">
          <w:t xml:space="preserve">) </w:t>
        </w:r>
      </w:ins>
      <w:ins w:id="334" w:author="Gergo" w:date="2017-11-29T13:16:00Z">
        <w:r w:rsidR="00B33261">
          <w:t>az okostelefon képernyője látható</w:t>
        </w:r>
      </w:ins>
      <w:ins w:id="335" w:author="Gergo" w:date="2017-11-29T19:11:00Z">
        <w:r w:rsidR="00046829">
          <w:t>,</w:t>
        </w:r>
      </w:ins>
      <w:ins w:id="336" w:author="Gergo" w:date="2017-11-29T13:16:00Z">
        <w:r w:rsidR="00B33261">
          <w:t xml:space="preserve"> amin a már kész játék fut.</w:t>
        </w:r>
      </w:ins>
    </w:p>
    <w:p w14:paraId="144A75B7" w14:textId="77777777" w:rsidR="00B33261" w:rsidRDefault="00B33261">
      <w:pPr>
        <w:pStyle w:val="Kp"/>
        <w:rPr>
          <w:ins w:id="337" w:author="Gergo" w:date="2017-11-29T13:18:00Z"/>
        </w:rPr>
      </w:pPr>
      <w:ins w:id="338"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62D0AC0" w:rsidR="00B33261" w:rsidRPr="003355B9" w:rsidRDefault="00B33261">
      <w:pPr>
        <w:pStyle w:val="Kpalrs"/>
        <w:pPrChange w:id="339" w:author="Gergo" w:date="2017-11-29T13:18:00Z">
          <w:pPr/>
        </w:pPrChange>
      </w:pPr>
      <w:bookmarkStart w:id="340" w:name="_Ref499746070"/>
      <w:ins w:id="341" w:author="Gergo" w:date="2017-11-29T13:18:00Z">
        <w:r>
          <w:t xml:space="preserve">Ábra </w:t>
        </w:r>
        <w:r>
          <w:fldChar w:fldCharType="begin"/>
        </w:r>
        <w:r>
          <w:instrText xml:space="preserve"> STYLEREF 1 \s </w:instrText>
        </w:r>
      </w:ins>
      <w:r>
        <w:fldChar w:fldCharType="separate"/>
      </w:r>
      <w:r w:rsidR="0034280E">
        <w:rPr>
          <w:noProof/>
        </w:rPr>
        <w:t>2</w:t>
      </w:r>
      <w:ins w:id="342" w:author="Gergo" w:date="2017-11-29T13:18:00Z">
        <w:r>
          <w:fldChar w:fldCharType="end"/>
        </w:r>
        <w:r>
          <w:t>.</w:t>
        </w:r>
        <w:r>
          <w:fldChar w:fldCharType="begin"/>
        </w:r>
        <w:r>
          <w:instrText xml:space="preserve"> SEQ Figure \* ARABIC \s 1 </w:instrText>
        </w:r>
      </w:ins>
      <w:r>
        <w:fldChar w:fldCharType="separate"/>
      </w:r>
      <w:ins w:id="343" w:author="Gergo" w:date="2017-12-01T09:03:00Z">
        <w:r w:rsidR="0034280E">
          <w:rPr>
            <w:noProof/>
          </w:rPr>
          <w:t>3</w:t>
        </w:r>
      </w:ins>
      <w:ins w:id="344" w:author="Gergo" w:date="2017-11-29T13:18:00Z">
        <w:r>
          <w:fldChar w:fldCharType="end"/>
        </w:r>
        <w:bookmarkEnd w:id="340"/>
        <w:r>
          <w:t xml:space="preserve"> A sztereoszkópikus megjelenítés</w:t>
        </w:r>
      </w:ins>
      <w:ins w:id="345" w:author="Gergo" w:date="2017-11-29T13:19:00Z">
        <w:r>
          <w:t xml:space="preserve"> DayDreammel</w:t>
        </w:r>
      </w:ins>
    </w:p>
    <w:p w14:paraId="128283E6" w14:textId="0AE37132" w:rsidR="00F15277" w:rsidRPr="003355B9" w:rsidDel="00B33261" w:rsidRDefault="00D405E8" w:rsidP="00904729">
      <w:pPr>
        <w:rPr>
          <w:del w:id="346" w:author="Gergo" w:date="2017-11-29T13:17:00Z"/>
          <w:color w:val="FF0000"/>
          <w:sz w:val="36"/>
        </w:rPr>
      </w:pPr>
      <w:del w:id="347" w:author="Gergo" w:date="2017-11-29T13:17:00Z">
        <w:r w:rsidRPr="003355B9" w:rsidDel="00B33261">
          <w:rPr>
            <w:color w:val="FF0000"/>
            <w:sz w:val="36"/>
          </w:rPr>
          <w:delText>VR android kepernyo screenshot a jatekrol</w:delText>
        </w:r>
      </w:del>
    </w:p>
    <w:p w14:paraId="48E5C85A" w14:textId="50F5413F"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w:t>
      </w:r>
      <w:ins w:id="348" w:author="Gergo" w:date="2017-12-02T11:30:00Z">
        <w:r w:rsidR="00F76C3E">
          <w:t>,</w:t>
        </w:r>
      </w:ins>
      <w:r w:rsidR="00DC1B56" w:rsidRPr="003355B9">
        <w:t xml:space="preserve"> ha  egy tárgy túl közel van, akkor a lencse nem tudja korrigálni a beérkező sugarakat, hogy azok a retinán mets</w:t>
      </w:r>
      <w:del w:id="349" w:author="Gergo" w:date="2017-12-02T20:38:00Z">
        <w:r w:rsidR="008C01D9" w:rsidRPr="003355B9" w:rsidDel="00D872E6">
          <w:delText>s</w:delText>
        </w:r>
      </w:del>
      <w:r w:rsidR="00DC1B56" w:rsidRPr="003355B9">
        <w:t>zék egymást</w:t>
      </w:r>
      <w:r w:rsidR="00B7457E" w:rsidRPr="003355B9">
        <w:t>, így mögötte fogják</w:t>
      </w:r>
      <w:ins w:id="350" w:author="Gergo" w:date="2017-11-17T13:37:00Z">
        <w:r w:rsidR="00FD475A" w:rsidRPr="003355B9">
          <w:t>,</w:t>
        </w:r>
      </w:ins>
      <w:r w:rsidR="00B7457E" w:rsidRPr="003355B9">
        <w:t xml:space="preserve"> és a kép homályos lesz</w:t>
      </w:r>
      <w:ins w:id="351" w:author="Gergo" w:date="2017-12-02T11:30:00Z">
        <w:r w:rsidR="00F76C3E">
          <w:t xml:space="preserve"> </w:t>
        </w:r>
        <w:r w:rsidR="00F76C3E">
          <w:fldChar w:fldCharType="begin"/>
        </w:r>
      </w:ins>
      <w:ins w:id="352" w:author="Gergo" w:date="2017-12-02T12:24:00Z">
        <w:r w:rsidR="00C96DDF">
          <w:instrText xml:space="preserve"> ADDIN ZOTERO_ITEM CSL_CITATION {"citationID":"a1f04tukjog","properties":{"formattedCitation":"[8]","plainCitation":"[8]"},"citationItems":[{"id":53,"uris":["http://zotero.org/users/local/Bycxhox9/items/J66ZPAAW"],"uri":["http://zotero.org/users/local/Bycxhox9/items/J66ZPAAW"],"itemData":{"id":53,"type":"webpage","title":"How the Human Eye Works","container-title":"Live Science","abstract":"The eye is one of nature's complex wonders. Find out what's inside it.","URL":"https://www.livescience.com/3919-human-eye-works.html","author":[{"family":"Than","given":"Ker"},{"family":"May 5","given":"Contributing Writer |"},{"family":"ET","given":"2016 12:48pm"}],"accessed":{"date-parts":[["2017",12,2]]}}}],"schema":"https://github.com/citation-style-language/schema/raw/master/csl-citation.json"} </w:instrText>
        </w:r>
      </w:ins>
      <w:r w:rsidR="00F76C3E">
        <w:fldChar w:fldCharType="separate"/>
      </w:r>
      <w:ins w:id="353" w:author="Gergo" w:date="2017-12-02T12:24:00Z">
        <w:r w:rsidR="00C96DDF" w:rsidRPr="00C96DDF">
          <w:t>[8]</w:t>
        </w:r>
      </w:ins>
      <w:ins w:id="354" w:author="Gergo" w:date="2017-12-02T11:30:00Z">
        <w:r w:rsidR="00F76C3E">
          <w:fldChar w:fldCharType="end"/>
        </w:r>
      </w:ins>
      <w:r w:rsidR="00B7457E" w:rsidRPr="003355B9">
        <w:t xml:space="preserve">.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feladat</w:t>
      </w:r>
      <w:ins w:id="355" w:author="Gergo" w:date="2017-12-02T20:37:00Z">
        <w:r w:rsidR="00D872E6">
          <w:t>a</w:t>
        </w:r>
      </w:ins>
      <w:r w:rsidR="00B7457E" w:rsidRPr="003355B9">
        <w:t>, hogy</w:t>
      </w:r>
      <w:ins w:id="356" w:author="Gergo" w:date="2017-12-02T20:37:00Z">
        <w:r w:rsidR="00D872E6">
          <w:t xml:space="preserve"> a</w:t>
        </w:r>
      </w:ins>
      <w:r w:rsidR="00B7457E" w:rsidRPr="003355B9">
        <w:t xml:space="preserve"> beérkező fénysugarakat úgy törjék meg, hogy azok kisebb szöget zárjanak be a szemlencse síkjával, és így lehetővé t</w:t>
      </w:r>
      <w:ins w:id="357" w:author="Gergo" w:date="2017-12-02T20:37:00Z">
        <w:r w:rsidR="00D872E6">
          <w:t>egyék</w:t>
        </w:r>
      </w:ins>
      <w:del w:id="358" w:author="Gergo" w:date="2017-12-02T20:37:00Z">
        <w:r w:rsidR="00B7457E" w:rsidRPr="003355B9" w:rsidDel="00D872E6">
          <w:delText>éve</w:delText>
        </w:r>
      </w:del>
      <w:r w:rsidR="00B7457E" w:rsidRPr="003355B9">
        <w:t xml:space="preserve"> az éles látást</w:t>
      </w:r>
      <w:ins w:id="359" w:author="Gergo" w:date="2017-12-02T11:31:00Z">
        <w:r w:rsidR="00F76C3E">
          <w:t xml:space="preserve"> </w:t>
        </w:r>
        <w:r w:rsidR="00F76C3E">
          <w:fldChar w:fldCharType="begin"/>
        </w:r>
      </w:ins>
      <w:ins w:id="360" w:author="Gergo" w:date="2017-12-02T12:24:00Z">
        <w:r w:rsidR="00C96DDF">
          <w:instrText xml:space="preserve"> ADDIN ZOTERO_ITEM CSL_CITATION {"citationID":"arl93blg7h","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76C3E">
        <w:fldChar w:fldCharType="separate"/>
      </w:r>
      <w:ins w:id="361" w:author="Gergo" w:date="2017-12-02T12:24:00Z">
        <w:r w:rsidR="00C96DDF" w:rsidRPr="00C96DDF">
          <w:t>[9]</w:t>
        </w:r>
      </w:ins>
      <w:ins w:id="362" w:author="Gergo" w:date="2017-12-02T11:31:00Z">
        <w:r w:rsidR="00F76C3E">
          <w:fldChar w:fldCharType="end"/>
        </w:r>
      </w:ins>
      <w:r w:rsidR="00B7457E" w:rsidRPr="003355B9">
        <w:t xml:space="preserve">. </w:t>
      </w:r>
      <w:r w:rsidR="0005293E" w:rsidRPr="003355B9">
        <w:t>Ennek egy másik hatása, hogy a szem távolabbinak érzékeli, látja az adott al</w:t>
      </w:r>
      <w:ins w:id="363" w:author="Gergo" w:date="2017-11-17T13:38:00Z">
        <w:r w:rsidR="00FD475A" w:rsidRPr="003355B9">
          <w:t>a</w:t>
        </w:r>
      </w:ins>
      <w:r w:rsidR="0005293E" w:rsidRPr="003355B9">
        <w:t>kzatot.</w:t>
      </w:r>
      <w:ins w:id="364" w:author="Gergo" w:date="2017-11-29T19:14:00Z">
        <w:r w:rsidR="005F6EF4">
          <w:t xml:space="preserve"> A lencsék funkcionalitását a 2.4-es (</w:t>
        </w:r>
        <w:r w:rsidR="005F6EF4">
          <w:fldChar w:fldCharType="begin"/>
        </w:r>
        <w:r w:rsidR="005F6EF4">
          <w:instrText xml:space="preserve"> REF _Ref499746226 \h </w:instrText>
        </w:r>
      </w:ins>
      <w:r w:rsidR="005F6EF4">
        <w:fldChar w:fldCharType="separate"/>
      </w:r>
      <w:ins w:id="365" w:author="Gergo" w:date="2017-12-01T09:03:00Z">
        <w:r w:rsidR="0034280E">
          <w:t xml:space="preserve">Ábra </w:t>
        </w:r>
        <w:r w:rsidR="0034280E">
          <w:rPr>
            <w:noProof/>
          </w:rPr>
          <w:t>2</w:t>
        </w:r>
        <w:r w:rsidR="0034280E">
          <w:t>.</w:t>
        </w:r>
        <w:r w:rsidR="0034280E">
          <w:rPr>
            <w:noProof/>
          </w:rPr>
          <w:t>4</w:t>
        </w:r>
      </w:ins>
      <w:ins w:id="366" w:author="Gergo" w:date="2017-11-29T19:14:00Z">
        <w:r w:rsidR="005F6EF4">
          <w:fldChar w:fldCharType="end"/>
        </w:r>
      </w:ins>
      <w:ins w:id="367" w:author="Gergo" w:date="2017-12-02T11:50:00Z">
        <w:r w:rsidR="00FB3074">
          <w:t xml:space="preserve"> </w:t>
        </w:r>
        <w:r w:rsidR="00FB3074">
          <w:fldChar w:fldCharType="begin"/>
        </w:r>
      </w:ins>
      <w:ins w:id="368" w:author="Gergo" w:date="2017-12-02T12:24:00Z">
        <w:r w:rsidR="00C96DDF">
          <w:instrText xml:space="preserve"> ADDIN ZOTERO_ITEM CSL_CITATION {"citationID":"a1ss0lc72e6","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B3074">
        <w:fldChar w:fldCharType="separate"/>
      </w:r>
      <w:ins w:id="369" w:author="Gergo" w:date="2017-12-02T12:24:00Z">
        <w:r w:rsidR="00C96DDF" w:rsidRPr="00C96DDF">
          <w:t>[9]</w:t>
        </w:r>
      </w:ins>
      <w:ins w:id="370" w:author="Gergo" w:date="2017-12-02T11:50:00Z">
        <w:r w:rsidR="00FB3074">
          <w:fldChar w:fldCharType="end"/>
        </w:r>
      </w:ins>
      <w:ins w:id="371" w:author="Gergo" w:date="2017-11-29T19:14:00Z">
        <w:r w:rsidR="005F6EF4">
          <w:t>) ábra szemlélteti</w:t>
        </w:r>
      </w:ins>
      <w:ins w:id="372" w:author="Gergo" w:date="2017-11-29T19:15:00Z">
        <w:r w:rsidR="005F6EF4">
          <w:t>.</w:t>
        </w:r>
      </w:ins>
    </w:p>
    <w:p w14:paraId="000B3468" w14:textId="77777777" w:rsidR="005E2355" w:rsidRDefault="004441E0">
      <w:pPr>
        <w:pStyle w:val="Kp"/>
        <w:rPr>
          <w:ins w:id="373" w:author="Gergo" w:date="2017-11-25T18:34:00Z"/>
        </w:rPr>
      </w:pPr>
      <w:r w:rsidRPr="0034280E">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6216F4D3" w:rsidR="004441E0" w:rsidRPr="0034280E" w:rsidDel="005E2355" w:rsidRDefault="005E2355">
      <w:pPr>
        <w:pStyle w:val="Kpalrs"/>
        <w:rPr>
          <w:del w:id="374" w:author="Gergo" w:date="2017-11-25T18:35:00Z"/>
        </w:rPr>
        <w:pPrChange w:id="375" w:author="Gergo" w:date="2017-11-25T18:34:00Z">
          <w:pPr>
            <w:pStyle w:val="Kp"/>
          </w:pPr>
        </w:pPrChange>
      </w:pPr>
      <w:bookmarkStart w:id="376" w:name="_Ref499746226"/>
      <w:ins w:id="377" w:author="Gergo" w:date="2017-11-25T18:34:00Z">
        <w:r>
          <w:t xml:space="preserve">Ábra </w:t>
        </w:r>
      </w:ins>
      <w:ins w:id="378"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34280E">
        <w:rPr>
          <w:noProof/>
        </w:rPr>
        <w:t>2</w:t>
      </w:r>
      <w:ins w:id="379"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380" w:author="Gergo" w:date="2017-12-01T09:03:00Z">
        <w:r w:rsidR="0034280E">
          <w:rPr>
            <w:noProof/>
          </w:rPr>
          <w:t>4</w:t>
        </w:r>
      </w:ins>
      <w:ins w:id="381" w:author="Gergo" w:date="2017-11-29T13:18:00Z">
        <w:r w:rsidR="00B33261">
          <w:rPr>
            <w:b w:val="0"/>
            <w:bCs w:val="0"/>
          </w:rPr>
          <w:fldChar w:fldCharType="end"/>
        </w:r>
      </w:ins>
      <w:bookmarkEnd w:id="376"/>
      <w:ins w:id="382"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383" w:author="Gergo" w:date="2017-11-25T18:33:00Z">
        <w:r w:rsidRPr="003355B9" w:rsidDel="005E2355">
          <w:delText>3 –</w:delText>
        </w:r>
      </w:del>
      <w:r w:rsidRPr="003355B9">
        <w:t xml:space="preserve"> </w:t>
      </w:r>
      <w:del w:id="384"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385" w:name="_Toc499416790"/>
      <w:r w:rsidRPr="003355B9">
        <w:t>Google DayDream</w:t>
      </w:r>
      <w:bookmarkEnd w:id="385"/>
    </w:p>
    <w:p w14:paraId="0AA65B55" w14:textId="705F4325" w:rsidR="00F75CD5" w:rsidRPr="003355B9" w:rsidRDefault="00A83A71" w:rsidP="00700312">
      <w:pPr>
        <w:rPr>
          <w:color w:val="FF0000"/>
          <w:sz w:val="36"/>
        </w:rPr>
      </w:pPr>
      <w:r w:rsidRPr="003355B9">
        <w:t xml:space="preserve">A Google második VR platformja és </w:t>
      </w:r>
      <w:ins w:id="386" w:author="Gergo" w:date="2017-11-17T13:38:00Z">
        <w:r w:rsidR="00FD475A" w:rsidRPr="003355B9">
          <w:rPr>
            <w:rPrChange w:id="387" w:author="Gergo" w:date="2017-11-25T13:10:00Z">
              <w:rPr>
                <w:highlight w:val="yellow"/>
              </w:rPr>
            </w:rPrChange>
          </w:rPr>
          <w:t>eszköze</w:t>
        </w:r>
      </w:ins>
      <w:del w:id="388" w:author="Gergo" w:date="2017-11-17T13:38:00Z">
        <w:r w:rsidRPr="003355B9" w:rsidDel="00FD475A">
          <w:delText>hardverje</w:delText>
        </w:r>
      </w:del>
      <w:r w:rsidRPr="003355B9">
        <w:t xml:space="preserve"> a DayDream 2016 novemberében jelent meg. Elődje a Cardboard egy könnyű olcsó eszköz, ami a VR népszerűsítésére volt rendeltetett. Míg a Cardboardnál a</w:t>
      </w:r>
      <w:r w:rsidR="003A022B" w:rsidRPr="003355B9">
        <w:t xml:space="preserve">z alkalmazások tartalmazták a szükséges szoftvert, addig a DayDream esetén az </w:t>
      </w:r>
      <w:del w:id="389" w:author="Bertalan Forstner" w:date="2017-11-17T09:36:00Z">
        <w:r w:rsidR="003A022B" w:rsidRPr="003355B9" w:rsidDel="00BA5C56">
          <w:delText xml:space="preserve">android </w:delText>
        </w:r>
      </w:del>
      <w:ins w:id="390" w:author="Bertalan Forstner"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lastRenderedPageBreak/>
        <w:t xml:space="preserve">a </w:t>
      </w:r>
      <w:r w:rsidR="008477AF" w:rsidRPr="003355B9">
        <w:t>képernyő mérete</w:t>
      </w:r>
      <w:r w:rsidR="00171D48" w:rsidRPr="003355B9">
        <w:t xml:space="preserve"> (4.6” és 6.0” között)</w:t>
      </w:r>
      <w:ins w:id="391" w:author="Gergo" w:date="2017-12-02T20:41:00Z">
        <w:r w:rsidR="00A22673">
          <w:t>,</w:t>
        </w:r>
      </w:ins>
      <w:r w:rsidR="008477AF" w:rsidRPr="003355B9">
        <w:t xml:space="preserve"> </w:t>
      </w:r>
      <w:del w:id="392" w:author="Gergo" w:date="2017-12-02T20:41:00Z">
        <w:r w:rsidR="008477AF" w:rsidRPr="003355B9" w:rsidDel="00A22673">
          <w:delText>és</w:delText>
        </w:r>
      </w:del>
      <w:r w:rsidR="008477AF" w:rsidRPr="003355B9">
        <w:t xml:space="preserve"> felbontása</w:t>
      </w:r>
      <w:r w:rsidR="00171D48" w:rsidRPr="003355B9">
        <w:t xml:space="preserve"> </w:t>
      </w:r>
      <w:r w:rsidR="008477AF" w:rsidRPr="003355B9">
        <w:t>(</w:t>
      </w:r>
      <w:r w:rsidR="00171D48" w:rsidRPr="003355B9">
        <w:t>minimum Full HD, 1080p, de a</w:t>
      </w:r>
      <w:ins w:id="393" w:author="Gergo" w:date="2017-12-02T20:42:00Z">
        <w:r w:rsidR="00A22673">
          <w:t>z</w:t>
        </w:r>
      </w:ins>
      <w:r w:rsidR="00171D48" w:rsidRPr="003355B9">
        <w:t xml:space="preserve"> 1440p a javasolt), </w:t>
      </w:r>
      <w:del w:id="394" w:author="Gergo" w:date="2017-12-02T20:41:00Z">
        <w:r w:rsidR="00171D48" w:rsidRPr="003355B9" w:rsidDel="00A22673">
          <w:delText>vagy</w:delText>
        </w:r>
      </w:del>
      <w:r w:rsidR="00171D48" w:rsidRPr="003355B9">
        <w:t xml:space="preserve"> a minimum képernyő frissítési ráta (60Hz) és</w:t>
      </w:r>
      <w:del w:id="395" w:author="Gergo" w:date="2017-12-02T20:42:00Z">
        <w:r w:rsidR="00171D48" w:rsidRPr="003355B9" w:rsidDel="00A22673">
          <w:delText xml:space="preserve"> </w:delText>
        </w:r>
      </w:del>
      <w:del w:id="396" w:author="Gergo" w:date="2017-12-02T20:41:00Z">
        <w:r w:rsidR="00171D48" w:rsidRPr="003355B9" w:rsidDel="00A22673">
          <w:delText>a</w:delText>
        </w:r>
      </w:del>
      <w:r w:rsidR="00171D48" w:rsidRPr="003355B9">
        <w:t xml:space="preserve"> legalább két processzor mag. Ezeken kívül még megköti a különböző megjelenítési késleltetések felső határát és</w:t>
      </w:r>
      <w:ins w:id="397" w:author="Gergo" w:date="2017-12-02T20:43:00Z">
        <w:r w:rsidR="00A22673">
          <w:t xml:space="preserve"> a</w:t>
        </w:r>
      </w:ins>
      <w:r w:rsidR="00171D48" w:rsidRPr="003355B9">
        <w:t xml:space="preserve"> különböző API-k támogatását ( pl.: Vulkan)</w:t>
      </w:r>
      <w:ins w:id="398" w:author="Gergo" w:date="2017-12-02T12:26:00Z">
        <w:r w:rsidR="00C96DDF">
          <w:t xml:space="preserve"> </w:t>
        </w:r>
        <w:r w:rsidR="00C96DDF">
          <w:fldChar w:fldCharType="begin"/>
        </w:r>
        <w:r w:rsidR="00C96DDF">
          <w:instrText xml:space="preserve"> ADDIN ZOTERO_ITEM CSL_CITATION {"citationID":"LQQSHsfT","properties":{"formattedCitation":"[10], [11]","plainCitation":"[10], [11]"},"citationItems":[{"id":37,"uris":["http://zotero.org/users/local/Bycxhox9/items/XUL3PVH7"],"uri":["http://zotero.org/users/local/Bycxhox9/items/XUL3PVH7"],"itemData":{"id":37,"type":"webpage","title":"Android 8.0 Compatibility Definition","container-title":"Android Open Source Project","URL":"https://source.android.com/compatibility/android-cdd","accessed":{"date-parts":[["2017",12,2]]}}},{"id":35,"uris":["http://zotero.org/users/local/Bycxhox9/items/3YGEUDEZ"],"uri":["http://zotero.org/users/local/Bycxhox9/items/3YGEUDEZ"],"itemData":{"id":35,"type":"webpage","title":"Google clarifies requirements for Daydream VR-ready phones - Android Authority","URL":"https://www.androidauthority.com/daydream-vr-ready-phones-specs-727780/","accessed":{"date-parts":[["2017",12,2]]}}}],"schema":"https://github.com/citation-style-language/schema/raw/master/csl-citation.json"} </w:instrText>
        </w:r>
      </w:ins>
      <w:r w:rsidR="00C96DDF">
        <w:fldChar w:fldCharType="separate"/>
      </w:r>
      <w:ins w:id="399" w:author="Gergo" w:date="2017-12-02T12:26:00Z">
        <w:r w:rsidR="00C96DDF" w:rsidRPr="00C96DDF">
          <w:t>[10], [11]</w:t>
        </w:r>
        <w:r w:rsidR="00C96DDF">
          <w:fldChar w:fldCharType="end"/>
        </w:r>
      </w:ins>
      <w:r w:rsidR="00171D48" w:rsidRPr="003355B9">
        <w:t>.</w:t>
      </w:r>
    </w:p>
    <w:p w14:paraId="42CCF42B" w14:textId="564B80E8" w:rsidR="003A022B" w:rsidRPr="003355B9" w:rsidRDefault="003A022B" w:rsidP="003A022B">
      <w:r w:rsidRPr="003355B9">
        <w:t xml:space="preserve">A Google szemüvege az eddig megjelent eszközökhöz képest kisebb és kompaktabb. </w:t>
      </w:r>
      <w:ins w:id="400" w:author="Gergo" w:date="2017-11-29T19:19:00Z">
        <w:r w:rsidR="008B61A5">
          <w:t xml:space="preserve">(Lásd </w:t>
        </w:r>
        <w:r w:rsidR="008B61A5">
          <w:fldChar w:fldCharType="begin"/>
        </w:r>
        <w:r w:rsidR="008B61A5">
          <w:instrText xml:space="preserve"> REF _Ref499746511 \h </w:instrText>
        </w:r>
      </w:ins>
      <w:r w:rsidR="008B61A5">
        <w:fldChar w:fldCharType="separate"/>
      </w:r>
      <w:ins w:id="401" w:author="Gergo" w:date="2017-12-01T09:03:00Z">
        <w:r w:rsidR="0034280E">
          <w:t xml:space="preserve">Ábra </w:t>
        </w:r>
        <w:r w:rsidR="0034280E">
          <w:rPr>
            <w:noProof/>
          </w:rPr>
          <w:t>2</w:t>
        </w:r>
        <w:r w:rsidR="0034280E">
          <w:t>.</w:t>
        </w:r>
        <w:r w:rsidR="0034280E">
          <w:rPr>
            <w:noProof/>
          </w:rPr>
          <w:t>5</w:t>
        </w:r>
      </w:ins>
      <w:ins w:id="402" w:author="Gergo" w:date="2017-11-29T19:19:00Z">
        <w:r w:rsidR="008B61A5">
          <w:fldChar w:fldCharType="end"/>
        </w:r>
      </w:ins>
      <w:ins w:id="403" w:author="Gergo" w:date="2017-12-02T11:49:00Z">
        <w:r w:rsidR="00FB3074">
          <w:t xml:space="preserve"> </w:t>
        </w:r>
        <w:r w:rsidR="00FB3074">
          <w:fldChar w:fldCharType="begin"/>
        </w:r>
      </w:ins>
      <w:ins w:id="404" w:author="Gergo" w:date="2017-12-02T12:26:00Z">
        <w:r w:rsidR="00C96DDF">
          <w:instrText xml:space="preserve"> ADDIN ZOTERO_ITEM CSL_CITATION {"citationID":"al43cmdlse","properties":{"formattedCitation":"[12]","plainCitation":"[12]"},"citationItems":[{"id":55,"uris":["http://zotero.org/users/local/Bycxhox9/items/ISBAEBJ9"],"uri":["http://zotero.org/users/local/Bycxhox9/items/ISBAEBJ9"],"itemData":{"id":55,"type":"webpage","title":"Google: Daydream Has ‘More Than 150 Apps’","container-title":"UploadVR","abstract":"Developers have built “more than 150 apps” for Daydream so far.","URL":"https://uploadvr.com/google-daydream-150-apps/","shortTitle":"Google","issued":{"date-parts":[["2017",5,21]]},"accessed":{"date-parts":[["2017",12,2]]}}}],"schema":"https://github.com/citation-style-language/schema/raw/master/csl-citation.json"} </w:instrText>
        </w:r>
      </w:ins>
      <w:r w:rsidR="00FB3074">
        <w:fldChar w:fldCharType="separate"/>
      </w:r>
      <w:ins w:id="405" w:author="Gergo" w:date="2017-12-02T12:26:00Z">
        <w:r w:rsidR="00C96DDF" w:rsidRPr="00C96DDF">
          <w:t>[12]</w:t>
        </w:r>
      </w:ins>
      <w:ins w:id="406" w:author="Gergo" w:date="2017-12-02T11:49:00Z">
        <w:r w:rsidR="00FB3074">
          <w:fldChar w:fldCharType="end"/>
        </w:r>
      </w:ins>
      <w:ins w:id="407" w:author="Gergo" w:date="2017-11-29T19:19:00Z">
        <w:r w:rsidR="008B61A5">
          <w:t xml:space="preserve">.) </w:t>
        </w:r>
      </w:ins>
      <w:r w:rsidRPr="003355B9">
        <w:t xml:space="preserve">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ins w:id="408" w:author="Gergo" w:date="2017-12-02T12:26:00Z">
        <w:r w:rsidR="00C96DDF">
          <w:fldChar w:fldCharType="begin"/>
        </w:r>
      </w:ins>
      <w:ins w:id="409" w:author="Gergo" w:date="2017-12-02T12:27:00Z">
        <w:r w:rsidR="00C96DDF">
          <w:instrText xml:space="preserve"> ADDIN ZOTERO_ITEM CSL_CITATION {"citationID":"asmff14qd8","properties":{"formattedCitation":"[13], [14]","plainCitation":"[13], [14]"},"citationItems":[{"id":27,"uris":["http://zotero.org/users/local/Bycxhox9/items/X7QKMU8H"],"uri":["http://zotero.org/users/local/Bycxhox9/items/X7QKMU8H"],"itemData":{"id":27,"type":"webpage","title":"Daydream is Google’s Android-powered VR platform","container-title":"The Verge","abstract":"Following months of speculation, Google is diving deeper into virtual reality. Today at its I/O keynote, the company announced Daydream, a VR platform built on top of Android N. Google says that...","URL":"https://www.theverge.com/2016/5/18/11683536/google-daydream-virtual-reality-announced-android-n-io-2016","author":[{"family":"Robertson","given":"Adi"}],"issued":{"date-parts":[["2016",5,18]]},"accessed":{"date-parts":[["2017",12,2]]}}},{"id":29,"uris":["http://zotero.org/users/local/Bycxhox9/items/MMJHEGZ2"],"uri":["http://zotero.org/users/local/Bycxhox9/items/MMJHEGZ2"],"itemData":{"id":29,"type":"webpage","title":"Daydream: Bringing high-quality VR to everyone","container-title":"Google","abstract":"Meet Daydream View, the first Daydream-ready headset and controller for experiencing high quality, mobile virtual reality.","URL":"https://blog.google/products/google-vr/daydream-bringing-high-quality-vr-everyone/","shortTitle":"Daydream","issued":{"date-parts":[["2016",10,4]]},"accessed":{"date-parts":[["2017",12,2]]}}}],"schema":"https://github.com/citation-style-language/schema/raw/master/csl-citation.json"} </w:instrText>
        </w:r>
      </w:ins>
      <w:r w:rsidR="00C96DDF">
        <w:fldChar w:fldCharType="separate"/>
      </w:r>
      <w:ins w:id="410" w:author="Gergo" w:date="2017-12-02T12:27:00Z">
        <w:r w:rsidR="00C96DDF" w:rsidRPr="00C96DDF">
          <w:t>[13], [14]</w:t>
        </w:r>
      </w:ins>
      <w:ins w:id="411" w:author="Gergo" w:date="2017-12-02T12:26:00Z">
        <w:r w:rsidR="00C96DDF">
          <w:fldChar w:fldCharType="end"/>
        </w:r>
      </w:ins>
      <w:r w:rsidR="00545AF0" w:rsidRPr="003355B9">
        <w:t>.</w:t>
      </w:r>
    </w:p>
    <w:p w14:paraId="4D679C9D" w14:textId="77777777" w:rsidR="005E2355" w:rsidRDefault="00700312">
      <w:pPr>
        <w:pStyle w:val="Kp"/>
        <w:rPr>
          <w:ins w:id="412" w:author="Gergo" w:date="2017-11-25T18:35:00Z"/>
        </w:rPr>
      </w:pPr>
      <w:r w:rsidRPr="0034280E">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5E1CAB46" w:rsidR="00700312" w:rsidRPr="0034280E" w:rsidDel="005E2355" w:rsidRDefault="005E2355">
      <w:pPr>
        <w:pStyle w:val="Kpalrs"/>
        <w:rPr>
          <w:del w:id="413" w:author="Gergo" w:date="2017-11-25T18:35:00Z"/>
        </w:rPr>
        <w:pPrChange w:id="414" w:author="Gergo" w:date="2017-11-25T18:35:00Z">
          <w:pPr>
            <w:pStyle w:val="Kp"/>
          </w:pPr>
        </w:pPrChange>
      </w:pPr>
      <w:bookmarkStart w:id="415" w:name="_Ref499746511"/>
      <w:ins w:id="416" w:author="Gergo" w:date="2017-11-25T18:35:00Z">
        <w:r>
          <w:t xml:space="preserve">Ábra </w:t>
        </w:r>
      </w:ins>
      <w:ins w:id="417"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34280E">
        <w:rPr>
          <w:noProof/>
        </w:rPr>
        <w:t>2</w:t>
      </w:r>
      <w:ins w:id="418"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419" w:author="Gergo" w:date="2017-12-01T09:03:00Z">
        <w:r w:rsidR="0034280E">
          <w:rPr>
            <w:noProof/>
          </w:rPr>
          <w:t>5</w:t>
        </w:r>
      </w:ins>
      <w:ins w:id="420" w:author="Gergo" w:date="2017-11-29T13:18:00Z">
        <w:r w:rsidR="00B33261">
          <w:rPr>
            <w:b w:val="0"/>
            <w:bCs w:val="0"/>
          </w:rPr>
          <w:fldChar w:fldCharType="end"/>
        </w:r>
      </w:ins>
      <w:bookmarkEnd w:id="415"/>
      <w:ins w:id="421" w:author="Gergo" w:date="2017-11-25T18:35:00Z">
        <w:r>
          <w:t xml:space="preserve"> </w:t>
        </w:r>
        <w:r w:rsidRPr="00C573BC">
          <w:t>A Google VR szemüvege a DayDream</w:t>
        </w:r>
      </w:ins>
    </w:p>
    <w:p w14:paraId="09BE3AA5" w14:textId="3A686EEB" w:rsidR="00700312" w:rsidRPr="003355B9" w:rsidRDefault="00700312">
      <w:pPr>
        <w:pStyle w:val="Kpalrs"/>
      </w:pPr>
      <w:del w:id="422" w:author="Gergo" w:date="2017-11-25T18:34:00Z">
        <w:r w:rsidRPr="003355B9" w:rsidDel="005E2355">
          <w:delText>4</w:delText>
        </w:r>
      </w:del>
      <w:r w:rsidRPr="003355B9">
        <w:t xml:space="preserve"> </w:t>
      </w:r>
      <w:del w:id="423" w:author="Gergo" w:date="2017-11-25T18:35:00Z">
        <w:r w:rsidRPr="003355B9" w:rsidDel="005E2355">
          <w:delText>–</w:delText>
        </w:r>
      </w:del>
      <w:r w:rsidRPr="003355B9">
        <w:t xml:space="preserve"> </w:t>
      </w:r>
      <w:del w:id="424" w:author="Gergo" w:date="2017-11-25T18:34:00Z">
        <w:r w:rsidRPr="003355B9" w:rsidDel="005E2355">
          <w:delText>A Google VR szemüvege a DayDream</w:delText>
        </w:r>
      </w:del>
    </w:p>
    <w:p w14:paraId="7EC8014F" w14:textId="3EC1616D" w:rsidR="00545AF0" w:rsidRPr="003355B9" w:rsidRDefault="00545AF0" w:rsidP="003A022B">
      <w:r w:rsidRPr="003355B9">
        <w:t xml:space="preserve">Egy vezetéknélküli kontroller is tartozik a szemüveghez, a telefonos VR eszközök között először. Ez új </w:t>
      </w:r>
      <w:del w:id="425" w:author="Gergo" w:date="2017-12-02T20:43:00Z">
        <w:r w:rsidRPr="003355B9" w:rsidDel="00A22673">
          <w:delText xml:space="preserve">kapukat és </w:delText>
        </w:r>
      </w:del>
      <w:r w:rsidRPr="003355B9">
        <w:t xml:space="preserve">lehetőségeket nyit a </w:t>
      </w:r>
      <w:r w:rsidR="001E67E1" w:rsidRPr="003355B9">
        <w:t>virtuális v</w:t>
      </w:r>
      <w:r w:rsidR="008C01D9" w:rsidRPr="003355B9">
        <w:t xml:space="preserve">ilággal való kommunikációhoz. Az </w:t>
      </w:r>
      <w:r w:rsidR="001E67E1" w:rsidRPr="003355B9">
        <w:t xml:space="preserve">irányítást és </w:t>
      </w:r>
      <w:ins w:id="426" w:author="Gergo" w:date="2017-12-02T20:44:00Z">
        <w:r w:rsidR="00A22673">
          <w:t xml:space="preserve">a </w:t>
        </w:r>
      </w:ins>
      <w:r w:rsidR="001E67E1" w:rsidRPr="003355B9">
        <w:t xml:space="preserve">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427" w:name="_Toc499416791"/>
      <w:r w:rsidRPr="003355B9">
        <w:t>Játékmotor</w:t>
      </w:r>
      <w:bookmarkEnd w:id="427"/>
    </w:p>
    <w:p w14:paraId="39103FAE" w14:textId="1E419ACF"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w:t>
      </w:r>
      <w:ins w:id="428" w:author="Gergo" w:date="2017-12-02T20:45:00Z">
        <w:r w:rsidR="00A22673">
          <w:t>.</w:t>
        </w:r>
      </w:ins>
      <w:del w:id="429" w:author="Gergo" w:date="2017-12-02T20:45:00Z">
        <w:r w:rsidRPr="003355B9" w:rsidDel="00A22673">
          <w:delText>,</w:delText>
        </w:r>
      </w:del>
      <w:r w:rsidRPr="003355B9">
        <w:t xml:space="preserve"> </w:t>
      </w:r>
      <w:ins w:id="430" w:author="Gergo" w:date="2017-12-02T20:45:00Z">
        <w:r w:rsidR="00A22673">
          <w:t>Í</w:t>
        </w:r>
      </w:ins>
      <w:del w:id="431" w:author="Gergo" w:date="2017-12-02T20:45:00Z">
        <w:r w:rsidRPr="003355B9" w:rsidDel="00A22673">
          <w:delText>í</w:delText>
        </w:r>
      </w:del>
      <w:r w:rsidRPr="003355B9">
        <w:t>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432" w:author="Gergo" w:date="2017-11-17T13:40:00Z">
        <w:r w:rsidR="00A22673">
          <w:t>a</w:t>
        </w:r>
        <w:r w:rsidR="00FD475A" w:rsidRPr="003355B9">
          <w:t xml:space="preserve">lkalmazás programozói interfészekre (Application Programming Interface, API) </w:t>
        </w:r>
      </w:ins>
      <w:commentRangeStart w:id="433"/>
      <w:del w:id="434" w:author="Gergo" w:date="2017-11-17T13:39:00Z">
        <w:r w:rsidR="000D40A5" w:rsidRPr="003355B9" w:rsidDel="00FD475A">
          <w:delText xml:space="preserve">application programming interfaces-ekre (API) </w:delText>
        </w:r>
        <w:commentRangeEnd w:id="433"/>
        <w:r w:rsidR="00D853FC" w:rsidRPr="003355B9" w:rsidDel="00FD475A">
          <w:rPr>
            <w:rStyle w:val="Jegyzethivatkozs"/>
          </w:rPr>
          <w:commentReference w:id="433"/>
        </w:r>
      </w:del>
      <w:r w:rsidR="000D40A5" w:rsidRPr="003355B9">
        <w:t>építenek (pl.: Direct3D, OpenGl, WebGl stb…)</w:t>
      </w:r>
      <w:ins w:id="435" w:author="Gergo" w:date="2017-12-02T12:22:00Z">
        <w:r w:rsidR="00C96DDF">
          <w:t xml:space="preserve"> </w:t>
        </w:r>
        <w:r w:rsidR="00C96DDF">
          <w:fldChar w:fldCharType="begin"/>
        </w:r>
      </w:ins>
      <w:ins w:id="436" w:author="Gergo" w:date="2017-12-02T12:24:00Z">
        <w:r w:rsidR="00C96DDF">
          <w:instrText xml:space="preserve"> ADDIN ZOTERO_ITEM CSL_CITATION {"citationID":"a2pabnm0pcr","properties":{"formattedCitation":"[3]","plainCitation":"[3]"},"citationItems":[{"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C96DDF">
        <w:fldChar w:fldCharType="separate"/>
      </w:r>
      <w:ins w:id="437" w:author="Gergo" w:date="2017-12-02T12:24:00Z">
        <w:r w:rsidR="00C96DDF" w:rsidRPr="00C96DDF">
          <w:t>[3]</w:t>
        </w:r>
      </w:ins>
      <w:ins w:id="438" w:author="Gergo" w:date="2017-12-02T12:22:00Z">
        <w:r w:rsidR="00C96DDF">
          <w:fldChar w:fldCharType="end"/>
        </w:r>
      </w:ins>
      <w:r w:rsidR="000D40A5" w:rsidRPr="003355B9">
        <w:t>, ilyen motorok például a megjelenítő motor, fizikai motor vagy az audió motor. A játékmotorok</w:t>
      </w:r>
      <w:r w:rsidR="00F24B2D" w:rsidRPr="003355B9">
        <w:t xml:space="preserve"> így egyszerűbbé és egységesebbé teszik a játékfejlesztés folyamatát.</w:t>
      </w:r>
    </w:p>
    <w:p w14:paraId="43C778ED" w14:textId="5DDCF141" w:rsidR="005B4746" w:rsidRPr="003355B9" w:rsidRDefault="005B4746" w:rsidP="000D40A5">
      <w:r w:rsidRPr="003355B9">
        <w:t>A fejlesztés elkezdéséhez játékmotort kellett választan</w:t>
      </w:r>
      <w:ins w:id="439" w:author="Gergo" w:date="2017-12-02T20:46:00Z">
        <w:r w:rsidR="00A22673">
          <w:t>i</w:t>
        </w:r>
      </w:ins>
      <w:del w:id="440" w:author="Gergo" w:date="2017-12-02T20:46:00Z">
        <w:r w:rsidRPr="003355B9" w:rsidDel="00A22673">
          <w:delText>om</w:delText>
        </w:r>
      </w:del>
      <w:r w:rsidRPr="003355B9">
        <w:t>.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w:t>
      </w:r>
      <w:ins w:id="441" w:author="Gergo" w:date="2017-12-02T20:47:00Z">
        <w:r w:rsidR="00227E33">
          <w:t>.</w:t>
        </w:r>
      </w:ins>
      <w:del w:id="442" w:author="Gergo" w:date="2017-12-02T20:47:00Z">
        <w:r w:rsidR="00F50151" w:rsidRPr="003355B9" w:rsidDel="00227E33">
          <w:delText>,</w:delText>
        </w:r>
      </w:del>
      <w:r w:rsidR="00F50151" w:rsidRPr="003355B9">
        <w:t xml:space="preserve"> </w:t>
      </w:r>
      <w:ins w:id="443" w:author="Gergo" w:date="2017-12-02T20:47:00Z">
        <w:r w:rsidR="00227E33">
          <w:t>Í</w:t>
        </w:r>
      </w:ins>
      <w:del w:id="444" w:author="Gergo" w:date="2017-12-02T20:47:00Z">
        <w:r w:rsidR="00F50151" w:rsidRPr="003355B9" w:rsidDel="00227E33">
          <w:delText>í</w:delText>
        </w:r>
      </w:del>
      <w:r w:rsidR="00F50151" w:rsidRPr="003355B9">
        <w:t>gy a fő szempont az volt, hogy melyik termék illik legjobban az én projektemhez</w:t>
      </w:r>
      <w:ins w:id="445" w:author="Gergo" w:date="2017-12-02T12:23:00Z">
        <w:r w:rsidR="00C96DDF">
          <w:t xml:space="preserve"> </w:t>
        </w:r>
        <w:r w:rsidR="00C96DDF">
          <w:fldChar w:fldCharType="begin"/>
        </w:r>
      </w:ins>
      <w:ins w:id="446" w:author="Gergo" w:date="2017-12-02T12:26:00Z">
        <w:r w:rsidR="00C96DDF">
          <w:instrText xml:space="preserve"> ADDIN ZOTERO_ITEM CSL_CITATION {"citationID":"LlTVc6fF","properties":{"formattedCitation":"[15], [16]","plainCitation":"[15], [16]","dontUpdate":true},"citationItems":[{"id":30,"uris":["http://zotero.org/users/local/Bycxhox9/items/5BXLI8S6"],"uri":["http://zotero.org/users/local/Bycxhox9/items/5BXLI8S6"],"itemData":{"id":30,"type":"webpage","title":"Slant - Unity vs Unreal Engine 4 detailed comparison as of 2017","container-title":"Slant","abstract":"When comparing Unity vs Unreal Engine 4, the Slant community recommends Unity for most people. In the question \"What are the best 3D game engines for iOS?\" Unity is ranked 1st while Unreal Engine 4 is ranked 3rd","URL":"https://www.slant.co/versus/1047/5128/~unity_vs_unreal-engine-4","accessed":{"date-parts":[["2017",12,2]]}}},{"id":13,"uris":["http://zotero.org/users/local/Bycxhox9/items/Q6Z2IZAT"],"uri":["http://zotero.org/users/local/Bycxhox9/items/Q6Z2IZAT"],"itemData":{"id":13,"type":"webpage","title":"Unreal Engine 4 vs. Unity: Which Game Engine Is Best for You?","URL":"https://www.pluralsight.com/blog/film-games/unreal-engine-4-vs-unity-game-engine-best","shortTitle":"Unreal Engine 4 vs. Unity","accessed":{"date-parts":[["2017",12,2]]}}}],"schema":"https://github.com/citation-style-language/schema/raw/master/csl-citation.json"} </w:instrText>
        </w:r>
      </w:ins>
      <w:r w:rsidR="00C96DDF">
        <w:fldChar w:fldCharType="separate"/>
      </w:r>
      <w:ins w:id="447" w:author="Gergo" w:date="2017-12-02T12:23:00Z">
        <w:r w:rsidR="00C96DDF">
          <w:t>[15]</w:t>
        </w:r>
        <w:r w:rsidR="00C96DDF" w:rsidRPr="00C96DDF">
          <w:t>[16]</w:t>
        </w:r>
        <w:r w:rsidR="00C96DDF">
          <w:fldChar w:fldCharType="end"/>
        </w:r>
      </w:ins>
      <w:r w:rsidR="00F50151" w:rsidRPr="003355B9">
        <w:t xml:space="preserve">. </w:t>
      </w:r>
    </w:p>
    <w:p w14:paraId="3117D111" w14:textId="5F6E28E5" w:rsidR="000D40A5" w:rsidRPr="003355B9" w:rsidRDefault="00F50151" w:rsidP="00F50151">
      <w:pPr>
        <w:pStyle w:val="Cmsor3"/>
      </w:pPr>
      <w:bookmarkStart w:id="448" w:name="_Toc499416792"/>
      <w:r w:rsidRPr="003355B9">
        <w:t>Grafi</w:t>
      </w:r>
      <w:r w:rsidR="00936FBB" w:rsidRPr="003355B9">
        <w:t>ka</w:t>
      </w:r>
      <w:bookmarkEnd w:id="448"/>
    </w:p>
    <w:p w14:paraId="2023C042" w14:textId="6C3D449D"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w:t>
      </w:r>
      <w:ins w:id="449" w:author="Gergo" w:date="2017-12-02T20:48:00Z">
        <w:r w:rsidR="00037235">
          <w:t>e</w:t>
        </w:r>
      </w:ins>
      <w:r w:rsidRPr="003355B9">
        <w:t>mben nem nyom sokat a latba</w:t>
      </w:r>
      <w:ins w:id="450" w:author="Gergo" w:date="2017-12-02T20:48:00Z">
        <w:r w:rsidR="00037235">
          <w:t>n</w:t>
        </w:r>
      </w:ins>
      <w:r w:rsidRPr="003355B9">
        <w:t>,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451" w:name="_Toc499416793"/>
      <w:r w:rsidRPr="003355B9">
        <w:lastRenderedPageBreak/>
        <w:t>Támogatott platformok</w:t>
      </w:r>
      <w:bookmarkEnd w:id="451"/>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452" w:name="_Toc499416794"/>
      <w:r w:rsidRPr="003355B9">
        <w:t>Támogatott programozási nyelvek</w:t>
      </w:r>
      <w:bookmarkEnd w:id="452"/>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453" w:author="Gergo" w:date="2017-11-17T13:40:00Z">
        <w:r w:rsidR="00FD475A" w:rsidRPr="003355B9">
          <w:t>elavultnak</w:t>
        </w:r>
      </w:ins>
      <w:commentRangeStart w:id="454"/>
      <w:del w:id="455" w:author="Gergo" w:date="2017-11-17T13:40:00Z">
        <w:r w:rsidRPr="003355B9" w:rsidDel="00FD475A">
          <w:delText xml:space="preserve">deprecated-nek </w:delText>
        </w:r>
      </w:del>
      <w:r w:rsidRPr="003355B9">
        <w:t xml:space="preserve"> (</w:t>
      </w:r>
      <w:del w:id="456" w:author="Gergo" w:date="2017-11-17T13:40:00Z">
        <w:r w:rsidRPr="003355B9" w:rsidDel="00FD475A">
          <w:delText>elavultnak</w:delText>
        </w:r>
      </w:del>
      <w:ins w:id="457" w:author="Gergo" w:date="2017-11-17T13:40:00Z">
        <w:r w:rsidR="00FD475A" w:rsidRPr="003355B9">
          <w:t>deprecated-nek</w:t>
        </w:r>
      </w:ins>
      <w:r w:rsidRPr="003355B9">
        <w:t>)</w:t>
      </w:r>
      <w:commentRangeEnd w:id="454"/>
      <w:r w:rsidR="00D853FC" w:rsidRPr="003355B9">
        <w:rPr>
          <w:rStyle w:val="Jegyzethivatkozs"/>
        </w:rPr>
        <w:commentReference w:id="454"/>
      </w:r>
      <w:r w:rsidRPr="003355B9">
        <w:t xml:space="preserve"> lettek nyilvánítva. </w:t>
      </w:r>
    </w:p>
    <w:p w14:paraId="1E5395FC" w14:textId="5008AFCC" w:rsidR="00A7215F" w:rsidRPr="003355B9" w:rsidRDefault="00A7215F" w:rsidP="00A7215F">
      <w:pPr>
        <w:pStyle w:val="Cmsor3"/>
      </w:pPr>
      <w:bookmarkStart w:id="458" w:name="_Toc499416795"/>
      <w:r w:rsidRPr="003355B9">
        <w:t>Dizájn vs. Programozás</w:t>
      </w:r>
      <w:bookmarkEnd w:id="458"/>
    </w:p>
    <w:p w14:paraId="784D0637" w14:textId="08150155" w:rsidR="00A7215F" w:rsidRPr="003355B9" w:rsidRDefault="00A7215F" w:rsidP="00A7215F">
      <w:r w:rsidRPr="003355B9">
        <w:t>Az egyik legnagyobb faktor a döntésben az volt, hogy az Unreal Engine sokkal inkább dizájner</w:t>
      </w:r>
      <w:ins w:id="459" w:author="Gergo" w:date="2017-12-02T20:51:00Z">
        <w:r w:rsidR="00694054">
          <w:t>-</w:t>
        </w:r>
      </w:ins>
      <w:del w:id="460" w:author="Gergo" w:date="2017-12-02T20:51:00Z">
        <w:r w:rsidRPr="003355B9" w:rsidDel="00694054">
          <w:delText xml:space="preserve"> barát</w:delText>
        </w:r>
      </w:del>
      <w:r w:rsidRPr="003355B9">
        <w:t xml:space="preserve"> mintsem programozó</w:t>
      </w:r>
      <w:ins w:id="461" w:author="Gergo" w:date="2017-12-02T20:51:00Z">
        <w:r w:rsidR="00694054" w:rsidRPr="003355B9">
          <w:t>barát</w:t>
        </w:r>
      </w:ins>
      <w:r w:rsidRPr="003355B9">
        <w:t>. Egy úgynevezett „blueprint” technológiát használ</w:t>
      </w:r>
      <w:r w:rsidR="00726D3F" w:rsidRPr="003355B9">
        <w:t>,</w:t>
      </w:r>
      <w:r w:rsidRPr="003355B9">
        <w:t xml:space="preserve"> ami lehetővé teszi</w:t>
      </w:r>
      <w:ins w:id="462" w:author="Gergo" w:date="2017-12-02T20:52:00Z">
        <w:r w:rsidR="00694054">
          <w:t xml:space="preserve"> a</w:t>
        </w:r>
      </w:ins>
      <w:del w:id="463" w:author="Gergo" w:date="2017-12-02T20:52:00Z">
        <w:r w:rsidRPr="003355B9" w:rsidDel="00694054">
          <w:delText>,</w:delText>
        </w:r>
      </w:del>
      <w:r w:rsidRPr="003355B9">
        <w:t xml:space="preserve"> csomópontok és köztük lévő kapcsolatok grafikus</w:t>
      </w:r>
      <w:r w:rsidR="00D33B7B" w:rsidRPr="003355B9">
        <w:t xml:space="preserve"> tervezésével generálható a kód, így lehetővé téve, hogy, ha helyenként korlátozottan is, de tényleges kód írása nélkül is készíthető legyen</w:t>
      </w:r>
      <w:ins w:id="464" w:author="Gergo" w:date="2017-12-02T20:52:00Z">
        <w:r w:rsidR="00694054">
          <w:t xml:space="preserve"> a</w:t>
        </w:r>
      </w:ins>
      <w:r w:rsidR="00D33B7B" w:rsidRPr="003355B9">
        <w:t xml:space="preserve"> játék. Továbbá a Unity programozási API-ja jobban dokumentált és széleskörűbb szupport érhető el hozzá a Unity saját, illetve egyéb külső fórum</w:t>
      </w:r>
      <w:ins w:id="465" w:author="Gergo" w:date="2017-12-02T20:53:00Z">
        <w:r w:rsidR="00694054">
          <w:t>ain</w:t>
        </w:r>
      </w:ins>
      <w:del w:id="466" w:author="Gergo" w:date="2017-12-02T20:53:00Z">
        <w:r w:rsidR="00D33B7B" w:rsidRPr="003355B9" w:rsidDel="00694054">
          <w:delText>okon</w:delText>
        </w:r>
      </w:del>
      <w:r w:rsidR="00D33B7B" w:rsidRPr="003355B9">
        <w:t>.</w:t>
      </w:r>
    </w:p>
    <w:p w14:paraId="51DA0C18" w14:textId="22F4576C" w:rsidR="002B6E5B" w:rsidRPr="003355B9" w:rsidRDefault="002B6E5B" w:rsidP="002B6E5B">
      <w:pPr>
        <w:pStyle w:val="Cmsor3"/>
      </w:pPr>
      <w:bookmarkStart w:id="467" w:name="_Toc499416796"/>
      <w:r w:rsidRPr="003355B9">
        <w:t>Döntés</w:t>
      </w:r>
      <w:bookmarkEnd w:id="467"/>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468" w:author="Gergo" w:date="2017-11-25T22:47:00Z"/>
        </w:rPr>
      </w:pPr>
      <w:bookmarkStart w:id="469" w:name="_Toc499416797"/>
      <w:commentRangeStart w:id="470"/>
      <w:r w:rsidRPr="003355B9">
        <w:t>A Frostig tesztek</w:t>
      </w:r>
      <w:bookmarkEnd w:id="469"/>
    </w:p>
    <w:p w14:paraId="5CE82A65" w14:textId="6D582EF2" w:rsidR="004D0C18" w:rsidRDefault="00142DB8">
      <w:pPr>
        <w:rPr>
          <w:ins w:id="471" w:author="Gergo" w:date="2017-11-25T23:18:00Z"/>
          <w:shd w:val="clear" w:color="auto" w:fill="FFFFFF"/>
        </w:rPr>
        <w:pPrChange w:id="472" w:author="Gergo" w:date="2017-12-02T12:32:00Z">
          <w:pPr>
            <w:pStyle w:val="Cmsor2"/>
          </w:pPr>
        </w:pPrChange>
      </w:pPr>
      <w:ins w:id="473" w:author="Gergo" w:date="2017-11-25T23:06:00Z">
        <w:r>
          <w:t>A teszt Marianne Frostig</w:t>
        </w:r>
      </w:ins>
      <w:ins w:id="474" w:author="Gergo" w:date="2017-11-25T23:10:00Z">
        <w:r w:rsidR="00AD1BEA">
          <w:t xml:space="preserve"> után kapta a nevé</w:t>
        </w:r>
        <w:r>
          <w:t xml:space="preserve">t, de </w:t>
        </w:r>
      </w:ins>
      <w:ins w:id="475" w:author="Gergo" w:date="2017-11-25T23:11:00Z">
        <w:r>
          <w:rPr>
            <w:shd w:val="clear" w:color="auto" w:fill="FFFFFF"/>
          </w:rPr>
          <w:t>DTVP, azaz Developmental Test of Visual Perception néven is ismert.</w:t>
        </w:r>
      </w:ins>
      <w:ins w:id="476" w:author="Gergo" w:date="2017-11-25T23:18:00Z">
        <w:r w:rsidR="006D684C">
          <w:rPr>
            <w:shd w:val="clear" w:color="auto" w:fill="FFFFFF"/>
          </w:rPr>
          <w:t xml:space="preserve"> A teszt kialakításának koncepciója az, hogy a percepció fejlődésének zavarai és a tanulási nehézségek között szoros kapcsolat van, így </w:t>
        </w:r>
        <w:r w:rsidR="006D684C">
          <w:rPr>
            <w:shd w:val="clear" w:color="auto" w:fill="FFFFFF"/>
          </w:rPr>
          <w:lastRenderedPageBreak/>
          <w:t>egy olyan diagnosztikai és terápiás eljárás kidolgozása volt a cél, aminek a segítségével a percepciós nehézségek diagnosztizálhatók és így a velük kapcsolatban álló tanulási nehézségek is.</w:t>
        </w:r>
      </w:ins>
    </w:p>
    <w:p w14:paraId="35A8931D" w14:textId="64C0A8D9" w:rsidR="006D684C" w:rsidRPr="0034280E" w:rsidRDefault="006D684C">
      <w:pPr>
        <w:pPrChange w:id="477" w:author="Gergo" w:date="2017-12-02T12:32:00Z">
          <w:pPr>
            <w:pStyle w:val="Cmsor2"/>
          </w:pPr>
        </w:pPrChange>
      </w:pPr>
      <w:ins w:id="478" w:author="Gergo" w:date="2017-11-25T23:26:00Z">
        <w:r>
          <w:rPr>
            <w:shd w:val="clear" w:color="auto" w:fill="FFFFFF"/>
          </w:rPr>
          <w:t>A teszt egyre szűkülő</w:t>
        </w:r>
      </w:ins>
      <w:ins w:id="479" w:author="Gergo" w:date="2017-11-25T23:29:00Z">
        <w:r w:rsidR="003A2E5E">
          <w:rPr>
            <w:shd w:val="clear" w:color="auto" w:fill="FFFFFF"/>
          </w:rPr>
          <w:t xml:space="preserve"> vonalak közti alakkövető, vonalhúzásos feladatokból épül fel.</w:t>
        </w:r>
      </w:ins>
      <w:ins w:id="480" w:author="Gergo" w:date="2017-11-25T23:31:00Z">
        <w:r w:rsidR="003A2E5E">
          <w:rPr>
            <w:shd w:val="clear" w:color="auto" w:fill="FFFFFF"/>
          </w:rPr>
          <w:t xml:space="preserve"> Ez</w:t>
        </w:r>
      </w:ins>
      <w:ins w:id="481" w:author="Gergo" w:date="2017-11-25T23:35:00Z">
        <w:r w:rsidR="003A2E5E">
          <w:rPr>
            <w:shd w:val="clear" w:color="auto" w:fill="FFFFFF"/>
          </w:rPr>
          <w:t>ek</w:t>
        </w:r>
      </w:ins>
      <w:ins w:id="482" w:author="Gergo" w:date="2017-11-25T23:31:00Z">
        <w:r w:rsidR="003A2E5E">
          <w:rPr>
            <w:shd w:val="clear" w:color="auto" w:fill="FFFFFF"/>
          </w:rPr>
          <w:t xml:space="preserve"> a percepciós készség, a látási és a mozgási ingerek összerendelését</w:t>
        </w:r>
      </w:ins>
      <w:ins w:id="483" w:author="Gergo" w:date="2017-11-25T23:35:00Z">
        <w:r w:rsidR="003A2E5E">
          <w:rPr>
            <w:shd w:val="clear" w:color="auto" w:fill="FFFFFF"/>
          </w:rPr>
          <w:t xml:space="preserve"> mérik és javítják</w:t>
        </w:r>
      </w:ins>
      <w:ins w:id="484" w:author="Gergo" w:date="2017-11-25T23:31:00Z">
        <w:r w:rsidR="003A2E5E">
          <w:rPr>
            <w:shd w:val="clear" w:color="auto" w:fill="FFFFFF"/>
          </w:rPr>
          <w:t xml:space="preserve"> (pl. rajzolás, írás, labdadobás).</w:t>
        </w:r>
      </w:ins>
      <w:ins w:id="485" w:author="Gergo" w:date="2017-11-25T23:36:00Z">
        <w:r w:rsidR="009D6695">
          <w:rPr>
            <w:shd w:val="clear" w:color="auto" w:fill="FFFFFF"/>
          </w:rPr>
          <w:t xml:space="preserve"> A tesztet klasszikusan papíron </w:t>
        </w:r>
      </w:ins>
      <w:ins w:id="486" w:author="Gergo" w:date="2017-11-25T23:37:00Z">
        <w:r w:rsidR="006007F2">
          <w:rPr>
            <w:shd w:val="clear" w:color="auto" w:fill="FFFFFF"/>
          </w:rPr>
          <w:t>rajzolva végzik, de ez nem a leghatásosabb módja a térbeli vizuá</w:t>
        </w:r>
      </w:ins>
      <w:ins w:id="487" w:author="Gergo" w:date="2017-11-25T23:38:00Z">
        <w:r w:rsidR="006007F2">
          <w:rPr>
            <w:shd w:val="clear" w:color="auto" w:fill="FFFFFF"/>
          </w:rPr>
          <w:t>l</w:t>
        </w:r>
      </w:ins>
      <w:ins w:id="488" w:author="Gergo" w:date="2017-11-25T23:37:00Z">
        <w:r w:rsidR="006007F2">
          <w:rPr>
            <w:shd w:val="clear" w:color="auto" w:fill="FFFFFF"/>
          </w:rPr>
          <w:t>is percepció mérésének, ezért</w:t>
        </w:r>
      </w:ins>
      <w:ins w:id="489" w:author="Gergo" w:date="2017-11-25T23:38:00Z">
        <w:r w:rsidR="006007F2">
          <w:rPr>
            <w:shd w:val="clear" w:color="auto" w:fill="FFFFFF"/>
          </w:rPr>
          <w:t xml:space="preserve"> erre szeretnék egy hatékonyabb módszert kifejleszteni</w:t>
        </w:r>
      </w:ins>
      <w:ins w:id="490" w:author="Gergo" w:date="2017-12-02T12:33:00Z">
        <w:r w:rsidR="00D87AD7">
          <w:rPr>
            <w:shd w:val="clear" w:color="auto" w:fill="FFFFFF"/>
          </w:rPr>
          <w:t xml:space="preserve"> </w:t>
        </w:r>
        <w:r w:rsidR="00D87AD7">
          <w:rPr>
            <w:shd w:val="clear" w:color="auto" w:fill="FFFFFF"/>
          </w:rPr>
          <w:fldChar w:fldCharType="begin"/>
        </w:r>
        <w:r w:rsidR="00D87AD7">
          <w:rPr>
            <w:shd w:val="clear" w:color="auto" w:fill="FFFFFF"/>
          </w:rPr>
          <w:instrText xml:space="preserve"> ADDIN ZOTERO_ITEM CSL_CITATION {"citationID":"a2k7pj90rfd","properties":{"formattedCitation":"[17], [18]","plainCitation":"[17], [18]"},"citationItems":[{"id":15,"uris":["http://zotero.org/users/local/Bycxhox9/items/7YI79LYC"],"uri":["http://zotero.org/users/local/Bycxhox9/items/7YI79LYC"],"itemData":{"id":15,"type":"webpage","title":"Frostig Developmental Test of Visual Perception","URL":"http://cps.nova.edu/~cpphelp/FDTVP.html","accessed":{"date-parts":[["2017",12,2]]}}},{"id":17,"uris":["http://zotero.org/users/local/Bycxhox9/items/EEJ68ZNX"],"uri":["http://zotero.org/users/local/Bycxhox9/items/EEJ68ZNX"],"itemData":{"id":17,"type":"webpage","title":"9.1. Frostig-teszt | Gyógypedagógiai pszichodiagnosztika","URL":"http://www.jgypk.hu/mentorhalo/tananyag/Gyogypedagogiai%20pszichodiagnosztika/91_frostigteszt.html","accessed":{"date-parts":[["2017",12,2]]}}}],"schema":"https://github.com/citation-style-language/schema/raw/master/csl-citation.json"} </w:instrText>
        </w:r>
      </w:ins>
      <w:r w:rsidR="00D87AD7">
        <w:rPr>
          <w:shd w:val="clear" w:color="auto" w:fill="FFFFFF"/>
        </w:rPr>
        <w:fldChar w:fldCharType="separate"/>
      </w:r>
      <w:ins w:id="491" w:author="Gergo" w:date="2017-12-02T12:33:00Z">
        <w:r w:rsidR="00D87AD7" w:rsidRPr="00D87AD7">
          <w:rPr>
            <w:rPrChange w:id="492" w:author="Gergo" w:date="2017-12-02T12:33:00Z">
              <w:rPr>
                <w:b w:val="0"/>
                <w:bCs w:val="0"/>
                <w:iCs w:val="0"/>
              </w:rPr>
            </w:rPrChange>
          </w:rPr>
          <w:t>[17], [18]</w:t>
        </w:r>
        <w:r w:rsidR="00D87AD7">
          <w:rPr>
            <w:shd w:val="clear" w:color="auto" w:fill="FFFFFF"/>
          </w:rPr>
          <w:fldChar w:fldCharType="end"/>
        </w:r>
      </w:ins>
      <w:ins w:id="493" w:author="Gergo" w:date="2017-11-25T23:38:00Z">
        <w:r w:rsidR="006007F2">
          <w:rPr>
            <w:shd w:val="clear" w:color="auto" w:fill="FFFFFF"/>
          </w:rPr>
          <w:t>.</w:t>
        </w:r>
      </w:ins>
    </w:p>
    <w:p w14:paraId="4428B366" w14:textId="3AEE218A" w:rsidR="00CF4E29" w:rsidRPr="003355B9" w:rsidDel="004D0C18" w:rsidRDefault="00CF4E29" w:rsidP="00CF4E29">
      <w:pPr>
        <w:pStyle w:val="Cmsor3"/>
        <w:rPr>
          <w:del w:id="494" w:author="Gergo" w:date="2017-11-25T22:46:00Z"/>
        </w:rPr>
      </w:pPr>
      <w:del w:id="495" w:author="Gergo" w:date="2017-11-25T22:46:00Z">
        <w:r w:rsidRPr="003355B9" w:rsidDel="004D0C18">
          <w:delText>Használt szubszet</w:delText>
        </w:r>
        <w:commentRangeEnd w:id="470"/>
        <w:r w:rsidR="00D853FC" w:rsidRPr="003355B9" w:rsidDel="004D0C18">
          <w:rPr>
            <w:rStyle w:val="Jegyzethivatkozs"/>
            <w:rFonts w:cs="Times New Roman"/>
            <w:b w:val="0"/>
            <w:bCs w:val="0"/>
          </w:rPr>
          <w:commentReference w:id="470"/>
        </w:r>
        <w:bookmarkStart w:id="496" w:name="_Toc499416798"/>
        <w:bookmarkEnd w:id="496"/>
      </w:del>
    </w:p>
    <w:p w14:paraId="2D0BB014" w14:textId="314DCFC9" w:rsidR="007E2EB8" w:rsidRPr="003355B9" w:rsidRDefault="007E2EB8" w:rsidP="007E2EB8">
      <w:pPr>
        <w:pStyle w:val="Cmsor2"/>
        <w:rPr>
          <w:ins w:id="497" w:author="Gergo" w:date="2017-11-17T14:15:00Z"/>
        </w:rPr>
      </w:pPr>
      <w:bookmarkStart w:id="498" w:name="_Toc499416799"/>
      <w:r w:rsidRPr="003355B9">
        <w:t>NeuroSky neuroheadset</w:t>
      </w:r>
      <w:bookmarkEnd w:id="498"/>
    </w:p>
    <w:p w14:paraId="22F46E9B" w14:textId="77777777" w:rsidR="00786F47" w:rsidRPr="003355B9" w:rsidRDefault="00786F47" w:rsidP="00786F47">
      <w:pPr>
        <w:pStyle w:val="Cmsor3"/>
        <w:rPr>
          <w:moveTo w:id="499" w:author="Gergo" w:date="2017-11-17T14:15:00Z"/>
        </w:rPr>
      </w:pPr>
      <w:bookmarkStart w:id="500" w:name="_Toc499416800"/>
      <w:moveToRangeStart w:id="501" w:author="Gergo" w:date="2017-11-17T14:15:00Z" w:name="move498691456"/>
      <w:commentRangeStart w:id="502"/>
      <w:moveTo w:id="503" w:author="Gergo" w:date="2017-11-17T14:15:00Z">
        <w:r w:rsidRPr="003355B9">
          <w:t xml:space="preserve">Elektroenkefalográfia </w:t>
        </w:r>
        <w:commentRangeEnd w:id="502"/>
        <w:r w:rsidRPr="003355B9">
          <w:rPr>
            <w:rStyle w:val="Jegyzethivatkozs"/>
            <w:rFonts w:cs="Times New Roman"/>
            <w:b w:val="0"/>
            <w:bCs w:val="0"/>
          </w:rPr>
          <w:commentReference w:id="502"/>
        </w:r>
        <w:r w:rsidRPr="003355B9">
          <w:t>(EEG)</w:t>
        </w:r>
        <w:bookmarkEnd w:id="500"/>
      </w:moveTo>
    </w:p>
    <w:p w14:paraId="1643EE94" w14:textId="150D5D83" w:rsidR="00786F47" w:rsidRPr="003355B9" w:rsidRDefault="00786F47" w:rsidP="00786F47">
      <w:pPr>
        <w:rPr>
          <w:moveTo w:id="504" w:author="Gergo" w:date="2017-11-17T14:15:00Z"/>
        </w:rPr>
      </w:pPr>
      <w:moveTo w:id="505"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w:t>
        </w:r>
      </w:moveTo>
      <w:ins w:id="506" w:author="Gergo" w:date="2017-12-02T20:56:00Z">
        <w:r w:rsidR="00AD1BEA">
          <w:t>,</w:t>
        </w:r>
      </w:ins>
      <w:moveTo w:id="507" w:author="Gergo" w:date="2017-11-17T14:15:00Z">
        <w:r w:rsidRPr="003355B9">
          <w:t xml:space="preserve"> melyek tulajdonságaik (frekvencia és amplitúdó) alapján különböző mentális állapotokhoz rendelhetők hozzá.</w:t>
        </w:r>
      </w:moveTo>
    </w:p>
    <w:p w14:paraId="47245511" w14:textId="2EF8A79E" w:rsidR="00786F47" w:rsidRPr="003355B9" w:rsidRDefault="00786F47" w:rsidP="00786F47">
      <w:pPr>
        <w:rPr>
          <w:moveTo w:id="508" w:author="Gergo" w:date="2017-11-17T14:15:00Z"/>
        </w:rPr>
      </w:pPr>
      <w:moveTo w:id="509"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w:t>
        </w:r>
      </w:moveTo>
      <w:ins w:id="510" w:author="Gergo" w:date="2017-12-02T20:56:00Z">
        <w:r w:rsidR="00AD1BEA">
          <w:t>,</w:t>
        </w:r>
      </w:ins>
      <w:moveTo w:id="511" w:author="Gergo" w:date="2017-11-17T14:15:00Z">
        <w:r w:rsidRPr="003355B9">
          <w:t xml:space="preserve"> amikor</w:t>
        </w:r>
      </w:moveTo>
      <w:ins w:id="512" w:author="Gergo" w:date="2017-12-02T20:56:00Z">
        <w:r w:rsidR="00AD1BEA">
          <w:t xml:space="preserve"> a</w:t>
        </w:r>
      </w:ins>
      <w:moveTo w:id="513" w:author="Gergo" w:date="2017-11-17T14:15:00Z">
        <w:r w:rsidRPr="003355B9">
          <w:t xml:space="preserve"> fejre megfelelően felhelyezett elektródák (akár 100-200 is) segítségével fogják az agyhullámokat. Orvosi és pszichológiai vizsgálatoknál a fejbőrre helyezett tappancsok</w:t>
        </w:r>
      </w:moveTo>
      <w:ins w:id="514" w:author="Gergo" w:date="2017-12-02T20:59:00Z">
        <w:r w:rsidR="00AD1BEA">
          <w:t xml:space="preserve"> felületét</w:t>
        </w:r>
      </w:ins>
      <w:moveTo w:id="515" w:author="Gergo" w:date="2017-11-17T14:15:00Z">
        <w:del w:id="516" w:author="Gergo" w:date="2017-12-02T20:59:00Z">
          <w:r w:rsidRPr="003355B9" w:rsidDel="00AD1BEA">
            <w:delText>at</w:delText>
          </w:r>
        </w:del>
      </w:moveTo>
      <w:ins w:id="517" w:author="Gergo" w:date="2017-12-02T20:58:00Z">
        <w:r w:rsidR="00AD1BEA">
          <w:t xml:space="preserve"> </w:t>
        </w:r>
      </w:ins>
      <w:moveTo w:id="518" w:author="Gergo" w:date="2017-11-17T14:15:00Z">
        <w:del w:id="519" w:author="Gergo" w:date="2017-12-02T20:58:00Z">
          <w:r w:rsidRPr="003355B9" w:rsidDel="00AD1BEA">
            <w:delText xml:space="preserve"> pluszban bekeni</w:delText>
          </w:r>
        </w:del>
        <w:del w:id="520" w:author="Gergo" w:date="2017-12-02T21:00:00Z">
          <w:r w:rsidRPr="003355B9" w:rsidDel="00AD1BEA">
            <w:delText xml:space="preserve"> </w:delText>
          </w:r>
        </w:del>
        <w:r w:rsidRPr="003355B9">
          <w:t>egy vezető géllel</w:t>
        </w:r>
      </w:moveTo>
      <w:ins w:id="521" w:author="Gergo" w:date="2017-12-02T21:00:00Z">
        <w:r w:rsidR="00AD1BEA">
          <w:t xml:space="preserve"> is be kell vonni</w:t>
        </w:r>
      </w:ins>
      <w:moveTo w:id="522" w:author="Gergo" w:date="2017-11-17T14:15:00Z">
        <w:r w:rsidRPr="003355B9">
          <w:t xml:space="preserve"> megfelelő működés érdekében. Ennek az eszköznek a felhelyezése időigényes, nem is beszélve a gélrő</w:t>
        </w:r>
      </w:moveTo>
      <w:ins w:id="523" w:author="Gergo" w:date="2017-12-02T12:11:00Z">
        <w:r w:rsidR="00B2590C">
          <w:t>l</w:t>
        </w:r>
        <w:r w:rsidR="00F86E2F">
          <w:t xml:space="preserve"> </w:t>
        </w:r>
        <w:r w:rsidR="00F86E2F">
          <w:fldChar w:fldCharType="begin"/>
        </w:r>
      </w:ins>
      <w:ins w:id="524" w:author="Gergo" w:date="2017-12-02T12:22:00Z">
        <w:r w:rsidR="00C96DDF">
          <w:instrText xml:space="preserve"> ADDIN ZOTERO_ITEM CSL_CITATION {"citationID":"am4bof5cqr","properties":{"formattedCitation":"[16], [17]","plainCitation":"[16], [17]","dontUpdate":true},"citationItems":[{"id":57,"uris":["http://zotero.org/users/local/Bycxhox9/items/4TXSSZHV"],"uri":["http://zotero.org/users/local/Bycxhox9/items/4TXSSZHV"],"itemData":{"id":57,"type":"book","title":"Electroencephalography: Basic Principles, Clinical Applications, and Related Fields.","collection-number":"0-7817-5126-8","ISBN":"0-7817-5126-8","author":[{"family":"Niedermeyer E.; da Silva F.L","given":""}]}},{"id":58,"uris":["http://zotero.org/users/local/Bycxhox9/items/2LQIFYBL"],"uri":["http://zotero.org/users/local/Bycxhox9/items/2LQIFYBL"],"itemData":{"id":58,"type":"entry-encyclopedia","title":"Electroencephalography","container-title":"Wikipedia","source":"Wikipedia","abstract":"Electroencephalography (EEG) is an electrophysiological monitoring method to record electrical activity of the brain. It is typically noninvasive, with the electrodes placed along the scalp, although invasive electrodes are sometimes used such as in electrocorticography. EEG measures voltage fluctuations resulting from ionic current within the neurons of the brain. In clinical contexts, EEG refers to the recording of the brain's spontaneous electrical activity over a period of time, as recorded from multiple electrodes placed on the scalp. Diagnostic applications generally focus either on event-related potentials or on the spectral content of EEG. The former investigates potential fluctuations time locked to an event like stimulus onset or button press. The latter analyses the type of neural oscillations (popularly called \"brain waves\") that can be observed in EEG signals in the frequency domain.\nEEG is most often used to diagnose epilepsy, which causes abnormalities in EEG readings. It is also used to diagnose sleep disorders, depth of anesthesia, coma, encephalopathies, and brain death. EEG used to be a first-line method of diagnosis for tumors, stroke and other focal brain disorders, but this use has decreased with the advent of high-resolution anatomical imaging techniques such as magnetic resonance imaging (MRI) and computed tomography (CT). Despite limited spatial resolution, EEG continues to be a valuable tool for research and diagnosis. It is one of the few mobile techniques available (e.g. ) and offers millisecond-range temporal resolution which is not possible with CT, PET or MRI.\nDerivatives of the EEG technique include evoked potentials (EP), which involves averaging the EEG activity time-locked to the presentation of a stimulus of some sort (visual, somatosensory, or auditory). Event-related potentials (ERPs) refer to averaged EEG responses that are time-locked to more complex processing of stimuli; this technique is used in cognitive science, cognitive psychology, and psychophysiological research.","URL":"https://en.wikipedia.org/w/index.php?title=Electroencephalography&amp;oldid=812068922","note":"Page Version ID: 812068922","language":"en","issued":{"date-parts":[["2017",11,25]]},"accessed":{"date-parts":[["2017",12,2]]}}}],"schema":"https://github.com/citation-style-language/schema/raw/master/csl-citation.json"} </w:instrText>
        </w:r>
      </w:ins>
      <w:r w:rsidR="00F86E2F">
        <w:fldChar w:fldCharType="separate"/>
      </w:r>
      <w:ins w:id="525" w:author="Gergo" w:date="2017-12-02T12:11:00Z">
        <w:r w:rsidR="00F86E2F">
          <w:t>[16]</w:t>
        </w:r>
        <w:r w:rsidR="00F86E2F" w:rsidRPr="00F86E2F">
          <w:t>[17]</w:t>
        </w:r>
        <w:r w:rsidR="00F86E2F">
          <w:fldChar w:fldCharType="end"/>
        </w:r>
      </w:ins>
      <w:moveTo w:id="526" w:author="Gergo" w:date="2017-11-17T14:15:00Z">
        <w:r w:rsidRPr="003355B9">
          <w:t>.</w:t>
        </w:r>
      </w:moveTo>
    </w:p>
    <w:p w14:paraId="1129117D" w14:textId="285EF88E" w:rsidR="00786F47" w:rsidRPr="0034280E" w:rsidRDefault="00786F47">
      <w:pPr>
        <w:pStyle w:val="Cmsor3"/>
        <w:pPrChange w:id="527" w:author="Gergo" w:date="2017-11-17T14:15:00Z">
          <w:pPr>
            <w:pStyle w:val="Cmsor2"/>
          </w:pPr>
        </w:pPrChange>
      </w:pPr>
      <w:bookmarkStart w:id="528" w:name="_Toc499416801"/>
      <w:moveToRangeEnd w:id="501"/>
      <w:ins w:id="529" w:author="Gergo" w:date="2017-11-17T14:15:00Z">
        <w:r w:rsidRPr="0034280E">
          <w:t>Eszközválaztás</w:t>
        </w:r>
      </w:ins>
      <w:bookmarkEnd w:id="528"/>
    </w:p>
    <w:p w14:paraId="57E2FF2E" w14:textId="4E06108F"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530"/>
      <w:r w:rsidR="00D237EE" w:rsidRPr="003355B9">
        <w:t>feladatra</w:t>
      </w:r>
      <w:ins w:id="531" w:author="Gergo" w:date="2017-11-17T13:41:00Z">
        <w:r w:rsidR="00702450" w:rsidRPr="003355B9">
          <w:t xml:space="preserve"> </w:t>
        </w:r>
      </w:ins>
      <w:del w:id="532" w:author="Gergo" w:date="2017-11-17T13:41:00Z">
        <w:r w:rsidR="00D237EE" w:rsidRPr="003355B9" w:rsidDel="00702450">
          <w:delText xml:space="preserve"> a</w:delText>
        </w:r>
        <w:r w:rsidRPr="003355B9" w:rsidDel="00702450">
          <w:delText xml:space="preserve"> konzulensem tanácsára </w:delText>
        </w:r>
        <w:commentRangeEnd w:id="530"/>
        <w:r w:rsidR="00D853FC" w:rsidRPr="003355B9" w:rsidDel="00702450">
          <w:rPr>
            <w:rStyle w:val="Jegyzethivatkozs"/>
          </w:rPr>
          <w:commentReference w:id="530"/>
        </w:r>
      </w:del>
      <w:r w:rsidRPr="003355B9">
        <w:t xml:space="preserve">a NeuroSky MindWave  eszközét választottam, mert ez </w:t>
      </w:r>
      <w:ins w:id="533" w:author="Gergo" w:date="2017-11-17T13:42:00Z">
        <w:r w:rsidR="00702450" w:rsidRPr="003355B9">
          <w:t xml:space="preserve"> egy kicsi, könnyen és gyorsan használható</w:t>
        </w:r>
      </w:ins>
      <w:ins w:id="534" w:author="Gergo" w:date="2017-11-17T13:44:00Z">
        <w:r w:rsidR="00702450" w:rsidRPr="003355B9">
          <w:t xml:space="preserve"> </w:t>
        </w:r>
        <w:r w:rsidR="00702450" w:rsidRPr="003355B9">
          <w:lastRenderedPageBreak/>
          <w:t>szárazelektródás</w:t>
        </w:r>
      </w:ins>
      <w:ins w:id="535" w:author="Gergo" w:date="2017-11-17T13:42:00Z">
        <w:r w:rsidR="00702450" w:rsidRPr="003355B9">
          <w:t xml:space="preserve"> eszköz, ami más bonyolultabb headset-ekkel ellentétben</w:t>
        </w:r>
      </w:ins>
      <w:ins w:id="536" w:author="Gergo" w:date="2017-11-17T13:45:00Z">
        <w:r w:rsidR="00702450" w:rsidRPr="003355B9">
          <w:t xml:space="preserve"> nem za</w:t>
        </w:r>
        <w:r w:rsidR="0088772B">
          <w:t>varja a VR szemüveg használatát. K</w:t>
        </w:r>
        <w:r w:rsidR="00702450" w:rsidRPr="003355B9">
          <w:t>ényelmes</w:t>
        </w:r>
        <w:r w:rsidR="003B76C6">
          <w:t>en elfér egymás mellett a kettő</w:t>
        </w:r>
      </w:ins>
      <w:ins w:id="537" w:author="Gergo" w:date="2017-11-29T19:20:00Z">
        <w:r w:rsidR="003B76C6">
          <w:t xml:space="preserve"> (</w:t>
        </w:r>
        <w:r w:rsidR="003B76C6">
          <w:fldChar w:fldCharType="begin"/>
        </w:r>
        <w:r w:rsidR="003B76C6">
          <w:instrText xml:space="preserve"> REF _Ref499746570 \h </w:instrText>
        </w:r>
      </w:ins>
      <w:r w:rsidR="003B76C6">
        <w:fldChar w:fldCharType="separate"/>
      </w:r>
      <w:ins w:id="538" w:author="Gergo" w:date="2017-12-01T09:03:00Z">
        <w:r w:rsidR="0034280E">
          <w:t xml:space="preserve">Ábra </w:t>
        </w:r>
        <w:r w:rsidR="0034280E">
          <w:rPr>
            <w:noProof/>
          </w:rPr>
          <w:t>2</w:t>
        </w:r>
        <w:r w:rsidR="0034280E">
          <w:t>.</w:t>
        </w:r>
        <w:r w:rsidR="0034280E">
          <w:rPr>
            <w:noProof/>
          </w:rPr>
          <w:t>6</w:t>
        </w:r>
      </w:ins>
      <w:ins w:id="539" w:author="Gergo" w:date="2017-11-29T19:20:00Z">
        <w:r w:rsidR="003B76C6">
          <w:fldChar w:fldCharType="end"/>
        </w:r>
      </w:ins>
      <w:ins w:id="540" w:author="Gergo" w:date="2017-12-02T12:28:00Z">
        <w:r w:rsidR="00C96DDF">
          <w:t xml:space="preserve"> </w:t>
        </w:r>
        <w:r w:rsidR="00C96DDF">
          <w:fldChar w:fldCharType="begin"/>
        </w:r>
      </w:ins>
      <w:ins w:id="541" w:author="Gergo" w:date="2017-12-02T12:33:00Z">
        <w:r w:rsidR="00D87AD7">
          <w:instrText xml:space="preserve"> ADDIN ZOTERO_ITEM CSL_CITATION {"citationID":"a11ai5ajim0","properties":{"formattedCitation":"[21]","plainCitation":"[21]"},"citationItems":[{"id":61,"uris":["http://zotero.org/users/local/Bycxhox9/items/QQKVDUG4"],"uri":["http://zotero.org/users/local/Bycxhox9/items/QQKVDUG4"],"itemData":{"id":61,"type":"webpage","title":"Buy Mindwave Mobile bwsk on-ear Headphones (Black) Online at Low Prices in India - Amazon.in","URL":"https://www.amazon.in/Mindwave-Mobile-bwsk-Headphones-Black/dp/B007P339TE","accessed":{"date-parts":[["2017",12,2]]}}}],"schema":"https://github.com/citation-style-language/schema/raw/master/csl-citation.json"} </w:instrText>
        </w:r>
      </w:ins>
      <w:r w:rsidR="00C96DDF">
        <w:fldChar w:fldCharType="separate"/>
      </w:r>
      <w:ins w:id="542" w:author="Gergo" w:date="2017-12-02T12:33:00Z">
        <w:r w:rsidR="00D87AD7" w:rsidRPr="00D87AD7">
          <w:t>[21]</w:t>
        </w:r>
      </w:ins>
      <w:ins w:id="543" w:author="Gergo" w:date="2017-12-02T12:28:00Z">
        <w:r w:rsidR="00C96DDF">
          <w:fldChar w:fldCharType="end"/>
        </w:r>
      </w:ins>
      <w:ins w:id="544" w:author="Gergo" w:date="2017-11-29T19:20:00Z">
        <w:r w:rsidR="003B76C6">
          <w:t>).</w:t>
        </w:r>
      </w:ins>
      <w:ins w:id="545" w:author="Gergo" w:date="2017-11-17T13:45:00Z">
        <w:r w:rsidR="00702450" w:rsidRPr="003355B9">
          <w:t xml:space="preserve"> Továbbá ez az eszköz</w:t>
        </w:r>
      </w:ins>
      <w:ins w:id="546" w:author="Gergo" w:date="2017-11-17T13:42:00Z">
        <w:r w:rsidR="00702450" w:rsidRPr="003355B9">
          <w:t xml:space="preserve"> a tanszéken is rendelkezésre áll</w:t>
        </w:r>
      </w:ins>
      <w:del w:id="547" w:author="Gergo" w:date="2017-11-17T13:45:00Z">
        <w:r w:rsidRPr="003355B9" w:rsidDel="00702450">
          <w:delText>megtalálható az egyetemen</w:delText>
        </w:r>
      </w:del>
      <w:ins w:id="548" w:author="Gergo" w:date="2017-11-17T13:46:00Z">
        <w:r w:rsidR="00702450" w:rsidRPr="003355B9">
          <w:t>,</w:t>
        </w:r>
      </w:ins>
      <w:del w:id="549"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550" w:author="Gergo" w:date="2017-11-25T18:35:00Z"/>
        </w:rPr>
      </w:pPr>
      <w:r w:rsidRPr="0034280E">
        <w:rPr>
          <w:noProof/>
          <w:lang w:val="en-US"/>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7186209" w:rsidR="00D237EE" w:rsidRPr="0034280E" w:rsidRDefault="0051535D">
      <w:pPr>
        <w:pStyle w:val="Kpalrs"/>
        <w:pPrChange w:id="551" w:author="Gergo" w:date="2017-11-25T18:35:00Z">
          <w:pPr>
            <w:pStyle w:val="Kp"/>
          </w:pPr>
        </w:pPrChange>
      </w:pPr>
      <w:bookmarkStart w:id="552" w:name="_Ref499746570"/>
      <w:ins w:id="553" w:author="Gergo" w:date="2017-11-25T18:35:00Z">
        <w:r>
          <w:t>Ábra</w:t>
        </w:r>
        <w:r w:rsidR="005E2355">
          <w:t xml:space="preserve"> </w:t>
        </w:r>
      </w:ins>
      <w:ins w:id="554" w:author="Gergo" w:date="2017-11-29T13:18:00Z">
        <w:r w:rsidR="00B33261">
          <w:fldChar w:fldCharType="begin"/>
        </w:r>
        <w:r w:rsidR="00B33261">
          <w:instrText xml:space="preserve"> STYLEREF 1 \s </w:instrText>
        </w:r>
      </w:ins>
      <w:r w:rsidR="00B33261">
        <w:fldChar w:fldCharType="separate"/>
      </w:r>
      <w:r w:rsidR="0034280E">
        <w:rPr>
          <w:noProof/>
        </w:rPr>
        <w:t>2</w:t>
      </w:r>
      <w:ins w:id="555"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556" w:author="Gergo" w:date="2017-12-01T09:03:00Z">
        <w:r w:rsidR="0034280E">
          <w:rPr>
            <w:noProof/>
          </w:rPr>
          <w:t>6</w:t>
        </w:r>
      </w:ins>
      <w:ins w:id="557" w:author="Gergo" w:date="2017-11-29T13:18:00Z">
        <w:r w:rsidR="00B33261">
          <w:fldChar w:fldCharType="end"/>
        </w:r>
      </w:ins>
      <w:bookmarkEnd w:id="552"/>
      <w:ins w:id="558"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559" w:author="Gergo" w:date="2017-11-17T14:15:00Z"/>
        </w:rPr>
      </w:pPr>
      <w:moveFromRangeStart w:id="560" w:author="Gergo" w:date="2017-11-17T14:15:00Z" w:name="move498691456"/>
      <w:commentRangeStart w:id="561"/>
      <w:moveFrom w:id="562" w:author="Gergo" w:date="2017-11-17T14:15:00Z">
        <w:r w:rsidRPr="003355B9" w:rsidDel="00786F47">
          <w:rPr>
            <w:b w:val="0"/>
            <w:bCs w:val="0"/>
          </w:rPr>
          <w:t xml:space="preserve">Elektroenkefalográfia </w:t>
        </w:r>
        <w:commentRangeEnd w:id="561"/>
        <w:r w:rsidR="00D853FC" w:rsidRPr="003355B9" w:rsidDel="00786F47">
          <w:rPr>
            <w:rStyle w:val="Jegyzethivatkozs"/>
          </w:rPr>
          <w:commentReference w:id="561"/>
        </w:r>
        <w:r w:rsidRPr="003355B9" w:rsidDel="00786F47">
          <w:rPr>
            <w:b w:val="0"/>
            <w:bCs w:val="0"/>
          </w:rPr>
          <w:t>(EEG)</w:t>
        </w:r>
        <w:bookmarkStart w:id="563" w:name="_Toc499416802"/>
        <w:bookmarkEnd w:id="563"/>
      </w:moveFrom>
    </w:p>
    <w:p w14:paraId="7C737653" w14:textId="396A96E3" w:rsidR="006D716A" w:rsidRPr="003355B9" w:rsidDel="00786F47" w:rsidRDefault="002C015F" w:rsidP="006D716A">
      <w:pPr>
        <w:rPr>
          <w:moveFrom w:id="564" w:author="Gergo" w:date="2017-11-17T14:15:00Z"/>
        </w:rPr>
      </w:pPr>
      <w:moveFrom w:id="565"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566" w:name="_Toc499416803"/>
        <w:bookmarkEnd w:id="566"/>
      </w:moveFrom>
    </w:p>
    <w:p w14:paraId="0C564C25" w14:textId="6E8FEFEE" w:rsidR="00E90C81" w:rsidRPr="003355B9" w:rsidDel="00786F47" w:rsidRDefault="00E90C81" w:rsidP="00E90C81">
      <w:pPr>
        <w:rPr>
          <w:moveFrom w:id="567" w:author="Gergo" w:date="2017-11-17T14:15:00Z"/>
        </w:rPr>
      </w:pPr>
      <w:moveFrom w:id="568"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569" w:name="_Toc499416804"/>
        <w:bookmarkEnd w:id="569"/>
      </w:moveFrom>
    </w:p>
    <w:p w14:paraId="19084E29" w14:textId="1B6A0F8E" w:rsidR="00C14492" w:rsidRPr="003355B9" w:rsidRDefault="00C14492" w:rsidP="00C14492">
      <w:pPr>
        <w:pStyle w:val="Cmsor3"/>
      </w:pPr>
      <w:bookmarkStart w:id="570" w:name="_Toc499416805"/>
      <w:moveFromRangeEnd w:id="560"/>
      <w:r w:rsidRPr="003355B9">
        <w:t>ThinkGear</w:t>
      </w:r>
      <w:bookmarkEnd w:id="570"/>
    </w:p>
    <w:p w14:paraId="4EE386CA" w14:textId="00454BB9" w:rsidR="00C14492" w:rsidRPr="003355B9" w:rsidRDefault="00C14492" w:rsidP="00C14492">
      <w:r w:rsidRPr="003355B9">
        <w:t>Itt jön képbe a Neurosky technológiája és fő terméke a ThinkGear.  Ez magába</w:t>
      </w:r>
      <w:ins w:id="571" w:author="Gergo" w:date="2017-12-02T21:06:00Z">
        <w:r w:rsidR="00A05512">
          <w:t>n</w:t>
        </w:r>
      </w:ins>
      <w:r w:rsidRPr="003355B9">
        <w:t xml:space="preserve">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a chip dolgozza fel és biztosít belőlük származtatott adatokat, mint például a koncentrációnak</w:t>
      </w:r>
      <w:ins w:id="572" w:author="Gergo" w:date="2017-12-02T21:07:00Z">
        <w:r w:rsidR="00A05512">
          <w:t>,</w:t>
        </w:r>
      </w:ins>
      <w:r w:rsidR="0030386C" w:rsidRPr="003355B9">
        <w:t xml:space="preserve">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lastRenderedPageBreak/>
        <w:t>nevezi és egy egytől százig terjedő számmal reprezentálja</w:t>
      </w:r>
      <w:ins w:id="573" w:author="Gergo" w:date="2017-12-02T12:31:00Z">
        <w:r w:rsidR="00C96DDF">
          <w:t xml:space="preserve"> </w:t>
        </w:r>
        <w:r w:rsidR="00C96DDF">
          <w:fldChar w:fldCharType="begin"/>
        </w:r>
      </w:ins>
      <w:ins w:id="574" w:author="Gergo" w:date="2017-12-02T12:33:00Z">
        <w:r w:rsidR="00D87AD7">
          <w:instrText xml:space="preserve"> ADDIN ZOTERO_ITEM CSL_CITATION {"citationID":"a13vjik8e2u","properties":{"formattedCitation":"[22]","plainCitation":"[22]"},"citationItems":[{"id":11,"uris":["http://zotero.org/users/local/Bycxhox9/items/YMILFHIZ"],"uri":["http://zotero.org/users/local/Bycxhox9/items/YMILFHIZ"],"itemData":{"id":11,"type":"webpage","title":"neurosky_101 [NeuroSky Developer - Docs]","URL":"http://developer.neurosky.com/docs/doku.php?id=neurosky_101","accessed":{"date-parts":[["2017",12,2]]}}}],"schema":"https://github.com/citation-style-language/schema/raw/master/csl-citation.json"} </w:instrText>
        </w:r>
      </w:ins>
      <w:r w:rsidR="00C96DDF">
        <w:fldChar w:fldCharType="separate"/>
      </w:r>
      <w:ins w:id="575" w:author="Gergo" w:date="2017-12-02T12:33:00Z">
        <w:r w:rsidR="00D87AD7" w:rsidRPr="00D87AD7">
          <w:t>[22]</w:t>
        </w:r>
      </w:ins>
      <w:ins w:id="576" w:author="Gergo" w:date="2017-12-02T12:31:00Z">
        <w:r w:rsidR="00C96DDF">
          <w:fldChar w:fldCharType="end"/>
        </w:r>
      </w:ins>
      <w:r w:rsidR="0030386C" w:rsidRPr="003355B9">
        <w:t>. ( A nyers adatok is elkérhetőek az eszköztől, ha másfajta, vagy részletesebb feldolgozást szeretnénk rajtuk végezni.)</w:t>
      </w:r>
    </w:p>
    <w:p w14:paraId="3A3EF97A" w14:textId="63A03AE4"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ins w:id="577" w:author="Gergo" w:date="2017-12-02T12:30:00Z">
        <w:r w:rsidR="00C96DDF">
          <w:t xml:space="preserve"> </w:t>
        </w:r>
        <w:r w:rsidR="00C96DDF">
          <w:fldChar w:fldCharType="begin"/>
        </w:r>
      </w:ins>
      <w:ins w:id="578" w:author="Gergo" w:date="2017-12-02T12:33:00Z">
        <w:r w:rsidR="00D87AD7">
          <w:instrText xml:space="preserve"> ADDIN ZOTERO_ITEM CSL_CITATION {"citationID":"ad109fcsvs","properties":{"formattedCitation":"[23]","plainCitation":"[23]"},"citationItems":[{"id":33,"uris":["http://zotero.org/users/local/Bycxhox9/items/UQJ6WUIV"],"uri":["http://zotero.org/users/local/Bycxhox9/items/UQJ6WUIV"],"itemData":{"id":33,"type":"entry-encyclopedia","title":"NeuroSky","container-title":"Wikipedia","source":"Wikipedia","abstract":"NeuroSky, Inc. is a manufacturer of Brain-Computer Interface (BCI) technologies for consumer product applications, which was founded in 2004 in Silicon Valley, California. The company adapts electroencephalography (EEG) and electromyography (EMG) technology to fit a consumer market within a number of fields such as entertainment (toys and games), education, automotive, and health.\nNeuroSky technology allows for low-cost EEG-linked research and products by using inexpensive dry sensors; older EEGs require the application of a conductive gel between the sensors and the head. The systems also include built-in electrical “noise” reduction software/hardware, and utilize embedded (chip level) solutions for signal processing and output.\nNeurosky primarily works as an original equipment manufacturer, or OEM, collaborating with industry partners, developers, and research institutions to deploy the technology into their own products and systems. When NeuroSky has released direct-to-consumer products, such as the MindSet and the MindWave, they are typically designed for maximum flexibility of use through third party and open source content.","URL":"https://en.wikipedia.org/w/index.php?title=NeuroSky&amp;oldid=799828150","note":"Page Version ID: 799828150","language":"en","issued":{"date-parts":[["2017",9,10]]},"accessed":{"date-parts":[["2017",12,2]]}}}],"schema":"https://github.com/citation-style-language/schema/raw/master/csl-citation.json"} </w:instrText>
        </w:r>
      </w:ins>
      <w:r w:rsidR="00C96DDF">
        <w:fldChar w:fldCharType="separate"/>
      </w:r>
      <w:ins w:id="579" w:author="Gergo" w:date="2017-12-02T12:33:00Z">
        <w:r w:rsidR="00D87AD7" w:rsidRPr="00D87AD7">
          <w:t>[23]</w:t>
        </w:r>
      </w:ins>
      <w:ins w:id="580" w:author="Gergo" w:date="2017-12-02T12:30:00Z">
        <w:r w:rsidR="00C96DDF">
          <w:fldChar w:fldCharType="end"/>
        </w:r>
      </w:ins>
      <w:r w:rsidR="00F96985" w:rsidRPr="003355B9">
        <w:t>.</w:t>
      </w:r>
    </w:p>
    <w:p w14:paraId="0E3C3251" w14:textId="310D9106" w:rsidR="00961EAD" w:rsidRPr="003355B9" w:rsidRDefault="00961EAD" w:rsidP="00BB7297">
      <w:pPr>
        <w:pStyle w:val="Cmsor1"/>
      </w:pPr>
      <w:bookmarkStart w:id="581" w:name="_Toc499416806"/>
      <w:r w:rsidRPr="003355B9">
        <w:lastRenderedPageBreak/>
        <w:t>Tervezés</w:t>
      </w:r>
      <w:bookmarkEnd w:id="581"/>
    </w:p>
    <w:p w14:paraId="70815B7C" w14:textId="27178262" w:rsidR="0088656F" w:rsidRPr="003355B9" w:rsidRDefault="00EA3F8B" w:rsidP="0088656F">
      <w:r w:rsidRPr="003355B9">
        <w:t>E</w:t>
      </w:r>
      <w:r w:rsidR="00D602DA" w:rsidRPr="003355B9">
        <w:t>gy klasszikus full-stackes</w:t>
      </w:r>
      <w:ins w:id="582" w:author="Gergo" w:date="2017-12-02T21:07:00Z">
        <w:r w:rsidR="00A05512">
          <w:t>,</w:t>
        </w:r>
      </w:ins>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583" w:author="Gergo" w:date="2017-11-17T13:46:00Z">
        <w:r w:rsidR="00523F8A" w:rsidRPr="003355B9" w:rsidDel="0069672B">
          <w:delText xml:space="preserve"> </w:delText>
        </w:r>
        <w:commentRangeStart w:id="584"/>
        <w:r w:rsidR="00523F8A" w:rsidRPr="003355B9" w:rsidDel="0069672B">
          <w:delText>tervezési</w:delText>
        </w:r>
      </w:del>
      <w:r w:rsidR="00523F8A" w:rsidRPr="003355B9">
        <w:t xml:space="preserve"> </w:t>
      </w:r>
      <w:commentRangeEnd w:id="584"/>
      <w:r w:rsidR="002F1C15" w:rsidRPr="003355B9">
        <w:rPr>
          <w:rStyle w:val="Jegyzethivatkozs"/>
        </w:rPr>
        <w:commentReference w:id="584"/>
      </w:r>
      <w:r w:rsidR="00523F8A" w:rsidRPr="003355B9">
        <w:t>feladatok</w:t>
      </w:r>
      <w:ins w:id="585" w:author="Gergo" w:date="2017-11-17T13:46:00Z">
        <w:r w:rsidR="0069672B" w:rsidRPr="003355B9">
          <w:t>kal</w:t>
        </w:r>
      </w:ins>
      <w:r w:rsidR="00523F8A" w:rsidRPr="003355B9">
        <w:t xml:space="preserve"> </w:t>
      </w:r>
      <w:ins w:id="586" w:author="Gergo" w:date="2017-11-17T13:46:00Z">
        <w:r w:rsidR="0069672B" w:rsidRPr="003355B9">
          <w:t>találkozunk</w:t>
        </w:r>
      </w:ins>
      <w:del w:id="587" w:author="Gergo" w:date="2017-11-17T13:46:00Z">
        <w:r w:rsidR="00523F8A" w:rsidRPr="003355B9" w:rsidDel="0069672B">
          <w:delText>vannak</w:delText>
        </w:r>
      </w:del>
      <w:r w:rsidR="00523F8A" w:rsidRPr="003355B9">
        <w:t>, mint az adatbázis séma megtervezése, a rétegek elválasztása</w:t>
      </w:r>
      <w:ins w:id="588" w:author="Gergo" w:date="2017-12-02T21:08:00Z">
        <w:r w:rsidR="00A05512">
          <w:t>,</w:t>
        </w:r>
      </w:ins>
      <w:del w:id="589" w:author="Gergo" w:date="2017-12-02T21:08:00Z">
        <w:r w:rsidR="00523F8A" w:rsidRPr="003355B9" w:rsidDel="00A05512">
          <w:delText xml:space="preserve"> és</w:delText>
        </w:r>
      </w:del>
      <w:r w:rsidR="00523F8A" w:rsidRPr="003355B9">
        <w:t xml:space="preserve"> a köztük történő kommunikáció </w:t>
      </w:r>
      <w:ins w:id="590" w:author="Gergo" w:date="2017-12-02T21:11:00Z">
        <w:r w:rsidR="0031356E">
          <w:t>kiépítése</w:t>
        </w:r>
      </w:ins>
      <w:del w:id="591" w:author="Gergo" w:date="2017-12-02T21:11:00Z">
        <w:r w:rsidR="00523F8A" w:rsidRPr="003355B9" w:rsidDel="0031356E">
          <w:delText>megtervezése</w:delText>
        </w:r>
      </w:del>
      <w:r w:rsidR="00523F8A" w:rsidRPr="003355B9">
        <w:t xml:space="preserve">, vagy a szolgáltatást végző osztályok </w:t>
      </w:r>
      <w:ins w:id="592" w:author="Gergo" w:date="2017-12-02T21:10:00Z">
        <w:r w:rsidR="0031356E">
          <w:t>megtervezése</w:t>
        </w:r>
      </w:ins>
      <w:del w:id="593" w:author="Gergo" w:date="2017-12-02T21:08:00Z">
        <w:r w:rsidRPr="003355B9" w:rsidDel="00A05512">
          <w:delText>megtervezése</w:delText>
        </w:r>
      </w:del>
      <w:r w:rsidRPr="003355B9">
        <w:t>.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594" w:name="_Toc499416807"/>
      <w:r w:rsidRPr="003355B9">
        <w:t xml:space="preserve">A </w:t>
      </w:r>
      <w:commentRangeStart w:id="595"/>
      <w:r w:rsidRPr="003355B9">
        <w:t>játékmenet</w:t>
      </w:r>
      <w:commentRangeEnd w:id="595"/>
      <w:r w:rsidR="002F1C15" w:rsidRPr="003355B9">
        <w:rPr>
          <w:rStyle w:val="Jegyzethivatkozs"/>
          <w:rFonts w:cs="Times New Roman"/>
          <w:b w:val="0"/>
          <w:bCs w:val="0"/>
          <w:iCs w:val="0"/>
        </w:rPr>
        <w:commentReference w:id="595"/>
      </w:r>
      <w:bookmarkEnd w:id="594"/>
    </w:p>
    <w:p w14:paraId="117A8F7A" w14:textId="7C0DD430"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ins w:id="596" w:author="Gergo" w:date="2017-11-29T14:26:00Z">
        <w:r w:rsidR="005261E5" w:rsidRPr="005261E5">
          <w:rPr>
            <w:rPrChange w:id="597" w:author="Gergo" w:date="2017-11-29T14:26:00Z">
              <w:rPr>
                <w:highlight w:val="yellow"/>
              </w:rPr>
            </w:rPrChange>
          </w:rPr>
          <w:t>D</w:t>
        </w:r>
      </w:ins>
      <w:del w:id="598" w:author="Gergo" w:date="2017-11-29T14:26:00Z">
        <w:r w:rsidR="00A4536D" w:rsidRPr="005261E5" w:rsidDel="005261E5">
          <w:delText>d</w:delText>
        </w:r>
      </w:del>
      <w:r w:rsidR="00A4536D" w:rsidRPr="005261E5">
        <w:t>ay</w:t>
      </w:r>
      <w:ins w:id="599" w:author="Gergo" w:date="2017-11-29T14:26:00Z">
        <w:r w:rsidR="005261E5" w:rsidRPr="005261E5">
          <w:rPr>
            <w:rPrChange w:id="600" w:author="Gergo" w:date="2017-11-29T14:26:00Z">
              <w:rPr>
                <w:highlight w:val="yellow"/>
              </w:rPr>
            </w:rPrChange>
          </w:rPr>
          <w:t>D</w:t>
        </w:r>
      </w:ins>
      <w:del w:id="601" w:author="Gergo" w:date="2017-11-29T14:26:00Z">
        <w:r w:rsidR="00A4536D" w:rsidRPr="005261E5" w:rsidDel="005261E5">
          <w:delText>d</w:delText>
        </w:r>
      </w:del>
      <w:r w:rsidR="00A4536D" w:rsidRPr="005261E5">
        <w:t>ream</w:t>
      </w:r>
      <w:r w:rsidR="00A4536D" w:rsidRPr="003355B9">
        <w:t xml:space="preserve">-es alkalmazások között, és azt tapasztaltam, hogy a legtöbb </w:t>
      </w:r>
      <w:r w:rsidR="00887B2E" w:rsidRPr="003355B9">
        <w:t>alkalmazásban nem adják meg a játékosnak azt a lehetőséget, hogy szabadon mozogjanak</w:t>
      </w:r>
      <w:ins w:id="602" w:author="Gergo" w:date="2017-12-02T21:12:00Z">
        <w:r w:rsidR="0031356E">
          <w:t xml:space="preserve"> a</w:t>
        </w:r>
      </w:ins>
      <w:r w:rsidR="00887B2E" w:rsidRPr="003355B9">
        <w:t xml:space="preserve"> világban</w:t>
      </w:r>
      <w:ins w:id="603" w:author="Gergo" w:date="2017-12-02T21:13:00Z">
        <w:r w:rsidR="0031356E">
          <w:t>:</w:t>
        </w:r>
      </w:ins>
      <w:del w:id="604" w:author="Gergo" w:date="2017-12-02T21:13:00Z">
        <w:r w:rsidR="00887B2E" w:rsidRPr="003355B9" w:rsidDel="0031356E">
          <w:delText>,</w:delText>
        </w:r>
      </w:del>
      <w:r w:rsidR="00887B2E" w:rsidRPr="003355B9">
        <w:t xml:space="preserve"> vagy kötött pályá</w:t>
      </w:r>
      <w:ins w:id="605" w:author="Gergo" w:date="2017-12-02T21:15:00Z">
        <w:r w:rsidR="0031356E">
          <w:t>n</w:t>
        </w:r>
      </w:ins>
      <w:del w:id="606" w:author="Gergo" w:date="2017-12-02T21:15:00Z">
        <w:r w:rsidR="00887B2E" w:rsidRPr="003355B9" w:rsidDel="0031356E">
          <w:delText>n mozog</w:delText>
        </w:r>
      </w:del>
      <w:r w:rsidR="00887B2E" w:rsidRPr="003355B9">
        <w:t xml:space="preserve"> vagy egyáltalán nem is mozog</w:t>
      </w:r>
      <w:ins w:id="607" w:author="Gergo" w:date="2017-12-02T21:15:00Z">
        <w:r w:rsidR="0031356E">
          <w:t>hat</w:t>
        </w:r>
      </w:ins>
      <w:r w:rsidR="00887B2E" w:rsidRPr="003355B9">
        <w:t xml:space="preserve">. Habár </w:t>
      </w:r>
      <w:ins w:id="608" w:author="Gergo" w:date="2017-12-02T21:16:00Z">
        <w:r w:rsidR="00875E3A">
          <w:t xml:space="preserve">a </w:t>
        </w:r>
      </w:ins>
      <w:r w:rsidR="00887B2E" w:rsidRPr="003355B9">
        <w:t>körültekintés lehetőségét megadják,</w:t>
      </w:r>
      <w:ins w:id="609" w:author="Gergo" w:date="2017-12-02T21:17:00Z">
        <w:r w:rsidR="00875E3A">
          <w:t xml:space="preserve"> </w:t>
        </w:r>
      </w:ins>
      <w:del w:id="610" w:author="Gergo" w:date="2017-12-02T21:17:00Z">
        <w:r w:rsidR="00887B2E" w:rsidRPr="003355B9" w:rsidDel="00875E3A">
          <w:delText xml:space="preserve"> de </w:delText>
        </w:r>
      </w:del>
      <w:r w:rsidR="00887B2E" w:rsidRPr="003355B9">
        <w:t>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w:t>
      </w:r>
      <w:ins w:id="611" w:author="Gergo" w:date="2017-12-02T21:20:00Z">
        <w:r w:rsidR="0098449D">
          <w:t>,</w:t>
        </w:r>
      </w:ins>
      <w:r w:rsidR="00CB6C7B" w:rsidRPr="003355B9">
        <w:t xml:space="preserve"> mégis egy lineáris küldetéssorozatot követ végig.</w:t>
      </w:r>
    </w:p>
    <w:p w14:paraId="4A1ACADD" w14:textId="08AEFEF7" w:rsidR="008768DD" w:rsidRPr="003355B9" w:rsidRDefault="00DA1AF0" w:rsidP="008768DD">
      <w:r w:rsidRPr="003355B9">
        <w:t>Egy másik</w:t>
      </w:r>
      <w:r w:rsidR="00DF5905" w:rsidRPr="003355B9">
        <w:t xml:space="preserve"> lényeges aspektusa a témának, amit mindenképp figyelembe kellett vennem, az hogy a játék gyerekeknek készül</w:t>
      </w:r>
      <w:ins w:id="612" w:author="Gergo" w:date="2017-12-02T21:20:00Z">
        <w:r w:rsidR="0098449D">
          <w:t>,</w:t>
        </w:r>
      </w:ins>
      <w:r w:rsidR="00DF5905" w:rsidRPr="003355B9">
        <w:t xml:space="preserve"> így mind</w:t>
      </w:r>
      <w:ins w:id="613" w:author="Gergo" w:date="2017-12-02T21:20:00Z">
        <w:r w:rsidR="0098449D">
          <w:t>,</w:t>
        </w:r>
      </w:ins>
      <w:r w:rsidR="00DF5905" w:rsidRPr="003355B9">
        <w:t xml:space="preserve">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614" w:author="Gergo" w:date="2017-11-17T13:47:00Z">
        <w:r w:rsidR="00577464" w:rsidRPr="003355B9">
          <w:t xml:space="preserve"> </w:t>
        </w:r>
      </w:ins>
      <w:del w:id="615"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616" w:name="_Toc499416808"/>
      <w:r w:rsidRPr="003355B9">
        <w:t>A történet</w:t>
      </w:r>
      <w:bookmarkEnd w:id="616"/>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w:t>
      </w:r>
      <w:r w:rsidRPr="003355B9">
        <w:lastRenderedPageBreak/>
        <w:t xml:space="preserve">kiderül, hogy a segítségünkre van szüksége, mert elszöktek a macskái és kell valaki, aki megkeresi és visszahozza őket az erdő mélyéről. </w:t>
      </w:r>
    </w:p>
    <w:p w14:paraId="772F4C08" w14:textId="6A6E9F68" w:rsidR="000A0921" w:rsidRPr="003355B9" w:rsidRDefault="000A0921" w:rsidP="00A56FEE">
      <w:r w:rsidRPr="003355B9">
        <w:t>Miután</w:t>
      </w:r>
      <w:r w:rsidR="00CB7652" w:rsidRPr="003355B9">
        <w:t xml:space="preserve"> elfogadtuk a küldetést (kötelező)</w:t>
      </w:r>
      <w:ins w:id="617" w:author="Gergo" w:date="2017-12-02T21:57:00Z">
        <w:r w:rsidR="008B7E99">
          <w:t>,</w:t>
        </w:r>
      </w:ins>
      <w:r w:rsidR="00CB7652" w:rsidRPr="003355B9">
        <w:t xml:space="preserve">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33D29A87" w:rsidR="000A0921" w:rsidRPr="003355B9" w:rsidRDefault="000A0921" w:rsidP="00A56FEE">
      <w:r w:rsidRPr="003355B9">
        <w:t>Mikor</w:t>
      </w:r>
      <w:r w:rsidR="005213CF" w:rsidRPr="003355B9">
        <w:t xml:space="preserve"> a cicák eltűntek a házikó ajtaja mögött egy öregasszony lép ki belőle és számo</w:t>
      </w:r>
      <w:ins w:id="618" w:author="Gergo" w:date="2017-12-02T22:01:00Z">
        <w:r w:rsidR="008B7E99">
          <w:t>n</w:t>
        </w:r>
      </w:ins>
      <w:r w:rsidR="005213CF" w:rsidRPr="003355B9">
        <w:t>kéri tőlünk, hogy miért kergetjük a macskáit. Hamar rájön, hogy az Ogre vert át minket, aki csak a vacsorájához tartotta az állatokat. Az öregasszony is a segítségünket kéri,</w:t>
      </w:r>
      <w:del w:id="619" w:author="Gergo" w:date="2017-12-02T22:02:00Z">
        <w:r w:rsidR="005213CF" w:rsidRPr="003355B9" w:rsidDel="008B7E99">
          <w:delText xml:space="preserve"> de ő</w:delText>
        </w:r>
      </w:del>
      <w:r w:rsidR="005213CF" w:rsidRPr="003355B9">
        <w:t xml:space="preserve">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08D6BD96"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ins w:id="620" w:author="Gergo" w:date="2017-12-02T22:03:00Z">
        <w:r w:rsidR="008B7E99">
          <w:t>kell</w:t>
        </w:r>
      </w:ins>
      <w:del w:id="621" w:author="Gergo" w:date="2017-12-02T22:03:00Z">
        <w:r w:rsidR="001B3741" w:rsidRPr="003355B9" w:rsidDel="008B7E99">
          <w:delText>végig kell</w:delText>
        </w:r>
      </w:del>
      <w:r w:rsidR="001B3741" w:rsidRPr="003355B9">
        <w:t xml:space="preserve"> </w:t>
      </w:r>
      <w:ins w:id="622" w:author="Gergo" w:date="2017-12-02T22:03:00Z">
        <w:r w:rsidR="008B7E99">
          <w:t>végig</w:t>
        </w:r>
      </w:ins>
      <w:r w:rsidR="001B3741" w:rsidRPr="003355B9">
        <w:t xml:space="preserve">rajzolni. Sikeres teljesítéskor </w:t>
      </w:r>
      <w:r w:rsidR="00FA62F9" w:rsidRPr="003355B9">
        <w:t>most már egy a rúna típusának megfelelő varázsgömb is megjelenik</w:t>
      </w:r>
      <w:r w:rsidRPr="003355B9">
        <w:t>,</w:t>
      </w:r>
      <w:r w:rsidR="00FA62F9" w:rsidRPr="003355B9">
        <w:t xml:space="preserve"> amit </w:t>
      </w:r>
      <w:del w:id="623"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5F86C4CF"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w:t>
      </w:r>
      <w:ins w:id="624" w:author="Gergo" w:date="2017-12-02T22:04:00Z">
        <w:r w:rsidR="007F1387">
          <w:t xml:space="preserve"> a</w:t>
        </w:r>
      </w:ins>
      <w:r w:rsidR="00724A85" w:rsidRPr="003355B9">
        <w:t xml:space="preserve"> megjelenő varázsgömböt az ellenfélre dobva tudjuk megsebezni. Minél kevesebbet hibáztunk</w:t>
      </w:r>
      <w:ins w:id="625" w:author="Gergo" w:date="2017-12-02T22:04:00Z">
        <w:r w:rsidR="007F1387">
          <w:t xml:space="preserve"> a</w:t>
        </w:r>
      </w:ins>
      <w:r w:rsidR="00724A85" w:rsidRPr="003355B9">
        <w:t xml:space="preserve"> rajzolás közben</w:t>
      </w:r>
      <w:ins w:id="626" w:author="Gergo" w:date="2017-12-02T22:05:00Z">
        <w:r w:rsidR="007E3A3E">
          <w:t>,</w:t>
        </w:r>
      </w:ins>
      <w:r w:rsidR="00724A85" w:rsidRPr="003355B9">
        <w:t xml:space="preserve"> annál több sebzést tudnak bevinni a varázslatok. </w:t>
      </w:r>
      <w:ins w:id="627" w:author="Gergo" w:date="2017-12-02T22:06:00Z">
        <w:r w:rsidR="007E3A3E">
          <w:t>Elenfelünk</w:t>
        </w:r>
      </w:ins>
      <w:del w:id="628" w:author="Gergo" w:date="2017-12-02T22:06:00Z">
        <w:r w:rsidR="00724A85" w:rsidRPr="003355B9" w:rsidDel="007E3A3E">
          <w:delText>Ő</w:delText>
        </w:r>
      </w:del>
      <w:r w:rsidR="00724A85" w:rsidRPr="003355B9">
        <w:t xml:space="preserve">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t xml:space="preserve">Habár szabadon mozoghatunk a világban a történet mégis lineáris, tehát </w:t>
      </w:r>
      <w:del w:id="629" w:author="Gergo" w:date="2017-12-02T22:06:00Z">
        <w:r w:rsidRPr="003355B9" w:rsidDel="007E3A3E">
          <w:delText xml:space="preserve">a </w:delText>
        </w:r>
      </w:del>
      <w:r w:rsidRPr="003355B9">
        <w:t xml:space="preserve">csak úgy lehet előre haladni, ha az előző küldetést, feladatot teljesítettük. </w:t>
      </w:r>
    </w:p>
    <w:p w14:paraId="10E8B93C" w14:textId="08EBCDB8" w:rsidR="001212F7" w:rsidRPr="003355B9" w:rsidRDefault="001212F7" w:rsidP="001212F7">
      <w:pPr>
        <w:pStyle w:val="Cmsor2"/>
      </w:pPr>
      <w:bookmarkStart w:id="630" w:name="_Toc499416809"/>
      <w:r w:rsidRPr="003355B9">
        <w:lastRenderedPageBreak/>
        <w:t>Játék állapotának kezelése</w:t>
      </w:r>
      <w:bookmarkEnd w:id="630"/>
    </w:p>
    <w:p w14:paraId="593FB401" w14:textId="75ED5050" w:rsidR="00A35982" w:rsidRPr="003355B9" w:rsidRDefault="00A35982" w:rsidP="00A35982">
      <w:r w:rsidRPr="003355B9">
        <w:t>Fontos szempont volt, hogy a játékmenet állapotai között ugrálni lehessen, anélkül, hogy küldetéssorozat megelőző állomásait megcsinálnánk. Erre azért van szükség mert a játékmenet 15-20 perc is lehet, attól függően, hogy mennyi</w:t>
      </w:r>
      <w:ins w:id="631" w:author="Gergo" w:date="2017-12-02T22:06:00Z">
        <w:r w:rsidR="00882C7A">
          <w:t>re</w:t>
        </w:r>
      </w:ins>
      <w:r w:rsidRPr="003355B9">
        <w:t xml:space="preserve"> ügyes a játékos. Egy másik ok a demózás lehetősége volt</w:t>
      </w:r>
      <w:ins w:id="632" w:author="Gergo" w:date="2017-12-02T22:07:00Z">
        <w:r w:rsidR="00882C7A">
          <w:t>. E</w:t>
        </w:r>
      </w:ins>
      <w:del w:id="633" w:author="Gergo" w:date="2017-12-02T22:07:00Z">
        <w:r w:rsidRPr="003355B9" w:rsidDel="00882C7A">
          <w:delText>, hogy e</w:delText>
        </w:r>
      </w:del>
      <w:r w:rsidRPr="003355B9">
        <w:t>gy rövid bemutató során ne csak a játék elejét, hanem a végét, a kicsúcsosodását is meg lehessen mutatni. Így lehetőséget biztosítok arra hogy a játék elején választani lehessen, hogy</w:t>
      </w:r>
      <w:ins w:id="634" w:author="Gergo" w:date="2017-12-02T22:07:00Z">
        <w:r w:rsidR="00882C7A">
          <w:t xml:space="preserve"> a</w:t>
        </w:r>
      </w:ins>
      <w:r w:rsidRPr="003355B9">
        <w:t xml:space="preserve"> teljes végigjátszást szeretnénk, vagy rögötön a harcra ugrani. </w:t>
      </w:r>
    </w:p>
    <w:p w14:paraId="513047D0" w14:textId="1B622C3C" w:rsidR="000A0921" w:rsidRPr="003355B9" w:rsidDel="000819E9" w:rsidRDefault="00A35982" w:rsidP="00A35982">
      <w:pPr>
        <w:rPr>
          <w:moveFrom w:id="635" w:author="Gergo" w:date="2017-11-17T16:45:00Z"/>
        </w:rPr>
      </w:pPr>
      <w:moveFromRangeStart w:id="636" w:author="Gergo" w:date="2017-11-17T16:45:00Z" w:name="move498689958"/>
      <w:moveFrom w:id="637" w:author="Gergo" w:date="2017-11-17T16:45:00Z">
        <w:r w:rsidRPr="003355B9" w:rsidDel="000819E9">
          <w:t>A játék állapotát egy központi egység, a játékvezérlő (</w:t>
        </w:r>
        <w:commentRangeStart w:id="638"/>
        <w:r w:rsidRPr="003355B9" w:rsidDel="000819E9">
          <w:t>GameManager</w:t>
        </w:r>
        <w:commentRangeEnd w:id="638"/>
        <w:r w:rsidR="00C97DCE" w:rsidRPr="003355B9" w:rsidDel="000819E9">
          <w:rPr>
            <w:rStyle w:val="Jegyzethivatkozs"/>
          </w:rPr>
          <w:commentReference w:id="638"/>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639" w:name="_Toc499416810"/>
        <w:bookmarkEnd w:id="639"/>
      </w:moveFrom>
    </w:p>
    <w:p w14:paraId="1FEAF795" w14:textId="7E747B31" w:rsidR="000A0921" w:rsidRPr="003355B9" w:rsidDel="000819E9" w:rsidRDefault="00550140" w:rsidP="00A35982">
      <w:pPr>
        <w:rPr>
          <w:moveFrom w:id="640" w:author="Gergo" w:date="2017-11-17T16:45:00Z"/>
        </w:rPr>
      </w:pPr>
      <w:commentRangeStart w:id="641"/>
      <w:moveFrom w:id="642"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643" w:name="_Toc499416811"/>
        <w:bookmarkEnd w:id="643"/>
      </w:moveFrom>
    </w:p>
    <w:p w14:paraId="15445D8C" w14:textId="73F7EC9E" w:rsidR="00A35982" w:rsidRPr="003355B9" w:rsidDel="000819E9" w:rsidRDefault="00594117" w:rsidP="00A35982">
      <w:pPr>
        <w:rPr>
          <w:moveFrom w:id="644" w:author="Gergo" w:date="2017-11-17T16:45:00Z"/>
        </w:rPr>
      </w:pPr>
      <w:moveFrom w:id="645"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641"/>
        <w:r w:rsidR="00C97DCE" w:rsidRPr="003355B9" w:rsidDel="000819E9">
          <w:rPr>
            <w:rStyle w:val="Jegyzethivatkozs"/>
          </w:rPr>
          <w:commentReference w:id="641"/>
        </w:r>
        <w:bookmarkStart w:id="646" w:name="_Toc499416812"/>
        <w:bookmarkEnd w:id="646"/>
      </w:moveFrom>
    </w:p>
    <w:p w14:paraId="212B82A3" w14:textId="69E070D9" w:rsidR="004907F8" w:rsidRPr="003355B9" w:rsidRDefault="004907F8" w:rsidP="004907F8">
      <w:pPr>
        <w:pStyle w:val="Cmsor3"/>
      </w:pPr>
      <w:bookmarkStart w:id="647" w:name="_Toc499416813"/>
      <w:moveFromRangeEnd w:id="636"/>
      <w:r w:rsidRPr="003355B9">
        <w:t>Meghalás</w:t>
      </w:r>
      <w:bookmarkEnd w:id="647"/>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648" w:name="_Toc499416814"/>
      <w:r w:rsidRPr="003355B9">
        <w:t>Frostig teszt beépítése a játékba</w:t>
      </w:r>
      <w:bookmarkEnd w:id="648"/>
    </w:p>
    <w:p w14:paraId="26A44B80" w14:textId="3AA575F1"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w:t>
      </w:r>
      <w:ins w:id="649" w:author="Gergo" w:date="2017-12-02T22:08:00Z">
        <w:r w:rsidR="00882C7A">
          <w:t>is a</w:t>
        </w:r>
      </w:ins>
      <w:r w:rsidR="00FB2D9D" w:rsidRPr="003355B9">
        <w:t xml:space="preserve"> kevés hibával történő végig rajzolást jutalmazzam</w:t>
      </w:r>
      <w:ins w:id="650" w:author="Gergo" w:date="2017-12-02T22:10:00Z">
        <w:r w:rsidR="00882C7A">
          <w:t xml:space="preserve">. </w:t>
        </w:r>
      </w:ins>
      <w:del w:id="651" w:author="Gergo" w:date="2017-12-02T22:10:00Z">
        <w:r w:rsidR="00FB2D9D" w:rsidRPr="003355B9" w:rsidDel="00882C7A">
          <w:delText>, hogy</w:delText>
        </w:r>
      </w:del>
      <w:r w:rsidR="00FB2D9D" w:rsidRPr="003355B9">
        <w:t xml:space="preserve"> </w:t>
      </w:r>
      <w:ins w:id="652" w:author="Gergo" w:date="2017-12-02T22:10:00Z">
        <w:r w:rsidR="00882C7A">
          <w:t>A</w:t>
        </w:r>
      </w:ins>
      <w:del w:id="653" w:author="Gergo" w:date="2017-12-02T22:10:00Z">
        <w:r w:rsidR="00FB2D9D" w:rsidRPr="003355B9" w:rsidDel="00882C7A">
          <w:delText>a</w:delText>
        </w:r>
      </w:del>
      <w:r w:rsidR="00FB2D9D" w:rsidRPr="003355B9">
        <w:t xml:space="preserve">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6995CDFA" w:rsidR="00D47E8D" w:rsidRDefault="00976B1B" w:rsidP="00CF516F">
      <w:pPr>
        <w:rPr>
          <w:ins w:id="654" w:author="Gergo" w:date="2017-12-02T21:22:00Z"/>
        </w:rPr>
      </w:pPr>
      <w:r w:rsidRPr="003355B9">
        <w:t>A vonalkövetési feladatokat varázs rúnák formájában integráltam a játékba</w:t>
      </w:r>
      <w:ins w:id="655" w:author="Gergo" w:date="2017-11-29T19:21:00Z">
        <w:r w:rsidR="00CA65B3">
          <w:t>. L</w:t>
        </w:r>
        <w:r w:rsidR="00793BBC">
          <w:t>ásd a 3.1-es ábrán (</w:t>
        </w:r>
      </w:ins>
      <w:ins w:id="656" w:author="Gergo" w:date="2017-11-29T19:22:00Z">
        <w:r w:rsidR="00793BBC">
          <w:fldChar w:fldCharType="begin"/>
        </w:r>
        <w:r w:rsidR="00793BBC">
          <w:instrText xml:space="preserve"> REF _Ref499729277 \h </w:instrText>
        </w:r>
      </w:ins>
      <w:r w:rsidR="00793BBC">
        <w:fldChar w:fldCharType="separate"/>
      </w:r>
      <w:ins w:id="657" w:author="Gergo" w:date="2017-12-01T09:03:00Z">
        <w:r w:rsidR="0034280E">
          <w:t xml:space="preserve">Ábra </w:t>
        </w:r>
        <w:r w:rsidR="0034280E">
          <w:rPr>
            <w:noProof/>
          </w:rPr>
          <w:t>3</w:t>
        </w:r>
        <w:r w:rsidR="0034280E">
          <w:t>.</w:t>
        </w:r>
        <w:r w:rsidR="0034280E">
          <w:rPr>
            <w:noProof/>
          </w:rPr>
          <w:t>1</w:t>
        </w:r>
      </w:ins>
      <w:ins w:id="658" w:author="Gergo" w:date="2017-11-29T19:22:00Z">
        <w:r w:rsidR="00793BBC">
          <w:fldChar w:fldCharType="end"/>
        </w:r>
      </w:ins>
      <w:ins w:id="659" w:author="Gergo" w:date="2017-11-29T19:21:00Z">
        <w:r w:rsidR="00793BBC">
          <w:t>).</w:t>
        </w:r>
      </w:ins>
      <w:del w:id="660" w:author="Gergo" w:date="2017-11-29T19:21:00Z">
        <w:r w:rsidRPr="003355B9" w:rsidDel="00793BBC">
          <w:delText>.</w:delText>
        </w:r>
      </w:del>
      <w:r w:rsidRPr="003355B9">
        <w:t xml:space="preserve"> Ezeket, ha a kontroller segítségével végig rajzolja a játékos, akkor megszerzi a képességet a varázslásra</w:t>
      </w:r>
      <w:ins w:id="661" w:author="Gergo" w:date="2017-12-02T22:11:00Z">
        <w:r w:rsidR="00CA65B3">
          <w:t>.</w:t>
        </w:r>
      </w:ins>
      <w:del w:id="662" w:author="Gergo" w:date="2017-12-02T22:11:00Z">
        <w:r w:rsidRPr="003355B9" w:rsidDel="00CA65B3">
          <w:delText>,</w:delText>
        </w:r>
      </w:del>
      <w:r w:rsidRPr="003355B9">
        <w:t xml:space="preserve"> </w:t>
      </w:r>
      <w:ins w:id="663" w:author="Gergo" w:date="2017-12-02T22:11:00Z">
        <w:r w:rsidR="00CA65B3">
          <w:t>K</w:t>
        </w:r>
      </w:ins>
      <w:del w:id="664" w:author="Gergo" w:date="2017-12-02T22:11:00Z">
        <w:r w:rsidRPr="003355B9" w:rsidDel="00CA65B3">
          <w:delText>majd k</w:delText>
        </w:r>
      </w:del>
      <w:r w:rsidRPr="003355B9">
        <w:t>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665"/>
      <w:r w:rsidR="00271375" w:rsidRPr="003355B9">
        <w:t>vizuális percepció vonalkövetési teszteket</w:t>
      </w:r>
      <w:commentRangeEnd w:id="665"/>
      <w:r w:rsidR="00C97DCE" w:rsidRPr="003355B9">
        <w:rPr>
          <w:rStyle w:val="Jegyzethivatkozs"/>
        </w:rPr>
        <w:commentReference w:id="665"/>
      </w:r>
      <w:r w:rsidR="00271375" w:rsidRPr="003355B9">
        <w:t>), és ilyenekor nem is enged tovább a játék, amíg egy bizonyos hibaszám alatt nem teljesítjük az</w:t>
      </w:r>
      <w:ins w:id="666" w:author="Gergo" w:date="2017-12-02T22:12:00Z">
        <w:r w:rsidR="00CA65B3">
          <w:t>okat</w:t>
        </w:r>
      </w:ins>
      <w:del w:id="667" w:author="Gergo" w:date="2017-12-02T22:12:00Z">
        <w:r w:rsidR="00271375" w:rsidRPr="003355B9" w:rsidDel="00CA65B3">
          <w:delText>t</w:delText>
        </w:r>
      </w:del>
      <w:r w:rsidR="00271375" w:rsidRPr="003355B9">
        <w:t xml:space="preserve">. </w:t>
      </w:r>
    </w:p>
    <w:p w14:paraId="47C19656" w14:textId="1F026A78" w:rsidR="0098449D" w:rsidRDefault="0098449D" w:rsidP="00CF516F">
      <w:pPr>
        <w:rPr>
          <w:ins w:id="668" w:author="Gergo" w:date="2017-11-29T14:28:00Z"/>
        </w:rPr>
      </w:pPr>
    </w:p>
    <w:p w14:paraId="71FA0AD5" w14:textId="7F20AC69" w:rsidR="005261E5" w:rsidRPr="0034280E" w:rsidDel="0098449D" w:rsidRDefault="005261E5">
      <w:pPr>
        <w:pStyle w:val="Kpalrs"/>
        <w:rPr>
          <w:del w:id="669" w:author="Gergo" w:date="2017-12-02T21:22:00Z"/>
        </w:rPr>
        <w:pPrChange w:id="670" w:author="Gergo" w:date="2017-11-29T14:29:00Z">
          <w:pPr/>
        </w:pPrChange>
      </w:pPr>
    </w:p>
    <w:p w14:paraId="6741628C" w14:textId="603FCCF3" w:rsidR="00976B1B" w:rsidRDefault="00271375" w:rsidP="00CF516F">
      <w:pPr>
        <w:rPr>
          <w:ins w:id="671" w:author="Gergo" w:date="2017-12-02T21:22:00Z"/>
        </w:rPr>
      </w:pPr>
      <w:r w:rsidRPr="003355B9">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7B5BE211" w14:textId="77777777" w:rsidR="0098449D" w:rsidRDefault="0098449D" w:rsidP="0098449D">
      <w:pPr>
        <w:pStyle w:val="Kp"/>
        <w:rPr>
          <w:ins w:id="672" w:author="Gergo" w:date="2017-12-02T21:22:00Z"/>
        </w:rPr>
      </w:pPr>
      <w:ins w:id="673" w:author="Gergo" w:date="2017-12-02T21:22:00Z">
        <w:r>
          <w:rPr>
            <w:noProof/>
            <w:lang w:val="en-US"/>
          </w:rPr>
          <w:drawing>
            <wp:inline distT="0" distB="0" distL="0" distR="0" wp14:anchorId="0A740C6D" wp14:editId="210D55DD">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0EFC91DA" w14:textId="77777777" w:rsidR="0098449D" w:rsidRPr="0034280E" w:rsidRDefault="0098449D" w:rsidP="0098449D">
      <w:pPr>
        <w:pStyle w:val="Kpalrs"/>
        <w:rPr>
          <w:ins w:id="674" w:author="Gergo" w:date="2017-12-02T21:22:00Z"/>
        </w:rPr>
      </w:pPr>
      <w:bookmarkStart w:id="675" w:name="_Ref499729277"/>
      <w:bookmarkStart w:id="676" w:name="_Ref499729172"/>
      <w:ins w:id="677" w:author="Gergo" w:date="2017-12-02T21:22:00Z">
        <w:r>
          <w:t xml:space="preserve">Ábra </w:t>
        </w:r>
        <w:r>
          <w:fldChar w:fldCharType="begin"/>
        </w:r>
        <w:r>
          <w:instrText xml:space="preserve"> STYLEREF 1 \s </w:instrText>
        </w:r>
        <w:r>
          <w:fldChar w:fldCharType="separate"/>
        </w:r>
        <w:r>
          <w:rPr>
            <w:noProof/>
          </w:rPr>
          <w:t>3</w:t>
        </w:r>
        <w:r>
          <w:fldChar w:fldCharType="end"/>
        </w:r>
        <w:r>
          <w:t>.</w:t>
        </w:r>
        <w:r>
          <w:fldChar w:fldCharType="begin"/>
        </w:r>
        <w:r>
          <w:instrText xml:space="preserve"> SEQ Ábra \* ARABIC \s 1 </w:instrText>
        </w:r>
        <w:r>
          <w:fldChar w:fldCharType="separate"/>
        </w:r>
        <w:r>
          <w:rPr>
            <w:noProof/>
          </w:rPr>
          <w:t>1</w:t>
        </w:r>
        <w:r>
          <w:fldChar w:fldCharType="end"/>
        </w:r>
        <w:bookmarkEnd w:id="675"/>
        <w:r>
          <w:t xml:space="preserve"> A négy varázsrúna</w:t>
        </w:r>
        <w:bookmarkEnd w:id="676"/>
      </w:ins>
    </w:p>
    <w:p w14:paraId="0AA664FE" w14:textId="77777777" w:rsidR="0098449D" w:rsidRPr="003355B9" w:rsidRDefault="0098449D" w:rsidP="00CF516F"/>
    <w:p w14:paraId="6E044075" w14:textId="00471ED8" w:rsidR="008E3239" w:rsidRPr="003355B9" w:rsidRDefault="008E3239" w:rsidP="008E3239">
      <w:pPr>
        <w:pStyle w:val="Cmsor2"/>
      </w:pPr>
      <w:bookmarkStart w:id="678" w:name="_Toc499416815"/>
      <w:r w:rsidRPr="003355B9">
        <w:t>A DayDream nyújtotta lehetőségek</w:t>
      </w:r>
      <w:bookmarkEnd w:id="678"/>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679" w:name="_Toc499416816"/>
      <w:r w:rsidRPr="003355B9">
        <w:t>Mozgás</w:t>
      </w:r>
      <w:bookmarkEnd w:id="679"/>
    </w:p>
    <w:p w14:paraId="7D2B9836" w14:textId="12A29ACD" w:rsidR="00D47E8D" w:rsidRPr="003355B9" w:rsidRDefault="0066145D" w:rsidP="00DE3B67">
      <w:r w:rsidRPr="003355B9">
        <w:t>Az első</w:t>
      </w:r>
      <w:ins w:id="680" w:author="Gergo" w:date="2017-12-03T17:05:00Z">
        <w:r w:rsidR="007C7DBC">
          <w:t>,</w:t>
        </w:r>
      </w:ins>
      <w:r w:rsidRPr="003355B9">
        <w:t xml:space="preserve"> és </w:t>
      </w:r>
      <w:ins w:id="681" w:author="Gergo" w:date="2017-12-03T17:05:00Z">
        <w:r w:rsidR="007C7DBC">
          <w:t xml:space="preserve">az </w:t>
        </w:r>
      </w:ins>
      <w:r w:rsidRPr="003355B9">
        <w:t>egyik legfontosabb feladat a szabad mozgás vezérlése volt.</w:t>
      </w:r>
      <w:r w:rsidR="0064238E" w:rsidRPr="003355B9">
        <w:t xml:space="preserve"> Szerettem volna itt is kicsit elrugaszkodni a megszokott „megnyomok egy gombot és elindulok” módszertől. </w:t>
      </w:r>
    </w:p>
    <w:p w14:paraId="166F8DBB" w14:textId="1DD85903" w:rsidR="00D47E8D" w:rsidRPr="003355B9" w:rsidRDefault="0064238E" w:rsidP="00DE3B67">
      <w:r w:rsidRPr="003355B9">
        <w:t>Úgy döntöttem, hogy a mozgást a fej dőlésszögéhez fogom kötni</w:t>
      </w:r>
      <w:r w:rsidR="00DE3B67" w:rsidRPr="003355B9">
        <w:t xml:space="preserve"> az</w:t>
      </w:r>
      <w:ins w:id="682" w:author="Gergo" w:date="2017-12-03T17:05:00Z">
        <w:r w:rsidR="007C7DBC">
          <w:t>,</w:t>
        </w:r>
      </w:ins>
      <w:r w:rsidR="00DE3B67" w:rsidRPr="003355B9">
        <w:t xml:space="preserve"> irányt pedig a fej forgatása határozza meg</w:t>
      </w:r>
      <w:ins w:id="683" w:author="Gergo" w:date="2017-12-03T17:08:00Z">
        <w:r w:rsidR="007C7DBC">
          <w:t xml:space="preserve">. </w:t>
        </w:r>
      </w:ins>
      <w:del w:id="684" w:author="Gergo" w:date="2017-12-03T17:08:00Z">
        <w:r w:rsidRPr="003355B9" w:rsidDel="007C7DBC">
          <w:delText>, tehát</w:delText>
        </w:r>
      </w:del>
      <w:ins w:id="685" w:author="Gergo" w:date="2017-12-03T17:05:00Z">
        <w:r w:rsidR="007C7DBC">
          <w:t>H</w:t>
        </w:r>
      </w:ins>
      <w:del w:id="686" w:author="Gergo" w:date="2017-12-03T17:05:00Z">
        <w:r w:rsidRPr="003355B9" w:rsidDel="007C7DBC">
          <w:delText>, h</w:delText>
        </w:r>
      </w:del>
      <w:r w:rsidRPr="003355B9">
        <w:t>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w:t>
      </w:r>
      <w:r w:rsidRPr="003355B9">
        <w:lastRenderedPageBreak/>
        <w:t>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687" w:name="_Toc499416817"/>
      <w:r w:rsidRPr="003355B9">
        <w:t>Rajzolás</w:t>
      </w:r>
      <w:bookmarkEnd w:id="687"/>
    </w:p>
    <w:p w14:paraId="78317BB0" w14:textId="3252F281" w:rsidR="00D01118" w:rsidRPr="003355B9" w:rsidRDefault="00D01118" w:rsidP="00D01118">
      <w:r w:rsidRPr="003355B9">
        <w:t>A rajzolás a Frostig teszt lelke</w:t>
      </w:r>
      <w:ins w:id="688" w:author="Gergo" w:date="2017-12-03T17:08:00Z">
        <w:r w:rsidR="007C7DBC">
          <w:t>.</w:t>
        </w:r>
      </w:ins>
      <w:del w:id="689" w:author="Gergo" w:date="2017-12-03T17:08:00Z">
        <w:r w:rsidRPr="003355B9" w:rsidDel="007C7DBC">
          <w:delText>,</w:delText>
        </w:r>
      </w:del>
      <w:r w:rsidRPr="003355B9">
        <w:t xml:space="preserve"> </w:t>
      </w:r>
      <w:ins w:id="690" w:author="Gergo" w:date="2017-12-03T17:08:00Z">
        <w:r w:rsidR="007C7DBC">
          <w:t>Í</w:t>
        </w:r>
      </w:ins>
      <w:del w:id="691" w:author="Gergo" w:date="2017-12-03T17:08:00Z">
        <w:r w:rsidRPr="003355B9" w:rsidDel="007C7DBC">
          <w:delText>í</w:delText>
        </w:r>
      </w:del>
      <w:r w:rsidRPr="003355B9">
        <w:t>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692" w:name="_Toc499416818"/>
      <w:r w:rsidRPr="003355B9">
        <w:t>Varázslás</w:t>
      </w:r>
      <w:bookmarkEnd w:id="692"/>
    </w:p>
    <w:p w14:paraId="2E1BD6D6" w14:textId="134BC717"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ins w:id="693" w:author="Gergo" w:date="2017-11-29T14:26:00Z">
        <w:r w:rsidR="005261E5" w:rsidRPr="005261E5">
          <w:rPr>
            <w:rPrChange w:id="694" w:author="Gergo" w:date="2017-11-29T14:26:00Z">
              <w:rPr>
                <w:highlight w:val="yellow"/>
              </w:rPr>
            </w:rPrChange>
          </w:rPr>
          <w:t>D</w:t>
        </w:r>
      </w:ins>
      <w:del w:id="695" w:author="Gergo" w:date="2017-11-29T14:26:00Z">
        <w:r w:rsidR="004958FF" w:rsidRPr="005261E5" w:rsidDel="005261E5">
          <w:delText>d</w:delText>
        </w:r>
      </w:del>
      <w:r w:rsidR="004958FF" w:rsidRPr="005261E5">
        <w:t>ay</w:t>
      </w:r>
      <w:ins w:id="696" w:author="Gergo" w:date="2017-11-29T14:26:00Z">
        <w:r w:rsidR="005261E5" w:rsidRPr="005261E5">
          <w:rPr>
            <w:rPrChange w:id="697" w:author="Gergo" w:date="2017-11-29T14:26:00Z">
              <w:rPr>
                <w:highlight w:val="yellow"/>
              </w:rPr>
            </w:rPrChange>
          </w:rPr>
          <w:t>D</w:t>
        </w:r>
      </w:ins>
      <w:del w:id="698" w:author="Gergo" w:date="2017-11-29T14:26:00Z">
        <w:r w:rsidR="004958FF" w:rsidRPr="005261E5" w:rsidDel="005261E5">
          <w:delText>d</w:delText>
        </w:r>
      </w:del>
      <w:r w:rsidR="004958FF" w:rsidRPr="005261E5">
        <w:t>ream</w:t>
      </w:r>
      <w:r w:rsidR="004958FF" w:rsidRPr="003355B9">
        <w:t xml:space="preserve"> kontrollerbe beépített giroszkópot használ</w:t>
      </w:r>
      <w:ins w:id="699" w:author="Gergo" w:date="2017-12-03T17:15:00Z">
        <w:r w:rsidR="00FB42D7">
          <w:t>tam</w:t>
        </w:r>
      </w:ins>
      <w:del w:id="700" w:author="Gergo" w:date="2017-12-03T17:15:00Z">
        <w:r w:rsidR="004958FF" w:rsidRPr="003355B9" w:rsidDel="00FB42D7">
          <w:delText>om</w:delText>
        </w:r>
      </w:del>
      <w:r w:rsidR="004958FF" w:rsidRPr="003355B9">
        <w:t xml:space="preserve"> fel. Ennek</w:t>
      </w:r>
      <w:ins w:id="701" w:author="Gergo" w:date="2017-12-03T17:15:00Z">
        <w:r w:rsidR="00FB42D7">
          <w:t xml:space="preserve"> az</w:t>
        </w:r>
      </w:ins>
      <w:r w:rsidR="004958FF" w:rsidRPr="003355B9">
        <w:t xml:space="preserve"> aktuális szögsebessége kérdezhető le</w:t>
      </w:r>
      <w:ins w:id="702" w:author="Gergo" w:date="2017-12-03T17:15:00Z">
        <w:r w:rsidR="00FB42D7">
          <w:t xml:space="preserve"> az</w:t>
        </w:r>
      </w:ins>
      <w:r w:rsidR="004958FF" w:rsidRPr="003355B9">
        <w:t xml:space="preserve"> adott tengely körül, a Unity DayDream API-ján keresztül.</w:t>
      </w:r>
    </w:p>
    <w:p w14:paraId="177FAFA5" w14:textId="7DB8210D" w:rsidR="00520D63" w:rsidRPr="003355B9" w:rsidRDefault="00520D63" w:rsidP="00520D63">
      <w:pPr>
        <w:pStyle w:val="Cmsor3"/>
      </w:pPr>
      <w:bookmarkStart w:id="703" w:name="_Toc499416819"/>
      <w:r w:rsidRPr="003355B9">
        <w:t>Elugrás</w:t>
      </w:r>
      <w:bookmarkEnd w:id="703"/>
    </w:p>
    <w:p w14:paraId="1BD8E404" w14:textId="6D5FAEEF"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w:t>
      </w:r>
      <w:ins w:id="704" w:author="Gergo" w:date="2017-12-03T17:15:00Z">
        <w:r w:rsidR="00FB42D7">
          <w:t>e</w:t>
        </w:r>
      </w:ins>
      <w:r w:rsidR="00520D63" w:rsidRPr="003355B9">
        <w:t xml:space="preserve">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és ne kelljen a rajzolás, a hordók elkerülése és a varázsgömbök </w:t>
      </w:r>
      <w:r w:rsidR="002D6602" w:rsidRPr="003355B9">
        <w:lastRenderedPageBreak/>
        <w:t>eldobása mellett még a megfelelő pozicionálásra is figyelni, mert ez már túl sok figyelmet vonna el az alanytól és a teszt eredménye látná kárát.</w:t>
      </w:r>
    </w:p>
    <w:p w14:paraId="0A01A2A8" w14:textId="450F9605" w:rsidR="0066153A" w:rsidRPr="003355B9" w:rsidRDefault="0066153A" w:rsidP="00520D63">
      <w:r w:rsidRPr="003355B9">
        <w:t>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w:t>
      </w:r>
      <w:del w:id="705" w:author="Gergo" w:date="2017-12-03T17:23:00Z">
        <w:r w:rsidRPr="003355B9" w:rsidDel="00FB42D7">
          <w:delText>z</w:delText>
        </w:r>
      </w:del>
      <w:r w:rsidRPr="003355B9">
        <w:t xml:space="preserve"> játékos aktuális helyzetéhez képest jobbra vagy balra. Ha az egyik irányba elugrik a játékos, akkor onnan már nem léphet még egyet ugyanarra, csak vissza középre. Ezzel védem ki azt, hogy a sok elugrálás során n</w:t>
      </w:r>
      <w:ins w:id="706" w:author="Gergo" w:date="2017-12-03T17:24:00Z">
        <w:r w:rsidR="00FB42D7">
          <w:t>e</w:t>
        </w:r>
      </w:ins>
      <w:del w:id="707" w:author="Gergo" w:date="2017-12-03T17:24:00Z">
        <w:r w:rsidRPr="003355B9" w:rsidDel="00FB42D7">
          <w:delText>agyon</w:delText>
        </w:r>
      </w:del>
      <w:r w:rsidRPr="003355B9">
        <w:t xml:space="preserve"> </w:t>
      </w:r>
      <w:del w:id="708" w:author="Gergo" w:date="2017-12-03T17:24:00Z">
        <w:r w:rsidRPr="003355B9" w:rsidDel="00FB42D7">
          <w:delText>el</w:delText>
        </w:r>
      </w:del>
      <w:r w:rsidRPr="003355B9">
        <w:t>keveredjen</w:t>
      </w:r>
      <w:ins w:id="709" w:author="Gergo" w:date="2017-12-03T17:24:00Z">
        <w:r w:rsidR="00FB42D7">
          <w:t xml:space="preserve"> el</w:t>
        </w:r>
      </w:ins>
      <w:r w:rsidRPr="003355B9">
        <w:t xml:space="preserve"> a játékos a harc szí</w:t>
      </w:r>
      <w:ins w:id="710" w:author="Gergo" w:date="2017-11-17T13:50:00Z">
        <w:r w:rsidR="000819E9" w:rsidRPr="003355B9">
          <w:rPr>
            <w:rPrChange w:id="711"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712" w:name="_Toc499416820"/>
      <w:r w:rsidRPr="003355B9">
        <w:t>A MindWave headset beépítése a játékba</w:t>
      </w:r>
      <w:bookmarkEnd w:id="712"/>
    </w:p>
    <w:p w14:paraId="24B91F82" w14:textId="1C207FD6" w:rsidR="00EB1946" w:rsidRPr="003355B9" w:rsidRDefault="00EB1946" w:rsidP="00EB1946">
      <w:r w:rsidRPr="003355B9">
        <w:t>A neuroheadset a beépített szenzorok és komplex feldolgozó és zajszűrő algoritmusa segítségével</w:t>
      </w:r>
      <w:del w:id="713" w:author="Gergo" w:date="2017-12-03T17:25:00Z">
        <w:r w:rsidRPr="003355B9" w:rsidDel="0072774A">
          <w:delText>,</w:delText>
        </w:r>
      </w:del>
      <w:r w:rsidRPr="003355B9">
        <w:t xml:space="preserve"> lehetőséget nyújt nekünk abban, hogy a bonyolult agyhullámok helyett már könnyen kezelhető származtatott értékekkel dolgozhassunk.</w:t>
      </w:r>
      <w:r w:rsidR="00F23D33" w:rsidRPr="003355B9">
        <w:t xml:space="preserve"> </w:t>
      </w:r>
    </w:p>
    <w:p w14:paraId="0376C55F" w14:textId="788F8DA6" w:rsidR="00773D20" w:rsidRPr="003355B9" w:rsidRDefault="00F23D33" w:rsidP="00773D20">
      <w:r w:rsidRPr="003355B9">
        <w:t>A feladat</w:t>
      </w:r>
      <w:ins w:id="714" w:author="Gergo" w:date="2017-12-03T17:25:00Z">
        <w:r w:rsidR="0072774A">
          <w:t xml:space="preserve"> az</w:t>
        </w:r>
      </w:ins>
      <w:r w:rsidRPr="003355B9">
        <w:t xml:space="preserve">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715" w:name="_Toc499416821"/>
      <w:r w:rsidRPr="003355B9">
        <w:t>AdaptED keretrendszer</w:t>
      </w:r>
      <w:bookmarkEnd w:id="715"/>
    </w:p>
    <w:p w14:paraId="6B20EEE7" w14:textId="1AA9CEC6" w:rsidR="0035731E" w:rsidRPr="003355B9" w:rsidRDefault="0035731E" w:rsidP="0035731E">
      <w:r w:rsidRPr="003355B9">
        <w:t>A feladat során felmerült, hogy dolgozhatok egy</w:t>
      </w:r>
      <w:ins w:id="716" w:author="Gergo" w:date="2017-12-03T17:26:00Z">
        <w:r w:rsidR="0072774A">
          <w:t>,</w:t>
        </w:r>
      </w:ins>
      <w:r w:rsidRPr="003355B9">
        <w:t xml:space="preserve">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w:t>
      </w:r>
      <w:ins w:id="717" w:author="Gergo" w:date="2017-12-03T17:27:00Z">
        <w:r w:rsidR="0072774A">
          <w:t xml:space="preserve"> a</w:t>
        </w:r>
      </w:ins>
      <w:r w:rsidR="006725AD" w:rsidRPr="003355B9">
        <w:t xml:space="preserve">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w:t>
      </w:r>
      <w:ins w:id="718" w:author="Gergo" w:date="2017-12-03T17:27:00Z">
        <w:r w:rsidR="00756B99">
          <w:t xml:space="preserve">a </w:t>
        </w:r>
      </w:ins>
      <w:r w:rsidR="002D12F6" w:rsidRPr="003355B9">
        <w:t>saját</w:t>
      </w:r>
      <w:del w:id="719" w:author="Gergo" w:date="2017-12-03T17:27:00Z">
        <w:r w:rsidR="002D12F6" w:rsidRPr="003355B9" w:rsidDel="00756B99">
          <w:delText xml:space="preserve"> a</w:delText>
        </w:r>
      </w:del>
      <w:r w:rsidR="002D12F6" w:rsidRPr="003355B9">
        <w:t xml:space="preserve"> események is megjeleníthetők. Ezek az android alkalmazásban létrehozott esemény osztályok, amiket a megfelelő metódussal felküldünk az adapted szerver felé.</w:t>
      </w:r>
    </w:p>
    <w:p w14:paraId="02F1E4E9" w14:textId="7F72D407" w:rsidR="00E06CE2" w:rsidRPr="003355B9" w:rsidRDefault="00B73653" w:rsidP="0035731E">
      <w:r w:rsidRPr="003355B9">
        <w:t>Mivel ez egy androidos keretrendszer</w:t>
      </w:r>
      <w:ins w:id="720" w:author="Gergo" w:date="2017-12-03T17:28:00Z">
        <w:r w:rsidR="00756B99">
          <w:t>,</w:t>
        </w:r>
      </w:ins>
      <w:r w:rsidRPr="003355B9">
        <w:t xml:space="preserve"> így meg kellett oldanom a Unity-ben buildelt alkalmazásom integrációját. Ez több csapdát is rejtett. </w:t>
      </w:r>
    </w:p>
    <w:p w14:paraId="124CBB13" w14:textId="4784B636" w:rsidR="00B73653" w:rsidRPr="003355B9" w:rsidRDefault="00B73653" w:rsidP="0035731E">
      <w:r w:rsidRPr="003355B9">
        <w:lastRenderedPageBreak/>
        <w:t>Az első probléma, az volt, hogy, ha a keretrendszer csatlakozik egy addot eszközhöz pl.: neuroheadset, akkor a Unity-ben készült alkalmazásból</w:t>
      </w:r>
      <w:ins w:id="721" w:author="Gergo" w:date="2017-12-03T17:29:00Z">
        <w:r w:rsidR="00756B99">
          <w:t>,</w:t>
        </w:r>
      </w:ins>
      <w:r w:rsidRPr="003355B9">
        <w:t xml:space="preserve">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pPr>
      <w:bookmarkStart w:id="722" w:name="_Toc499416822"/>
      <w:r w:rsidRPr="003355B9">
        <w:t>Játék módosítása</w:t>
      </w:r>
      <w:bookmarkEnd w:id="722"/>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723" w:name="_Toc499416823"/>
      <w:r w:rsidRPr="003355B9">
        <w:t>Statisztika készítése</w:t>
      </w:r>
      <w:bookmarkEnd w:id="723"/>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6E46FD71" w:rsidR="00DB6213" w:rsidRPr="003355B9" w:rsidRDefault="00573CA2" w:rsidP="008D0BF3">
      <w:r w:rsidRPr="003355B9">
        <w:t xml:space="preserve"> A mérés során </w:t>
      </w:r>
      <w:r w:rsidR="00C230E4" w:rsidRPr="003355B9">
        <w:t xml:space="preserve">rögzítem, az összes rajzolás közben vétett hibát, a hiba pillanatában mért nyugalom és figyelem értékeket, illetve az adott rúna típusát. A játék </w:t>
      </w:r>
      <w:r w:rsidR="00C230E4" w:rsidRPr="003355B9">
        <w:lastRenderedPageBreak/>
        <w:t>végén ( amikor az Ogre meghal, vagy</w:t>
      </w:r>
      <w:del w:id="724" w:author="Gergo" w:date="2017-12-03T17:31:00Z">
        <w:r w:rsidR="00C230E4" w:rsidRPr="003355B9" w:rsidDel="00756B99">
          <w:delText>,</w:delText>
        </w:r>
      </w:del>
      <w:r w:rsidR="00C230E4" w:rsidRPr="003355B9">
        <w:t xml:space="preserve"> ha</w:t>
      </w:r>
      <w:r w:rsidR="00DB6213" w:rsidRPr="003355B9">
        <w:t xml:space="preserve"> a játék szüneteltetésénél megjelenő újrakezdés gombra kattintunk) az odáig összegyűjtött adatokból</w:t>
      </w:r>
      <w:ins w:id="725" w:author="Gergo" w:date="2017-12-03T17:33:00Z">
        <w:r w:rsidR="00756B99">
          <w:t xml:space="preserve"> az alkamazásom</w:t>
        </w:r>
      </w:ins>
      <w:r w:rsidR="00DB6213" w:rsidRPr="003355B9">
        <w:t xml:space="preserve">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726" w:author="Gergo" w:date="2017-11-17T13:48:00Z"/>
        </w:rPr>
      </w:pPr>
      <w:bookmarkStart w:id="727" w:name="_Toc499416824"/>
      <w:commentRangeStart w:id="728"/>
      <w:r w:rsidRPr="003355B9">
        <w:lastRenderedPageBreak/>
        <w:t>Önálló munka bemutatása</w:t>
      </w:r>
      <w:commentRangeEnd w:id="728"/>
      <w:r w:rsidR="00C97DCE" w:rsidRPr="003355B9">
        <w:rPr>
          <w:rStyle w:val="Jegyzethivatkozs"/>
          <w:rFonts w:cs="Times New Roman"/>
          <w:b w:val="0"/>
          <w:bCs w:val="0"/>
          <w:kern w:val="0"/>
        </w:rPr>
        <w:commentReference w:id="728"/>
      </w:r>
      <w:bookmarkEnd w:id="727"/>
    </w:p>
    <w:p w14:paraId="3E8325A4" w14:textId="77777777" w:rsidR="009654DF" w:rsidRPr="003355B9" w:rsidRDefault="009654DF" w:rsidP="009654DF">
      <w:pPr>
        <w:rPr>
          <w:ins w:id="729" w:author="Gergo" w:date="2017-11-17T13:48:00Z"/>
        </w:rPr>
      </w:pPr>
      <w:ins w:id="730"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731" w:author="Gergo" w:date="2017-11-17T13:48:00Z"/>
        </w:rPr>
      </w:pPr>
      <w:ins w:id="732"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733" w:author="Gergo" w:date="2017-11-17T13:48:00Z"/>
        </w:rPr>
      </w:pPr>
      <w:bookmarkStart w:id="734" w:name="_Toc499416825"/>
      <w:ins w:id="735" w:author="Gergo" w:date="2017-11-17T13:48:00Z">
        <w:r w:rsidRPr="003355B9">
          <w:t>A virtuális világ megteremtése</w:t>
        </w:r>
        <w:bookmarkEnd w:id="734"/>
      </w:ins>
    </w:p>
    <w:p w14:paraId="7F6FA948" w14:textId="699D730D" w:rsidR="009654DF" w:rsidRPr="003355B9" w:rsidRDefault="009654DF" w:rsidP="009654DF">
      <w:pPr>
        <w:rPr>
          <w:ins w:id="736" w:author="Gergo" w:date="2017-11-17T13:48:00Z"/>
        </w:rPr>
      </w:pPr>
      <w:ins w:id="737"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w:t>
        </w:r>
      </w:ins>
      <w:ins w:id="738" w:author="Gergo" w:date="2017-12-03T17:35:00Z">
        <w:r w:rsidR="007B0A01">
          <w:t>ek</w:t>
        </w:r>
      </w:ins>
      <w:ins w:id="739" w:author="Gergo" w:date="2017-11-17T13:48:00Z">
        <w:r w:rsidR="007B0A01">
          <w:t xml:space="preserve"> az alakzatokat</w:t>
        </w:r>
        <w:r w:rsidRPr="003355B9">
          <w:t xml:space="preserve">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414D30E1" w:rsidR="009654DF" w:rsidRPr="003355B9" w:rsidRDefault="009654DF" w:rsidP="009654DF">
      <w:pPr>
        <w:rPr>
          <w:ins w:id="740" w:author="Gergo" w:date="2017-11-17T13:48:00Z"/>
        </w:rPr>
      </w:pPr>
      <w:ins w:id="741" w:author="Gergo" w:date="2017-11-17T13:48:00Z">
        <w:r w:rsidRPr="003355B9">
          <w:t xml:space="preserve">Az erdő összerakásánál cél volt, hogy a fák egy erdő hatását keltsék, de ugyanakkor </w:t>
        </w:r>
        <w:r w:rsidR="007B0A01">
          <w:t>ne legyenek túl közel egymáshoz</w:t>
        </w:r>
        <w:r w:rsidRPr="003355B9">
          <w:t xml:space="preserve"> ahhoz, hogy a játékosnak túl sok energiájába kerüljön a folyamatos forgolódás és kerülgetés.</w:t>
        </w:r>
      </w:ins>
      <w:ins w:id="742" w:author="Gergo" w:date="2017-11-29T19:24:00Z">
        <w:r w:rsidR="00A04B39">
          <w:t xml:space="preserve"> A kész er</w:t>
        </w:r>
      </w:ins>
      <w:ins w:id="743" w:author="Gergo" w:date="2017-11-29T19:25:00Z">
        <w:r w:rsidR="00A04B39">
          <w:t>dőből egy kis részlet az alábbi ábrán látható. (</w:t>
        </w:r>
        <w:r w:rsidR="00A04B39">
          <w:fldChar w:fldCharType="begin"/>
        </w:r>
        <w:r w:rsidR="00A04B39">
          <w:instrText xml:space="preserve"> REF _Ref499746865 \h </w:instrText>
        </w:r>
      </w:ins>
      <w:r w:rsidR="00A04B39">
        <w:fldChar w:fldCharType="separate"/>
      </w:r>
      <w:ins w:id="744" w:author="Gergo" w:date="2017-12-01T09:03:00Z">
        <w:r w:rsidR="0034280E">
          <w:t xml:space="preserve">Ábra </w:t>
        </w:r>
        <w:r w:rsidR="0034280E">
          <w:rPr>
            <w:noProof/>
          </w:rPr>
          <w:t>4</w:t>
        </w:r>
        <w:r w:rsidR="0034280E">
          <w:t>.</w:t>
        </w:r>
        <w:r w:rsidR="0034280E">
          <w:rPr>
            <w:noProof/>
          </w:rPr>
          <w:t>1</w:t>
        </w:r>
      </w:ins>
      <w:ins w:id="745" w:author="Gergo" w:date="2017-11-29T19:25:00Z">
        <w:r w:rsidR="00A04B39">
          <w:fldChar w:fldCharType="end"/>
        </w:r>
        <w:r w:rsidR="00A04B39">
          <w:t>)</w:t>
        </w:r>
      </w:ins>
    </w:p>
    <w:p w14:paraId="32F5764B" w14:textId="77777777" w:rsidR="00821C06" w:rsidRDefault="009654DF">
      <w:pPr>
        <w:pStyle w:val="Kp"/>
        <w:rPr>
          <w:ins w:id="746" w:author="Gergo" w:date="2017-11-25T18:37:00Z"/>
        </w:rPr>
      </w:pPr>
      <w:ins w:id="747" w:author="Gergo" w:date="2017-11-17T13:48:00Z">
        <w:r w:rsidRPr="0034280E">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105F2204" w:rsidR="009654DF" w:rsidRPr="003355B9" w:rsidRDefault="00821C06">
      <w:pPr>
        <w:pStyle w:val="Kpalrs"/>
        <w:rPr>
          <w:ins w:id="748" w:author="Gergo" w:date="2017-11-17T13:48:00Z"/>
        </w:rPr>
      </w:pPr>
      <w:bookmarkStart w:id="749" w:name="_Ref499746865"/>
      <w:ins w:id="750" w:author="Gergo" w:date="2017-11-25T18:37:00Z">
        <w:r>
          <w:t xml:space="preserve">Ábra </w:t>
        </w:r>
      </w:ins>
      <w:ins w:id="751" w:author="Gergo" w:date="2017-11-29T14:33:00Z">
        <w:r w:rsidR="00EB1182">
          <w:fldChar w:fldCharType="begin"/>
        </w:r>
        <w:r w:rsidR="00EB1182">
          <w:instrText xml:space="preserve"> STYLEREF 1 \s </w:instrText>
        </w:r>
      </w:ins>
      <w:r w:rsidR="00EB1182">
        <w:fldChar w:fldCharType="separate"/>
      </w:r>
      <w:r w:rsidR="0034280E">
        <w:rPr>
          <w:noProof/>
        </w:rPr>
        <w:t>4</w:t>
      </w:r>
      <w:ins w:id="752"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753" w:author="Gergo" w:date="2017-12-01T09:03:00Z">
        <w:r w:rsidR="0034280E">
          <w:rPr>
            <w:noProof/>
          </w:rPr>
          <w:t>1</w:t>
        </w:r>
      </w:ins>
      <w:ins w:id="754" w:author="Gergo" w:date="2017-11-29T14:33:00Z">
        <w:r w:rsidR="00EB1182">
          <w:fldChar w:fldCharType="end"/>
        </w:r>
      </w:ins>
      <w:bookmarkEnd w:id="749"/>
      <w:ins w:id="755" w:author="Gergo" w:date="2017-11-25T18:37:00Z">
        <w:r>
          <w:t xml:space="preserve"> A mesebeli erdő</w:t>
        </w:r>
      </w:ins>
    </w:p>
    <w:p w14:paraId="6A5CC34A" w14:textId="77777777" w:rsidR="009654DF" w:rsidRPr="003355B9" w:rsidRDefault="009654DF" w:rsidP="009654DF">
      <w:pPr>
        <w:rPr>
          <w:ins w:id="756" w:author="Gergo" w:date="2017-11-17T13:48:00Z"/>
        </w:rPr>
      </w:pPr>
    </w:p>
    <w:p w14:paraId="03BCEDF0" w14:textId="77777777" w:rsidR="009654DF" w:rsidRPr="003355B9" w:rsidRDefault="009654DF" w:rsidP="009654DF">
      <w:pPr>
        <w:rPr>
          <w:ins w:id="757" w:author="Gergo" w:date="2017-11-17T13:48:00Z"/>
        </w:rPr>
      </w:pPr>
      <w:ins w:id="758"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38E0F78F" w:rsidR="009654DF" w:rsidRPr="003355B9" w:rsidRDefault="009654DF" w:rsidP="009654DF">
      <w:pPr>
        <w:rPr>
          <w:ins w:id="759" w:author="Gergo" w:date="2017-11-17T13:48:00Z"/>
        </w:rPr>
      </w:pPr>
      <w:ins w:id="760" w:author="Gergo" w:date="2017-11-17T13:48:00Z">
        <w:r w:rsidRPr="003355B9">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ins w:id="761" w:author="Gergo" w:date="2017-11-29T19:26:00Z">
        <w:r w:rsidR="00794318">
          <w:t xml:space="preserve"> Az Ogre karaktermodellje a 4.2-es ábrán látható</w:t>
        </w:r>
      </w:ins>
      <w:ins w:id="762" w:author="Gergo" w:date="2017-11-29T19:27:00Z">
        <w:r w:rsidR="00794318">
          <w:t xml:space="preserve"> (</w:t>
        </w:r>
        <w:r w:rsidR="00794318">
          <w:fldChar w:fldCharType="begin"/>
        </w:r>
        <w:r w:rsidR="00794318">
          <w:instrText xml:space="preserve"> REF _Ref499746966 \h </w:instrText>
        </w:r>
      </w:ins>
      <w:r w:rsidR="00794318">
        <w:fldChar w:fldCharType="separate"/>
      </w:r>
      <w:ins w:id="763" w:author="Gergo" w:date="2017-12-01T09:03:00Z">
        <w:r w:rsidR="0034280E">
          <w:t xml:space="preserve">Ábra </w:t>
        </w:r>
        <w:r w:rsidR="0034280E">
          <w:rPr>
            <w:noProof/>
          </w:rPr>
          <w:t>4</w:t>
        </w:r>
        <w:r w:rsidR="0034280E">
          <w:t>.</w:t>
        </w:r>
        <w:r w:rsidR="0034280E">
          <w:rPr>
            <w:noProof/>
          </w:rPr>
          <w:t>2</w:t>
        </w:r>
      </w:ins>
      <w:ins w:id="764" w:author="Gergo" w:date="2017-11-29T19:27:00Z">
        <w:r w:rsidR="00794318">
          <w:fldChar w:fldCharType="end"/>
        </w:r>
        <w:r w:rsidR="00794318">
          <w:t>)</w:t>
        </w:r>
      </w:ins>
      <w:ins w:id="765" w:author="Gergo" w:date="2017-11-29T19:26:00Z">
        <w:r w:rsidR="00794318">
          <w:t>.</w:t>
        </w:r>
      </w:ins>
    </w:p>
    <w:p w14:paraId="74CEE65D" w14:textId="111C391F" w:rsidR="009654DF" w:rsidRPr="003355B9" w:rsidRDefault="009654DF" w:rsidP="009654DF">
      <w:pPr>
        <w:pStyle w:val="Kp"/>
        <w:jc w:val="both"/>
        <w:rPr>
          <w:ins w:id="766" w:author="Gergo" w:date="2017-11-17T13:48:00Z"/>
        </w:rPr>
      </w:pPr>
      <w:ins w:id="767" w:author="Gergo" w:date="2017-11-17T13:48:00Z">
        <w:r w:rsidRPr="0034280E">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7C7DBC" w:rsidRPr="00151DD4" w:rsidRDefault="007C7DBC"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7C7DBC" w:rsidRPr="00151DD4" w:rsidRDefault="007C7DBC" w:rsidP="009654DF">
                        <w:pPr>
                          <w:pStyle w:val="Kpalrs"/>
                        </w:pPr>
                        <w:r>
                          <w:t>7 – Az Ogre a háza előtt</w:t>
                        </w:r>
                      </w:p>
                    </w:txbxContent>
                  </v:textbox>
                  <w10:wrap type="square"/>
                </v:shape>
              </w:pict>
            </mc:Fallback>
          </mc:AlternateContent>
        </w:r>
      </w:ins>
      <w:ins w:id="768"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3AFBDFE1" w:rsidR="007C7DBC" w:rsidRPr="00A23E85" w:rsidRDefault="007C7DBC">
                              <w:pPr>
                                <w:pStyle w:val="Kpalrs"/>
                                <w:pPrChange w:id="769" w:author="Gergo" w:date="2017-11-25T18:38:00Z">
                                  <w:pPr>
                                    <w:pStyle w:val="Kp"/>
                                    <w:jc w:val="both"/>
                                  </w:pPr>
                                </w:pPrChange>
                              </w:pPr>
                              <w:bookmarkStart w:id="770" w:name="_Ref499746966"/>
                              <w:ins w:id="771" w:author="Gergo" w:date="2017-11-25T18:38:00Z">
                                <w:r>
                                  <w:t xml:space="preserve">Ábra </w:t>
                                </w:r>
                              </w:ins>
                              <w:ins w:id="772" w:author="Gergo" w:date="2017-11-29T14:33:00Z">
                                <w:r>
                                  <w:fldChar w:fldCharType="begin"/>
                                </w:r>
                                <w:r>
                                  <w:instrText xml:space="preserve"> STYLEREF 1 \s </w:instrText>
                                </w:r>
                              </w:ins>
                              <w:r>
                                <w:fldChar w:fldCharType="separate"/>
                              </w:r>
                              <w:r>
                                <w:rPr>
                                  <w:noProof/>
                                </w:rPr>
                                <w:t>4</w:t>
                              </w:r>
                              <w:ins w:id="773" w:author="Gergo" w:date="2017-11-29T14:33:00Z">
                                <w:r>
                                  <w:fldChar w:fldCharType="end"/>
                                </w:r>
                                <w:r>
                                  <w:t>.</w:t>
                                </w:r>
                                <w:r>
                                  <w:fldChar w:fldCharType="begin"/>
                                </w:r>
                                <w:r>
                                  <w:instrText xml:space="preserve"> SEQ Ábra \* ARABIC \s 1 </w:instrText>
                                </w:r>
                              </w:ins>
                              <w:r>
                                <w:fldChar w:fldCharType="separate"/>
                              </w:r>
                              <w:ins w:id="774" w:author="Gergo" w:date="2017-12-01T09:03:00Z">
                                <w:r>
                                  <w:rPr>
                                    <w:noProof/>
                                  </w:rPr>
                                  <w:t>2</w:t>
                                </w:r>
                              </w:ins>
                              <w:ins w:id="775" w:author="Gergo" w:date="2017-11-29T14:33:00Z">
                                <w:r>
                                  <w:fldChar w:fldCharType="end"/>
                                </w:r>
                              </w:ins>
                              <w:bookmarkEnd w:id="770"/>
                              <w:ins w:id="776"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3AFBDFE1" w:rsidR="007C7DBC" w:rsidRPr="00A23E85" w:rsidRDefault="007C7DBC">
                        <w:pPr>
                          <w:pStyle w:val="Kpalrs"/>
                          <w:pPrChange w:id="777" w:author="Gergo" w:date="2017-11-25T18:38:00Z">
                            <w:pPr>
                              <w:pStyle w:val="Kp"/>
                              <w:jc w:val="both"/>
                            </w:pPr>
                          </w:pPrChange>
                        </w:pPr>
                        <w:bookmarkStart w:id="778" w:name="_Ref499746966"/>
                        <w:ins w:id="779" w:author="Gergo" w:date="2017-11-25T18:38:00Z">
                          <w:r>
                            <w:t xml:space="preserve">Ábra </w:t>
                          </w:r>
                        </w:ins>
                        <w:ins w:id="780" w:author="Gergo" w:date="2017-11-29T14:33:00Z">
                          <w:r>
                            <w:fldChar w:fldCharType="begin"/>
                          </w:r>
                          <w:r>
                            <w:instrText xml:space="preserve"> STYLEREF 1 \s </w:instrText>
                          </w:r>
                        </w:ins>
                        <w:r>
                          <w:fldChar w:fldCharType="separate"/>
                        </w:r>
                        <w:r>
                          <w:rPr>
                            <w:noProof/>
                          </w:rPr>
                          <w:t>4</w:t>
                        </w:r>
                        <w:ins w:id="781" w:author="Gergo" w:date="2017-11-29T14:33:00Z">
                          <w:r>
                            <w:fldChar w:fldCharType="end"/>
                          </w:r>
                          <w:r>
                            <w:t>.</w:t>
                          </w:r>
                          <w:r>
                            <w:fldChar w:fldCharType="begin"/>
                          </w:r>
                          <w:r>
                            <w:instrText xml:space="preserve"> SEQ Ábra \* ARABIC \s 1 </w:instrText>
                          </w:r>
                        </w:ins>
                        <w:r>
                          <w:fldChar w:fldCharType="separate"/>
                        </w:r>
                        <w:ins w:id="782" w:author="Gergo" w:date="2017-12-01T09:03:00Z">
                          <w:r>
                            <w:rPr>
                              <w:noProof/>
                            </w:rPr>
                            <w:t>2</w:t>
                          </w:r>
                        </w:ins>
                        <w:ins w:id="783" w:author="Gergo" w:date="2017-11-29T14:33:00Z">
                          <w:r>
                            <w:fldChar w:fldCharType="end"/>
                          </w:r>
                        </w:ins>
                        <w:bookmarkEnd w:id="778"/>
                        <w:ins w:id="784" w:author="Gergo" w:date="2017-11-25T18:38:00Z">
                          <w:r>
                            <w:t xml:space="preserve"> Az Ogre a háza előtt</w:t>
                          </w:r>
                        </w:ins>
                      </w:p>
                    </w:txbxContent>
                  </v:textbox>
                  <w10:wrap type="square"/>
                </v:shape>
              </w:pict>
            </mc:Fallback>
          </mc:AlternateContent>
        </w:r>
      </w:ins>
      <w:ins w:id="777" w:author="Gergo" w:date="2017-11-17T13:48:00Z">
        <w:r w:rsidRPr="003355B9">
          <w:rPr>
            <w:noProof/>
            <w:lang w:val="en-US"/>
            <w:rPrChange w:id="778"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3C6A4688" w:rsidR="006075D1" w:rsidRPr="003355B9" w:rsidRDefault="006075D1" w:rsidP="006075D1">
      <w:pPr>
        <w:pStyle w:val="Cmsor2"/>
        <w:rPr>
          <w:ins w:id="779" w:author="Gergo" w:date="2017-11-18T18:37:00Z"/>
        </w:rPr>
      </w:pPr>
      <w:bookmarkStart w:id="780" w:name="_Toc499416826"/>
      <w:ins w:id="781" w:author="Gergo" w:date="2017-11-18T18:37:00Z">
        <w:r w:rsidRPr="003355B9">
          <w:t>A</w:t>
        </w:r>
        <w:bookmarkEnd w:id="780"/>
        <w:r w:rsidR="000009B5">
          <w:t xml:space="preserve"> játék és </w:t>
        </w:r>
      </w:ins>
      <w:ins w:id="782" w:author="Gergo" w:date="2017-11-29T19:24:00Z">
        <w:r w:rsidR="000009B5">
          <w:t xml:space="preserve">a </w:t>
        </w:r>
      </w:ins>
      <w:ins w:id="783" w:author="Gergo" w:date="2017-11-18T18:37:00Z">
        <w:r w:rsidR="000009B5">
          <w:t>karakterek</w:t>
        </w:r>
      </w:ins>
      <w:ins w:id="784" w:author="Gergo" w:date="2017-11-29T19:24:00Z">
        <w:r w:rsidR="000009B5">
          <w:t xml:space="preserve"> állapota (GameManager)</w:t>
        </w:r>
      </w:ins>
    </w:p>
    <w:p w14:paraId="2065F0A1" w14:textId="7CA01A3B" w:rsidR="006075D1" w:rsidRPr="003355B9" w:rsidRDefault="006075D1" w:rsidP="006075D1">
      <w:pPr>
        <w:rPr>
          <w:ins w:id="785" w:author="Gergo" w:date="2017-11-18T18:37:00Z"/>
        </w:rPr>
      </w:pPr>
      <w:ins w:id="786" w:author="Gergo" w:date="2017-11-18T18:37:00Z">
        <w:r w:rsidRPr="003355B9">
          <w:t>A játék állapotát egy központi egység, a játékvezérlő (</w:t>
        </w:r>
        <w:commentRangeStart w:id="787"/>
        <w:r w:rsidRPr="003355B9">
          <w:rPr>
            <w:rFonts w:ascii="Consolas" w:hAnsi="Consolas"/>
          </w:rPr>
          <w:t>GameManager</w:t>
        </w:r>
        <w:commentRangeEnd w:id="787"/>
        <w:r w:rsidRPr="003355B9">
          <w:rPr>
            <w:rStyle w:val="Jegyzethivatkozs"/>
            <w:rFonts w:ascii="Consolas" w:hAnsi="Consolas"/>
            <w:sz w:val="24"/>
          </w:rPr>
          <w:commentReference w:id="787"/>
        </w:r>
        <w:r w:rsidRPr="003355B9">
          <w:t>) tárolja és irányítja. Ebben a játék aktuális állapotáról minden információ megtalá</w:t>
        </w:r>
        <w:r w:rsidR="00FC47E4">
          <w:t>lható ahhoz, hogy meghatározzuk a</w:t>
        </w:r>
        <w:r w:rsidRPr="003355B9">
          <w:t xml:space="preserve"> játék jelenlegi állását. </w:t>
        </w:r>
      </w:ins>
    </w:p>
    <w:p w14:paraId="01CD1DAB" w14:textId="3EF8BACC" w:rsidR="006075D1" w:rsidRPr="003355B9" w:rsidRDefault="006075D1" w:rsidP="006075D1">
      <w:pPr>
        <w:rPr>
          <w:ins w:id="788" w:author="Gergo" w:date="2017-11-18T18:37:00Z"/>
        </w:rPr>
      </w:pPr>
      <w:commentRangeStart w:id="789"/>
      <w:ins w:id="790" w:author="Gergo" w:date="2017-11-18T18:37:00Z">
        <w:r w:rsidRPr="003355B9">
          <w:t>Ilyen adatok például a küldetéssorozat adott állomását reprezentáló kapcsolók, amik a pályán adott időpontban található karakterekkel történő kommunikáció megfelelő dialógusát, vagy</w:t>
        </w:r>
      </w:ins>
      <w:ins w:id="791" w:author="Gergo" w:date="2017-12-03T17:40:00Z">
        <w:r w:rsidR="00FC47E4">
          <w:t xml:space="preserve"> a</w:t>
        </w:r>
      </w:ins>
      <w:ins w:id="792" w:author="Gergo" w:date="2017-11-18T18:37:00Z">
        <w:r w:rsidRPr="003355B9">
          <w:t xml:space="preserve">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0CBC2B6D" w:rsidR="006075D1" w:rsidRPr="003355B9" w:rsidRDefault="006075D1" w:rsidP="006075D1">
      <w:pPr>
        <w:rPr>
          <w:ins w:id="793" w:author="Gergo" w:date="2017-11-18T18:37:00Z"/>
        </w:rPr>
      </w:pPr>
      <w:ins w:id="794" w:author="Gergo" w:date="2017-11-18T18:37:00Z">
        <w:r w:rsidRPr="003355B9">
          <w:t xml:space="preserve">  Ezek a kapcsolók átbillentésével ugrálhatunk a j</w:t>
        </w:r>
        <w:r w:rsidR="00FC47E4">
          <w:t>áték különböző állapotai között</w:t>
        </w:r>
        <w:r w:rsidRPr="003355B9">
          <w:t xml:space="preserve"> úgy, hogy onnan úgy folytathassuk, mintha teljesítettük volna az azt megelőző küldetéseket.</w:t>
        </w:r>
        <w:commentRangeEnd w:id="789"/>
        <w:r w:rsidRPr="003355B9">
          <w:rPr>
            <w:rStyle w:val="Jegyzethivatkozs"/>
          </w:rPr>
          <w:commentReference w:id="789"/>
        </w:r>
      </w:ins>
    </w:p>
    <w:p w14:paraId="245AE54F" w14:textId="77777777" w:rsidR="006075D1" w:rsidRPr="003355B9" w:rsidRDefault="006075D1" w:rsidP="006075D1">
      <w:pPr>
        <w:rPr>
          <w:ins w:id="795" w:author="Gergo" w:date="2017-11-18T18:37:00Z"/>
        </w:rPr>
      </w:pPr>
    </w:p>
    <w:p w14:paraId="406871A0" w14:textId="77777777" w:rsidR="009654DF" w:rsidRPr="003355B9" w:rsidRDefault="009654DF" w:rsidP="009654DF">
      <w:pPr>
        <w:pStyle w:val="Cmsor2"/>
        <w:rPr>
          <w:ins w:id="796" w:author="Gergo" w:date="2017-11-17T13:48:00Z"/>
        </w:rPr>
      </w:pPr>
      <w:bookmarkStart w:id="797" w:name="_Toc499416827"/>
      <w:ins w:id="798" w:author="Gergo" w:date="2017-11-17T13:48:00Z">
        <w:r w:rsidRPr="003355B9">
          <w:t>A mozgás</w:t>
        </w:r>
        <w:bookmarkEnd w:id="797"/>
      </w:ins>
    </w:p>
    <w:p w14:paraId="01DBF101" w14:textId="7CFF1E22" w:rsidR="009654DF" w:rsidRPr="003355B9" w:rsidRDefault="009654DF" w:rsidP="009654DF">
      <w:pPr>
        <w:rPr>
          <w:ins w:id="799" w:author="Gergo" w:date="2017-11-17T13:48:00Z"/>
        </w:rPr>
      </w:pPr>
      <w:ins w:id="800" w:author="Gergo" w:date="2017-11-17T13:48:00Z">
        <w:r w:rsidRPr="003355B9">
          <w:t>Ahogy elindul a játék egy rövid kis útmutató jelenik meg, ami elmagyarázza, hogy</w:t>
        </w:r>
      </w:ins>
      <w:ins w:id="801" w:author="Gergo" w:date="2017-12-03T17:41:00Z">
        <w:r w:rsidR="002F5260">
          <w:t>an</w:t>
        </w:r>
      </w:ins>
      <w:ins w:id="802" w:author="Gergo" w:date="2017-11-17T13:48:00Z">
        <w:r w:rsidRPr="003355B9">
          <w:t xml:space="preserve"> lehet mozogni, varázsolni és még egy két dolgot a játékban.  „Mozgás: A fej enyhén lefele fordítása kezdi meg a mozgást, ha a controller elején lévő touchpaden tartod az ujjad.”</w:t>
        </w:r>
      </w:ins>
    </w:p>
    <w:p w14:paraId="6DB959B9" w14:textId="3C02E24B" w:rsidR="009654DF" w:rsidRPr="003355B9" w:rsidRDefault="009654DF" w:rsidP="009654DF">
      <w:pPr>
        <w:rPr>
          <w:ins w:id="803" w:author="Gergo" w:date="2017-11-17T15:08:00Z"/>
        </w:rPr>
      </w:pPr>
      <w:ins w:id="804" w:author="Gergo" w:date="2017-11-17T13:48:00Z">
        <w:r w:rsidRPr="003355B9">
          <w:t>Az eredeti cél az volt, hogy csakis a fej helyzete határozza meg a mozgás sebességét és irányát. A Google Virtual Reality API (GVR API) hozzáférést biztosít a telefon ( és ezzel egy</w:t>
        </w:r>
        <w:r w:rsidR="002F5260">
          <w:t>ben a fej) helyzetéhez a</w:t>
        </w:r>
        <w:r w:rsidRPr="003355B9">
          <w:t xml:space="preserve"> tengely</w:t>
        </w:r>
      </w:ins>
      <w:ins w:id="805" w:author="Gergo" w:date="2017-12-03T17:41:00Z">
        <w:r w:rsidR="002F5260">
          <w:t>ek</w:t>
        </w:r>
      </w:ins>
      <w:ins w:id="806" w:author="Gergo" w:date="2017-11-17T13:48:00Z">
        <w:r w:rsidRPr="003355B9">
          <w:t xml:space="preserve"> körüli elfordulás formájában ( egy háromdimenziós vektor)</w:t>
        </w:r>
      </w:ins>
      <w:ins w:id="807" w:author="Gergo" w:date="2017-12-03T17:42:00Z">
        <w:r w:rsidR="002F5260">
          <w:t>,</w:t>
        </w:r>
      </w:ins>
      <w:ins w:id="808" w:author="Gergo" w:date="2017-11-17T13:48:00Z">
        <w:r w:rsidRPr="003355B9">
          <w:t xml:space="preserve">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26943EDA" w:rsidR="0094145A" w:rsidRPr="003355B9" w:rsidRDefault="0094145A" w:rsidP="009654DF">
      <w:pPr>
        <w:rPr>
          <w:ins w:id="809" w:author="Gergo" w:date="2017-11-17T13:48:00Z"/>
        </w:rPr>
      </w:pPr>
      <w:ins w:id="810" w:author="Gergo" w:date="2017-11-17T15:08:00Z">
        <w:r w:rsidRPr="003355B9">
          <w:t xml:space="preserve">A játékos irányítását a </w:t>
        </w:r>
        <w:r w:rsidRPr="003355B9">
          <w:rPr>
            <w:rFonts w:ascii="Consolas" w:hAnsi="Consolas"/>
            <w:rPrChange w:id="811" w:author="Gergo" w:date="2017-11-25T13:10:00Z">
              <w:rPr/>
            </w:rPrChange>
          </w:rPr>
          <w:t>VRPlayerController</w:t>
        </w:r>
        <w:r w:rsidRPr="003355B9">
          <w:t xml:space="preserve"> osztály</w:t>
        </w:r>
      </w:ins>
      <w:ins w:id="812" w:author="Gergo" w:date="2017-11-17T15:09:00Z">
        <w:r w:rsidRPr="003355B9">
          <w:t xml:space="preserve">, azon belül pedig az </w:t>
        </w:r>
        <w:r w:rsidRPr="003355B9">
          <w:rPr>
            <w:rFonts w:ascii="Consolas" w:hAnsi="Consolas"/>
            <w:rPrChange w:id="813" w:author="Gergo" w:date="2017-11-25T13:10:00Z">
              <w:rPr/>
            </w:rPrChange>
          </w:rPr>
          <w:t>Update</w:t>
        </w:r>
        <w:r w:rsidRPr="003355B9">
          <w:t xml:space="preserve"> metódus végzi, ami minden képkocka kirenderelésénél lefut, így biztosítva, hogy mindig időben reagál</w:t>
        </w:r>
      </w:ins>
      <w:ins w:id="814" w:author="Gergo" w:date="2017-12-03T17:44:00Z">
        <w:r w:rsidR="002F5260">
          <w:t>jon</w:t>
        </w:r>
      </w:ins>
      <w:ins w:id="815" w:author="Gergo" w:date="2017-11-17T15:09:00Z">
        <w:r w:rsidRPr="003355B9">
          <w:t xml:space="preserve"> a változásokra.</w:t>
        </w:r>
      </w:ins>
    </w:p>
    <w:p w14:paraId="1269CA1D" w14:textId="379A97FA" w:rsidR="00786F47" w:rsidRPr="003355B9" w:rsidRDefault="00786F47" w:rsidP="00786F47">
      <w:pPr>
        <w:rPr>
          <w:ins w:id="816" w:author="Gergo" w:date="2017-11-17T14:15:00Z"/>
        </w:rPr>
      </w:pPr>
      <w:ins w:id="817"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tulakdonságot, és et</w:t>
        </w:r>
      </w:ins>
      <w:ins w:id="818" w:author="Gergo" w:date="2017-11-17T14:47:00Z">
        <w:r w:rsidR="00C24158" w:rsidRPr="003355B9">
          <w:t>t</w:t>
        </w:r>
      </w:ins>
      <w:ins w:id="819" w:author="Gergo" w:date="2017-11-17T14:15:00Z">
        <w:r w:rsidRPr="003355B9">
          <w:t>ől teszem függővé a további működést.</w:t>
        </w:r>
      </w:ins>
    </w:p>
    <w:p w14:paraId="6899BAD1" w14:textId="789E6FC9" w:rsidR="009654DF" w:rsidRPr="003355B9" w:rsidRDefault="009654DF" w:rsidP="009654DF">
      <w:pPr>
        <w:pStyle w:val="Cmsor2"/>
        <w:rPr>
          <w:ins w:id="820" w:author="Gergo" w:date="2017-11-17T14:37:00Z"/>
        </w:rPr>
      </w:pPr>
      <w:bookmarkStart w:id="821" w:name="_Toc499416828"/>
      <w:ins w:id="822" w:author="Gergo" w:date="2017-11-17T13:48:00Z">
        <w:r w:rsidRPr="003355B9">
          <w:t>Dialógusok</w:t>
        </w:r>
      </w:ins>
      <w:bookmarkEnd w:id="821"/>
    </w:p>
    <w:p w14:paraId="71336C86" w14:textId="3F3CDAD5" w:rsidR="00444FC8" w:rsidRPr="003355B9" w:rsidRDefault="00444FC8">
      <w:pPr>
        <w:rPr>
          <w:ins w:id="823" w:author="Gergo" w:date="2017-11-17T14:49:00Z"/>
          <w:rPrChange w:id="824" w:author="Gergo" w:date="2017-11-25T13:10:00Z">
            <w:rPr>
              <w:ins w:id="825" w:author="Gergo" w:date="2017-11-17T14:49:00Z"/>
            </w:rPr>
          </w:rPrChange>
        </w:rPr>
        <w:pPrChange w:id="826" w:author="Gergo" w:date="2017-11-17T14:37:00Z">
          <w:pPr>
            <w:pStyle w:val="Cmsor2"/>
          </w:pPr>
        </w:pPrChange>
      </w:pPr>
      <w:ins w:id="827" w:author="Gergo" w:date="2017-11-17T14:39:00Z">
        <w:r w:rsidRPr="0034280E">
          <w:t>A program elkészítése során már bizonyos el</w:t>
        </w:r>
      </w:ins>
      <w:ins w:id="828" w:author="Gergo" w:date="2017-11-17T14:41:00Z">
        <w:r w:rsidRPr="003355B9">
          <w:rPr>
            <w:rPrChange w:id="829" w:author="Gergo" w:date="2017-11-25T13:10:00Z">
              <w:rPr/>
            </w:rPrChange>
          </w:rPr>
          <w:t>emek készen voltak, mire először kipróbálhattam a tényleges DayDream</w:t>
        </w:r>
      </w:ins>
      <w:ins w:id="830" w:author="Gergo" w:date="2017-11-17T14:42:00Z">
        <w:r w:rsidRPr="003355B9">
          <w:rPr>
            <w:rPrChange w:id="831" w:author="Gergo" w:date="2017-11-25T13:10:00Z">
              <w:rPr/>
            </w:rPrChange>
          </w:rPr>
          <w:t xml:space="preserve"> szemüvegen</w:t>
        </w:r>
      </w:ins>
      <w:ins w:id="832" w:author="Gergo" w:date="2017-11-17T14:43:00Z">
        <w:r w:rsidR="00C24158" w:rsidRPr="003355B9">
          <w:rPr>
            <w:rPrChange w:id="833" w:author="Gergo" w:date="2017-11-25T13:10:00Z">
              <w:rPr/>
            </w:rPrChange>
          </w:rPr>
          <w:t xml:space="preserve">. A nem irányítható karakterek ( Non-player character, NPC) megközelítésekor felugró dialógusablak is egy ilyen elem volt. Ezt egy </w:t>
        </w:r>
      </w:ins>
      <w:ins w:id="834" w:author="Gergo" w:date="2017-11-17T14:44:00Z">
        <w:r w:rsidR="00C24158" w:rsidRPr="003355B9">
          <w:rPr>
            <w:rPrChange w:id="835" w:author="Gergo" w:date="2017-11-25T13:10:00Z">
              <w:rPr/>
            </w:rPrChange>
          </w:rPr>
          <w:t>„Screen-space canvas</w:t>
        </w:r>
      </w:ins>
      <w:ins w:id="836" w:author="Gergo" w:date="2017-11-17T14:45:00Z">
        <w:r w:rsidR="00C24158" w:rsidRPr="003355B9">
          <w:rPr>
            <w:rPrChange w:id="837" w:author="Gergo" w:date="2017-11-25T13:10:00Z">
              <w:rPr/>
            </w:rPrChange>
          </w:rPr>
          <w:t>” segítségével oldottam meg, ami úgy működik, mintha egy külön önálló réteget rakna a kamera elé, így mindegy hova forgunk az mindig ugyan ott marad a képernyőn</w:t>
        </w:r>
      </w:ins>
      <w:ins w:id="838" w:author="Gergo" w:date="2017-11-17T14:47:00Z">
        <w:r w:rsidR="00C24158" w:rsidRPr="003355B9">
          <w:rPr>
            <w:rPrChange w:id="839" w:author="Gergo" w:date="2017-11-25T13:10:00Z">
              <w:rPr/>
            </w:rPrChange>
          </w:rPr>
          <w:t>. Ilyet majdnem mindegyik játékban láthatunk</w:t>
        </w:r>
      </w:ins>
      <w:ins w:id="840" w:author="Gergo" w:date="2017-11-17T14:48:00Z">
        <w:r w:rsidR="00C24158" w:rsidRPr="003355B9">
          <w:rPr>
            <w:rPrChange w:id="841" w:author="Gergo" w:date="2017-11-25T13:10:00Z">
              <w:rPr/>
            </w:rPrChange>
          </w:rPr>
          <w:t>, különböző információk közlésére (Head-up display, HUD)</w:t>
        </w:r>
      </w:ins>
      <w:ins w:id="842" w:author="Gergo" w:date="2017-12-03T17:44:00Z">
        <w:r w:rsidR="002F5260">
          <w:t>.</w:t>
        </w:r>
      </w:ins>
      <w:ins w:id="843" w:author="Gergo" w:date="2017-11-17T14:48:00Z">
        <w:r w:rsidR="002F5260">
          <w:rPr>
            <w:rPrChange w:id="844" w:author="Gergo" w:date="2017-11-25T13:10:00Z">
              <w:rPr>
                <w:b w:val="0"/>
                <w:bCs w:val="0"/>
                <w:iCs w:val="0"/>
              </w:rPr>
            </w:rPrChange>
          </w:rPr>
          <w:t xml:space="preserve"> P</w:t>
        </w:r>
        <w:r w:rsidR="00C24158" w:rsidRPr="003355B9">
          <w:rPr>
            <w:rPrChange w:id="845" w:author="Gergo" w:date="2017-11-25T13:10:00Z">
              <w:rPr/>
            </w:rPrChange>
          </w:rPr>
          <w:t>éldául: életcsík, töltény számláló vagy különböző képességek</w:t>
        </w:r>
      </w:ins>
      <w:ins w:id="846" w:author="Gergo" w:date="2017-11-17T14:49:00Z">
        <w:r w:rsidR="00C24158" w:rsidRPr="003355B9">
          <w:rPr>
            <w:rPrChange w:id="847" w:author="Gergo" w:date="2017-11-25T13:10:00Z">
              <w:rPr/>
            </w:rPrChange>
          </w:rPr>
          <w:t xml:space="preserve"> aktiváltsága.</w:t>
        </w:r>
      </w:ins>
      <w:ins w:id="848" w:author="Gergo" w:date="2017-11-17T14:48:00Z">
        <w:r w:rsidR="00C24158" w:rsidRPr="003355B9">
          <w:rPr>
            <w:rPrChange w:id="849" w:author="Gergo" w:date="2017-11-25T13:10:00Z">
              <w:rPr/>
            </w:rPrChange>
          </w:rPr>
          <w:t xml:space="preserve"> </w:t>
        </w:r>
      </w:ins>
    </w:p>
    <w:p w14:paraId="5FB50ED0" w14:textId="6852D0F2" w:rsidR="00C24158" w:rsidRPr="003355B9" w:rsidRDefault="00C24158">
      <w:pPr>
        <w:rPr>
          <w:ins w:id="850" w:author="Gergo" w:date="2017-11-17T14:36:00Z"/>
          <w:rPrChange w:id="851" w:author="Gergo" w:date="2017-11-25T13:10:00Z">
            <w:rPr>
              <w:ins w:id="852" w:author="Gergo" w:date="2017-11-17T14:36:00Z"/>
            </w:rPr>
          </w:rPrChange>
        </w:rPr>
        <w:pPrChange w:id="853" w:author="Gergo" w:date="2017-11-17T14:37:00Z">
          <w:pPr>
            <w:pStyle w:val="Cmsor2"/>
          </w:pPr>
        </w:pPrChange>
      </w:pPr>
      <w:ins w:id="854" w:author="Gergo" w:date="2017-11-17T14:49:00Z">
        <w:r w:rsidRPr="003355B9">
          <w:rPr>
            <w:rPrChange w:id="855" w:author="Gergo" w:date="2017-11-25T13:10:00Z">
              <w:rPr/>
            </w:rPrChange>
          </w:rPr>
          <w:t>Amikor először kipróbáltam szemüveg használatával a dialógusablakok nem jelentek meg egyáltalán. Ez azért van, mert a v</w:t>
        </w:r>
        <w:r w:rsidR="002F5260">
          <w:rPr>
            <w:rPrChange w:id="856" w:author="Gergo" w:date="2017-11-25T13:10:00Z">
              <w:rPr>
                <w:b w:val="0"/>
                <w:bCs w:val="0"/>
                <w:iCs w:val="0"/>
              </w:rPr>
            </w:rPrChange>
          </w:rPr>
          <w:t>irtuális világ felépítésekor</w:t>
        </w:r>
        <w:r w:rsidRPr="003355B9">
          <w:rPr>
            <w:rPrChange w:id="857" w:author="Gergo" w:date="2017-11-25T13:10:00Z">
              <w:rPr/>
            </w:rPrChange>
          </w:rPr>
          <w:t xml:space="preserve"> az ezt végző motor nem tudja megfelelően </w:t>
        </w:r>
      </w:ins>
      <w:ins w:id="858" w:author="Gergo" w:date="2017-11-17T14:53:00Z">
        <w:r w:rsidRPr="003355B9">
          <w:rPr>
            <w:rPrChange w:id="859" w:author="Gergo" w:date="2017-11-25T13:10:00Z">
              <w:rPr/>
            </w:rPrChange>
          </w:rPr>
          <w:t>ki</w:t>
        </w:r>
      </w:ins>
      <w:ins w:id="860" w:author="Gergo" w:date="2017-11-17T14:49:00Z">
        <w:r w:rsidRPr="003355B9">
          <w:rPr>
            <w:rPrChange w:id="861" w:author="Gergo" w:date="2017-11-25T13:10:00Z">
              <w:rPr/>
            </w:rPrChange>
          </w:rPr>
          <w:t>renderelni az ilyen típusú canvas-okat.</w:t>
        </w:r>
      </w:ins>
      <w:ins w:id="862" w:author="Gergo" w:date="2017-11-17T14:53:00Z">
        <w:r w:rsidRPr="003355B9">
          <w:rPr>
            <w:rPrChange w:id="863" w:author="Gergo" w:date="2017-11-25T13:10:00Z">
              <w:rPr/>
            </w:rPrChange>
          </w:rPr>
          <w:t xml:space="preserve"> Ez </w:t>
        </w:r>
        <w:r w:rsidR="00CC363A" w:rsidRPr="003355B9">
          <w:rPr>
            <w:rPrChange w:id="864" w:author="Gergo" w:date="2017-11-25T13:10:00Z">
              <w:rPr/>
            </w:rPrChange>
          </w:rPr>
          <w:t xml:space="preserve">nem csak a DayDream esetében van így, hanem minden VR rendszernél (Pl.: HTC Vive, OculusRift). Így maradt a </w:t>
        </w:r>
      </w:ins>
      <w:ins w:id="865" w:author="Gergo" w:date="2017-11-17T14:55:00Z">
        <w:r w:rsidR="00CC363A" w:rsidRPr="003355B9">
          <w:rPr>
            <w:rPrChange w:id="866" w:author="Gergo" w:date="2017-11-25T13:10:00Z">
              <w:rPr/>
            </w:rPrChange>
          </w:rPr>
          <w:t>„world-space canvasok</w:t>
        </w:r>
      </w:ins>
      <w:ins w:id="867" w:author="Gergo" w:date="2017-11-17T14:56:00Z">
        <w:r w:rsidR="00CC363A" w:rsidRPr="003355B9">
          <w:rPr>
            <w:rPrChange w:id="868" w:author="Gergo" w:date="2017-11-25T13:10:00Z">
              <w:rPr/>
            </w:rPrChange>
          </w:rPr>
          <w:t>” használata, ami azt jelenti, hogy a dialógusablakokat a háromdimenziós tér részeként kell elhelyezni, pontos koordinátákkal megadni a helyzetüket.</w:t>
        </w:r>
      </w:ins>
    </w:p>
    <w:p w14:paraId="5B0C1D3B" w14:textId="42940444" w:rsidR="00444FC8" w:rsidRPr="003355B9" w:rsidRDefault="00CC363A">
      <w:pPr>
        <w:rPr>
          <w:ins w:id="869" w:author="Gergo" w:date="2017-11-17T13:48:00Z"/>
          <w:rPrChange w:id="870" w:author="Gergo" w:date="2017-11-25T13:10:00Z">
            <w:rPr>
              <w:ins w:id="871" w:author="Gergo" w:date="2017-11-17T13:48:00Z"/>
            </w:rPr>
          </w:rPrChange>
        </w:rPr>
        <w:pPrChange w:id="872" w:author="Gergo" w:date="2017-11-17T14:36:00Z">
          <w:pPr>
            <w:pStyle w:val="Cmsor2"/>
          </w:pPr>
        </w:pPrChange>
      </w:pPr>
      <w:ins w:id="873" w:author="Gergo" w:date="2017-11-17T14:36:00Z">
        <w:r w:rsidRPr="003355B9">
          <w:rPr>
            <w:rPrChange w:id="874" w:author="Gergo" w:date="2017-11-25T13:10:00Z">
              <w:rPr/>
            </w:rPrChange>
          </w:rPr>
          <w:t>A játékban a két NPC</w:t>
        </w:r>
        <w:r w:rsidR="00444FC8" w:rsidRPr="003355B9">
          <w:rPr>
            <w:rPrChange w:id="875" w:author="Gergo" w:date="2017-11-25T13:10:00Z">
              <w:rPr/>
            </w:rPrChange>
          </w:rPr>
          <w:t xml:space="preserve"> (Ogre és a varázslónő) felett megjelenő dialógusok</w:t>
        </w:r>
      </w:ins>
      <w:ins w:id="876" w:author="Gergo" w:date="2017-11-17T14:37:00Z">
        <w:r w:rsidR="00444FC8" w:rsidRPr="003355B9">
          <w:rPr>
            <w:rPrChange w:id="877" w:author="Gergo" w:date="2017-11-25T13:10:00Z">
              <w:rPr/>
            </w:rPrChange>
          </w:rPr>
          <w:t xml:space="preserve"> ugyan azt a prefab-et</w:t>
        </w:r>
      </w:ins>
      <w:ins w:id="878" w:author="Gergo" w:date="2017-11-17T15:00:00Z">
        <w:r w:rsidRPr="003355B9">
          <w:rPr>
            <w:rPrChange w:id="879" w:author="Gergo" w:date="2017-11-25T13:10:00Z">
              <w:rPr/>
            </w:rPrChange>
          </w:rPr>
          <w:t xml:space="preserve"> a </w:t>
        </w:r>
        <w:r w:rsidRPr="003355B9">
          <w:rPr>
            <w:rFonts w:ascii="Consolas" w:hAnsi="Consolas"/>
            <w:rPrChange w:id="880" w:author="Gergo" w:date="2017-11-25T13:10:00Z">
              <w:rPr/>
            </w:rPrChange>
          </w:rPr>
          <w:t>DialogeWorldSapce</w:t>
        </w:r>
        <w:r w:rsidRPr="0034280E">
          <w:t>-t</w:t>
        </w:r>
      </w:ins>
      <w:ins w:id="881" w:author="Gergo" w:date="2017-11-17T14:37:00Z">
        <w:r w:rsidR="00444FC8" w:rsidRPr="003355B9">
          <w:rPr>
            <w:rPrChange w:id="882" w:author="Gergo" w:date="2017-11-25T13:10:00Z">
              <w:rPr/>
            </w:rPrChange>
          </w:rPr>
          <w:t xml:space="preserve"> használják</w:t>
        </w:r>
        <w:r w:rsidRPr="003355B9">
          <w:rPr>
            <w:rPrChange w:id="883" w:author="Gergo" w:date="2017-11-25T13:10:00Z">
              <w:rPr/>
            </w:rPrChange>
          </w:rPr>
          <w:t>, csak</w:t>
        </w:r>
      </w:ins>
      <w:ins w:id="884" w:author="Gergo" w:date="2017-12-03T17:47:00Z">
        <w:r w:rsidR="002F5260">
          <w:t xml:space="preserve"> a</w:t>
        </w:r>
      </w:ins>
      <w:ins w:id="885" w:author="Gergo" w:date="2017-11-17T14:37:00Z">
        <w:r w:rsidRPr="003355B9">
          <w:rPr>
            <w:rPrChange w:id="886" w:author="Gergo" w:date="2017-11-25T13:10:00Z">
              <w:rPr/>
            </w:rPrChange>
          </w:rPr>
          <w:t xml:space="preserve"> létrehozáskor más koordinátákat kapnak, hogy hol jelenjenek meg. Az </w:t>
        </w:r>
      </w:ins>
      <w:ins w:id="887" w:author="Gergo" w:date="2017-11-17T15:01:00Z">
        <w:r w:rsidRPr="003355B9">
          <w:rPr>
            <w:rPrChange w:id="888" w:author="Gergo" w:date="2017-11-25T13:10:00Z">
              <w:rPr/>
            </w:rPrChange>
          </w:rPr>
          <w:t xml:space="preserve">ablakok tartalma, a megjelenített szöveg dinamikusan változik a játék </w:t>
        </w:r>
      </w:ins>
      <w:ins w:id="889" w:author="Gergo" w:date="2017-11-17T15:02:00Z">
        <w:r w:rsidRPr="003355B9">
          <w:rPr>
            <w:rPrChange w:id="890" w:author="Gergo" w:date="2017-11-25T13:10:00Z">
              <w:rPr/>
            </w:rPrChange>
          </w:rPr>
          <w:t>és egy párbeszéd alatt is.</w:t>
        </w:r>
      </w:ins>
      <w:ins w:id="891" w:author="Gergo" w:date="2017-11-17T15:03:00Z">
        <w:r w:rsidR="00265C08" w:rsidRPr="003355B9">
          <w:rPr>
            <w:rPrChange w:id="892" w:author="Gergo" w:date="2017-11-25T13:10:00Z">
              <w:rPr/>
            </w:rPrChange>
          </w:rPr>
          <w:t xml:space="preserve"> </w:t>
        </w:r>
        <w:r w:rsidR="002F5260">
          <w:rPr>
            <w:rPrChange w:id="893" w:author="Gergo" w:date="2017-11-25T13:10:00Z">
              <w:rPr>
                <w:b w:val="0"/>
                <w:bCs w:val="0"/>
                <w:iCs w:val="0"/>
              </w:rPr>
            </w:rPrChange>
          </w:rPr>
          <w:t>A szöveg megváltoztatásáért és</w:t>
        </w:r>
        <w:r w:rsidR="00265C08" w:rsidRPr="003355B9">
          <w:rPr>
            <w:rPrChange w:id="894" w:author="Gergo" w:date="2017-11-25T13:10:00Z">
              <w:rPr/>
            </w:rPrChange>
          </w:rPr>
          <w:t xml:space="preserve"> azért, hogy a dialógusablak mindig a játékos felé nézzen a </w:t>
        </w:r>
        <w:r w:rsidR="00265C08" w:rsidRPr="003355B9">
          <w:rPr>
            <w:rFonts w:ascii="Consolas" w:hAnsi="Consolas"/>
            <w:rPrChange w:id="895" w:author="Gergo" w:date="2017-11-25T13:10:00Z">
              <w:rPr/>
            </w:rPrChange>
          </w:rPr>
          <w:t>DialogeController</w:t>
        </w:r>
      </w:ins>
      <w:ins w:id="896" w:author="Gergo" w:date="2017-11-17T15:02:00Z">
        <w:r w:rsidR="00265C08" w:rsidRPr="0034280E">
          <w:rPr>
            <w:rFonts w:ascii="Consolas" w:hAnsi="Consolas"/>
          </w:rPr>
          <w:t xml:space="preserve"> </w:t>
        </w:r>
      </w:ins>
      <w:ins w:id="897" w:author="Gergo" w:date="2017-11-17T15:04:00Z">
        <w:r w:rsidR="00265C08" w:rsidRPr="003355B9">
          <w:rPr>
            <w:rPrChange w:id="898" w:author="Gergo" w:date="2017-11-25T13:10:00Z">
              <w:rPr/>
            </w:rPrChange>
          </w:rPr>
          <w:t xml:space="preserve">felelős, de ennek az osztálynak a metódusait mindig az adott NPC-t vezérlő script </w:t>
        </w:r>
      </w:ins>
      <w:ins w:id="899" w:author="Gergo" w:date="2017-11-17T15:05:00Z">
        <w:r w:rsidR="00265C08" w:rsidRPr="003355B9">
          <w:rPr>
            <w:rPrChange w:id="900" w:author="Gergo" w:date="2017-11-25T13:10:00Z">
              <w:rPr/>
            </w:rPrChange>
          </w:rPr>
          <w:t>(</w:t>
        </w:r>
        <w:r w:rsidR="00265C08" w:rsidRPr="003355B9">
          <w:rPr>
            <w:rFonts w:ascii="Consolas" w:hAnsi="Consolas"/>
            <w:rPrChange w:id="901" w:author="Gergo" w:date="2017-11-25T13:10:00Z">
              <w:rPr/>
            </w:rPrChange>
          </w:rPr>
          <w:t>WizzardController</w:t>
        </w:r>
        <w:r w:rsidR="00265C08" w:rsidRPr="0034280E">
          <w:t xml:space="preserve"> és </w:t>
        </w:r>
        <w:r w:rsidR="00265C08" w:rsidRPr="003355B9">
          <w:rPr>
            <w:rFonts w:ascii="Consolas" w:hAnsi="Consolas"/>
            <w:rPrChange w:id="902" w:author="Gergo" w:date="2017-11-25T13:10:00Z">
              <w:rPr/>
            </w:rPrChange>
          </w:rPr>
          <w:t>CatOwnerController</w:t>
        </w:r>
        <w:r w:rsidR="00265C08" w:rsidRPr="0034280E">
          <w:t>)</w:t>
        </w:r>
      </w:ins>
      <w:ins w:id="903" w:author="Gergo" w:date="2017-11-17T15:06:00Z">
        <w:r w:rsidR="00265C08" w:rsidRPr="003355B9">
          <w:rPr>
            <w:rPrChange w:id="904" w:author="Gergo" w:date="2017-11-25T13:10:00Z">
              <w:rPr/>
            </w:rPrChange>
          </w:rPr>
          <w:t xml:space="preserve"> hívja, mert az NPC-ékkel való interakció eseményei azok, amik a dialógus állapotát, tartalmát megváltoztatják.</w:t>
        </w:r>
      </w:ins>
      <w:ins w:id="905" w:author="Gergo" w:date="2017-11-17T15:12:00Z">
        <w:r w:rsidR="006B6BD6" w:rsidRPr="003355B9">
          <w:rPr>
            <w:rPrChange w:id="906" w:author="Gergo" w:date="2017-11-25T13:10:00Z">
              <w:rPr/>
            </w:rPrChange>
          </w:rPr>
          <w:t xml:space="preserve"> Ilyen esemény például, hogy a játékos megközelíti az egyik karaktert, ilyenkor a játék állapotának megfelelő dialógus indul el (ha először találkozunk a varázslónővel más tartalom jelenik meg, mintha </w:t>
        </w:r>
      </w:ins>
      <w:ins w:id="907" w:author="Gergo" w:date="2017-11-17T15:16:00Z">
        <w:r w:rsidR="006B6BD6" w:rsidRPr="003355B9">
          <w:rPr>
            <w:rPrChange w:id="908" w:author="Gergo" w:date="2017-11-25T13:10:00Z">
              <w:rPr/>
            </w:rPrChange>
          </w:rPr>
          <w:t>a rúnák megkeresése után).</w:t>
        </w:r>
      </w:ins>
    </w:p>
    <w:p w14:paraId="6CA0DAAF" w14:textId="5A322864" w:rsidR="009654DF" w:rsidRPr="003355B9" w:rsidRDefault="009654DF" w:rsidP="009654DF">
      <w:pPr>
        <w:pStyle w:val="Cmsor2"/>
        <w:rPr>
          <w:ins w:id="909" w:author="Gergo" w:date="2017-11-18T09:55:00Z"/>
        </w:rPr>
      </w:pPr>
      <w:bookmarkStart w:id="910" w:name="_Toc499416829"/>
      <w:ins w:id="911" w:author="Gergo" w:date="2017-11-17T13:48:00Z">
        <w:r w:rsidRPr="003355B9">
          <w:lastRenderedPageBreak/>
          <w:t>Az okos macska</w:t>
        </w:r>
      </w:ins>
      <w:bookmarkEnd w:id="910"/>
    </w:p>
    <w:p w14:paraId="51447AA4" w14:textId="5F2F1247" w:rsidR="000A6A59" w:rsidRPr="003355B9" w:rsidRDefault="000A6A59">
      <w:pPr>
        <w:rPr>
          <w:ins w:id="912" w:author="Gergo" w:date="2017-11-18T10:02:00Z"/>
          <w:rPrChange w:id="913" w:author="Gergo" w:date="2017-11-25T13:10:00Z">
            <w:rPr>
              <w:ins w:id="914" w:author="Gergo" w:date="2017-11-18T10:02:00Z"/>
            </w:rPr>
          </w:rPrChange>
        </w:rPr>
        <w:pPrChange w:id="915" w:author="Gergo" w:date="2017-11-18T09:55:00Z">
          <w:pPr>
            <w:pStyle w:val="Cmsor2"/>
          </w:pPr>
        </w:pPrChange>
      </w:pPr>
      <w:ins w:id="916" w:author="Gergo" w:date="2017-11-18T09:55:00Z">
        <w:r w:rsidRPr="0034280E">
          <w:t>Miután először beszéltünk az Ogréval</w:t>
        </w:r>
      </w:ins>
      <w:ins w:id="917" w:author="Gergo" w:date="2017-12-03T17:48:00Z">
        <w:r w:rsidR="00DE0499">
          <w:t>, az</w:t>
        </w:r>
      </w:ins>
      <w:ins w:id="918" w:author="Gergo" w:date="2017-11-18T09:55:00Z">
        <w:r w:rsidRPr="0034280E">
          <w:t xml:space="preserve"> elküld minket, hogy keressük meg és a kapjuk el az elszökött cicáit. Amikor megtaláljuk a cicákat azok menekülni kezdenek</w:t>
        </w:r>
        <w:r w:rsidRPr="003355B9">
          <w:rPr>
            <w:rPrChange w:id="919" w:author="Gergo" w:date="2017-11-25T13:10:00Z">
              <w:rPr/>
            </w:rPrChange>
          </w:rPr>
          <w:t xml:space="preserve"> előlünk, amíg menedékbe nem érnek a varázsl</w:t>
        </w:r>
      </w:ins>
      <w:ins w:id="920" w:author="Gergo" w:date="2017-11-18T09:58:00Z">
        <w:r w:rsidRPr="003355B9">
          <w:rPr>
            <w:rPrChange w:id="921" w:author="Gergo" w:date="2017-11-25T13:10:00Z">
              <w:rPr/>
            </w:rPrChange>
          </w:rPr>
          <w:t>ó</w:t>
        </w:r>
      </w:ins>
      <w:ins w:id="922" w:author="Gergo" w:date="2017-11-18T09:55:00Z">
        <w:r w:rsidRPr="003355B9">
          <w:rPr>
            <w:rPrChange w:id="923" w:author="Gergo" w:date="2017-11-25T13:10:00Z">
              <w:rPr/>
            </w:rPrChange>
          </w:rPr>
          <w:t>nő</w:t>
        </w:r>
      </w:ins>
      <w:ins w:id="924" w:author="Gergo" w:date="2017-11-18T09:58:00Z">
        <w:r w:rsidRPr="003355B9">
          <w:rPr>
            <w:rPrChange w:id="925" w:author="Gergo" w:date="2017-11-25T13:10:00Z">
              <w:rPr/>
            </w:rPrChange>
          </w:rPr>
          <w:t xml:space="preserve"> gombaházában, vagy biztonságos távolsá</w:t>
        </w:r>
      </w:ins>
      <w:ins w:id="926" w:author="Gergo" w:date="2017-11-18T09:59:00Z">
        <w:r w:rsidRPr="003355B9">
          <w:rPr>
            <w:rPrChange w:id="927" w:author="Gergo" w:date="2017-11-25T13:10:00Z">
              <w:rPr/>
            </w:rPrChange>
          </w:rPr>
          <w:t>gra nem érnek tőlünk.</w:t>
        </w:r>
      </w:ins>
      <w:ins w:id="928" w:author="Gergo" w:date="2017-11-18T10:01:00Z">
        <w:r w:rsidRPr="003355B9">
          <w:rPr>
            <w:rPrChange w:id="929" w:author="Gergo" w:date="2017-11-25T13:10:00Z">
              <w:rPr/>
            </w:rPrChange>
          </w:rPr>
          <w:t xml:space="preserve"> </w:t>
        </w:r>
      </w:ins>
      <w:ins w:id="930" w:author="Gergo" w:date="2017-11-18T10:02:00Z">
        <w:r w:rsidR="007D3F19" w:rsidRPr="003355B9">
          <w:rPr>
            <w:rPrChange w:id="931" w:author="Gergo" w:date="2017-11-25T13:10:00Z">
              <w:rPr/>
            </w:rPrChange>
          </w:rPr>
          <w:t xml:space="preserve"> E</w:t>
        </w:r>
        <w:r w:rsidR="00336803" w:rsidRPr="003355B9">
          <w:rPr>
            <w:rPrChange w:id="932" w:author="Gergo" w:date="2017-11-25T13:10:00Z">
              <w:rPr/>
            </w:rPrChange>
          </w:rPr>
          <w:t>lőször csak sétálva indul</w:t>
        </w:r>
      </w:ins>
      <w:ins w:id="933" w:author="Gergo" w:date="2017-12-03T17:49:00Z">
        <w:r w:rsidR="00DE0499">
          <w:t>nak</w:t>
        </w:r>
      </w:ins>
      <w:ins w:id="934" w:author="Gergo" w:date="2017-11-18T10:02:00Z">
        <w:r w:rsidR="00336803" w:rsidRPr="003355B9">
          <w:rPr>
            <w:rPrChange w:id="935" w:author="Gergo" w:date="2017-11-25T13:10:00Z">
              <w:rPr/>
            </w:rPrChange>
          </w:rPr>
          <w:t xml:space="preserve"> el előlünk, de amikor túl közel érünk begyorsulnak és futva menekülnek tovább. Mindeközben az eléjük kerülő akadályokat: fákat, köveket is kerülgetik.</w:t>
        </w:r>
      </w:ins>
      <w:ins w:id="936" w:author="Gergo" w:date="2017-11-18T12:23:00Z">
        <w:r w:rsidR="00414799" w:rsidRPr="003355B9">
          <w:rPr>
            <w:rPrChange w:id="937" w:author="Gergo" w:date="2017-11-25T13:10:00Z">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938" w:author="Gergo" w:date="2017-11-18T10:59:00Z"/>
          <w:rPrChange w:id="939" w:author="Gergo" w:date="2017-11-25T13:10:00Z">
            <w:rPr>
              <w:ins w:id="940" w:author="Gergo" w:date="2017-11-18T10:59:00Z"/>
            </w:rPr>
          </w:rPrChange>
        </w:rPr>
        <w:pPrChange w:id="941" w:author="Gergo" w:date="2017-11-18T10:50:00Z">
          <w:pPr>
            <w:pStyle w:val="Cmsor2"/>
          </w:pPr>
        </w:pPrChange>
      </w:pPr>
      <w:bookmarkStart w:id="942" w:name="_Toc499416830"/>
      <w:ins w:id="943" w:author="Gergo" w:date="2017-11-18T10:50:00Z">
        <w:r w:rsidRPr="003355B9">
          <w:rPr>
            <w:rPrChange w:id="944" w:author="Gergo" w:date="2017-11-25T13:10:00Z">
              <w:rPr/>
            </w:rPrChange>
          </w:rPr>
          <w:t>A játékos kikerülése</w:t>
        </w:r>
      </w:ins>
      <w:bookmarkEnd w:id="942"/>
    </w:p>
    <w:p w14:paraId="3878367B" w14:textId="4BCFF77D" w:rsidR="00990398" w:rsidRPr="003355B9" w:rsidRDefault="00990398">
      <w:pPr>
        <w:rPr>
          <w:ins w:id="945" w:author="Gergo" w:date="2017-11-18T11:17:00Z"/>
          <w:rPrChange w:id="946" w:author="Gergo" w:date="2017-11-25T13:10:00Z">
            <w:rPr>
              <w:ins w:id="947" w:author="Gergo" w:date="2017-11-18T11:17:00Z"/>
            </w:rPr>
          </w:rPrChange>
        </w:rPr>
        <w:pPrChange w:id="948" w:author="Gergo" w:date="2017-11-18T10:59:00Z">
          <w:pPr>
            <w:pStyle w:val="Cmsor2"/>
          </w:pPr>
        </w:pPrChange>
      </w:pPr>
      <w:ins w:id="949" w:author="Gergo" w:date="2017-11-18T10:59:00Z">
        <w:r w:rsidRPr="003355B9">
          <w:rPr>
            <w:rPrChange w:id="950" w:author="Gergo" w:date="2017-11-25T13:10:00Z">
              <w:rPr/>
            </w:rPrChange>
          </w:rPr>
          <w:t>Mind a játékos</w:t>
        </w:r>
      </w:ins>
      <w:ins w:id="951" w:author="Gergo" w:date="2017-12-03T17:51:00Z">
        <w:r w:rsidR="00C170B8">
          <w:t>,</w:t>
        </w:r>
      </w:ins>
      <w:ins w:id="952" w:author="Gergo" w:date="2017-11-18T10:59:00Z">
        <w:r w:rsidRPr="003355B9">
          <w:rPr>
            <w:rPrChange w:id="953" w:author="Gergo" w:date="2017-11-25T13:10:00Z">
              <w:rPr/>
            </w:rPrChange>
          </w:rPr>
          <w:t xml:space="preserve"> mind a macska rendelkezik egy </w:t>
        </w:r>
        <w:r w:rsidRPr="003355B9">
          <w:rPr>
            <w:rFonts w:ascii="Consolas" w:hAnsi="Consolas"/>
            <w:rPrChange w:id="954" w:author="Gergo" w:date="2017-11-25T13:10:00Z">
              <w:rPr/>
            </w:rPrChange>
          </w:rPr>
          <w:t>TriggerCollider</w:t>
        </w:r>
        <w:r w:rsidR="00C170B8">
          <w:t>-el. E</w:t>
        </w:r>
        <w:r w:rsidRPr="0034280E">
          <w:t xml:space="preserve">z abban különbözik egy normál </w:t>
        </w:r>
      </w:ins>
      <w:ins w:id="955" w:author="Gergo" w:date="2017-11-18T11:01:00Z">
        <w:r w:rsidRPr="003355B9">
          <w:rPr>
            <w:rPrChange w:id="956" w:author="Gergo" w:date="2017-11-25T13:10:00Z">
              <w:rPr/>
            </w:rPrChange>
          </w:rPr>
          <w:t xml:space="preserve">collider-től, hogy tényleges fizikai ütközés nem történik, ha egy másik objektummal találkozik, de </w:t>
        </w:r>
        <w:r w:rsidR="00A63A07" w:rsidRPr="003355B9">
          <w:rPr>
            <w:rPrChange w:id="957" w:author="Gergo" w:date="2017-11-25T13:10:00Z">
              <w:rPr/>
            </w:rPrChange>
          </w:rPr>
          <w:t xml:space="preserve">a találkozás eseményére fel lehet iratkozni az </w:t>
        </w:r>
        <w:r w:rsidR="00A63A07" w:rsidRPr="003355B9">
          <w:rPr>
            <w:rFonts w:ascii="Consolas" w:hAnsi="Consolas"/>
            <w:rPrChange w:id="958" w:author="Gergo" w:date="2017-11-25T13:10:00Z">
              <w:rPr/>
            </w:rPrChange>
          </w:rPr>
          <w:t>OnTriggerEnter</w:t>
        </w:r>
        <w:r w:rsidR="00A63A07" w:rsidRPr="0034280E">
          <w:t xml:space="preserve"> vagy </w:t>
        </w:r>
        <w:r w:rsidR="00A63A07" w:rsidRPr="003355B9">
          <w:rPr>
            <w:rFonts w:ascii="Consolas" w:hAnsi="Consolas"/>
            <w:rPrChange w:id="959" w:author="Gergo" w:date="2017-11-25T13:10:00Z">
              <w:rPr/>
            </w:rPrChange>
          </w:rPr>
          <w:t>OnTriggerExit</w:t>
        </w:r>
        <w:r w:rsidR="00A63A07" w:rsidRPr="0034280E">
          <w:t xml:space="preserve"> listenereken keresztül.</w:t>
        </w:r>
      </w:ins>
      <w:ins w:id="960" w:author="Gergo" w:date="2017-11-18T11:03:00Z">
        <w:r w:rsidR="00A63A07" w:rsidRPr="003355B9">
          <w:rPr>
            <w:rPrChange w:id="961" w:author="Gergo" w:date="2017-11-25T13:10:00Z">
              <w:rPr/>
            </w:rPrChange>
          </w:rPr>
          <w:t xml:space="preserve"> A játékost </w:t>
        </w:r>
      </w:ins>
      <w:ins w:id="962" w:author="Gergo" w:date="2017-11-18T11:06:00Z">
        <w:r w:rsidR="00A63A07" w:rsidRPr="003355B9">
          <w:rPr>
            <w:rPrChange w:id="963" w:author="Gergo" w:date="2017-11-25T13:10:00Z">
              <w:rPr/>
            </w:rPrChange>
          </w:rPr>
          <w:t>egy nagy gömb veszi körül. Ha a cica találkozik ezzel a collider-el akkor m</w:t>
        </w:r>
        <w:r w:rsidR="00C810B4" w:rsidRPr="003355B9">
          <w:rPr>
            <w:rPrChange w:id="964" w:author="Gergo" w:date="2017-11-25T13:10:00Z">
              <w:rPr/>
            </w:rPrChange>
          </w:rPr>
          <w:t>egkezdődik a menekülés. A macska igyekszik mindig úgy eljutni a me</w:t>
        </w:r>
        <w:r w:rsidR="00C170B8">
          <w:rPr>
            <w:rPrChange w:id="965" w:author="Gergo" w:date="2017-11-25T13:10:00Z">
              <w:rPr>
                <w:b w:val="0"/>
                <w:bCs w:val="0"/>
                <w:iCs w:val="0"/>
              </w:rPr>
            </w:rPrChange>
          </w:rPr>
          <w:t xml:space="preserve">nedékbe (gombaház, nest), hogy </w:t>
        </w:r>
        <w:r w:rsidR="00C810B4" w:rsidRPr="003355B9">
          <w:rPr>
            <w:rPrChange w:id="966" w:author="Gergo" w:date="2017-11-25T13:10:00Z">
              <w:rPr/>
            </w:rPrChange>
          </w:rPr>
          <w:t xml:space="preserve">közben a játékost egy </w:t>
        </w:r>
      </w:ins>
      <w:ins w:id="967" w:author="Gergo" w:date="2017-11-18T11:17:00Z">
        <w:r w:rsidR="00C810B4" w:rsidRPr="003355B9">
          <w:rPr>
            <w:rPrChange w:id="968" w:author="Gergo" w:date="2017-11-25T13:10:00Z">
              <w:rPr/>
            </w:rPrChange>
          </w:rPr>
          <w:t>adott s</w:t>
        </w:r>
        <w:r w:rsidR="00C170B8">
          <w:rPr>
            <w:rPrChange w:id="969" w:author="Gergo" w:date="2017-11-25T13:10:00Z">
              <w:rPr>
                <w:b w:val="0"/>
                <w:bCs w:val="0"/>
                <w:iCs w:val="0"/>
              </w:rPr>
            </w:rPrChange>
          </w:rPr>
          <w:t>ugarú körben elkerüli. H</w:t>
        </w:r>
        <w:r w:rsidR="00C810B4" w:rsidRPr="003355B9">
          <w:rPr>
            <w:rPrChange w:id="970" w:author="Gergo" w:date="2017-11-25T13:10:00Z">
              <w:rPr/>
            </w:rPrChange>
          </w:rPr>
          <w:t xml:space="preserve">a például a menedék </w:t>
        </w:r>
        <w:r w:rsidR="002F586F">
          <w:rPr>
            <w:rPrChange w:id="971" w:author="Gergo" w:date="2017-11-25T13:10:00Z">
              <w:rPr>
                <w:b w:val="0"/>
                <w:bCs w:val="0"/>
                <w:iCs w:val="0"/>
              </w:rPr>
            </w:rPrChange>
          </w:rPr>
          <w:t xml:space="preserve">és a cica közé állunk, akkor </w:t>
        </w:r>
        <w:r w:rsidR="00C810B4" w:rsidRPr="003355B9">
          <w:rPr>
            <w:rPrChange w:id="972" w:author="Gergo" w:date="2017-11-25T13:10:00Z">
              <w:rPr/>
            </w:rPrChange>
          </w:rPr>
          <w:t>megkerül minket</w:t>
        </w:r>
      </w:ins>
      <w:ins w:id="973" w:author="Gergo" w:date="2017-12-03T18:00:00Z">
        <w:r w:rsidR="002F586F">
          <w:t>,</w:t>
        </w:r>
      </w:ins>
      <w:ins w:id="974" w:author="Gergo" w:date="2017-11-18T11:17:00Z">
        <w:r w:rsidR="00C810B4" w:rsidRPr="003355B9">
          <w:rPr>
            <w:rPrChange w:id="975" w:author="Gergo" w:date="2017-11-25T13:10:00Z">
              <w:rPr/>
            </w:rPrChange>
          </w:rPr>
          <w:t xml:space="preserve"> és csak a</w:t>
        </w:r>
        <w:r w:rsidR="002F586F">
          <w:rPr>
            <w:rPrChange w:id="976" w:author="Gergo" w:date="2017-11-25T13:10:00Z">
              <w:rPr>
                <w:b w:val="0"/>
                <w:bCs w:val="0"/>
                <w:iCs w:val="0"/>
              </w:rPr>
            </w:rPrChange>
          </w:rPr>
          <w:t>kkor fordul a ház</w:t>
        </w:r>
        <w:r w:rsidR="00C810B4" w:rsidRPr="003355B9">
          <w:rPr>
            <w:rPrChange w:id="977" w:author="Gergo" w:date="2017-11-25T13:10:00Z">
              <w:rPr/>
            </w:rPrChange>
          </w:rPr>
          <w:t xml:space="preserve"> felé, amikor oda már egyenes útja van.</w:t>
        </w:r>
      </w:ins>
    </w:p>
    <w:p w14:paraId="4EFA0330" w14:textId="3CD3F3A3" w:rsidR="00C810B4" w:rsidRPr="003355B9" w:rsidRDefault="00C810B4">
      <w:pPr>
        <w:rPr>
          <w:ins w:id="978" w:author="Gergo" w:date="2017-11-24T10:00:00Z"/>
          <w:rPrChange w:id="979" w:author="Gergo" w:date="2017-11-25T13:10:00Z">
            <w:rPr>
              <w:ins w:id="980" w:author="Gergo" w:date="2017-11-24T10:00:00Z"/>
            </w:rPr>
          </w:rPrChange>
        </w:rPr>
        <w:pPrChange w:id="981" w:author="Gergo" w:date="2017-11-18T11:52:00Z">
          <w:pPr>
            <w:pStyle w:val="Cmsor2"/>
          </w:pPr>
        </w:pPrChange>
      </w:pPr>
      <w:ins w:id="982" w:author="Gergo" w:date="2017-11-18T11:19:00Z">
        <w:r w:rsidRPr="003355B9">
          <w:rPr>
            <w:rPrChange w:id="983" w:author="Gergo" w:date="2017-11-25T13:10:00Z">
              <w:rPr/>
            </w:rPrChange>
          </w:rPr>
          <w:t xml:space="preserve">Ezt a működést koordinátageometria felhasználásával értem el. </w:t>
        </w:r>
      </w:ins>
      <w:ins w:id="984" w:author="Gergo" w:date="2017-11-18T11:24:00Z">
        <w:r w:rsidR="004A2FE2" w:rsidRPr="003355B9">
          <w:rPr>
            <w:rPrChange w:id="985" w:author="Gergo" w:date="2017-11-25T13:10:00Z">
              <w:rPr/>
            </w:rPrChange>
          </w:rPr>
          <w:t xml:space="preserve">Amikor </w:t>
        </w:r>
      </w:ins>
      <w:ins w:id="986" w:author="Gergo" w:date="2017-11-18T11:27:00Z">
        <w:r w:rsidR="002F586F">
          <w:rPr>
            <w:rPrChange w:id="987" w:author="Gergo" w:date="2017-11-25T13:10:00Z">
              <w:rPr>
                <w:b w:val="0"/>
                <w:bCs w:val="0"/>
                <w:iCs w:val="0"/>
              </w:rPr>
            </w:rPrChange>
          </w:rPr>
          <w:t>a macska a</w:t>
        </w:r>
        <w:r w:rsidR="004A2FE2" w:rsidRPr="003355B9">
          <w:rPr>
            <w:rPrChange w:id="988" w:author="Gergo" w:date="2017-11-25T13:10:00Z">
              <w:rPr/>
            </w:rPrChange>
          </w:rPr>
          <w:t xml:space="preserve"> „TriggerEnter”</w:t>
        </w:r>
      </w:ins>
      <w:ins w:id="989" w:author="Gergo" w:date="2017-11-18T11:30:00Z">
        <w:r w:rsidR="004A2FE2" w:rsidRPr="003355B9">
          <w:rPr>
            <w:rPrChange w:id="990" w:author="Gergo" w:date="2017-11-25T13:10:00Z">
              <w:rPr/>
            </w:rPrChange>
          </w:rPr>
          <w:t xml:space="preserve"> esemény hatására megkezdi a menekülést az </w:t>
        </w:r>
        <w:r w:rsidR="004A2FE2" w:rsidRPr="003355B9">
          <w:rPr>
            <w:rFonts w:ascii="Consolas" w:hAnsi="Consolas"/>
            <w:rPrChange w:id="991" w:author="Gergo" w:date="2017-11-25T13:10:00Z">
              <w:rPr/>
            </w:rPrChange>
          </w:rPr>
          <w:t>Update</w:t>
        </w:r>
        <w:r w:rsidR="004A2FE2" w:rsidRPr="0034280E">
          <w:t xml:space="preserve"> függvényben</w:t>
        </w:r>
      </w:ins>
      <w:ins w:id="992" w:author="Gergo" w:date="2017-11-18T11:31:00Z">
        <w:r w:rsidR="004A2FE2" w:rsidRPr="003355B9">
          <w:rPr>
            <w:rPrChange w:id="993" w:author="Gergo" w:date="2017-11-25T13:10:00Z">
              <w:rPr/>
            </w:rPrChange>
          </w:rPr>
          <w:t xml:space="preserve"> (tehát minden kirszámított képkockánál) megnézi, hogy</w:t>
        </w:r>
      </w:ins>
      <w:ins w:id="994" w:author="Gergo" w:date="2017-12-03T18:01:00Z">
        <w:r w:rsidR="002F586F">
          <w:t xml:space="preserve"> a</w:t>
        </w:r>
      </w:ins>
      <w:ins w:id="995" w:author="Gergo" w:date="2017-11-18T11:31:00Z">
        <w:r w:rsidR="004A2FE2" w:rsidRPr="003355B9">
          <w:rPr>
            <w:rPrChange w:id="996" w:author="Gergo" w:date="2017-11-25T13:10:00Z">
              <w:rPr/>
            </w:rPrChange>
          </w:rPr>
          <w:t xml:space="preserve"> </w:t>
        </w:r>
      </w:ins>
      <w:ins w:id="997" w:author="Gergo" w:date="2017-11-18T11:32:00Z">
        <w:r w:rsidR="004A2FE2" w:rsidRPr="003355B9">
          <w:rPr>
            <w:rPrChange w:id="998" w:author="Gergo" w:date="2017-11-25T13:10:00Z">
              <w:rPr/>
            </w:rPrChange>
          </w:rPr>
          <w:t>menedékhez húzott egyenes metszi-e a játékos ad</w:t>
        </w:r>
        <w:r w:rsidR="002F586F">
          <w:rPr>
            <w:rPrChange w:id="999" w:author="Gergo" w:date="2017-11-25T13:10:00Z">
              <w:rPr>
                <w:b w:val="0"/>
                <w:bCs w:val="0"/>
                <w:iCs w:val="0"/>
              </w:rPr>
            </w:rPrChange>
          </w:rPr>
          <w:t>ott sugarú környezetét, illetve</w:t>
        </w:r>
        <w:r w:rsidR="004A2FE2" w:rsidRPr="003355B9">
          <w:rPr>
            <w:rPrChange w:id="1000" w:author="Gergo" w:date="2017-11-25T13:10:00Z">
              <w:rPr/>
            </w:rPrChange>
          </w:rPr>
          <w:t xml:space="preserve"> ha igen, akkor, hogy a macska közelebb van</w:t>
        </w:r>
      </w:ins>
      <w:ins w:id="1001" w:author="Gergo" w:date="2017-11-18T11:38:00Z">
        <w:r w:rsidR="004A2FE2" w:rsidRPr="003355B9">
          <w:rPr>
            <w:rPrChange w:id="1002" w:author="Gergo" w:date="2017-11-25T13:10:00Z">
              <w:rPr/>
            </w:rPrChange>
          </w:rPr>
          <w:t>-e</w:t>
        </w:r>
      </w:ins>
      <w:ins w:id="1003" w:author="Gergo" w:date="2017-11-18T11:32:00Z">
        <w:r w:rsidR="004A2FE2" w:rsidRPr="003355B9">
          <w:rPr>
            <w:rPrChange w:id="1004" w:author="Gergo" w:date="2017-11-25T13:10:00Z">
              <w:rPr/>
            </w:rPrChange>
          </w:rPr>
          <w:t xml:space="preserve"> a házhoz, mint a játékos</w:t>
        </w:r>
      </w:ins>
      <w:ins w:id="1005" w:author="Gergo" w:date="2017-11-18T11:35:00Z">
        <w:r w:rsidR="004A2FE2" w:rsidRPr="003355B9">
          <w:rPr>
            <w:rPrChange w:id="1006" w:author="Gergo" w:date="2017-11-25T13:10:00Z">
              <w:rPr/>
            </w:rPrChange>
          </w:rPr>
          <w:t xml:space="preserve"> (tehát a játékos</w:t>
        </w:r>
      </w:ins>
      <w:ins w:id="1007" w:author="Gergo" w:date="2017-11-18T11:36:00Z">
        <w:r w:rsidR="004A2FE2" w:rsidRPr="003355B9">
          <w:rPr>
            <w:rPrChange w:id="1008" w:author="Gergo" w:date="2017-11-25T13:10:00Z">
              <w:rPr/>
            </w:rPrChange>
          </w:rPr>
          <w:t xml:space="preserve"> a cica mögött van és úgy kergeti)</w:t>
        </w:r>
      </w:ins>
      <w:ins w:id="1009" w:author="Gergo" w:date="2017-11-18T11:37:00Z">
        <w:r w:rsidR="004A2FE2" w:rsidRPr="003355B9">
          <w:rPr>
            <w:rPrChange w:id="1010" w:author="Gergo" w:date="2017-11-25T13:10:00Z">
              <w:rPr/>
            </w:rPrChange>
          </w:rPr>
          <w:t xml:space="preserve">. </w:t>
        </w:r>
      </w:ins>
      <w:ins w:id="1011" w:author="Gergo" w:date="2017-11-18T11:40:00Z">
        <w:r w:rsidR="004A2FE2" w:rsidRPr="003355B9">
          <w:rPr>
            <w:rPrChange w:id="1012" w:author="Gergo" w:date="2017-11-25T13:10:00Z">
              <w:rPr/>
            </w:rPrChange>
          </w:rPr>
          <w:t>A metszést úgy számolom ki, hogy megnézem, hogy az egyenes és a játékos pozíciója (a kör középpontja) közti távolság</w:t>
        </w:r>
      </w:ins>
      <w:ins w:id="1013" w:author="Gergo" w:date="2017-11-18T11:42:00Z">
        <w:r w:rsidR="002F586F">
          <w:rPr>
            <w:rPrChange w:id="1014" w:author="Gergo" w:date="2017-11-25T13:10:00Z">
              <w:rPr>
                <w:b w:val="0"/>
                <w:bCs w:val="0"/>
                <w:iCs w:val="0"/>
              </w:rPr>
            </w:rPrChange>
          </w:rPr>
          <w:t xml:space="preserve"> kisebb-e, mint a kör sugara. H</w:t>
        </w:r>
        <w:r w:rsidR="009A248A" w:rsidRPr="003355B9">
          <w:rPr>
            <w:rPrChange w:id="1015" w:author="Gergo" w:date="2017-11-25T13:10:00Z">
              <w:rPr/>
            </w:rPrChange>
          </w:rPr>
          <w:t>a igen, akkor metszi. Ebben az esetben meg kell találni</w:t>
        </w:r>
      </w:ins>
      <w:ins w:id="1016" w:author="Gergo" w:date="2017-11-18T11:44:00Z">
        <w:r w:rsidR="009A248A" w:rsidRPr="003355B9">
          <w:rPr>
            <w:rPrChange w:id="1017" w:author="Gergo" w:date="2017-11-25T13:10:00Z">
              <w:rPr/>
            </w:rPrChange>
          </w:rPr>
          <w:t>a</w:t>
        </w:r>
      </w:ins>
      <w:ins w:id="1018" w:author="Gergo" w:date="2017-11-18T11:42:00Z">
        <w:r w:rsidR="002F586F">
          <w:rPr>
            <w:rPrChange w:id="1019" w:author="Gergo" w:date="2017-11-25T13:10:00Z">
              <w:rPr>
                <w:b w:val="0"/>
                <w:bCs w:val="0"/>
                <w:iCs w:val="0"/>
              </w:rPr>
            </w:rPrChange>
          </w:rPr>
          <w:t xml:space="preserve"> a legideálisabb utat</w:t>
        </w:r>
        <w:r w:rsidR="009A248A" w:rsidRPr="003355B9">
          <w:rPr>
            <w:rPrChange w:id="1020" w:author="Gergo" w:date="2017-11-25T13:10:00Z">
              <w:rPr/>
            </w:rPrChange>
          </w:rPr>
          <w:t xml:space="preserve"> úgy, hogy közben megfelelő távolságra maradjon</w:t>
        </w:r>
      </w:ins>
      <w:ins w:id="1021" w:author="Gergo" w:date="2017-11-18T11:44:00Z">
        <w:r w:rsidR="009A248A" w:rsidRPr="003355B9">
          <w:rPr>
            <w:rPrChange w:id="1022" w:author="Gergo" w:date="2017-11-25T13:10:00Z">
              <w:rPr/>
            </w:rPrChange>
          </w:rPr>
          <w:t xml:space="preserve"> az üldözőjétől. Ha közelebb van a menedékhez, mint a játékos, akkor ez az út az egyenes vonal a ház felé, de ha nem</w:t>
        </w:r>
      </w:ins>
      <w:ins w:id="1023" w:author="Gergo" w:date="2017-11-18T11:49:00Z">
        <w:r w:rsidR="00680114" w:rsidRPr="003355B9">
          <w:rPr>
            <w:rPrChange w:id="1024" w:author="Gergo" w:date="2017-11-25T13:10:00Z">
              <w:rPr/>
            </w:rPrChange>
          </w:rPr>
          <w:t>,</w:t>
        </w:r>
      </w:ins>
      <w:ins w:id="1025" w:author="Gergo" w:date="2017-11-18T11:44:00Z">
        <w:r w:rsidR="009A248A" w:rsidRPr="003355B9">
          <w:rPr>
            <w:rPrChange w:id="1026" w:author="Gergo" w:date="2017-11-25T13:10:00Z">
              <w:rPr/>
            </w:rPrChange>
          </w:rPr>
          <w:t xml:space="preserve"> akkor a játékos körüli körhöz húzott érintők közül az, amelyik</w:t>
        </w:r>
      </w:ins>
      <w:ins w:id="1027" w:author="Gergo" w:date="2017-11-18T11:47:00Z">
        <w:r w:rsidR="009A248A" w:rsidRPr="003355B9">
          <w:rPr>
            <w:rPrChange w:id="1028" w:author="Gergo" w:date="2017-11-25T13:10:00Z">
              <w:rPr/>
            </w:rPrChange>
          </w:rPr>
          <w:t xml:space="preserve"> egyenese közelebb van a házhoz.</w:t>
        </w:r>
      </w:ins>
      <w:ins w:id="1029" w:author="Gergo" w:date="2017-11-18T11:50:00Z">
        <w:r w:rsidR="00680114" w:rsidRPr="003355B9">
          <w:rPr>
            <w:rPrChange w:id="1030" w:author="Gergo" w:date="2017-11-25T13:10:00Z">
              <w:rPr/>
            </w:rPrChange>
          </w:rPr>
          <w:t xml:space="preserve"> </w:t>
        </w:r>
      </w:ins>
      <w:ins w:id="1031" w:author="Gergo" w:date="2017-11-24T09:59:00Z">
        <w:r w:rsidR="00630B92" w:rsidRPr="003355B9">
          <w:rPr>
            <w:rPrChange w:id="1032" w:author="Gergo" w:date="2017-11-25T13:10:00Z">
              <w:rPr/>
            </w:rPrChange>
          </w:rPr>
          <w:t xml:space="preserve">Az irányt az alábbi kódrészlet alapján </w:t>
        </w:r>
        <w:r w:rsidR="00630B92" w:rsidRPr="003355B9">
          <w:rPr>
            <w:rPrChange w:id="1033" w:author="Gergo" w:date="2017-11-25T13:10:00Z">
              <w:rPr/>
            </w:rPrChange>
          </w:rPr>
          <w:lastRenderedPageBreak/>
          <w:t>számítottam ki. Mivel a számításokat végző kódrészlet viszonylag hosszú és komplex ezért csak pszeudó</w:t>
        </w:r>
      </w:ins>
      <w:ins w:id="1034" w:author="Gergo" w:date="2017-11-24T10:00:00Z">
        <w:r w:rsidR="00630B92" w:rsidRPr="003355B9">
          <w:rPr>
            <w:rPrChange w:id="1035" w:author="Gergo" w:date="2017-11-25T13:10:00Z">
              <w:rPr/>
            </w:rPrChange>
          </w:rPr>
          <w:t xml:space="preserve"> kóddal szemléltetem, de</w:t>
        </w:r>
        <w:r w:rsidR="002F586F">
          <w:rPr>
            <w:rPrChange w:id="1036" w:author="Gergo" w:date="2017-11-25T13:10:00Z">
              <w:rPr>
                <w:b w:val="0"/>
                <w:bCs w:val="0"/>
                <w:iCs w:val="0"/>
              </w:rPr>
            </w:rPrChange>
          </w:rPr>
          <w:t xml:space="preserve"> a függvények</w:t>
        </w:r>
      </w:ins>
      <w:ins w:id="1037" w:author="Gergo" w:date="2017-11-24T10:47:00Z">
        <w:r w:rsidR="00F71781" w:rsidRPr="003355B9">
          <w:rPr>
            <w:rPrChange w:id="1038" w:author="Gergo" w:date="2017-11-25T13:10:00Z">
              <w:rPr/>
            </w:rPrChange>
          </w:rPr>
          <w:t xml:space="preserve"> nevei</w:t>
        </w:r>
      </w:ins>
      <w:ins w:id="1039" w:author="Gergo" w:date="2017-11-24T10:00:00Z">
        <w:r w:rsidR="00C26F96" w:rsidRPr="003355B9">
          <w:rPr>
            <w:rPrChange w:id="1040" w:author="Gergo" w:date="2017-11-25T13:10:00Z">
              <w:rPr/>
            </w:rPrChange>
          </w:rPr>
          <w:t xml:space="preserve"> megegyeznek.</w:t>
        </w:r>
      </w:ins>
    </w:p>
    <w:p w14:paraId="79815E0C" w14:textId="77777777" w:rsidR="00F71781" w:rsidRPr="003355B9" w:rsidRDefault="00F71781" w:rsidP="00F71781">
      <w:pPr>
        <w:ind w:firstLine="0"/>
        <w:rPr>
          <w:ins w:id="1041" w:author="Gergo" w:date="2017-11-24T10:44:00Z"/>
          <w:rFonts w:ascii="Consolas" w:hAnsi="Consolas"/>
        </w:rPr>
      </w:pPr>
    </w:p>
    <w:p w14:paraId="7301E4C6" w14:textId="77777777" w:rsidR="00F71781" w:rsidRPr="003355B9" w:rsidRDefault="00F71781">
      <w:pPr>
        <w:spacing w:line="240" w:lineRule="auto"/>
        <w:ind w:firstLine="0"/>
        <w:rPr>
          <w:ins w:id="1042" w:author="Gergo" w:date="2017-11-24T10:44:00Z"/>
          <w:rFonts w:ascii="Consolas" w:hAnsi="Consolas"/>
          <w:sz w:val="22"/>
          <w:szCs w:val="22"/>
          <w:rPrChange w:id="1043" w:author="Gergo" w:date="2017-11-25T13:10:00Z">
            <w:rPr>
              <w:ins w:id="1044" w:author="Gergo" w:date="2017-11-24T10:44:00Z"/>
              <w:rFonts w:ascii="Consolas" w:hAnsi="Consolas"/>
            </w:rPr>
          </w:rPrChange>
        </w:rPr>
        <w:pPrChange w:id="1045" w:author="Gergo" w:date="2017-11-24T10:46:00Z">
          <w:pPr>
            <w:ind w:firstLine="0"/>
          </w:pPr>
        </w:pPrChange>
      </w:pPr>
      <w:ins w:id="1046" w:author="Gergo" w:date="2017-11-24T10:44:00Z">
        <w:r w:rsidRPr="003355B9">
          <w:rPr>
            <w:rFonts w:ascii="Consolas" w:hAnsi="Consolas"/>
            <w:sz w:val="22"/>
            <w:szCs w:val="22"/>
            <w:rPrChange w:id="1047"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1048" w:author="Gergo" w:date="2017-11-24T10:44:00Z"/>
          <w:rFonts w:ascii="Consolas" w:hAnsi="Consolas"/>
          <w:sz w:val="22"/>
          <w:szCs w:val="22"/>
          <w:rPrChange w:id="1049" w:author="Gergo" w:date="2017-11-25T13:10:00Z">
            <w:rPr>
              <w:ins w:id="1050" w:author="Gergo" w:date="2017-11-24T10:44:00Z"/>
              <w:rFonts w:ascii="Consolas" w:hAnsi="Consolas"/>
            </w:rPr>
          </w:rPrChange>
        </w:rPr>
        <w:pPrChange w:id="1051" w:author="Gergo" w:date="2017-11-24T10:46:00Z">
          <w:pPr>
            <w:ind w:firstLine="0"/>
          </w:pPr>
        </w:pPrChange>
      </w:pPr>
      <w:ins w:id="1052" w:author="Gergo" w:date="2017-11-24T10:44:00Z">
        <w:r w:rsidRPr="003355B9">
          <w:rPr>
            <w:rFonts w:ascii="Consolas" w:hAnsi="Consolas"/>
            <w:sz w:val="22"/>
            <w:szCs w:val="22"/>
            <w:rPrChange w:id="1053"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1054" w:author="Gergo" w:date="2017-11-24T10:46:00Z"/>
          <w:rFonts w:ascii="Consolas" w:hAnsi="Consolas"/>
          <w:sz w:val="22"/>
          <w:szCs w:val="22"/>
        </w:rPr>
        <w:pPrChange w:id="1055" w:author="Gergo" w:date="2017-11-24T10:46:00Z">
          <w:pPr>
            <w:ind w:firstLine="0"/>
          </w:pPr>
        </w:pPrChange>
      </w:pPr>
      <w:ins w:id="1056" w:author="Gergo" w:date="2017-11-24T10:44:00Z">
        <w:r w:rsidRPr="003355B9">
          <w:rPr>
            <w:rFonts w:ascii="Consolas" w:hAnsi="Consolas"/>
            <w:sz w:val="22"/>
            <w:szCs w:val="22"/>
            <w:rPrChange w:id="1057" w:author="Gergo" w:date="2017-11-25T13:10:00Z">
              <w:rPr>
                <w:rFonts w:ascii="Consolas" w:hAnsi="Consolas"/>
              </w:rPr>
            </w:rPrChange>
          </w:rPr>
          <w:t>}</w:t>
        </w:r>
      </w:ins>
    </w:p>
    <w:p w14:paraId="1E2F0651" w14:textId="77777777" w:rsidR="00F71781" w:rsidRPr="003355B9" w:rsidRDefault="00F71781">
      <w:pPr>
        <w:spacing w:line="240" w:lineRule="auto"/>
        <w:ind w:firstLine="0"/>
        <w:rPr>
          <w:ins w:id="1058" w:author="Gergo" w:date="2017-11-24T10:44:00Z"/>
          <w:rFonts w:ascii="Consolas" w:hAnsi="Consolas"/>
          <w:sz w:val="22"/>
          <w:szCs w:val="22"/>
          <w:rPrChange w:id="1059" w:author="Gergo" w:date="2017-11-25T13:10:00Z">
            <w:rPr>
              <w:ins w:id="1060" w:author="Gergo" w:date="2017-11-24T10:44:00Z"/>
              <w:rFonts w:ascii="Consolas" w:hAnsi="Consolas"/>
            </w:rPr>
          </w:rPrChange>
        </w:rPr>
        <w:pPrChange w:id="1061" w:author="Gergo" w:date="2017-11-24T10:46:00Z">
          <w:pPr>
            <w:ind w:firstLine="0"/>
          </w:pPr>
        </w:pPrChange>
      </w:pPr>
    </w:p>
    <w:p w14:paraId="157B3476" w14:textId="77777777" w:rsidR="00F71781" w:rsidRPr="003355B9" w:rsidRDefault="00F71781">
      <w:pPr>
        <w:spacing w:line="240" w:lineRule="auto"/>
        <w:ind w:firstLine="0"/>
        <w:rPr>
          <w:ins w:id="1062" w:author="Gergo" w:date="2017-11-24T10:44:00Z"/>
          <w:rFonts w:ascii="Consolas" w:hAnsi="Consolas"/>
          <w:sz w:val="22"/>
          <w:szCs w:val="22"/>
          <w:rPrChange w:id="1063" w:author="Gergo" w:date="2017-11-25T13:10:00Z">
            <w:rPr>
              <w:ins w:id="1064" w:author="Gergo" w:date="2017-11-24T10:44:00Z"/>
              <w:rFonts w:ascii="Consolas" w:hAnsi="Consolas"/>
            </w:rPr>
          </w:rPrChange>
        </w:rPr>
        <w:pPrChange w:id="1065" w:author="Gergo" w:date="2017-11-24T10:46:00Z">
          <w:pPr>
            <w:ind w:firstLine="0"/>
          </w:pPr>
        </w:pPrChange>
      </w:pPr>
      <w:ins w:id="1066" w:author="Gergo" w:date="2017-11-24T10:44:00Z">
        <w:r w:rsidRPr="003355B9">
          <w:rPr>
            <w:rFonts w:ascii="Consolas" w:hAnsi="Consolas"/>
            <w:sz w:val="22"/>
            <w:szCs w:val="22"/>
            <w:rPrChange w:id="1067"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1068" w:author="Gergo" w:date="2017-11-24T10:44:00Z"/>
          <w:rFonts w:ascii="Consolas" w:hAnsi="Consolas"/>
          <w:sz w:val="22"/>
          <w:szCs w:val="22"/>
          <w:rPrChange w:id="1069" w:author="Gergo" w:date="2017-11-25T13:10:00Z">
            <w:rPr>
              <w:ins w:id="1070" w:author="Gergo" w:date="2017-11-24T10:44:00Z"/>
              <w:rFonts w:ascii="Consolas" w:hAnsi="Consolas"/>
            </w:rPr>
          </w:rPrChange>
        </w:rPr>
        <w:pPrChange w:id="1071" w:author="Gergo" w:date="2017-11-24T10:46:00Z">
          <w:pPr>
            <w:ind w:firstLine="0"/>
          </w:pPr>
        </w:pPrChange>
      </w:pPr>
      <w:ins w:id="1072" w:author="Gergo" w:date="2017-11-24T10:44:00Z">
        <w:r w:rsidRPr="003355B9">
          <w:rPr>
            <w:rFonts w:ascii="Consolas" w:hAnsi="Consolas"/>
            <w:sz w:val="22"/>
            <w:szCs w:val="22"/>
            <w:rPrChange w:id="1073"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1074" w:author="Gergo" w:date="2017-11-24T10:44:00Z"/>
          <w:rFonts w:ascii="Consolas" w:hAnsi="Consolas"/>
          <w:sz w:val="22"/>
          <w:szCs w:val="22"/>
          <w:rPrChange w:id="1075" w:author="Gergo" w:date="2017-11-25T13:10:00Z">
            <w:rPr>
              <w:ins w:id="1076" w:author="Gergo" w:date="2017-11-24T10:44:00Z"/>
              <w:rFonts w:ascii="Consolas" w:hAnsi="Consolas"/>
            </w:rPr>
          </w:rPrChange>
        </w:rPr>
        <w:pPrChange w:id="1077" w:author="Gergo" w:date="2017-11-24T10:46:00Z">
          <w:pPr>
            <w:ind w:firstLine="0"/>
          </w:pPr>
        </w:pPrChange>
      </w:pPr>
      <w:ins w:id="1078" w:author="Gergo" w:date="2017-11-24T10:44:00Z">
        <w:r w:rsidRPr="003355B9">
          <w:rPr>
            <w:rFonts w:ascii="Consolas" w:hAnsi="Consolas"/>
            <w:sz w:val="22"/>
            <w:szCs w:val="22"/>
            <w:rPrChange w:id="1079" w:author="Gergo" w:date="2017-11-25T13:10:00Z">
              <w:rPr>
                <w:rFonts w:ascii="Consolas" w:hAnsi="Consolas"/>
              </w:rPr>
            </w:rPrChange>
          </w:rPr>
          <w:tab/>
        </w:r>
        <w:r w:rsidRPr="003355B9">
          <w:rPr>
            <w:rFonts w:ascii="Consolas" w:hAnsi="Consolas"/>
            <w:sz w:val="22"/>
            <w:szCs w:val="22"/>
            <w:rPrChange w:id="1080"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1081" w:author="Gergo" w:date="2017-11-24T10:44:00Z"/>
          <w:rFonts w:ascii="Consolas" w:hAnsi="Consolas"/>
          <w:sz w:val="22"/>
          <w:szCs w:val="22"/>
          <w:rPrChange w:id="1082" w:author="Gergo" w:date="2017-11-25T13:10:00Z">
            <w:rPr>
              <w:ins w:id="1083" w:author="Gergo" w:date="2017-11-24T10:44:00Z"/>
              <w:rFonts w:ascii="Consolas" w:hAnsi="Consolas"/>
            </w:rPr>
          </w:rPrChange>
        </w:rPr>
        <w:pPrChange w:id="1084" w:author="Gergo" w:date="2017-11-24T10:46:00Z">
          <w:pPr>
            <w:ind w:firstLine="0"/>
          </w:pPr>
        </w:pPrChange>
      </w:pPr>
      <w:ins w:id="1085" w:author="Gergo" w:date="2017-11-24T10:44:00Z">
        <w:r w:rsidRPr="003355B9">
          <w:rPr>
            <w:rFonts w:ascii="Consolas" w:hAnsi="Consolas"/>
            <w:sz w:val="22"/>
            <w:szCs w:val="22"/>
            <w:rPrChange w:id="1086"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1087" w:author="Gergo" w:date="2017-11-24T10:46:00Z"/>
          <w:rFonts w:ascii="Consolas" w:hAnsi="Consolas"/>
          <w:sz w:val="22"/>
          <w:szCs w:val="22"/>
        </w:rPr>
        <w:pPrChange w:id="1088" w:author="Gergo" w:date="2017-11-24T10:46:00Z">
          <w:pPr>
            <w:ind w:firstLine="0"/>
          </w:pPr>
        </w:pPrChange>
      </w:pPr>
      <w:ins w:id="1089" w:author="Gergo" w:date="2017-11-24T10:44:00Z">
        <w:r w:rsidRPr="003355B9">
          <w:rPr>
            <w:rFonts w:ascii="Consolas" w:hAnsi="Consolas"/>
            <w:sz w:val="22"/>
            <w:szCs w:val="22"/>
            <w:rPrChange w:id="1090" w:author="Gergo" w:date="2017-11-25T13:10:00Z">
              <w:rPr>
                <w:rFonts w:ascii="Consolas" w:hAnsi="Consolas"/>
              </w:rPr>
            </w:rPrChange>
          </w:rPr>
          <w:t>}</w:t>
        </w:r>
      </w:ins>
    </w:p>
    <w:p w14:paraId="32A19548" w14:textId="77777777" w:rsidR="00F71781" w:rsidRPr="003355B9" w:rsidRDefault="00F71781">
      <w:pPr>
        <w:spacing w:line="240" w:lineRule="auto"/>
        <w:ind w:firstLine="0"/>
        <w:rPr>
          <w:ins w:id="1091" w:author="Gergo" w:date="2017-11-24T10:44:00Z"/>
          <w:rFonts w:ascii="Consolas" w:hAnsi="Consolas"/>
          <w:sz w:val="22"/>
          <w:szCs w:val="22"/>
          <w:rPrChange w:id="1092" w:author="Gergo" w:date="2017-11-25T13:10:00Z">
            <w:rPr>
              <w:ins w:id="1093" w:author="Gergo" w:date="2017-11-24T10:44:00Z"/>
              <w:rFonts w:ascii="Consolas" w:hAnsi="Consolas"/>
            </w:rPr>
          </w:rPrChange>
        </w:rPr>
        <w:pPrChange w:id="1094" w:author="Gergo" w:date="2017-11-24T10:46:00Z">
          <w:pPr>
            <w:ind w:firstLine="0"/>
          </w:pPr>
        </w:pPrChange>
      </w:pPr>
    </w:p>
    <w:p w14:paraId="667F310A" w14:textId="77777777" w:rsidR="00F71781" w:rsidRPr="003355B9" w:rsidRDefault="00F71781">
      <w:pPr>
        <w:spacing w:line="240" w:lineRule="auto"/>
        <w:ind w:firstLine="0"/>
        <w:rPr>
          <w:ins w:id="1095" w:author="Gergo" w:date="2017-11-24T10:44:00Z"/>
          <w:rFonts w:ascii="Consolas" w:hAnsi="Consolas"/>
          <w:sz w:val="22"/>
          <w:szCs w:val="22"/>
          <w:rPrChange w:id="1096" w:author="Gergo" w:date="2017-11-25T13:10:00Z">
            <w:rPr>
              <w:ins w:id="1097" w:author="Gergo" w:date="2017-11-24T10:44:00Z"/>
              <w:rFonts w:ascii="Consolas" w:hAnsi="Consolas"/>
            </w:rPr>
          </w:rPrChange>
        </w:rPr>
        <w:pPrChange w:id="1098" w:author="Gergo" w:date="2017-11-24T10:46:00Z">
          <w:pPr>
            <w:ind w:firstLine="0"/>
          </w:pPr>
        </w:pPrChange>
      </w:pPr>
      <w:ins w:id="1099" w:author="Gergo" w:date="2017-11-24T10:44:00Z">
        <w:r w:rsidRPr="003355B9">
          <w:rPr>
            <w:rFonts w:ascii="Consolas" w:hAnsi="Consolas"/>
            <w:sz w:val="22"/>
            <w:szCs w:val="22"/>
            <w:rPrChange w:id="1100"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1101" w:author="Gergo" w:date="2017-11-24T10:44:00Z"/>
          <w:rFonts w:ascii="Consolas" w:hAnsi="Consolas"/>
          <w:sz w:val="22"/>
          <w:szCs w:val="22"/>
          <w:rPrChange w:id="1102" w:author="Gergo" w:date="2017-11-25T13:10:00Z">
            <w:rPr>
              <w:ins w:id="1103" w:author="Gergo" w:date="2017-11-24T10:44:00Z"/>
              <w:rFonts w:ascii="Consolas" w:hAnsi="Consolas"/>
            </w:rPr>
          </w:rPrChange>
        </w:rPr>
        <w:pPrChange w:id="1104" w:author="Gergo" w:date="2017-11-24T10:46:00Z">
          <w:pPr>
            <w:ind w:firstLine="0"/>
          </w:pPr>
        </w:pPrChange>
      </w:pPr>
      <w:ins w:id="1105" w:author="Gergo" w:date="2017-11-24T10:44:00Z">
        <w:r w:rsidRPr="003355B9">
          <w:rPr>
            <w:rFonts w:ascii="Consolas" w:hAnsi="Consolas"/>
            <w:sz w:val="22"/>
            <w:szCs w:val="22"/>
            <w:rPrChange w:id="1106"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1107" w:author="Gergo" w:date="2017-11-24T10:44:00Z"/>
          <w:rFonts w:ascii="Consolas" w:hAnsi="Consolas"/>
          <w:sz w:val="22"/>
          <w:szCs w:val="22"/>
          <w:rPrChange w:id="1108" w:author="Gergo" w:date="2017-11-25T13:10:00Z">
            <w:rPr>
              <w:ins w:id="1109" w:author="Gergo" w:date="2017-11-24T10:44:00Z"/>
              <w:rFonts w:ascii="Consolas" w:hAnsi="Consolas"/>
            </w:rPr>
          </w:rPrChange>
        </w:rPr>
        <w:pPrChange w:id="1110" w:author="Gergo" w:date="2017-11-24T10:46:00Z">
          <w:pPr>
            <w:ind w:firstLine="0"/>
          </w:pPr>
        </w:pPrChange>
      </w:pPr>
      <w:ins w:id="1111" w:author="Gergo" w:date="2017-11-24T10:44:00Z">
        <w:r w:rsidRPr="003355B9">
          <w:rPr>
            <w:rFonts w:ascii="Consolas" w:hAnsi="Consolas"/>
            <w:sz w:val="22"/>
            <w:szCs w:val="22"/>
            <w:rPrChange w:id="1112"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1113" w:author="Gergo" w:date="2017-11-24T10:44:00Z"/>
          <w:rFonts w:ascii="Consolas" w:hAnsi="Consolas"/>
          <w:sz w:val="22"/>
          <w:szCs w:val="22"/>
          <w:rPrChange w:id="1114" w:author="Gergo" w:date="2017-11-25T13:10:00Z">
            <w:rPr>
              <w:ins w:id="1115" w:author="Gergo" w:date="2017-11-24T10:44:00Z"/>
              <w:rFonts w:ascii="Consolas" w:hAnsi="Consolas"/>
            </w:rPr>
          </w:rPrChange>
        </w:rPr>
        <w:pPrChange w:id="1116" w:author="Gergo" w:date="2017-11-24T10:46:00Z">
          <w:pPr>
            <w:ind w:firstLine="0"/>
          </w:pPr>
        </w:pPrChange>
      </w:pPr>
      <w:ins w:id="1117" w:author="Gergo" w:date="2017-11-24T10:44:00Z">
        <w:r w:rsidRPr="003355B9">
          <w:rPr>
            <w:rFonts w:ascii="Consolas" w:hAnsi="Consolas"/>
            <w:sz w:val="22"/>
            <w:szCs w:val="22"/>
            <w:rPrChange w:id="1118"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1119" w:author="Gergo" w:date="2017-11-24T10:46:00Z"/>
          <w:rFonts w:ascii="Consolas" w:hAnsi="Consolas"/>
          <w:sz w:val="22"/>
          <w:szCs w:val="22"/>
        </w:rPr>
        <w:pPrChange w:id="1120" w:author="Gergo" w:date="2017-11-24T10:46:00Z">
          <w:pPr>
            <w:ind w:firstLine="0"/>
          </w:pPr>
        </w:pPrChange>
      </w:pPr>
      <w:ins w:id="1121" w:author="Gergo" w:date="2017-11-24T10:44:00Z">
        <w:r w:rsidRPr="003355B9">
          <w:rPr>
            <w:rFonts w:ascii="Consolas" w:hAnsi="Consolas"/>
            <w:sz w:val="22"/>
            <w:szCs w:val="22"/>
            <w:rPrChange w:id="1122" w:author="Gergo" w:date="2017-11-25T13:10:00Z">
              <w:rPr>
                <w:rFonts w:ascii="Consolas" w:hAnsi="Consolas"/>
              </w:rPr>
            </w:rPrChange>
          </w:rPr>
          <w:t>}</w:t>
        </w:r>
      </w:ins>
    </w:p>
    <w:p w14:paraId="3387C025" w14:textId="77777777" w:rsidR="00F71781" w:rsidRPr="003355B9" w:rsidRDefault="00F71781">
      <w:pPr>
        <w:spacing w:line="240" w:lineRule="auto"/>
        <w:ind w:firstLine="0"/>
        <w:rPr>
          <w:ins w:id="1123" w:author="Gergo" w:date="2017-11-24T10:44:00Z"/>
          <w:rFonts w:ascii="Consolas" w:hAnsi="Consolas"/>
          <w:sz w:val="22"/>
          <w:szCs w:val="22"/>
          <w:rPrChange w:id="1124" w:author="Gergo" w:date="2017-11-25T13:10:00Z">
            <w:rPr>
              <w:ins w:id="1125" w:author="Gergo" w:date="2017-11-24T10:44:00Z"/>
              <w:rFonts w:ascii="Consolas" w:hAnsi="Consolas"/>
            </w:rPr>
          </w:rPrChange>
        </w:rPr>
        <w:pPrChange w:id="1126" w:author="Gergo" w:date="2017-11-24T10:46:00Z">
          <w:pPr>
            <w:ind w:firstLine="0"/>
          </w:pPr>
        </w:pPrChange>
      </w:pPr>
    </w:p>
    <w:p w14:paraId="0800D993" w14:textId="77777777" w:rsidR="00F71781" w:rsidRPr="003355B9" w:rsidRDefault="00F71781">
      <w:pPr>
        <w:spacing w:line="240" w:lineRule="auto"/>
        <w:ind w:firstLine="0"/>
        <w:rPr>
          <w:ins w:id="1127" w:author="Gergo" w:date="2017-11-24T10:44:00Z"/>
          <w:rFonts w:ascii="Consolas" w:hAnsi="Consolas"/>
          <w:sz w:val="22"/>
          <w:szCs w:val="22"/>
          <w:rPrChange w:id="1128" w:author="Gergo" w:date="2017-11-25T13:10:00Z">
            <w:rPr>
              <w:ins w:id="1129" w:author="Gergo" w:date="2017-11-24T10:44:00Z"/>
              <w:rFonts w:ascii="Consolas" w:hAnsi="Consolas"/>
            </w:rPr>
          </w:rPrChange>
        </w:rPr>
        <w:pPrChange w:id="1130" w:author="Gergo" w:date="2017-11-24T10:46:00Z">
          <w:pPr>
            <w:ind w:firstLine="0"/>
          </w:pPr>
        </w:pPrChange>
      </w:pPr>
      <w:ins w:id="1131" w:author="Gergo" w:date="2017-11-24T10:44:00Z">
        <w:r w:rsidRPr="003355B9">
          <w:rPr>
            <w:rFonts w:ascii="Consolas" w:hAnsi="Consolas"/>
            <w:sz w:val="22"/>
            <w:szCs w:val="22"/>
            <w:rPrChange w:id="1132"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1133" w:author="Gergo" w:date="2017-11-24T10:44:00Z"/>
          <w:rFonts w:ascii="Consolas" w:hAnsi="Consolas"/>
          <w:sz w:val="22"/>
          <w:szCs w:val="22"/>
          <w:rPrChange w:id="1134" w:author="Gergo" w:date="2017-11-25T13:10:00Z">
            <w:rPr>
              <w:ins w:id="1135" w:author="Gergo" w:date="2017-11-24T10:44:00Z"/>
              <w:rFonts w:ascii="Consolas" w:hAnsi="Consolas"/>
            </w:rPr>
          </w:rPrChange>
        </w:rPr>
        <w:pPrChange w:id="1136" w:author="Gergo" w:date="2017-11-24T10:46:00Z">
          <w:pPr>
            <w:ind w:firstLine="0"/>
          </w:pPr>
        </w:pPrChange>
      </w:pPr>
      <w:ins w:id="1137" w:author="Gergo" w:date="2017-11-24T10:44:00Z">
        <w:r w:rsidRPr="003355B9">
          <w:rPr>
            <w:rFonts w:ascii="Consolas" w:hAnsi="Consolas"/>
            <w:sz w:val="22"/>
            <w:szCs w:val="22"/>
            <w:rPrChange w:id="1138"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1139" w:author="Gergo" w:date="2017-11-24T10:44:00Z"/>
          <w:rFonts w:ascii="Consolas" w:hAnsi="Consolas"/>
          <w:sz w:val="22"/>
          <w:szCs w:val="22"/>
          <w:rPrChange w:id="1140" w:author="Gergo" w:date="2017-11-25T13:10:00Z">
            <w:rPr>
              <w:ins w:id="1141" w:author="Gergo" w:date="2017-11-24T10:44:00Z"/>
              <w:rFonts w:ascii="Consolas" w:hAnsi="Consolas"/>
            </w:rPr>
          </w:rPrChange>
        </w:rPr>
        <w:pPrChange w:id="1142" w:author="Gergo" w:date="2017-11-24T10:46:00Z">
          <w:pPr>
            <w:ind w:firstLine="0"/>
          </w:pPr>
        </w:pPrChange>
      </w:pPr>
      <w:ins w:id="1143" w:author="Gergo" w:date="2017-11-24T10:44:00Z">
        <w:r w:rsidRPr="003355B9">
          <w:rPr>
            <w:rFonts w:ascii="Consolas" w:hAnsi="Consolas"/>
            <w:sz w:val="22"/>
            <w:szCs w:val="22"/>
            <w:rPrChange w:id="1144"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1145" w:author="Gergo" w:date="2017-11-24T10:44:00Z"/>
          <w:rFonts w:ascii="Consolas" w:hAnsi="Consolas"/>
          <w:sz w:val="22"/>
          <w:szCs w:val="22"/>
          <w:rPrChange w:id="1146" w:author="Gergo" w:date="2017-11-25T13:10:00Z">
            <w:rPr>
              <w:ins w:id="1147" w:author="Gergo" w:date="2017-11-24T10:44:00Z"/>
              <w:rFonts w:ascii="Consolas" w:hAnsi="Consolas"/>
            </w:rPr>
          </w:rPrChange>
        </w:rPr>
        <w:pPrChange w:id="1148" w:author="Gergo" w:date="2017-11-24T10:46:00Z">
          <w:pPr>
            <w:ind w:firstLine="0"/>
          </w:pPr>
        </w:pPrChange>
      </w:pPr>
      <w:ins w:id="1149" w:author="Gergo" w:date="2017-11-24T10:44:00Z">
        <w:r w:rsidRPr="003355B9">
          <w:rPr>
            <w:rFonts w:ascii="Consolas" w:hAnsi="Consolas"/>
            <w:sz w:val="22"/>
            <w:szCs w:val="22"/>
            <w:rPrChange w:id="1150" w:author="Gergo" w:date="2017-11-25T13:10:00Z">
              <w:rPr>
                <w:rFonts w:ascii="Consolas" w:hAnsi="Consolas"/>
              </w:rPr>
            </w:rPrChange>
          </w:rPr>
          <w:tab/>
          <w:t>catCircle = (center = cat.pos, radius = distance )</w:t>
        </w:r>
        <w:r w:rsidRPr="003355B9">
          <w:rPr>
            <w:rFonts w:ascii="Consolas" w:hAnsi="Consolas"/>
            <w:sz w:val="22"/>
            <w:szCs w:val="22"/>
            <w:rPrChange w:id="1151" w:author="Gergo" w:date="2017-11-25T13:10:00Z">
              <w:rPr>
                <w:rFonts w:ascii="Consolas" w:hAnsi="Consolas"/>
              </w:rPr>
            </w:rPrChange>
          </w:rPr>
          <w:tab/>
        </w:r>
      </w:ins>
    </w:p>
    <w:p w14:paraId="0B47C809" w14:textId="07D3E87B" w:rsidR="00F71781" w:rsidRPr="003355B9" w:rsidRDefault="00F71781">
      <w:pPr>
        <w:spacing w:line="240" w:lineRule="auto"/>
        <w:ind w:firstLine="0"/>
        <w:rPr>
          <w:ins w:id="1152" w:author="Gergo" w:date="2017-11-24T10:44:00Z"/>
          <w:rFonts w:ascii="Consolas" w:hAnsi="Consolas"/>
          <w:sz w:val="22"/>
          <w:szCs w:val="22"/>
          <w:rPrChange w:id="1153" w:author="Gergo" w:date="2017-11-25T13:10:00Z">
            <w:rPr>
              <w:ins w:id="1154" w:author="Gergo" w:date="2017-11-24T10:44:00Z"/>
              <w:rFonts w:ascii="Consolas" w:hAnsi="Consolas"/>
            </w:rPr>
          </w:rPrChange>
        </w:rPr>
        <w:pPrChange w:id="1155" w:author="Gergo" w:date="2017-11-24T10:46:00Z">
          <w:pPr>
            <w:ind w:firstLine="0"/>
          </w:pPr>
        </w:pPrChange>
      </w:pPr>
      <w:ins w:id="1156" w:author="Gergo" w:date="2017-11-24T10:44:00Z">
        <w:r w:rsidRPr="003355B9">
          <w:rPr>
            <w:rFonts w:ascii="Consolas" w:hAnsi="Consolas"/>
            <w:sz w:val="22"/>
            <w:szCs w:val="22"/>
            <w:rPrChange w:id="1157"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1158" w:author="Gergo" w:date="2017-11-24T10:46:00Z"/>
          <w:rFonts w:ascii="Consolas" w:hAnsi="Consolas"/>
          <w:sz w:val="22"/>
          <w:szCs w:val="22"/>
        </w:rPr>
        <w:pPrChange w:id="1159" w:author="Gergo" w:date="2017-11-24T10:46:00Z">
          <w:pPr>
            <w:ind w:firstLine="0"/>
          </w:pPr>
        </w:pPrChange>
      </w:pPr>
      <w:ins w:id="1160" w:author="Gergo" w:date="2017-11-24T10:44:00Z">
        <w:r w:rsidRPr="003355B9">
          <w:rPr>
            <w:rFonts w:ascii="Consolas" w:hAnsi="Consolas"/>
            <w:sz w:val="22"/>
            <w:szCs w:val="22"/>
            <w:rPrChange w:id="1161" w:author="Gergo" w:date="2017-11-25T13:10:00Z">
              <w:rPr>
                <w:rFonts w:ascii="Consolas" w:hAnsi="Consolas"/>
              </w:rPr>
            </w:rPrChange>
          </w:rPr>
          <w:t>}</w:t>
        </w:r>
      </w:ins>
    </w:p>
    <w:p w14:paraId="27997A1C" w14:textId="77777777" w:rsidR="00F71781" w:rsidRPr="003355B9" w:rsidRDefault="00F71781">
      <w:pPr>
        <w:spacing w:line="240" w:lineRule="auto"/>
        <w:ind w:firstLine="0"/>
        <w:rPr>
          <w:ins w:id="1162" w:author="Gergo" w:date="2017-11-24T10:44:00Z"/>
          <w:rFonts w:ascii="Consolas" w:hAnsi="Consolas"/>
          <w:sz w:val="22"/>
          <w:szCs w:val="22"/>
          <w:rPrChange w:id="1163" w:author="Gergo" w:date="2017-11-25T13:10:00Z">
            <w:rPr>
              <w:ins w:id="1164" w:author="Gergo" w:date="2017-11-24T10:44:00Z"/>
              <w:rFonts w:ascii="Consolas" w:hAnsi="Consolas"/>
            </w:rPr>
          </w:rPrChange>
        </w:rPr>
        <w:pPrChange w:id="1165" w:author="Gergo" w:date="2017-11-24T10:46:00Z">
          <w:pPr>
            <w:ind w:firstLine="0"/>
          </w:pPr>
        </w:pPrChange>
      </w:pPr>
    </w:p>
    <w:p w14:paraId="279E0D8E" w14:textId="77777777" w:rsidR="00F71781" w:rsidRPr="003355B9" w:rsidRDefault="00F71781">
      <w:pPr>
        <w:spacing w:line="240" w:lineRule="auto"/>
        <w:ind w:firstLine="0"/>
        <w:rPr>
          <w:ins w:id="1166" w:author="Gergo" w:date="2017-11-24T10:44:00Z"/>
          <w:rFonts w:ascii="Consolas" w:hAnsi="Consolas"/>
          <w:sz w:val="22"/>
          <w:szCs w:val="22"/>
          <w:rPrChange w:id="1167" w:author="Gergo" w:date="2017-11-25T13:10:00Z">
            <w:rPr>
              <w:ins w:id="1168" w:author="Gergo" w:date="2017-11-24T10:44:00Z"/>
              <w:rFonts w:ascii="Consolas" w:hAnsi="Consolas"/>
            </w:rPr>
          </w:rPrChange>
        </w:rPr>
        <w:pPrChange w:id="1169" w:author="Gergo" w:date="2017-11-24T10:46:00Z">
          <w:pPr>
            <w:ind w:firstLine="0"/>
          </w:pPr>
        </w:pPrChange>
      </w:pPr>
      <w:ins w:id="1170" w:author="Gergo" w:date="2017-11-24T10:44:00Z">
        <w:r w:rsidRPr="003355B9">
          <w:rPr>
            <w:rFonts w:ascii="Consolas" w:hAnsi="Consolas"/>
            <w:sz w:val="22"/>
            <w:szCs w:val="22"/>
            <w:rPrChange w:id="1171" w:author="Gergo" w:date="2017-11-25T13:10:00Z">
              <w:rPr>
                <w:rFonts w:ascii="Consolas" w:hAnsi="Consolas"/>
              </w:rPr>
            </w:rPrChange>
          </w:rPr>
          <w:t>pickCloserTangent(t1,t2){</w:t>
        </w:r>
      </w:ins>
    </w:p>
    <w:p w14:paraId="757AC37E" w14:textId="391BC138" w:rsidR="00F71781" w:rsidRPr="003355B9" w:rsidRDefault="00F71781">
      <w:pPr>
        <w:spacing w:line="240" w:lineRule="auto"/>
        <w:ind w:firstLine="0"/>
        <w:rPr>
          <w:ins w:id="1172" w:author="Gergo" w:date="2017-11-24T10:44:00Z"/>
          <w:rFonts w:ascii="Consolas" w:hAnsi="Consolas"/>
          <w:sz w:val="22"/>
          <w:szCs w:val="22"/>
          <w:rPrChange w:id="1173" w:author="Gergo" w:date="2017-11-25T13:10:00Z">
            <w:rPr>
              <w:ins w:id="1174" w:author="Gergo" w:date="2017-11-24T10:44:00Z"/>
              <w:rFonts w:ascii="Consolas" w:hAnsi="Consolas"/>
            </w:rPr>
          </w:rPrChange>
        </w:rPr>
        <w:pPrChange w:id="1175" w:author="Gergo" w:date="2017-11-24T10:46:00Z">
          <w:pPr>
            <w:ind w:firstLine="0"/>
          </w:pPr>
        </w:pPrChange>
      </w:pPr>
      <w:ins w:id="1176" w:author="Gergo" w:date="2017-11-24T10:44:00Z">
        <w:r w:rsidRPr="003355B9">
          <w:rPr>
            <w:rFonts w:ascii="Consolas" w:hAnsi="Consolas"/>
            <w:sz w:val="22"/>
            <w:szCs w:val="22"/>
            <w:rPrChange w:id="1177" w:author="Gergo" w:date="2017-11-25T13:10:00Z">
              <w:rPr>
                <w:rFonts w:ascii="Consolas" w:hAnsi="Consolas"/>
              </w:rPr>
            </w:rPrChange>
          </w:rPr>
          <w:tab/>
          <w:t>d1 = di</w:t>
        </w:r>
      </w:ins>
      <w:ins w:id="1178" w:author="Gergo" w:date="2017-11-29T19:28:00Z">
        <w:r w:rsidR="00BD0D2A">
          <w:rPr>
            <w:rFonts w:ascii="Consolas" w:hAnsi="Consolas"/>
            <w:sz w:val="22"/>
            <w:szCs w:val="22"/>
          </w:rPr>
          <w:t>s</w:t>
        </w:r>
      </w:ins>
      <w:ins w:id="1179" w:author="Gergo" w:date="2017-11-24T10:44:00Z">
        <w:r w:rsidRPr="003355B9">
          <w:rPr>
            <w:rFonts w:ascii="Consolas" w:hAnsi="Consolas"/>
            <w:sz w:val="22"/>
            <w:szCs w:val="22"/>
            <w:rPrChange w:id="1180" w:author="Gergo" w:date="2017-11-25T13:10:00Z">
              <w:rPr>
                <w:rFonts w:ascii="Consolas" w:hAnsi="Consolas"/>
              </w:rPr>
            </w:rPrChange>
          </w:rPr>
          <w:t>tance</w:t>
        </w:r>
      </w:ins>
      <w:ins w:id="1181" w:author="Gergo" w:date="2017-11-29T19:28:00Z">
        <w:r w:rsidR="00BD0D2A">
          <w:rPr>
            <w:rFonts w:ascii="Consolas" w:hAnsi="Consolas"/>
            <w:sz w:val="22"/>
            <w:szCs w:val="22"/>
          </w:rPr>
          <w:t xml:space="preserve"> of t1 and player</w:t>
        </w:r>
      </w:ins>
    </w:p>
    <w:p w14:paraId="01AAC0D9" w14:textId="35B07B7C" w:rsidR="00F71781" w:rsidRPr="003355B9" w:rsidRDefault="00F71781">
      <w:pPr>
        <w:spacing w:line="240" w:lineRule="auto"/>
        <w:ind w:firstLine="0"/>
        <w:rPr>
          <w:ins w:id="1182" w:author="Gergo" w:date="2017-11-24T10:44:00Z"/>
          <w:rFonts w:ascii="Consolas" w:hAnsi="Consolas"/>
          <w:sz w:val="22"/>
          <w:szCs w:val="22"/>
          <w:rPrChange w:id="1183" w:author="Gergo" w:date="2017-11-25T13:10:00Z">
            <w:rPr>
              <w:ins w:id="1184" w:author="Gergo" w:date="2017-11-24T10:44:00Z"/>
              <w:rFonts w:ascii="Consolas" w:hAnsi="Consolas"/>
            </w:rPr>
          </w:rPrChange>
        </w:rPr>
        <w:pPrChange w:id="1185" w:author="Gergo" w:date="2017-11-24T10:46:00Z">
          <w:pPr>
            <w:ind w:firstLine="0"/>
          </w:pPr>
        </w:pPrChange>
      </w:pPr>
      <w:ins w:id="1186" w:author="Gergo" w:date="2017-11-24T10:44:00Z">
        <w:r w:rsidRPr="003355B9">
          <w:rPr>
            <w:rFonts w:ascii="Consolas" w:hAnsi="Consolas"/>
            <w:sz w:val="22"/>
            <w:szCs w:val="22"/>
            <w:rPrChange w:id="1187" w:author="Gergo" w:date="2017-11-25T13:10:00Z">
              <w:rPr>
                <w:rFonts w:ascii="Consolas" w:hAnsi="Consolas"/>
              </w:rPr>
            </w:rPrChange>
          </w:rPr>
          <w:tab/>
          <w:t>d2 = distance</w:t>
        </w:r>
      </w:ins>
      <w:ins w:id="1188" w:author="Gergo" w:date="2017-11-29T19:28:00Z">
        <w:r w:rsidR="00BD0D2A">
          <w:rPr>
            <w:rFonts w:ascii="Consolas" w:hAnsi="Consolas"/>
            <w:sz w:val="22"/>
            <w:szCs w:val="22"/>
          </w:rPr>
          <w:t xml:space="preserve"> of t2 and player</w:t>
        </w:r>
      </w:ins>
    </w:p>
    <w:p w14:paraId="0EB4F2EB" w14:textId="77777777" w:rsidR="00F71781" w:rsidRPr="003355B9" w:rsidRDefault="00F71781">
      <w:pPr>
        <w:spacing w:line="240" w:lineRule="auto"/>
        <w:ind w:firstLine="0"/>
        <w:rPr>
          <w:ins w:id="1189" w:author="Gergo" w:date="2017-11-24T10:44:00Z"/>
          <w:rFonts w:ascii="Consolas" w:hAnsi="Consolas"/>
          <w:sz w:val="22"/>
          <w:szCs w:val="22"/>
          <w:rPrChange w:id="1190" w:author="Gergo" w:date="2017-11-25T13:10:00Z">
            <w:rPr>
              <w:ins w:id="1191" w:author="Gergo" w:date="2017-11-24T10:44:00Z"/>
              <w:rFonts w:ascii="Consolas" w:hAnsi="Consolas"/>
            </w:rPr>
          </w:rPrChange>
        </w:rPr>
        <w:pPrChange w:id="1192" w:author="Gergo" w:date="2017-11-24T10:46:00Z">
          <w:pPr>
            <w:ind w:firstLine="0"/>
          </w:pPr>
        </w:pPrChange>
      </w:pPr>
      <w:ins w:id="1193" w:author="Gergo" w:date="2017-11-24T10:44:00Z">
        <w:r w:rsidRPr="003355B9">
          <w:rPr>
            <w:rFonts w:ascii="Consolas" w:hAnsi="Consolas"/>
            <w:sz w:val="22"/>
            <w:szCs w:val="22"/>
            <w:rPrChange w:id="1194" w:author="Gergo" w:date="2017-11-25T13:10:00Z">
              <w:rPr>
                <w:rFonts w:ascii="Consolas" w:hAnsi="Consolas"/>
              </w:rPr>
            </w:rPrChange>
          </w:rPr>
          <w:tab/>
        </w:r>
      </w:ins>
    </w:p>
    <w:p w14:paraId="4ED7C9AF" w14:textId="77777777" w:rsidR="00F71781" w:rsidRPr="003355B9" w:rsidRDefault="00F71781">
      <w:pPr>
        <w:spacing w:line="240" w:lineRule="auto"/>
        <w:ind w:firstLine="0"/>
        <w:rPr>
          <w:ins w:id="1195" w:author="Gergo" w:date="2017-11-24T10:44:00Z"/>
          <w:rFonts w:ascii="Consolas" w:hAnsi="Consolas"/>
          <w:sz w:val="22"/>
          <w:szCs w:val="22"/>
          <w:rPrChange w:id="1196" w:author="Gergo" w:date="2017-11-25T13:10:00Z">
            <w:rPr>
              <w:ins w:id="1197" w:author="Gergo" w:date="2017-11-24T10:44:00Z"/>
              <w:rFonts w:ascii="Consolas" w:hAnsi="Consolas"/>
            </w:rPr>
          </w:rPrChange>
        </w:rPr>
        <w:pPrChange w:id="1198" w:author="Gergo" w:date="2017-11-24T10:46:00Z">
          <w:pPr>
            <w:ind w:firstLine="0"/>
          </w:pPr>
        </w:pPrChange>
      </w:pPr>
      <w:ins w:id="1199" w:author="Gergo" w:date="2017-11-24T10:44:00Z">
        <w:r w:rsidRPr="003355B9">
          <w:rPr>
            <w:rFonts w:ascii="Consolas" w:hAnsi="Consolas"/>
            <w:sz w:val="22"/>
            <w:szCs w:val="22"/>
            <w:rPrChange w:id="1200"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1201" w:author="Gergo" w:date="2017-11-24T10:44:00Z"/>
          <w:rFonts w:ascii="Consolas" w:hAnsi="Consolas"/>
          <w:sz w:val="22"/>
          <w:szCs w:val="22"/>
          <w:rPrChange w:id="1202" w:author="Gergo" w:date="2017-11-25T13:10:00Z">
            <w:rPr>
              <w:ins w:id="1203" w:author="Gergo" w:date="2017-11-24T10:44:00Z"/>
              <w:rFonts w:ascii="Consolas" w:hAnsi="Consolas"/>
            </w:rPr>
          </w:rPrChange>
        </w:rPr>
        <w:pPrChange w:id="1204" w:author="Gergo" w:date="2017-11-24T10:46:00Z">
          <w:pPr>
            <w:ind w:firstLine="0"/>
          </w:pPr>
        </w:pPrChange>
      </w:pPr>
      <w:ins w:id="1205" w:author="Gergo" w:date="2017-11-24T10:44:00Z">
        <w:r w:rsidRPr="003355B9">
          <w:rPr>
            <w:rFonts w:ascii="Consolas" w:hAnsi="Consolas"/>
            <w:sz w:val="22"/>
            <w:szCs w:val="22"/>
            <w:rPrChange w:id="1206" w:author="Gergo" w:date="2017-11-25T13:10:00Z">
              <w:rPr>
                <w:rFonts w:ascii="Consolas" w:hAnsi="Consolas"/>
              </w:rPr>
            </w:rPrChange>
          </w:rPr>
          <w:t>}</w:t>
        </w:r>
      </w:ins>
    </w:p>
    <w:p w14:paraId="74CCB6D7" w14:textId="77777777" w:rsidR="00F71781" w:rsidRPr="003355B9" w:rsidRDefault="00F71781" w:rsidP="00F71781">
      <w:pPr>
        <w:ind w:firstLine="0"/>
        <w:rPr>
          <w:ins w:id="1207" w:author="Gergo" w:date="2017-11-24T10:44:00Z"/>
          <w:rFonts w:ascii="Consolas" w:hAnsi="Consolas"/>
          <w:sz w:val="22"/>
          <w:szCs w:val="22"/>
          <w:rPrChange w:id="1208" w:author="Gergo" w:date="2017-11-25T13:10:00Z">
            <w:rPr>
              <w:ins w:id="1209" w:author="Gergo" w:date="2017-11-24T10:44:00Z"/>
              <w:rFonts w:ascii="Consolas" w:hAnsi="Consolas"/>
            </w:rPr>
          </w:rPrChange>
        </w:rPr>
      </w:pPr>
    </w:p>
    <w:p w14:paraId="6C8F3A0F" w14:textId="77777777" w:rsidR="00F71781" w:rsidRPr="003355B9" w:rsidRDefault="00F71781" w:rsidP="00F71781">
      <w:pPr>
        <w:ind w:firstLine="0"/>
        <w:rPr>
          <w:ins w:id="1210" w:author="Gergo" w:date="2017-11-24T10:44:00Z"/>
          <w:rFonts w:ascii="Consolas" w:hAnsi="Consolas"/>
          <w:sz w:val="22"/>
          <w:szCs w:val="22"/>
          <w:rPrChange w:id="1211" w:author="Gergo" w:date="2017-11-25T13:10:00Z">
            <w:rPr>
              <w:ins w:id="1212" w:author="Gergo" w:date="2017-11-24T10:44:00Z"/>
              <w:rFonts w:ascii="Consolas" w:hAnsi="Consolas"/>
            </w:rPr>
          </w:rPrChange>
        </w:rPr>
      </w:pPr>
      <w:ins w:id="1213" w:author="Gergo" w:date="2017-11-24T10:44:00Z">
        <w:r w:rsidRPr="003355B9">
          <w:rPr>
            <w:rFonts w:ascii="Consolas" w:hAnsi="Consolas"/>
            <w:sz w:val="22"/>
            <w:szCs w:val="22"/>
            <w:rPrChange w:id="1214" w:author="Gergo" w:date="2017-11-25T13:10:00Z">
              <w:rPr>
                <w:rFonts w:ascii="Consolas" w:hAnsi="Consolas"/>
              </w:rPr>
            </w:rPrChange>
          </w:rPr>
          <w:lastRenderedPageBreak/>
          <w:t>Update(){</w:t>
        </w:r>
      </w:ins>
    </w:p>
    <w:p w14:paraId="4DB33747" w14:textId="77777777" w:rsidR="00F71781" w:rsidRPr="003355B9" w:rsidRDefault="00F71781" w:rsidP="00F71781">
      <w:pPr>
        <w:ind w:firstLine="0"/>
        <w:rPr>
          <w:ins w:id="1215" w:author="Gergo" w:date="2017-11-24T10:44:00Z"/>
          <w:rFonts w:ascii="Consolas" w:hAnsi="Consolas"/>
          <w:sz w:val="22"/>
          <w:szCs w:val="22"/>
          <w:rPrChange w:id="1216" w:author="Gergo" w:date="2017-11-25T13:10:00Z">
            <w:rPr>
              <w:ins w:id="1217" w:author="Gergo" w:date="2017-11-24T10:44:00Z"/>
              <w:rFonts w:ascii="Consolas" w:hAnsi="Consolas"/>
            </w:rPr>
          </w:rPrChange>
        </w:rPr>
      </w:pPr>
      <w:ins w:id="1218" w:author="Gergo" w:date="2017-11-24T10:44:00Z">
        <w:r w:rsidRPr="003355B9">
          <w:rPr>
            <w:rFonts w:ascii="Consolas" w:hAnsi="Consolas"/>
            <w:sz w:val="22"/>
            <w:szCs w:val="22"/>
            <w:rPrChange w:id="1219" w:author="Gergo" w:date="2017-11-25T13:10:00Z">
              <w:rPr>
                <w:rFonts w:ascii="Consolas" w:hAnsi="Consolas"/>
              </w:rPr>
            </w:rPrChange>
          </w:rPr>
          <w:tab/>
          <w:t>if(!isLineIntersectsCircleOrCloserToNest()){</w:t>
        </w:r>
      </w:ins>
    </w:p>
    <w:p w14:paraId="6F5C72EF" w14:textId="77777777" w:rsidR="00F71781" w:rsidRPr="003355B9" w:rsidRDefault="00F71781" w:rsidP="00F71781">
      <w:pPr>
        <w:ind w:firstLine="0"/>
        <w:rPr>
          <w:ins w:id="1220" w:author="Gergo" w:date="2017-11-24T10:44:00Z"/>
          <w:rFonts w:ascii="Consolas" w:hAnsi="Consolas"/>
          <w:sz w:val="22"/>
          <w:szCs w:val="22"/>
          <w:rPrChange w:id="1221" w:author="Gergo" w:date="2017-11-25T13:10:00Z">
            <w:rPr>
              <w:ins w:id="1222" w:author="Gergo" w:date="2017-11-24T10:44:00Z"/>
              <w:rFonts w:ascii="Consolas" w:hAnsi="Consolas"/>
            </w:rPr>
          </w:rPrChange>
        </w:rPr>
      </w:pPr>
      <w:ins w:id="1223" w:author="Gergo" w:date="2017-11-24T10:44:00Z">
        <w:r w:rsidRPr="003355B9">
          <w:rPr>
            <w:rFonts w:ascii="Consolas" w:hAnsi="Consolas"/>
            <w:sz w:val="22"/>
            <w:szCs w:val="22"/>
            <w:rPrChange w:id="1224" w:author="Gergo" w:date="2017-11-25T13:10:00Z">
              <w:rPr>
                <w:rFonts w:ascii="Consolas" w:hAnsi="Consolas"/>
              </w:rPr>
            </w:rPrChange>
          </w:rPr>
          <w:tab/>
        </w:r>
        <w:r w:rsidRPr="003355B9">
          <w:rPr>
            <w:rFonts w:ascii="Consolas" w:hAnsi="Consolas"/>
            <w:sz w:val="22"/>
            <w:szCs w:val="22"/>
            <w:rPrChange w:id="1225" w:author="Gergo" w:date="2017-11-25T13:10:00Z">
              <w:rPr>
                <w:rFonts w:ascii="Consolas" w:hAnsi="Consolas"/>
              </w:rPr>
            </w:rPrChange>
          </w:rPr>
          <w:tab/>
          <w:t>catDirection = towards the Nest</w:t>
        </w:r>
      </w:ins>
    </w:p>
    <w:p w14:paraId="48B23A5A" w14:textId="77777777" w:rsidR="00F71781" w:rsidRPr="003355B9" w:rsidRDefault="00F71781" w:rsidP="00F71781">
      <w:pPr>
        <w:ind w:firstLine="0"/>
        <w:rPr>
          <w:ins w:id="1226" w:author="Gergo" w:date="2017-11-24T10:44:00Z"/>
          <w:rFonts w:ascii="Consolas" w:hAnsi="Consolas"/>
          <w:sz w:val="22"/>
          <w:szCs w:val="22"/>
          <w:rPrChange w:id="1227" w:author="Gergo" w:date="2017-11-25T13:10:00Z">
            <w:rPr>
              <w:ins w:id="1228" w:author="Gergo" w:date="2017-11-24T10:44:00Z"/>
              <w:rFonts w:ascii="Consolas" w:hAnsi="Consolas"/>
            </w:rPr>
          </w:rPrChange>
        </w:rPr>
      </w:pPr>
      <w:ins w:id="1229" w:author="Gergo" w:date="2017-11-24T10:44:00Z">
        <w:r w:rsidRPr="003355B9">
          <w:rPr>
            <w:rFonts w:ascii="Consolas" w:hAnsi="Consolas"/>
            <w:sz w:val="22"/>
            <w:szCs w:val="22"/>
            <w:rPrChange w:id="1230" w:author="Gergo" w:date="2017-11-25T13:10:00Z">
              <w:rPr>
                <w:rFonts w:ascii="Consolas" w:hAnsi="Consolas"/>
              </w:rPr>
            </w:rPrChange>
          </w:rPr>
          <w:tab/>
          <w:t>}</w:t>
        </w:r>
      </w:ins>
    </w:p>
    <w:p w14:paraId="78756E87" w14:textId="77777777" w:rsidR="00F71781" w:rsidRPr="003355B9" w:rsidRDefault="00F71781" w:rsidP="00F71781">
      <w:pPr>
        <w:ind w:firstLine="0"/>
        <w:rPr>
          <w:ins w:id="1231" w:author="Gergo" w:date="2017-11-24T10:44:00Z"/>
          <w:rFonts w:ascii="Consolas" w:hAnsi="Consolas"/>
          <w:sz w:val="22"/>
          <w:szCs w:val="22"/>
          <w:rPrChange w:id="1232" w:author="Gergo" w:date="2017-11-25T13:10:00Z">
            <w:rPr>
              <w:ins w:id="1233" w:author="Gergo" w:date="2017-11-24T10:44:00Z"/>
              <w:rFonts w:ascii="Consolas" w:hAnsi="Consolas"/>
            </w:rPr>
          </w:rPrChange>
        </w:rPr>
      </w:pPr>
      <w:ins w:id="1234" w:author="Gergo" w:date="2017-11-24T10:44:00Z">
        <w:r w:rsidRPr="003355B9">
          <w:rPr>
            <w:rFonts w:ascii="Consolas" w:hAnsi="Consolas"/>
            <w:sz w:val="22"/>
            <w:szCs w:val="22"/>
            <w:rPrChange w:id="1235" w:author="Gergo" w:date="2017-11-25T13:10:00Z">
              <w:rPr>
                <w:rFonts w:ascii="Consolas" w:hAnsi="Consolas"/>
              </w:rPr>
            </w:rPrChange>
          </w:rPr>
          <w:tab/>
          <w:t>else{</w:t>
        </w:r>
      </w:ins>
    </w:p>
    <w:p w14:paraId="4C1E1718" w14:textId="77777777" w:rsidR="00F71781" w:rsidRPr="003355B9" w:rsidRDefault="00F71781" w:rsidP="00F71781">
      <w:pPr>
        <w:ind w:firstLine="0"/>
        <w:rPr>
          <w:ins w:id="1236" w:author="Gergo" w:date="2017-11-24T10:44:00Z"/>
          <w:rFonts w:ascii="Consolas" w:hAnsi="Consolas"/>
          <w:sz w:val="22"/>
          <w:szCs w:val="22"/>
          <w:rPrChange w:id="1237" w:author="Gergo" w:date="2017-11-25T13:10:00Z">
            <w:rPr>
              <w:ins w:id="1238" w:author="Gergo" w:date="2017-11-24T10:44:00Z"/>
              <w:rFonts w:ascii="Consolas" w:hAnsi="Consolas"/>
            </w:rPr>
          </w:rPrChange>
        </w:rPr>
      </w:pPr>
      <w:ins w:id="1239" w:author="Gergo" w:date="2017-11-24T10:44:00Z">
        <w:r w:rsidRPr="003355B9">
          <w:rPr>
            <w:rFonts w:ascii="Consolas" w:hAnsi="Consolas"/>
            <w:sz w:val="22"/>
            <w:szCs w:val="22"/>
            <w:rPrChange w:id="1240" w:author="Gergo" w:date="2017-11-25T13:10:00Z">
              <w:rPr>
                <w:rFonts w:ascii="Consolas" w:hAnsi="Consolas"/>
              </w:rPr>
            </w:rPrChange>
          </w:rPr>
          <w:tab/>
        </w:r>
        <w:r w:rsidRPr="003355B9">
          <w:rPr>
            <w:rFonts w:ascii="Consolas" w:hAnsi="Consolas"/>
            <w:sz w:val="22"/>
            <w:szCs w:val="22"/>
            <w:rPrChange w:id="1241" w:author="Gergo" w:date="2017-11-25T13:10:00Z">
              <w:rPr>
                <w:rFonts w:ascii="Consolas" w:hAnsi="Consolas"/>
              </w:rPr>
            </w:rPrChange>
          </w:rPr>
          <w:tab/>
          <w:t>t1, t2</w:t>
        </w:r>
      </w:ins>
    </w:p>
    <w:p w14:paraId="3968DCD8" w14:textId="77777777" w:rsidR="00F71781" w:rsidRPr="003355B9" w:rsidRDefault="00F71781" w:rsidP="00F71781">
      <w:pPr>
        <w:ind w:firstLine="0"/>
        <w:rPr>
          <w:ins w:id="1242" w:author="Gergo" w:date="2017-11-24T10:44:00Z"/>
          <w:rFonts w:ascii="Consolas" w:hAnsi="Consolas"/>
          <w:sz w:val="22"/>
          <w:szCs w:val="22"/>
          <w:rPrChange w:id="1243" w:author="Gergo" w:date="2017-11-25T13:10:00Z">
            <w:rPr>
              <w:ins w:id="1244" w:author="Gergo" w:date="2017-11-24T10:44:00Z"/>
              <w:rFonts w:ascii="Consolas" w:hAnsi="Consolas"/>
            </w:rPr>
          </w:rPrChange>
        </w:rPr>
      </w:pPr>
      <w:ins w:id="1245" w:author="Gergo" w:date="2017-11-24T10:44:00Z">
        <w:r w:rsidRPr="003355B9">
          <w:rPr>
            <w:rFonts w:ascii="Consolas" w:hAnsi="Consolas"/>
            <w:sz w:val="22"/>
            <w:szCs w:val="22"/>
            <w:rPrChange w:id="1246" w:author="Gergo" w:date="2017-11-25T13:10:00Z">
              <w:rPr>
                <w:rFonts w:ascii="Consolas" w:hAnsi="Consolas"/>
              </w:rPr>
            </w:rPrChange>
          </w:rPr>
          <w:tab/>
        </w:r>
        <w:r w:rsidRPr="003355B9">
          <w:rPr>
            <w:rFonts w:ascii="Consolas" w:hAnsi="Consolas"/>
            <w:sz w:val="22"/>
            <w:szCs w:val="22"/>
            <w:rPrChange w:id="1247" w:author="Gergo" w:date="2017-11-25T13:10:00Z">
              <w:rPr>
                <w:rFonts w:ascii="Consolas" w:hAnsi="Consolas"/>
              </w:rPr>
            </w:rPrChange>
          </w:rPr>
          <w:tab/>
          <w:t>getTangentsFromPoint(t1,t2, selfPos);</w:t>
        </w:r>
      </w:ins>
    </w:p>
    <w:p w14:paraId="06ED1E3E" w14:textId="77777777" w:rsidR="00F71781" w:rsidRPr="003355B9" w:rsidRDefault="00F71781" w:rsidP="00F71781">
      <w:pPr>
        <w:ind w:firstLine="0"/>
        <w:rPr>
          <w:ins w:id="1248" w:author="Gergo" w:date="2017-11-24T10:44:00Z"/>
          <w:rFonts w:ascii="Consolas" w:hAnsi="Consolas"/>
          <w:sz w:val="22"/>
          <w:szCs w:val="22"/>
          <w:rPrChange w:id="1249" w:author="Gergo" w:date="2017-11-25T13:10:00Z">
            <w:rPr>
              <w:ins w:id="1250" w:author="Gergo" w:date="2017-11-24T10:44:00Z"/>
              <w:rFonts w:ascii="Consolas" w:hAnsi="Consolas"/>
            </w:rPr>
          </w:rPrChange>
        </w:rPr>
      </w:pPr>
      <w:ins w:id="1251" w:author="Gergo" w:date="2017-11-24T10:44:00Z">
        <w:r w:rsidRPr="003355B9">
          <w:rPr>
            <w:rFonts w:ascii="Consolas" w:hAnsi="Consolas"/>
            <w:sz w:val="22"/>
            <w:szCs w:val="22"/>
            <w:rPrChange w:id="1252" w:author="Gergo" w:date="2017-11-25T13:10:00Z">
              <w:rPr>
                <w:rFonts w:ascii="Consolas" w:hAnsi="Consolas"/>
              </w:rPr>
            </w:rPrChange>
          </w:rPr>
          <w:tab/>
        </w:r>
        <w:r w:rsidRPr="003355B9">
          <w:rPr>
            <w:rFonts w:ascii="Consolas" w:hAnsi="Consolas"/>
            <w:sz w:val="22"/>
            <w:szCs w:val="22"/>
            <w:rPrChange w:id="1253" w:author="Gergo" w:date="2017-11-25T13:10:00Z">
              <w:rPr>
                <w:rFonts w:ascii="Consolas" w:hAnsi="Consolas"/>
              </w:rPr>
            </w:rPrChange>
          </w:rPr>
          <w:tab/>
          <w:t>dir = pickCloserTangent(t1,t2)</w:t>
        </w:r>
      </w:ins>
    </w:p>
    <w:p w14:paraId="51ADE6D8" w14:textId="77777777" w:rsidR="00F71781" w:rsidRPr="003355B9" w:rsidRDefault="00F71781" w:rsidP="00F71781">
      <w:pPr>
        <w:ind w:firstLine="0"/>
        <w:rPr>
          <w:ins w:id="1254" w:author="Gergo" w:date="2017-11-24T10:44:00Z"/>
          <w:rFonts w:ascii="Consolas" w:hAnsi="Consolas"/>
          <w:sz w:val="22"/>
          <w:szCs w:val="22"/>
          <w:rPrChange w:id="1255" w:author="Gergo" w:date="2017-11-25T13:10:00Z">
            <w:rPr>
              <w:ins w:id="1256" w:author="Gergo" w:date="2017-11-24T10:44:00Z"/>
              <w:rFonts w:ascii="Consolas" w:hAnsi="Consolas"/>
            </w:rPr>
          </w:rPrChange>
        </w:rPr>
      </w:pPr>
      <w:ins w:id="1257" w:author="Gergo" w:date="2017-11-24T10:44:00Z">
        <w:r w:rsidRPr="003355B9">
          <w:rPr>
            <w:rFonts w:ascii="Consolas" w:hAnsi="Consolas"/>
            <w:sz w:val="22"/>
            <w:szCs w:val="22"/>
            <w:rPrChange w:id="1258" w:author="Gergo" w:date="2017-11-25T13:10:00Z">
              <w:rPr>
                <w:rFonts w:ascii="Consolas" w:hAnsi="Consolas"/>
              </w:rPr>
            </w:rPrChange>
          </w:rPr>
          <w:tab/>
        </w:r>
        <w:r w:rsidRPr="003355B9">
          <w:rPr>
            <w:rFonts w:ascii="Consolas" w:hAnsi="Consolas"/>
            <w:sz w:val="22"/>
            <w:szCs w:val="22"/>
            <w:rPrChange w:id="1259" w:author="Gergo" w:date="2017-11-25T13:10:00Z">
              <w:rPr>
                <w:rFonts w:ascii="Consolas" w:hAnsi="Consolas"/>
              </w:rPr>
            </w:rPrChange>
          </w:rPr>
          <w:tab/>
          <w:t>catDirection = dir;</w:t>
        </w:r>
      </w:ins>
    </w:p>
    <w:p w14:paraId="3206974E" w14:textId="61994552" w:rsidR="00F71781" w:rsidRPr="003355B9" w:rsidRDefault="00F71781" w:rsidP="00F71781">
      <w:pPr>
        <w:ind w:firstLine="0"/>
        <w:rPr>
          <w:ins w:id="1260" w:author="Gergo" w:date="2017-11-24T10:44:00Z"/>
          <w:rFonts w:ascii="Consolas" w:hAnsi="Consolas"/>
          <w:sz w:val="22"/>
          <w:szCs w:val="22"/>
          <w:rPrChange w:id="1261" w:author="Gergo" w:date="2017-11-25T13:10:00Z">
            <w:rPr>
              <w:ins w:id="1262" w:author="Gergo" w:date="2017-11-24T10:44:00Z"/>
              <w:rFonts w:ascii="Consolas" w:hAnsi="Consolas"/>
            </w:rPr>
          </w:rPrChange>
        </w:rPr>
      </w:pPr>
      <w:ins w:id="1263" w:author="Gergo" w:date="2017-11-24T10:44:00Z">
        <w:r w:rsidRPr="003355B9">
          <w:rPr>
            <w:rFonts w:ascii="Consolas" w:hAnsi="Consolas"/>
            <w:sz w:val="22"/>
            <w:szCs w:val="22"/>
            <w:rPrChange w:id="1264"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1265" w:author="Gergo" w:date="2017-11-24T09:59:00Z"/>
          <w:rFonts w:ascii="Consolas" w:hAnsi="Consolas"/>
          <w:sz w:val="22"/>
          <w:szCs w:val="22"/>
          <w:rPrChange w:id="1266" w:author="Gergo" w:date="2017-11-25T13:10:00Z">
            <w:rPr>
              <w:ins w:id="1267" w:author="Gergo" w:date="2017-11-24T09:59:00Z"/>
            </w:rPr>
          </w:rPrChange>
        </w:rPr>
        <w:pPrChange w:id="1268" w:author="Gergo" w:date="2017-11-24T10:02:00Z">
          <w:pPr>
            <w:pStyle w:val="Cmsor2"/>
          </w:pPr>
        </w:pPrChange>
      </w:pPr>
      <w:ins w:id="1269" w:author="Gergo" w:date="2017-11-24T10:44:00Z">
        <w:r w:rsidRPr="003355B9">
          <w:rPr>
            <w:rFonts w:ascii="Consolas" w:hAnsi="Consolas"/>
            <w:sz w:val="22"/>
            <w:szCs w:val="22"/>
            <w:rPrChange w:id="1270" w:author="Gergo" w:date="2017-11-25T13:10:00Z">
              <w:rPr>
                <w:rFonts w:ascii="Consolas" w:hAnsi="Consolas"/>
                <w:b w:val="0"/>
                <w:bCs w:val="0"/>
                <w:iCs w:val="0"/>
              </w:rPr>
            </w:rPrChange>
          </w:rPr>
          <w:t>}</w:t>
        </w:r>
      </w:ins>
    </w:p>
    <w:p w14:paraId="32E70D9B" w14:textId="77777777" w:rsidR="00630B92" w:rsidRPr="003355B9" w:rsidRDefault="00630B92">
      <w:pPr>
        <w:rPr>
          <w:ins w:id="1271" w:author="Gergo" w:date="2017-11-18T11:48:00Z"/>
          <w:rFonts w:ascii="Consolas" w:hAnsi="Consolas"/>
          <w:rPrChange w:id="1272" w:author="Gergo" w:date="2017-11-25T13:10:00Z">
            <w:rPr>
              <w:ins w:id="1273" w:author="Gergo" w:date="2017-11-18T11:48:00Z"/>
            </w:rPr>
          </w:rPrChange>
        </w:rPr>
        <w:pPrChange w:id="1274" w:author="Gergo" w:date="2017-11-18T11:52:00Z">
          <w:pPr>
            <w:pStyle w:val="Cmsor2"/>
          </w:pPr>
        </w:pPrChange>
      </w:pPr>
    </w:p>
    <w:p w14:paraId="42180EF5" w14:textId="0C40F1EB" w:rsidR="007721F3" w:rsidRPr="003355B9" w:rsidRDefault="007721F3">
      <w:pPr>
        <w:rPr>
          <w:ins w:id="1275" w:author="Gergo" w:date="2017-11-18T12:04:00Z"/>
          <w:rPrChange w:id="1276" w:author="Gergo" w:date="2017-11-25T13:10:00Z">
            <w:rPr>
              <w:ins w:id="1277" w:author="Gergo" w:date="2017-11-18T12:04:00Z"/>
            </w:rPr>
          </w:rPrChange>
        </w:rPr>
        <w:pPrChange w:id="1278" w:author="Gergo" w:date="2017-11-18T10:59:00Z">
          <w:pPr>
            <w:pStyle w:val="Cmsor2"/>
          </w:pPr>
        </w:pPrChange>
      </w:pPr>
      <w:ins w:id="1279" w:author="Gergo" w:date="2017-11-18T12:02:00Z">
        <w:r w:rsidRPr="0034280E">
          <w:t xml:space="preserve">A számításokat a </w:t>
        </w:r>
        <w:r w:rsidRPr="003355B9">
          <w:rPr>
            <w:rFonts w:ascii="Consolas" w:hAnsi="Consolas"/>
            <w:rPrChange w:id="1280" w:author="Gergo" w:date="2017-11-25T13:10:00Z">
              <w:rPr/>
            </w:rPrChange>
          </w:rPr>
          <w:t>MathUtil</w:t>
        </w:r>
        <w:r w:rsidRPr="0034280E">
          <w:t xml:space="preserve"> segédosztályom metódusai végzik, amiket a </w:t>
        </w:r>
        <w:r w:rsidRPr="003355B9">
          <w:rPr>
            <w:rFonts w:ascii="Consolas" w:hAnsi="Consolas"/>
            <w:rPrChange w:id="1281" w:author="Gergo" w:date="2017-11-25T13:10:00Z">
              <w:rPr/>
            </w:rPrChange>
          </w:rPr>
          <w:t>KittenController</w:t>
        </w:r>
        <w:r w:rsidRPr="0034280E">
          <w:t xml:space="preserve"> hív. Mivel ezek a hívások az  </w:t>
        </w:r>
        <w:r w:rsidRPr="003355B9">
          <w:rPr>
            <w:rFonts w:ascii="Consolas" w:hAnsi="Consolas"/>
            <w:rPrChange w:id="1282" w:author="Gergo" w:date="2017-11-25T13:10:00Z">
              <w:rPr>
                <w:rFonts w:ascii="Consolas" w:hAnsi="Consolas"/>
              </w:rPr>
            </w:rPrChange>
          </w:rPr>
          <w:t>Update</w:t>
        </w:r>
        <w:r w:rsidRPr="003355B9">
          <w:rPr>
            <w:rPrChange w:id="1283" w:author="Gergo" w:date="2017-11-25T13:10:00Z">
              <w:rPr/>
            </w:rPrChange>
          </w:rPr>
          <w:t xml:space="preserve"> függvényben kaptak helyet</w:t>
        </w:r>
      </w:ins>
      <w:ins w:id="1284" w:author="Gergo" w:date="2017-12-03T18:08:00Z">
        <w:r w:rsidR="0073157E">
          <w:t>,</w:t>
        </w:r>
      </w:ins>
      <w:ins w:id="1285" w:author="Gergo" w:date="2017-11-18T12:02:00Z">
        <w:r w:rsidRPr="003355B9">
          <w:rPr>
            <w:color w:val="FF0000"/>
            <w:sz w:val="36"/>
            <w:rPrChange w:id="1286" w:author="Gergo" w:date="2017-11-25T13:10:00Z">
              <w:rPr>
                <w:color w:val="FF0000"/>
                <w:sz w:val="36"/>
              </w:rPr>
            </w:rPrChange>
          </w:rPr>
          <w:t xml:space="preserve"> </w:t>
        </w:r>
        <w:r w:rsidRPr="003355B9">
          <w:rPr>
            <w:rPrChange w:id="1287" w:author="Gergo" w:date="2017-11-25T13:10:00Z">
              <w:rPr/>
            </w:rPrChange>
          </w:rPr>
          <w:t xml:space="preserve">ezért </w:t>
        </w:r>
      </w:ins>
      <w:ins w:id="1288" w:author="Gergo" w:date="2017-12-03T18:09:00Z">
        <w:r w:rsidR="0073157E">
          <w:t>m</w:t>
        </w:r>
      </w:ins>
      <w:ins w:id="1289" w:author="Gergo" w:date="2017-11-18T12:02:00Z">
        <w:r w:rsidRPr="003355B9">
          <w:rPr>
            <w:rPrChange w:id="1290" w:author="Gergo" w:date="2017-11-25T13:10:00Z">
              <w:rPr/>
            </w:rPrChange>
          </w:rPr>
          <w:t>inden képkockánál újraszámítja az ér</w:t>
        </w:r>
        <w:r w:rsidR="0073157E">
          <w:rPr>
            <w:rPrChange w:id="1291" w:author="Gergo" w:date="2017-11-25T13:10:00Z">
              <w:rPr>
                <w:b w:val="0"/>
                <w:bCs w:val="0"/>
                <w:iCs w:val="0"/>
              </w:rPr>
            </w:rPrChange>
          </w:rPr>
          <w:t>intőket. Í</w:t>
        </w:r>
        <w:r w:rsidRPr="003355B9">
          <w:rPr>
            <w:rPrChange w:id="1292" w:author="Gergo" w:date="2017-11-25T13:10:00Z">
              <w:rPr/>
            </w:rPrChange>
          </w:rPr>
          <w:t>gy a folyamatos érintő irányú mozgás körmozgást eredményez a játékos körül.</w:t>
        </w:r>
      </w:ins>
    </w:p>
    <w:p w14:paraId="5505B529" w14:textId="3DC0BE4E" w:rsidR="0079528D" w:rsidRPr="003355B9" w:rsidRDefault="0079528D">
      <w:pPr>
        <w:pStyle w:val="Cmsor3"/>
        <w:rPr>
          <w:ins w:id="1293" w:author="Gergo" w:date="2017-11-18T12:04:00Z"/>
          <w:rPrChange w:id="1294" w:author="Gergo" w:date="2017-11-25T13:10:00Z">
            <w:rPr>
              <w:ins w:id="1295" w:author="Gergo" w:date="2017-11-18T12:04:00Z"/>
            </w:rPr>
          </w:rPrChange>
        </w:rPr>
        <w:pPrChange w:id="1296" w:author="Gergo" w:date="2017-11-18T12:04:00Z">
          <w:pPr>
            <w:pStyle w:val="Cmsor2"/>
          </w:pPr>
        </w:pPrChange>
      </w:pPr>
      <w:bookmarkStart w:id="1297" w:name="_Toc499416831"/>
      <w:ins w:id="1298" w:author="Gergo" w:date="2017-11-18T12:04:00Z">
        <w:r w:rsidRPr="003355B9">
          <w:rPr>
            <w:rPrChange w:id="1299" w:author="Gergo" w:date="2017-11-25T13:10:00Z">
              <w:rPr/>
            </w:rPrChange>
          </w:rPr>
          <w:t>Akadályok kikerülése</w:t>
        </w:r>
        <w:bookmarkEnd w:id="1297"/>
      </w:ins>
    </w:p>
    <w:p w14:paraId="265194D3" w14:textId="298F8446" w:rsidR="0079528D" w:rsidRPr="003355B9" w:rsidRDefault="00301448">
      <w:pPr>
        <w:rPr>
          <w:ins w:id="1300" w:author="Gergo" w:date="2017-11-18T12:35:00Z"/>
          <w:rPrChange w:id="1301" w:author="Gergo" w:date="2017-11-25T13:10:00Z">
            <w:rPr>
              <w:ins w:id="1302" w:author="Gergo" w:date="2017-11-18T12:35:00Z"/>
            </w:rPr>
          </w:rPrChange>
        </w:rPr>
        <w:pPrChange w:id="1303" w:author="Gergo" w:date="2017-11-18T12:05:00Z">
          <w:pPr>
            <w:pStyle w:val="Cmsor2"/>
          </w:pPr>
        </w:pPrChange>
      </w:pPr>
      <w:ins w:id="1304" w:author="Gergo" w:date="2017-11-18T12:13:00Z">
        <w:r w:rsidRPr="003355B9">
          <w:rPr>
            <w:rPrChange w:id="1305" w:author="Gergo" w:date="2017-11-25T13:10:00Z">
              <w:rPr/>
            </w:rPrChange>
          </w:rPr>
          <w:t xml:space="preserve">Minden akadály rendelkezik egy </w:t>
        </w:r>
        <w:r w:rsidRPr="003355B9">
          <w:rPr>
            <w:rFonts w:ascii="Consolas" w:hAnsi="Consolas"/>
            <w:rPrChange w:id="1306" w:author="Gergo" w:date="2017-11-25T13:10:00Z">
              <w:rPr/>
            </w:rPrChange>
          </w:rPr>
          <w:t>ObstacleInfo</w:t>
        </w:r>
        <w:r w:rsidRPr="0034280E">
          <w:t xml:space="preserve"> scripttel, amiben meg van adva, hogy az adott elemet mekkora sugarú körben </w:t>
        </w:r>
        <w:r w:rsidRPr="003355B9">
          <w:rPr>
            <w:rPrChange w:id="1307" w:author="Gergo" w:date="2017-11-25T13:10:00Z">
              <w:rPr/>
            </w:rPrChange>
          </w:rPr>
          <w:t xml:space="preserve">kell kikerülni. </w:t>
        </w:r>
      </w:ins>
      <w:ins w:id="1308" w:author="Gergo" w:date="2017-11-18T12:09:00Z">
        <w:r w:rsidR="0073157E">
          <w:rPr>
            <w:rPrChange w:id="1309" w:author="Gergo" w:date="2017-11-25T13:10:00Z">
              <w:rPr>
                <w:b w:val="0"/>
                <w:bCs w:val="0"/>
                <w:iCs w:val="0"/>
              </w:rPr>
            </w:rPrChange>
          </w:rPr>
          <w:t>A</w:t>
        </w:r>
        <w:r w:rsidRPr="003355B9">
          <w:rPr>
            <w:rPrChange w:id="1310" w:author="Gergo" w:date="2017-11-25T13:10:00Z">
              <w:rPr/>
            </w:rPrChange>
          </w:rPr>
          <w:t xml:space="preserve"> fák é kövek</w:t>
        </w:r>
        <w:r w:rsidR="003B76B4" w:rsidRPr="003355B9">
          <w:rPr>
            <w:rPrChange w:id="1311" w:author="Gergo" w:date="2017-11-25T13:10:00Z">
              <w:rPr/>
            </w:rPrChange>
          </w:rPr>
          <w:t xml:space="preserve"> kikerülése nagyon hasonló módon történik</w:t>
        </w:r>
      </w:ins>
      <w:ins w:id="1312" w:author="Gergo" w:date="2017-11-18T12:12:00Z">
        <w:r w:rsidRPr="003355B9">
          <w:rPr>
            <w:rPrChange w:id="1313" w:author="Gergo" w:date="2017-11-25T13:10:00Z">
              <w:rPr/>
            </w:rPrChange>
          </w:rPr>
          <w:t>,</w:t>
        </w:r>
      </w:ins>
      <w:ins w:id="1314" w:author="Gergo" w:date="2017-11-18T12:09:00Z">
        <w:r w:rsidR="003B76B4" w:rsidRPr="003355B9">
          <w:rPr>
            <w:rPrChange w:id="1315" w:author="Gergo" w:date="2017-11-25T13:10:00Z">
              <w:rPr/>
            </w:rPrChange>
          </w:rPr>
          <w:t xml:space="preserve"> mint a játékosé.</w:t>
        </w:r>
      </w:ins>
      <w:ins w:id="1316" w:author="Gergo" w:date="2017-11-18T12:15:00Z">
        <w:r w:rsidRPr="003355B9">
          <w:rPr>
            <w:rPrChange w:id="1317" w:author="Gergo" w:date="2017-11-25T13:10:00Z">
              <w:rPr/>
            </w:rPrChange>
          </w:rPr>
          <w:t xml:space="preserve"> A módszer egészen az érintő választásig teljesen</w:t>
        </w:r>
        <w:r w:rsidR="000D2C8F" w:rsidRPr="003355B9">
          <w:rPr>
            <w:rPrChange w:id="1318" w:author="Gergo" w:date="2017-11-25T13:10:00Z">
              <w:rPr/>
            </w:rPrChange>
          </w:rPr>
          <w:t xml:space="preserve"> megegyezik, itt viszont nem az</w:t>
        </w:r>
      </w:ins>
      <w:ins w:id="1319" w:author="Gergo" w:date="2017-12-03T18:11:00Z">
        <w:r w:rsidR="0073157E">
          <w:t>t az</w:t>
        </w:r>
      </w:ins>
      <w:ins w:id="1320" w:author="Gergo" w:date="2017-11-18T12:15:00Z">
        <w:r w:rsidR="000D2C8F" w:rsidRPr="003355B9">
          <w:rPr>
            <w:rPrChange w:id="1321" w:author="Gergo" w:date="2017-11-25T13:10:00Z">
              <w:rPr/>
            </w:rPrChange>
          </w:rPr>
          <w:t xml:space="preserve"> ér</w:t>
        </w:r>
      </w:ins>
      <w:ins w:id="1322" w:author="Gergo" w:date="2017-11-18T12:23:00Z">
        <w:r w:rsidR="000D2C8F" w:rsidRPr="003355B9">
          <w:rPr>
            <w:rPrChange w:id="1323" w:author="Gergo" w:date="2017-11-25T13:10:00Z">
              <w:rPr/>
            </w:rPrChange>
          </w:rPr>
          <w:t>i</w:t>
        </w:r>
      </w:ins>
      <w:ins w:id="1324" w:author="Gergo" w:date="2017-11-18T12:15:00Z">
        <w:r w:rsidR="000D2C8F" w:rsidRPr="003355B9">
          <w:rPr>
            <w:rPrChange w:id="1325" w:author="Gergo" w:date="2017-11-25T13:10:00Z">
              <w:rPr/>
            </w:rPrChange>
          </w:rPr>
          <w:t>ntőt választja</w:t>
        </w:r>
      </w:ins>
      <w:ins w:id="1326" w:author="Gergo" w:date="2017-11-18T12:23:00Z">
        <w:r w:rsidR="000D2C8F" w:rsidRPr="003355B9">
          <w:rPr>
            <w:rPrChange w:id="1327" w:author="Gergo" w:date="2017-11-25T13:10:00Z">
              <w:rPr/>
            </w:rPrChange>
          </w:rPr>
          <w:t>, amelyik a menedékhez van közelebb, hanem azt</w:t>
        </w:r>
      </w:ins>
      <w:ins w:id="1328" w:author="Gergo" w:date="2017-11-18T12:25:00Z">
        <w:r w:rsidR="00B512B7" w:rsidRPr="003355B9">
          <w:rPr>
            <w:rPrChange w:id="1329" w:author="Gergo" w:date="2017-11-25T13:10:00Z">
              <w:rPr/>
            </w:rPrChange>
          </w:rPr>
          <w:t>,</w:t>
        </w:r>
      </w:ins>
      <w:ins w:id="1330" w:author="Gergo" w:date="2017-11-18T12:23:00Z">
        <w:r w:rsidR="000D2C8F" w:rsidRPr="003355B9">
          <w:rPr>
            <w:rPrChange w:id="1331" w:author="Gergo" w:date="2017-11-25T13:10:00Z">
              <w:rPr/>
            </w:rPrChange>
          </w:rPr>
          <w:t xml:space="preserve"> amelyik az őt üldöző játékostól távolabb</w:t>
        </w:r>
      </w:ins>
      <w:ins w:id="1332" w:author="Gergo" w:date="2017-12-03T18:11:00Z">
        <w:r w:rsidR="0073157E">
          <w:t xml:space="preserve"> van</w:t>
        </w:r>
      </w:ins>
      <w:ins w:id="1333" w:author="Gergo" w:date="2017-11-18T12:23:00Z">
        <w:r w:rsidR="000D2C8F" w:rsidRPr="003355B9">
          <w:rPr>
            <w:rPrChange w:id="1334" w:author="Gergo" w:date="2017-11-25T13:10:00Z">
              <w:rPr/>
            </w:rPrChange>
          </w:rPr>
          <w:t>.</w:t>
        </w:r>
      </w:ins>
      <w:ins w:id="1335" w:author="Gergo" w:date="2017-11-18T12:26:00Z">
        <w:r w:rsidR="00B512B7" w:rsidRPr="003355B9">
          <w:rPr>
            <w:rPrChange w:id="1336" w:author="Gergo" w:date="2017-11-25T13:10:00Z">
              <w:rPr/>
            </w:rPrChange>
          </w:rPr>
          <w:t xml:space="preserve"> Ha ez nem így lenne</w:t>
        </w:r>
      </w:ins>
      <w:ins w:id="1337" w:author="Gergo" w:date="2017-11-18T12:27:00Z">
        <w:r w:rsidR="00B512B7" w:rsidRPr="003355B9">
          <w:rPr>
            <w:rPrChange w:id="1338" w:author="Gergo" w:date="2017-11-25T13:10:00Z">
              <w:rPr/>
            </w:rPrChange>
          </w:rPr>
          <w:t>,</w:t>
        </w:r>
      </w:ins>
      <w:ins w:id="1339" w:author="Gergo" w:date="2017-11-18T12:26:00Z">
        <w:r w:rsidR="00B512B7" w:rsidRPr="003355B9">
          <w:rPr>
            <w:rPrChange w:id="1340" w:author="Gergo" w:date="2017-11-25T13:10:00Z">
              <w:rPr/>
            </w:rPrChange>
          </w:rPr>
          <w:t xml:space="preserve"> akkor </w:t>
        </w:r>
      </w:ins>
      <w:ins w:id="1341" w:author="Gergo" w:date="2017-11-18T12:27:00Z">
        <w:r w:rsidR="00B512B7" w:rsidRPr="003355B9">
          <w:rPr>
            <w:rPrChange w:id="1342" w:author="Gergo" w:date="2017-11-25T13:10:00Z">
              <w:rPr/>
            </w:rPrChange>
          </w:rPr>
          <w:t>az akadály megkerülése közben a cica és a játékos találkozhatnának és elkaphatná</w:t>
        </w:r>
        <w:r w:rsidR="0073157E">
          <w:rPr>
            <w:rPrChange w:id="1343" w:author="Gergo" w:date="2017-11-25T13:10:00Z">
              <w:rPr>
                <w:b w:val="0"/>
                <w:bCs w:val="0"/>
                <w:iCs w:val="0"/>
              </w:rPr>
            </w:rPrChange>
          </w:rPr>
          <w:t xml:space="preserve"> a macskát. Ezzel a megoldással</w:t>
        </w:r>
        <w:r w:rsidR="00B512B7" w:rsidRPr="003355B9">
          <w:rPr>
            <w:rPrChange w:id="1344" w:author="Gergo" w:date="2017-11-25T13:10:00Z">
              <w:rPr/>
            </w:rPrChange>
          </w:rPr>
          <w:t xml:space="preserve"> akárhogy </w:t>
        </w:r>
      </w:ins>
      <w:ins w:id="1345" w:author="Gergo" w:date="2017-12-03T18:11:00Z">
        <w:r w:rsidR="0073157E">
          <w:t xml:space="preserve">is </w:t>
        </w:r>
      </w:ins>
      <w:ins w:id="1346" w:author="Gergo" w:date="2017-11-18T12:27:00Z">
        <w:r w:rsidR="00B512B7" w:rsidRPr="003355B9">
          <w:rPr>
            <w:rPrChange w:id="1347" w:author="Gergo" w:date="2017-11-25T13:10:00Z">
              <w:rPr/>
            </w:rPrChange>
          </w:rPr>
          <w:t xml:space="preserve">kergetjük a cicát a egy fa vagy egy kő körül azt sosem tudjuk elkapni. Egy akadály </w:t>
        </w:r>
      </w:ins>
      <w:ins w:id="1348" w:author="Gergo" w:date="2017-11-18T12:29:00Z">
        <w:r w:rsidR="00B512B7" w:rsidRPr="003355B9">
          <w:rPr>
            <w:rPrChange w:id="1349" w:author="Gergo" w:date="2017-11-25T13:10:00Z">
              <w:rPr/>
            </w:rPrChange>
          </w:rPr>
          <w:t>körüli érintő irányú mozgás akkor ér véget, ha a cica</w:t>
        </w:r>
      </w:ins>
      <w:ins w:id="1350" w:author="Gergo" w:date="2017-11-18T12:33:00Z">
        <w:r w:rsidR="002A3F87" w:rsidRPr="003355B9">
          <w:rPr>
            <w:rPrChange w:id="1351" w:author="Gergo" w:date="2017-11-25T13:10:00Z">
              <w:rPr/>
            </w:rPrChange>
          </w:rPr>
          <w:t xml:space="preserve"> karakter</w:t>
        </w:r>
      </w:ins>
      <w:ins w:id="1352" w:author="Gergo" w:date="2017-11-18T12:29:00Z">
        <w:r w:rsidR="00B512B7" w:rsidRPr="003355B9">
          <w:rPr>
            <w:rPrChange w:id="1353" w:author="Gergo" w:date="2017-11-25T13:10:00Z">
              <w:rPr/>
            </w:rPrChange>
          </w:rPr>
          <w:t xml:space="preserve"> és a </w:t>
        </w:r>
      </w:ins>
      <w:ins w:id="1354" w:author="Gergo" w:date="2017-11-18T12:30:00Z">
        <w:r w:rsidR="00B512B7" w:rsidRPr="003355B9">
          <w:rPr>
            <w:rPrChange w:id="1355" w:author="Gergo" w:date="2017-11-25T13:10:00Z">
              <w:rPr/>
            </w:rPrChange>
          </w:rPr>
          <w:t>gombaház között húzott egyenes már nem metszi az akadály adott sugarú körét</w:t>
        </w:r>
      </w:ins>
      <w:ins w:id="1356" w:author="Gergo" w:date="2017-11-18T12:32:00Z">
        <w:r w:rsidR="002A3F87" w:rsidRPr="003355B9">
          <w:rPr>
            <w:rPrChange w:id="1357" w:author="Gergo" w:date="2017-11-25T13:10:00Z">
              <w:rPr/>
            </w:rPrChange>
          </w:rPr>
          <w:t>, ekkor vagy egyenesen a kunyhó felé folytatja útját, vagy ha a játékos megfelelően közel van, akkor annak kikerülését</w:t>
        </w:r>
      </w:ins>
      <w:ins w:id="1358" w:author="Gergo" w:date="2017-11-18T12:34:00Z">
        <w:r w:rsidR="002A3F87" w:rsidRPr="003355B9">
          <w:rPr>
            <w:rPrChange w:id="1359" w:author="Gergo" w:date="2017-11-25T13:10:00Z">
              <w:rPr/>
            </w:rPrChange>
          </w:rPr>
          <w:t xml:space="preserve"> kezdi meg.</w:t>
        </w:r>
      </w:ins>
    </w:p>
    <w:p w14:paraId="3C8F8A4E" w14:textId="1AD7CADF" w:rsidR="00C44CFA" w:rsidRPr="003355B9" w:rsidRDefault="00C44CFA">
      <w:pPr>
        <w:pStyle w:val="Cmsor3"/>
        <w:rPr>
          <w:ins w:id="1360" w:author="Gergo" w:date="2017-11-18T12:35:00Z"/>
          <w:rPrChange w:id="1361" w:author="Gergo" w:date="2017-11-25T13:10:00Z">
            <w:rPr>
              <w:ins w:id="1362" w:author="Gergo" w:date="2017-11-18T12:35:00Z"/>
            </w:rPr>
          </w:rPrChange>
        </w:rPr>
        <w:pPrChange w:id="1363" w:author="Gergo" w:date="2017-11-18T12:35:00Z">
          <w:pPr>
            <w:pStyle w:val="Cmsor2"/>
          </w:pPr>
        </w:pPrChange>
      </w:pPr>
      <w:bookmarkStart w:id="1364" w:name="_Toc499416832"/>
      <w:ins w:id="1365" w:author="Gergo" w:date="2017-11-18T12:35:00Z">
        <w:r w:rsidRPr="003355B9">
          <w:rPr>
            <w:rPrChange w:id="1366" w:author="Gergo" w:date="2017-11-25T13:10:00Z">
              <w:rPr/>
            </w:rPrChange>
          </w:rPr>
          <w:lastRenderedPageBreak/>
          <w:t>A sebesség</w:t>
        </w:r>
        <w:bookmarkEnd w:id="1364"/>
      </w:ins>
    </w:p>
    <w:p w14:paraId="638E9697" w14:textId="4E118E2D" w:rsidR="00C44CFA" w:rsidRPr="003355B9" w:rsidRDefault="001A64E2">
      <w:pPr>
        <w:rPr>
          <w:ins w:id="1367" w:author="Gergo" w:date="2017-11-18T10:50:00Z"/>
          <w:rPrChange w:id="1368" w:author="Gergo" w:date="2017-11-25T13:10:00Z">
            <w:rPr>
              <w:ins w:id="1369" w:author="Gergo" w:date="2017-11-18T10:50:00Z"/>
            </w:rPr>
          </w:rPrChange>
        </w:rPr>
        <w:pPrChange w:id="1370" w:author="Gergo" w:date="2017-11-18T12:35:00Z">
          <w:pPr>
            <w:pStyle w:val="Cmsor2"/>
          </w:pPr>
        </w:pPrChange>
      </w:pPr>
      <w:ins w:id="1371" w:author="Gergo" w:date="2017-11-18T12:38:00Z">
        <w:r w:rsidRPr="003355B9">
          <w:rPr>
            <w:rPrChange w:id="1372" w:author="Gergo" w:date="2017-11-25T13:10:00Z">
              <w:rPr/>
            </w:rPrChange>
          </w:rPr>
          <w:t>A cica karakter három különböző sebességgel tud mozogni, attól függően, hogy milyen távolságra van az őt üldöző játékostól.</w:t>
        </w:r>
      </w:ins>
      <w:ins w:id="1373" w:author="Gergo" w:date="2017-11-18T12:40:00Z">
        <w:r w:rsidR="0016469C" w:rsidRPr="003355B9">
          <w:rPr>
            <w:rPrChange w:id="1374" w:author="Gergo" w:date="2017-11-25T13:10:00Z">
              <w:rPr/>
            </w:rPrChange>
          </w:rPr>
          <w:t xml:space="preserve"> A játékos is két sebességgel tud mozogni, a feje dőlésszögétől függően.</w:t>
        </w:r>
      </w:ins>
      <w:ins w:id="1375" w:author="Gergo" w:date="2017-11-18T12:42:00Z">
        <w:r w:rsidR="009C6D07" w:rsidRPr="003355B9">
          <w:rPr>
            <w:rPrChange w:id="1376" w:author="Gergo" w:date="2017-11-25T13:10:00Z">
              <w:rPr/>
            </w:rPrChange>
          </w:rPr>
          <w:t xml:space="preserve"> A játékos futás közben</w:t>
        </w:r>
      </w:ins>
      <w:ins w:id="1377" w:author="Gergo" w:date="2017-12-03T18:11:00Z">
        <w:r w:rsidR="00B96988">
          <w:t>i</w:t>
        </w:r>
      </w:ins>
      <w:ins w:id="1378" w:author="Gergo" w:date="2017-11-18T12:42:00Z">
        <w:r w:rsidR="009C6D07" w:rsidRPr="003355B9">
          <w:rPr>
            <w:rPrChange w:id="1379" w:author="Gergo" w:date="2017-11-25T13:10:00Z">
              <w:rPr/>
            </w:rPrChange>
          </w:rPr>
          <w:t xml:space="preserve"> sebessége lehetővé teszi, hogy megközelítse a macskát, de ilyenkor az is begyorsít, és a maximális sebessége gyorsabb</w:t>
        </w:r>
      </w:ins>
      <w:ins w:id="1380" w:author="Gergo" w:date="2017-11-18T12:45:00Z">
        <w:r w:rsidR="009C6D07" w:rsidRPr="003355B9">
          <w:rPr>
            <w:rPrChange w:id="1381" w:author="Gergo" w:date="2017-11-25T13:10:00Z">
              <w:rPr/>
            </w:rPrChange>
          </w:rPr>
          <w:t>,</w:t>
        </w:r>
      </w:ins>
      <w:ins w:id="1382" w:author="Gergo" w:date="2017-11-18T12:42:00Z">
        <w:r w:rsidR="009C6D07" w:rsidRPr="003355B9">
          <w:rPr>
            <w:rPrChange w:id="1383" w:author="Gergo" w:date="2017-11-25T13:10:00Z">
              <w:rPr/>
            </w:rPrChange>
          </w:rPr>
          <w:t xml:space="preserve"> mint a játékosé</w:t>
        </w:r>
      </w:ins>
      <w:ins w:id="1384" w:author="Gergo" w:date="2017-12-03T18:12:00Z">
        <w:r w:rsidR="00B96988">
          <w:t>,</w:t>
        </w:r>
      </w:ins>
      <w:ins w:id="1385" w:author="Gergo" w:date="2017-11-18T12:42:00Z">
        <w:r w:rsidR="009C6D07" w:rsidRPr="003355B9">
          <w:rPr>
            <w:rPrChange w:id="1386" w:author="Gergo" w:date="2017-11-25T13:10:00Z">
              <w:rPr/>
            </w:rPrChange>
          </w:rPr>
          <w:t xml:space="preserve"> így el tud menekülni.</w:t>
        </w:r>
      </w:ins>
      <w:ins w:id="1387" w:author="Gergo" w:date="2017-11-18T12:44:00Z">
        <w:r w:rsidR="009C6D07" w:rsidRPr="003355B9">
          <w:rPr>
            <w:rPrChange w:id="1388" w:author="Gergo" w:date="2017-11-25T13:10:00Z">
              <w:rPr/>
            </w:rPrChange>
          </w:rPr>
          <w:t xml:space="preserve"> </w:t>
        </w:r>
      </w:ins>
      <w:ins w:id="1389" w:author="Gergo" w:date="2017-11-18T12:45:00Z">
        <w:r w:rsidR="009C6D07" w:rsidRPr="003355B9">
          <w:rPr>
            <w:rPrChange w:id="1390" w:author="Gergo" w:date="2017-11-25T13:10:00Z">
              <w:rPr/>
            </w:rPrChange>
          </w:rPr>
          <w:t>Ha a cica elég távol ér a játékostól</w:t>
        </w:r>
      </w:ins>
      <w:ins w:id="1391" w:author="Gergo" w:date="2017-12-03T18:13:00Z">
        <w:r w:rsidR="00B96988">
          <w:t xml:space="preserve"> akkor</w:t>
        </w:r>
      </w:ins>
      <w:ins w:id="1392" w:author="Gergo" w:date="2017-11-18T12:45:00Z">
        <w:r w:rsidR="009C6D07" w:rsidRPr="003355B9">
          <w:rPr>
            <w:rPrChange w:id="1393" w:author="Gergo" w:date="2017-11-25T13:10:00Z">
              <w:rPr/>
            </w:rPrChange>
          </w:rPr>
          <w:t xml:space="preserve"> abbahagyja a futást és lassabb fokozatra kapcsol, majd megáll. Ha megint közel ér a játékos a hajsza újrakezdődik. Ezt a működést a játékos és a macska karakter közötti távolság folyamatos monitorozásával érem el és</w:t>
        </w:r>
      </w:ins>
      <w:ins w:id="1394" w:author="Gergo" w:date="2017-11-18T12:47:00Z">
        <w:r w:rsidR="009C6D07" w:rsidRPr="003355B9">
          <w:rPr>
            <w:rPrChange w:id="1395" w:author="Gergo" w:date="2017-11-25T13:10:00Z">
              <w:rPr/>
            </w:rPrChange>
          </w:rPr>
          <w:t xml:space="preserve"> a </w:t>
        </w:r>
        <w:r w:rsidR="009C6D07" w:rsidRPr="003355B9">
          <w:rPr>
            <w:rFonts w:ascii="Consolas" w:hAnsi="Consolas"/>
            <w:rPrChange w:id="1396" w:author="Gergo" w:date="2017-11-25T13:10:00Z">
              <w:rPr/>
            </w:rPrChange>
          </w:rPr>
          <w:t>KittenController Update</w:t>
        </w:r>
        <w:r w:rsidR="009C6D07" w:rsidRPr="0034280E">
          <w:t xml:space="preserve"> függvényében</w:t>
        </w:r>
      </w:ins>
      <w:ins w:id="1397" w:author="Gergo" w:date="2017-12-03T18:13:00Z">
        <w:r w:rsidR="00B96988">
          <w:t>,</w:t>
        </w:r>
      </w:ins>
      <w:ins w:id="1398" w:author="Gergo" w:date="2017-11-18T12:47:00Z">
        <w:r w:rsidR="009C6D07" w:rsidRPr="0034280E">
          <w:t xml:space="preserve"> és utána ez alapján állítom be</w:t>
        </w:r>
      </w:ins>
      <w:ins w:id="1399" w:author="Gergo" w:date="2017-12-03T18:13:00Z">
        <w:r w:rsidR="00B96988">
          <w:t xml:space="preserve"> a</w:t>
        </w:r>
      </w:ins>
      <w:ins w:id="1400" w:author="Gergo" w:date="2017-11-18T12:47:00Z">
        <w:r w:rsidR="009C6D07" w:rsidRPr="0034280E">
          <w:t xml:space="preserve"> </w:t>
        </w:r>
      </w:ins>
      <w:ins w:id="1401" w:author="Gergo" w:date="2017-11-18T12:48:00Z">
        <w:r w:rsidR="009C6D07" w:rsidRPr="003355B9">
          <w:rPr>
            <w:rFonts w:ascii="Consolas" w:hAnsi="Consolas"/>
            <w:rPrChange w:id="1402" w:author="Gergo" w:date="2017-11-25T13:10:00Z">
              <w:rPr/>
            </w:rPrChange>
          </w:rPr>
          <w:t>speed</w:t>
        </w:r>
        <w:r w:rsidR="009C6D07" w:rsidRPr="0034280E">
          <w:t xml:space="preserve"> tu</w:t>
        </w:r>
        <w:r w:rsidR="009C6D07" w:rsidRPr="003355B9">
          <w:rPr>
            <w:rPrChange w:id="1403" w:author="Gergo" w:date="2017-11-25T13:10:00Z">
              <w:rPr/>
            </w:rPrChange>
          </w:rPr>
          <w:t>lajdonságot, ami a mozgás sebességét határozza meg.</w:t>
        </w:r>
      </w:ins>
    </w:p>
    <w:p w14:paraId="504133FF" w14:textId="77777777" w:rsidR="00990398" w:rsidRPr="003355B9" w:rsidRDefault="00990398">
      <w:pPr>
        <w:rPr>
          <w:ins w:id="1404" w:author="Gergo" w:date="2017-11-18T10:01:00Z"/>
          <w:rPrChange w:id="1405" w:author="Gergo" w:date="2017-11-25T13:10:00Z">
            <w:rPr>
              <w:ins w:id="1406" w:author="Gergo" w:date="2017-11-18T10:01:00Z"/>
            </w:rPr>
          </w:rPrChange>
        </w:rPr>
        <w:pPrChange w:id="1407" w:author="Gergo" w:date="2017-11-18T10:50:00Z">
          <w:pPr>
            <w:pStyle w:val="Cmsor2"/>
          </w:pPr>
        </w:pPrChange>
      </w:pPr>
    </w:p>
    <w:p w14:paraId="578F9832" w14:textId="77777777" w:rsidR="000A6A59" w:rsidRPr="003355B9" w:rsidRDefault="000A6A59">
      <w:pPr>
        <w:ind w:firstLine="0"/>
        <w:rPr>
          <w:ins w:id="1408" w:author="Gergo" w:date="2017-11-17T13:48:00Z"/>
          <w:rPrChange w:id="1409" w:author="Gergo" w:date="2017-11-25T13:10:00Z">
            <w:rPr>
              <w:ins w:id="1410" w:author="Gergo" w:date="2017-11-17T13:48:00Z"/>
            </w:rPr>
          </w:rPrChange>
        </w:rPr>
        <w:pPrChange w:id="1411" w:author="Gergo" w:date="2017-11-18T10:01:00Z">
          <w:pPr>
            <w:pStyle w:val="Cmsor2"/>
          </w:pPr>
        </w:pPrChange>
      </w:pPr>
    </w:p>
    <w:p w14:paraId="71F267F4" w14:textId="6D4CC272" w:rsidR="009654DF" w:rsidRPr="003355B9" w:rsidRDefault="009654DF" w:rsidP="009654DF">
      <w:pPr>
        <w:pStyle w:val="Cmsor2"/>
        <w:rPr>
          <w:ins w:id="1412" w:author="Gergo" w:date="2017-11-18T16:14:00Z"/>
        </w:rPr>
      </w:pPr>
      <w:bookmarkStart w:id="1413" w:name="_Toc499416833"/>
      <w:ins w:id="1414" w:author="Gergo" w:date="2017-11-17T13:48:00Z">
        <w:r w:rsidRPr="003355B9">
          <w:t>Rúnák és rajzolás</w:t>
        </w:r>
      </w:ins>
      <w:bookmarkEnd w:id="1413"/>
    </w:p>
    <w:p w14:paraId="34CC8D38" w14:textId="078C8DE9" w:rsidR="00562931" w:rsidRPr="003355B9" w:rsidRDefault="00562931">
      <w:pPr>
        <w:rPr>
          <w:ins w:id="1415" w:author="Gergo" w:date="2017-11-18T16:19:00Z"/>
          <w:rPrChange w:id="1416" w:author="Gergo" w:date="2017-11-25T13:10:00Z">
            <w:rPr>
              <w:ins w:id="1417" w:author="Gergo" w:date="2017-11-18T16:19:00Z"/>
            </w:rPr>
          </w:rPrChange>
        </w:rPr>
        <w:pPrChange w:id="1418" w:author="Gergo" w:date="2017-11-18T16:14:00Z">
          <w:pPr>
            <w:pStyle w:val="Cmsor2"/>
          </w:pPr>
        </w:pPrChange>
      </w:pPr>
      <w:ins w:id="1419" w:author="Gergo" w:date="2017-11-18T16:15:00Z">
        <w:r w:rsidRPr="0034280E">
          <w:t>A rúnákkal először, akkor találkozunk</w:t>
        </w:r>
      </w:ins>
      <w:ins w:id="1420" w:author="Gergo" w:date="2017-11-18T16:18:00Z">
        <w:r w:rsidRPr="003355B9">
          <w:rPr>
            <w:rPrChange w:id="1421" w:author="Gergo" w:date="2017-11-25T13:10:00Z">
              <w:rPr/>
            </w:rPrChange>
          </w:rPr>
          <w:t>, amikor a varázslónő elküld minket az erdőbe, a felkutatásukra, hogy felkészüljünk az Ogre elleni harcra.</w:t>
        </w:r>
      </w:ins>
    </w:p>
    <w:p w14:paraId="362CDE51" w14:textId="6F791AD3" w:rsidR="00562931" w:rsidRPr="003355B9" w:rsidRDefault="00562931">
      <w:pPr>
        <w:rPr>
          <w:ins w:id="1422" w:author="Gergo" w:date="2017-11-18T16:46:00Z"/>
          <w:rPrChange w:id="1423" w:author="Gergo" w:date="2017-11-25T13:10:00Z">
            <w:rPr>
              <w:ins w:id="1424" w:author="Gergo" w:date="2017-11-18T16:46:00Z"/>
            </w:rPr>
          </w:rPrChange>
        </w:rPr>
        <w:pPrChange w:id="1425" w:author="Gergo" w:date="2017-11-18T16:14:00Z">
          <w:pPr>
            <w:pStyle w:val="Cmsor2"/>
          </w:pPr>
        </w:pPrChange>
      </w:pPr>
      <w:ins w:id="1426" w:author="Gergo" w:date="2017-11-18T16:20:00Z">
        <w:r w:rsidRPr="003355B9">
          <w:rPr>
            <w:rPrChange w:id="1427" w:author="Gergo" w:date="2017-11-25T13:10:00Z">
              <w:rPr/>
            </w:rPrChange>
          </w:rPr>
          <w:t>A rúnák funkcionalitásuk alapján kétdimenziósak lennéne</w:t>
        </w:r>
        <w:r w:rsidR="000A6F3A">
          <w:rPr>
            <w:rPrChange w:id="1428" w:author="Gergo" w:date="2017-11-25T13:10:00Z">
              <w:rPr>
                <w:b w:val="0"/>
                <w:bCs w:val="0"/>
                <w:iCs w:val="0"/>
              </w:rPr>
            </w:rPrChange>
          </w:rPr>
          <w:t>k, de én olyan működést rendelek</w:t>
        </w:r>
        <w:r w:rsidRPr="003355B9">
          <w:rPr>
            <w:rPrChange w:id="1429" w:author="Gergo" w:date="2017-11-25T13:10:00Z">
              <w:rPr/>
            </w:rPrChange>
          </w:rPr>
          <w:t xml:space="preserve"> hozzájuk, amit egy </w:t>
        </w:r>
        <w:r w:rsidRPr="003355B9">
          <w:rPr>
            <w:rFonts w:ascii="Consolas" w:hAnsi="Consolas"/>
            <w:rPrChange w:id="1430" w:author="Gergo" w:date="2017-11-25T13:10:00Z">
              <w:rPr/>
            </w:rPrChange>
          </w:rPr>
          <w:t>Canvas</w:t>
        </w:r>
        <w:r w:rsidRPr="0034280E">
          <w:t xml:space="preserve"> használatával nem lehetett volna megoldani</w:t>
        </w:r>
      </w:ins>
      <w:ins w:id="1431" w:author="Gergo" w:date="2017-11-18T16:23:00Z">
        <w:r w:rsidRPr="003355B9">
          <w:rPr>
            <w:rPrChange w:id="1432" w:author="Gergo" w:date="2017-11-25T13:10:00Z">
              <w:rPr/>
            </w:rPrChange>
          </w:rPr>
          <w:t>, így végül háro</w:t>
        </w:r>
        <w:r w:rsidR="00693E7D" w:rsidRPr="003355B9">
          <w:rPr>
            <w:rPrChange w:id="1433" w:author="Gergo" w:date="2017-11-25T13:10:00Z">
              <w:rPr/>
            </w:rPrChange>
          </w:rPr>
          <w:t>mdimenziós objektumokként lettek</w:t>
        </w:r>
        <w:r w:rsidRPr="003355B9">
          <w:rPr>
            <w:rPrChange w:id="1434" w:author="Gergo" w:date="2017-11-25T13:10:00Z">
              <w:rPr/>
            </w:rPrChange>
          </w:rPr>
          <w:t xml:space="preserve"> megvalósítva.</w:t>
        </w:r>
      </w:ins>
    </w:p>
    <w:p w14:paraId="1866EE59" w14:textId="27CA0FAF" w:rsidR="00693E7D" w:rsidRPr="003355B9" w:rsidRDefault="00693E7D">
      <w:pPr>
        <w:rPr>
          <w:ins w:id="1435" w:author="Gergo" w:date="2017-11-18T16:23:00Z"/>
          <w:rPrChange w:id="1436" w:author="Gergo" w:date="2017-11-25T13:10:00Z">
            <w:rPr>
              <w:ins w:id="1437" w:author="Gergo" w:date="2017-11-18T16:23:00Z"/>
            </w:rPr>
          </w:rPrChange>
        </w:rPr>
        <w:pPrChange w:id="1438" w:author="Gergo" w:date="2017-11-18T16:14:00Z">
          <w:pPr>
            <w:pStyle w:val="Cmsor2"/>
          </w:pPr>
        </w:pPrChange>
      </w:pPr>
      <w:ins w:id="1439" w:author="Gergo" w:date="2017-11-18T16:46:00Z">
        <w:r w:rsidRPr="003355B9">
          <w:rPr>
            <w:rPrChange w:id="1440" w:author="Gergo" w:date="2017-11-25T13:10:00Z">
              <w:rPr/>
            </w:rPrChange>
          </w:rPr>
          <w:t xml:space="preserve">Ha a </w:t>
        </w:r>
      </w:ins>
      <w:ins w:id="1441" w:author="Gergo" w:date="2017-11-18T16:47:00Z">
        <w:r w:rsidRPr="003355B9">
          <w:rPr>
            <w:rPrChange w:id="1442" w:author="Gergo" w:date="2017-11-25T13:10:00Z">
              <w:rPr/>
            </w:rPrChange>
          </w:rPr>
          <w:t xml:space="preserve">DayDream </w:t>
        </w:r>
      </w:ins>
      <w:ins w:id="1443" w:author="Gergo" w:date="2017-11-18T16:46:00Z">
        <w:r w:rsidRPr="003355B9">
          <w:rPr>
            <w:rPrChange w:id="1444" w:author="Gergo" w:date="2017-11-25T13:10:00Z">
              <w:rPr/>
            </w:rPrChange>
          </w:rPr>
          <w:t>kontroller</w:t>
        </w:r>
      </w:ins>
      <w:ins w:id="1445" w:author="Gergo" w:date="2017-11-18T16:47:00Z">
        <w:r w:rsidRPr="003355B9">
          <w:rPr>
            <w:rPrChange w:id="1446" w:author="Gergo" w:date="2017-11-25T13:10:00Z">
              <w:rPr/>
            </w:rPrChange>
          </w:rPr>
          <w:t xml:space="preserve"> kurzorját ( fehér kis korong ) </w:t>
        </w:r>
        <w:r w:rsidR="007B243E" w:rsidRPr="003355B9">
          <w:rPr>
            <w:rPrChange w:id="1447" w:author="Gergo" w:date="2017-11-25T13:10:00Z">
              <w:rPr/>
            </w:rPrChange>
          </w:rPr>
          <w:t>a rúnára irányítom, és</w:t>
        </w:r>
        <w:r w:rsidRPr="003355B9">
          <w:rPr>
            <w:rPrChange w:id="1448" w:author="Gergo" w:date="2017-11-25T13:10:00Z">
              <w:rPr/>
            </w:rPrChange>
          </w:rPr>
          <w:t xml:space="preserve"> lenyomom az érintőfelületet, ak</w:t>
        </w:r>
        <w:r w:rsidR="007B243E" w:rsidRPr="003355B9">
          <w:rPr>
            <w:rPrChange w:id="1449" w:author="Gergo" w:date="2017-11-25T13:10:00Z">
              <w:rPr/>
            </w:rPrChange>
          </w:rPr>
          <w:t>kor  megkezdődik a rajzolás</w:t>
        </w:r>
      </w:ins>
      <w:ins w:id="1450" w:author="Gergo" w:date="2017-11-18T16:46:00Z">
        <w:r w:rsidR="007B243E" w:rsidRPr="003355B9">
          <w:rPr>
            <w:rPrChange w:id="1451" w:author="Gergo" w:date="2017-11-25T13:10:00Z">
              <w:rPr/>
            </w:rPrChange>
          </w:rPr>
          <w:t xml:space="preserve">. Ekkor létrejön egy szikra objektum (egy </w:t>
        </w:r>
        <w:r w:rsidR="007B243E" w:rsidRPr="003355B9">
          <w:rPr>
            <w:rFonts w:ascii="Consolas" w:hAnsi="Consolas"/>
            <w:rPrChange w:id="1452" w:author="Gergo" w:date="2017-11-25T13:10:00Z">
              <w:rPr/>
            </w:rPrChange>
          </w:rPr>
          <w:t>ParticleSystem</w:t>
        </w:r>
        <w:r w:rsidR="007B243E" w:rsidRPr="0034280E">
          <w:t>)</w:t>
        </w:r>
      </w:ins>
      <w:ins w:id="1453" w:author="Gergo" w:date="2017-11-18T16:52:00Z">
        <w:r w:rsidR="007B243E" w:rsidRPr="003355B9">
          <w:rPr>
            <w:rPrChange w:id="1454" w:author="Gergo" w:date="2017-11-25T13:10:00Z">
              <w:rPr/>
            </w:rPrChange>
          </w:rPr>
          <w:t xml:space="preserve"> ami végig követi a rajzolást.</w:t>
        </w:r>
      </w:ins>
    </w:p>
    <w:p w14:paraId="56DADD4C" w14:textId="4976FB82" w:rsidR="00562931" w:rsidRPr="003355B9" w:rsidRDefault="00562931">
      <w:pPr>
        <w:pStyle w:val="Cmsor3"/>
        <w:rPr>
          <w:ins w:id="1455" w:author="Gergo" w:date="2017-11-18T16:24:00Z"/>
          <w:rPrChange w:id="1456" w:author="Gergo" w:date="2017-11-25T13:10:00Z">
            <w:rPr>
              <w:ins w:id="1457" w:author="Gergo" w:date="2017-11-18T16:24:00Z"/>
            </w:rPr>
          </w:rPrChange>
        </w:rPr>
        <w:pPrChange w:id="1458" w:author="Gergo" w:date="2017-11-18T16:24:00Z">
          <w:pPr>
            <w:pStyle w:val="Cmsor2"/>
          </w:pPr>
        </w:pPrChange>
      </w:pPr>
      <w:bookmarkStart w:id="1459" w:name="_Toc499416834"/>
      <w:ins w:id="1460" w:author="Gergo" w:date="2017-11-18T16:24:00Z">
        <w:r w:rsidRPr="003355B9">
          <w:rPr>
            <w:rPrChange w:id="1461" w:author="Gergo" w:date="2017-11-25T13:10:00Z">
              <w:rPr/>
            </w:rPrChange>
          </w:rPr>
          <w:t>Felépítésük</w:t>
        </w:r>
        <w:bookmarkEnd w:id="1459"/>
      </w:ins>
    </w:p>
    <w:p w14:paraId="749B78AC" w14:textId="0D9CAE49" w:rsidR="00562931" w:rsidRPr="003355B9" w:rsidRDefault="0089471D">
      <w:pPr>
        <w:rPr>
          <w:ins w:id="1462" w:author="Gergo" w:date="2017-11-18T16:38:00Z"/>
          <w:rPrChange w:id="1463" w:author="Gergo" w:date="2017-11-25T13:10:00Z">
            <w:rPr>
              <w:ins w:id="1464" w:author="Gergo" w:date="2017-11-18T16:38:00Z"/>
            </w:rPr>
          </w:rPrChange>
        </w:rPr>
        <w:pPrChange w:id="1465" w:author="Gergo" w:date="2017-11-18T16:24:00Z">
          <w:pPr>
            <w:pStyle w:val="Cmsor2"/>
          </w:pPr>
        </w:pPrChange>
      </w:pPr>
      <w:ins w:id="1466" w:author="Gergo" w:date="2017-11-18T16:34:00Z">
        <w:r w:rsidRPr="003355B9">
          <w:rPr>
            <w:rPrChange w:id="1467" w:author="Gergo" w:date="2017-11-25T13:10:00Z">
              <w:rPr/>
            </w:rPrChange>
          </w:rPr>
          <w:t>A négy rúna nagyon hasonlóan épül fel, a különbségek csak az alakjukból</w:t>
        </w:r>
      </w:ins>
      <w:ins w:id="1468" w:author="Gergo" w:date="2017-11-18T16:38:00Z">
        <w:r w:rsidRPr="003355B9">
          <w:rPr>
            <w:rPrChange w:id="1469" w:author="Gergo" w:date="2017-11-25T13:10:00Z">
              <w:rPr/>
            </w:rPrChange>
          </w:rPr>
          <w:t xml:space="preserve"> származnak.</w:t>
        </w:r>
      </w:ins>
      <w:ins w:id="1470" w:author="Gergo" w:date="2017-11-18T16:52:00Z">
        <w:r w:rsidR="00322B88" w:rsidRPr="003355B9">
          <w:rPr>
            <w:rPrChange w:id="1471" w:author="Gergo" w:date="2017-11-25T13:10:00Z">
              <w:rPr/>
            </w:rPrChange>
          </w:rPr>
          <w:t xml:space="preserve"> </w:t>
        </w:r>
      </w:ins>
    </w:p>
    <w:p w14:paraId="32F3B137" w14:textId="3C2BB092" w:rsidR="0089471D" w:rsidRPr="0034280E" w:rsidRDefault="0089471D">
      <w:pPr>
        <w:rPr>
          <w:ins w:id="1472" w:author="Gergo" w:date="2017-11-18T17:07:00Z"/>
        </w:rPr>
        <w:pPrChange w:id="1473" w:author="Gergo" w:date="2017-11-18T16:24:00Z">
          <w:pPr>
            <w:pStyle w:val="Cmsor2"/>
          </w:pPr>
        </w:pPrChange>
      </w:pPr>
      <w:ins w:id="1474" w:author="Gergo" w:date="2017-11-18T16:39:00Z">
        <w:r w:rsidRPr="003355B9">
          <w:rPr>
            <w:rPrChange w:id="1475" w:author="Gergo" w:date="2017-11-25T13:10:00Z">
              <w:rPr/>
            </w:rPrChange>
          </w:rPr>
          <w:t xml:space="preserve">A rúnák </w:t>
        </w:r>
        <w:r w:rsidR="00693E7D" w:rsidRPr="003355B9">
          <w:rPr>
            <w:rPrChange w:id="1476" w:author="Gergo" w:date="2017-11-25T13:10:00Z">
              <w:rPr/>
            </w:rPrChange>
          </w:rPr>
          <w:t>a törzsüket adó alakzatból, a rajzolás során</w:t>
        </w:r>
      </w:ins>
      <w:ins w:id="1477" w:author="Gergo" w:date="2017-11-18T16:42:00Z">
        <w:r w:rsidR="00693E7D" w:rsidRPr="003355B9">
          <w:rPr>
            <w:rPrChange w:id="1478" w:author="Gergo" w:date="2017-11-25T13:10:00Z">
              <w:rPr/>
            </w:rPrChange>
          </w:rPr>
          <w:t xml:space="preserve"> felügyelt ellenőrzőpontokból</w:t>
        </w:r>
      </w:ins>
      <w:ins w:id="1479" w:author="Gergo" w:date="2017-11-18T16:45:00Z">
        <w:r w:rsidR="00211C9F">
          <w:rPr>
            <w:rPrChange w:id="1480" w:author="Gergo" w:date="2017-11-25T13:10:00Z">
              <w:rPr>
                <w:b w:val="0"/>
                <w:bCs w:val="0"/>
                <w:iCs w:val="0"/>
              </w:rPr>
            </w:rPrChange>
          </w:rPr>
          <w:t xml:space="preserve"> és végpontokból</w:t>
        </w:r>
        <w:r w:rsidR="00693E7D" w:rsidRPr="003355B9">
          <w:rPr>
            <w:rPrChange w:id="1481" w:author="Gergo" w:date="2017-11-25T13:10:00Z">
              <w:rPr/>
            </w:rPrChange>
          </w:rPr>
          <w:t xml:space="preserve"> állnak. Az ellenőrzőpontok a rúnaalakzat mentén elhelyezett collider-ek, amik</w:t>
        </w:r>
      </w:ins>
      <w:ins w:id="1482" w:author="Gergo" w:date="2017-11-18T16:52:00Z">
        <w:r w:rsidR="00322B88" w:rsidRPr="003355B9">
          <w:rPr>
            <w:rPrChange w:id="1483" w:author="Gergo" w:date="2017-11-25T13:10:00Z">
              <w:rPr/>
            </w:rPrChange>
          </w:rPr>
          <w:t xml:space="preserve"> a szikrával történő ütközésre reagálnak. A rúna végén található még egy collider, amivel történő ütközés ( tehát, hogy</w:t>
        </w:r>
      </w:ins>
      <w:ins w:id="1484" w:author="Gergo" w:date="2017-12-03T19:14:00Z">
        <w:r w:rsidR="00211C9F">
          <w:t xml:space="preserve"> ha</w:t>
        </w:r>
      </w:ins>
      <w:ins w:id="1485" w:author="Gergo" w:date="2017-11-18T16:52:00Z">
        <w:r w:rsidR="00322B88" w:rsidRPr="003355B9">
          <w:rPr>
            <w:rPrChange w:id="1486" w:author="Gergo" w:date="2017-11-25T13:10:00Z">
              <w:rPr/>
            </w:rPrChange>
          </w:rPr>
          <w:t xml:space="preserve"> odahúzzuk a kurzort rajzolás közben) jelzi a </w:t>
        </w:r>
        <w:r w:rsidR="00322B88" w:rsidRPr="003355B9">
          <w:rPr>
            <w:rPrChange w:id="1487" w:author="Gergo" w:date="2017-11-25T13:10:00Z">
              <w:rPr/>
            </w:rPrChange>
          </w:rPr>
          <w:lastRenderedPageBreak/>
          <w:t>rajzolás végét és megtörténik az eredmény kiértékelése.</w:t>
        </w:r>
      </w:ins>
      <w:ins w:id="1488" w:author="Gergo" w:date="2017-11-18T16:57:00Z">
        <w:r w:rsidR="00126079" w:rsidRPr="003355B9">
          <w:rPr>
            <w:rPrChange w:id="1489" w:author="Gergo" w:date="2017-11-25T13:10:00Z">
              <w:rPr/>
            </w:rPrChange>
          </w:rPr>
          <w:t xml:space="preserve"> A rúnáknak még két eleme van, amik a használatuk intuitívabbá tételéért </w:t>
        </w:r>
      </w:ins>
      <w:ins w:id="1490" w:author="Gergo" w:date="2017-11-18T16:58:00Z">
        <w:r w:rsidR="00126079" w:rsidRPr="003355B9">
          <w:rPr>
            <w:rPrChange w:id="1491" w:author="Gergo" w:date="2017-11-25T13:10:00Z">
              <w:rPr/>
            </w:rPrChange>
          </w:rPr>
          <w:t>kerültek be. Az egyik a rajzolás irányát jelző, kezdetben oda-vissza mozgó kis nyilacska, a másik pedig a pozíciójukat jelző nagy fénysugár</w:t>
        </w:r>
      </w:ins>
      <w:ins w:id="1492" w:author="Gergo" w:date="2017-11-18T16:59:00Z">
        <w:r w:rsidR="00126079" w:rsidRPr="003355B9">
          <w:rPr>
            <w:rPrChange w:id="1493" w:author="Gergo" w:date="2017-11-25T13:10:00Z">
              <w:rPr/>
            </w:rPrChange>
          </w:rPr>
          <w:t>, ami nem sokkal a rúna fölött kezdődik, és egészen az égbe tart. Ez azt szolgálja, hogy amikor meg kell keresni az erdőben őket, akkor támpontot kapjunk, hogy merre is induljunk.</w:t>
        </w:r>
      </w:ins>
      <w:ins w:id="1494" w:author="Gergo" w:date="2017-11-18T17:12:00Z">
        <w:r w:rsidR="00FD6010" w:rsidRPr="003355B9">
          <w:rPr>
            <w:rPrChange w:id="1495" w:author="Gergo" w:date="2017-11-25T13:10:00Z">
              <w:rPr/>
            </w:rPrChange>
          </w:rPr>
          <w:t xml:space="preserve"> Ez, ha a játékos el</w:t>
        </w:r>
        <w:r w:rsidR="00211C9F">
          <w:rPr>
            <w:rPrChange w:id="1496" w:author="Gergo" w:date="2017-11-25T13:10:00Z">
              <w:rPr>
                <w:b w:val="0"/>
                <w:bCs w:val="0"/>
                <w:iCs w:val="0"/>
              </w:rPr>
            </w:rPrChange>
          </w:rPr>
          <w:t>ég közel ér szép lassan eltűnik. E</w:t>
        </w:r>
        <w:r w:rsidR="00FD6010" w:rsidRPr="003355B9">
          <w:rPr>
            <w:rPrChange w:id="1497" w:author="Gergo" w:date="2017-11-25T13:10:00Z">
              <w:rPr/>
            </w:rPrChange>
          </w:rPr>
          <w:t xml:space="preserve">zt egy </w:t>
        </w:r>
      </w:ins>
      <w:ins w:id="1498" w:author="Gergo" w:date="2017-11-18T17:13:00Z">
        <w:r w:rsidR="00FD6010" w:rsidRPr="003355B9">
          <w:rPr>
            <w:rFonts w:ascii="Consolas" w:hAnsi="Consolas"/>
            <w:rPrChange w:id="1499" w:author="Gergo" w:date="2017-11-25T13:10:00Z">
              <w:rPr/>
            </w:rPrChange>
          </w:rPr>
          <w:t>TriggerCollider</w:t>
        </w:r>
      </w:ins>
      <w:ins w:id="1500" w:author="Gergo" w:date="2017-11-18T17:14:00Z">
        <w:r w:rsidR="00FD6010" w:rsidRPr="0034280E">
          <w:t>-</w:t>
        </w:r>
      </w:ins>
      <w:ins w:id="1501" w:author="Gergo" w:date="2017-11-18T17:13:00Z">
        <w:r w:rsidR="00FD6010" w:rsidRPr="003355B9">
          <w:rPr>
            <w:rPrChange w:id="1502" w:author="Gergo" w:date="2017-11-25T13:10:00Z">
              <w:rPr/>
            </w:rPrChange>
          </w:rPr>
          <w:t>rel oldottam meg.</w:t>
        </w:r>
      </w:ins>
      <w:ins w:id="1503" w:author="Gergo" w:date="2017-11-29T19:29:00Z">
        <w:r w:rsidR="00300EEA">
          <w:t xml:space="preserve"> A rúna szerkezetét és működését az alábbi ábrák szemléltetik. (</w:t>
        </w:r>
        <w:r w:rsidR="00300EEA">
          <w:fldChar w:fldCharType="begin"/>
        </w:r>
        <w:r w:rsidR="00300EEA">
          <w:instrText xml:space="preserve"> REF _Ref499747112 \h </w:instrText>
        </w:r>
      </w:ins>
      <w:r w:rsidR="00300EEA">
        <w:fldChar w:fldCharType="separate"/>
      </w:r>
      <w:ins w:id="1504" w:author="Gergo" w:date="2017-12-01T09:03:00Z">
        <w:r w:rsidR="0034280E">
          <w:t xml:space="preserve">Ábra </w:t>
        </w:r>
        <w:r w:rsidR="0034280E">
          <w:rPr>
            <w:noProof/>
          </w:rPr>
          <w:t>4</w:t>
        </w:r>
        <w:r w:rsidR="0034280E">
          <w:t>.</w:t>
        </w:r>
        <w:r w:rsidR="0034280E">
          <w:rPr>
            <w:noProof/>
          </w:rPr>
          <w:t>3</w:t>
        </w:r>
      </w:ins>
      <w:ins w:id="1505" w:author="Gergo" w:date="2017-11-29T19:29:00Z">
        <w:r w:rsidR="00300EEA">
          <w:fldChar w:fldCharType="end"/>
        </w:r>
        <w:r w:rsidR="00300EEA">
          <w:t xml:space="preserve"> és </w:t>
        </w:r>
        <w:r w:rsidR="00300EEA">
          <w:fldChar w:fldCharType="begin"/>
        </w:r>
        <w:r w:rsidR="00300EEA">
          <w:instrText xml:space="preserve"> REF _Ref499747118 \h </w:instrText>
        </w:r>
      </w:ins>
      <w:r w:rsidR="00300EEA">
        <w:fldChar w:fldCharType="separate"/>
      </w:r>
      <w:ins w:id="1506" w:author="Gergo" w:date="2017-12-01T09:03:00Z">
        <w:r w:rsidR="0034280E" w:rsidRPr="0034280E">
          <w:rPr>
            <w:sz w:val="20"/>
            <w:szCs w:val="20"/>
          </w:rPr>
          <w:t xml:space="preserve">Ábra </w:t>
        </w:r>
        <w:r w:rsidR="0034280E">
          <w:rPr>
            <w:noProof/>
          </w:rPr>
          <w:t>4</w:t>
        </w:r>
        <w:r w:rsidR="0034280E">
          <w:t>.</w:t>
        </w:r>
        <w:r w:rsidR="0034280E">
          <w:rPr>
            <w:noProof/>
          </w:rPr>
          <w:t>4</w:t>
        </w:r>
      </w:ins>
      <w:ins w:id="1507" w:author="Gergo" w:date="2017-11-29T19:29:00Z">
        <w:r w:rsidR="00300EEA">
          <w:fldChar w:fldCharType="end"/>
        </w:r>
      </w:ins>
      <w:ins w:id="1508" w:author="Gergo" w:date="2017-11-29T19:30:00Z">
        <w:r w:rsidR="00300EEA">
          <w:t>)</w:t>
        </w:r>
      </w:ins>
    </w:p>
    <w:p w14:paraId="31B90587" w14:textId="77777777" w:rsidR="00FD6010" w:rsidRPr="003355B9" w:rsidRDefault="00FD6010">
      <w:pPr>
        <w:pStyle w:val="Kp"/>
        <w:rPr>
          <w:ins w:id="1509" w:author="Gergo" w:date="2017-11-18T17:14:00Z"/>
        </w:rPr>
      </w:pPr>
      <w:ins w:id="1510" w:author="Gergo" w:date="2017-11-18T17:12:00Z">
        <w:r w:rsidRPr="0034280E">
          <w:rPr>
            <w:noProof/>
            <w:lang w:val="en-US"/>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70258010" w:rsidR="007C7DBC" w:rsidRPr="00E4270C" w:rsidRDefault="007C7DBC">
                              <w:pPr>
                                <w:pStyle w:val="Kpalrs"/>
                                <w:rPr>
                                  <w:noProof/>
                                </w:rPr>
                                <w:pPrChange w:id="1511" w:author="Gergo" w:date="2017-11-18T17:12:00Z">
                                  <w:pPr>
                                    <w:pStyle w:val="Kp"/>
                                  </w:pPr>
                                </w:pPrChange>
                              </w:pPr>
                              <w:bookmarkStart w:id="1512" w:name="_Ref499747112"/>
                              <w:ins w:id="1513" w:author="Gergo" w:date="2017-11-18T17:12:00Z">
                                <w:r>
                                  <w:t xml:space="preserve">Ábra </w:t>
                                </w:r>
                              </w:ins>
                              <w:ins w:id="1514" w:author="Gergo" w:date="2017-11-29T14:33:00Z">
                                <w:r>
                                  <w:fldChar w:fldCharType="begin"/>
                                </w:r>
                                <w:r>
                                  <w:instrText xml:space="preserve"> STYLEREF 1 \s </w:instrText>
                                </w:r>
                              </w:ins>
                              <w:r>
                                <w:fldChar w:fldCharType="separate"/>
                              </w:r>
                              <w:r>
                                <w:rPr>
                                  <w:noProof/>
                                </w:rPr>
                                <w:t>4</w:t>
                              </w:r>
                              <w:ins w:id="1515" w:author="Gergo" w:date="2017-11-29T14:33:00Z">
                                <w:r>
                                  <w:fldChar w:fldCharType="end"/>
                                </w:r>
                                <w:r>
                                  <w:t>.</w:t>
                                </w:r>
                                <w:r>
                                  <w:fldChar w:fldCharType="begin"/>
                                </w:r>
                                <w:r>
                                  <w:instrText xml:space="preserve"> SEQ Ábra \* ARABIC \s 1 </w:instrText>
                                </w:r>
                              </w:ins>
                              <w:r>
                                <w:fldChar w:fldCharType="separate"/>
                              </w:r>
                              <w:ins w:id="1516" w:author="Gergo" w:date="2017-12-01T09:03:00Z">
                                <w:r>
                                  <w:rPr>
                                    <w:noProof/>
                                  </w:rPr>
                                  <w:t>3</w:t>
                                </w:r>
                              </w:ins>
                              <w:ins w:id="1517" w:author="Gergo" w:date="2017-11-29T14:33:00Z">
                                <w:r>
                                  <w:fldChar w:fldCharType="end"/>
                                </w:r>
                              </w:ins>
                              <w:bookmarkEnd w:id="1512"/>
                              <w:ins w:id="1518" w:author="Gergo" w:date="2017-11-18T17:12:00Z">
                                <w:r>
                                  <w:t>: Rúna szerkezet</w:t>
                                </w:r>
                              </w:ins>
                              <w:ins w:id="1519"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70258010" w:rsidR="007C7DBC" w:rsidRPr="00E4270C" w:rsidRDefault="007C7DBC">
                        <w:pPr>
                          <w:pStyle w:val="Kpalrs"/>
                          <w:rPr>
                            <w:noProof/>
                          </w:rPr>
                          <w:pPrChange w:id="1528" w:author="Gergo" w:date="2017-11-18T17:12:00Z">
                            <w:pPr>
                              <w:pStyle w:val="Kp"/>
                            </w:pPr>
                          </w:pPrChange>
                        </w:pPr>
                        <w:bookmarkStart w:id="1529" w:name="_Ref499747112"/>
                        <w:ins w:id="1530" w:author="Gergo" w:date="2017-11-18T17:12:00Z">
                          <w:r>
                            <w:t xml:space="preserve">Ábra </w:t>
                          </w:r>
                        </w:ins>
                        <w:ins w:id="1531" w:author="Gergo" w:date="2017-11-29T14:33:00Z">
                          <w:r>
                            <w:fldChar w:fldCharType="begin"/>
                          </w:r>
                          <w:r>
                            <w:instrText xml:space="preserve"> STYLEREF 1 \s </w:instrText>
                          </w:r>
                        </w:ins>
                        <w:r>
                          <w:fldChar w:fldCharType="separate"/>
                        </w:r>
                        <w:r>
                          <w:rPr>
                            <w:noProof/>
                          </w:rPr>
                          <w:t>4</w:t>
                        </w:r>
                        <w:ins w:id="1532" w:author="Gergo" w:date="2017-11-29T14:33:00Z">
                          <w:r>
                            <w:fldChar w:fldCharType="end"/>
                          </w:r>
                          <w:r>
                            <w:t>.</w:t>
                          </w:r>
                          <w:r>
                            <w:fldChar w:fldCharType="begin"/>
                          </w:r>
                          <w:r>
                            <w:instrText xml:space="preserve"> SEQ Ábra \* ARABIC \s 1 </w:instrText>
                          </w:r>
                        </w:ins>
                        <w:r>
                          <w:fldChar w:fldCharType="separate"/>
                        </w:r>
                        <w:ins w:id="1533" w:author="Gergo" w:date="2017-12-01T09:03:00Z">
                          <w:r>
                            <w:rPr>
                              <w:noProof/>
                            </w:rPr>
                            <w:t>3</w:t>
                          </w:r>
                        </w:ins>
                        <w:ins w:id="1534" w:author="Gergo" w:date="2017-11-29T14:33:00Z">
                          <w:r>
                            <w:fldChar w:fldCharType="end"/>
                          </w:r>
                        </w:ins>
                        <w:bookmarkEnd w:id="1529"/>
                        <w:ins w:id="1535" w:author="Gergo" w:date="2017-11-18T17:12:00Z">
                          <w:r>
                            <w:t>: Rúna szerkezet</w:t>
                          </w:r>
                        </w:ins>
                        <w:ins w:id="1536" w:author="Gergo" w:date="2017-11-18T17:14:00Z">
                          <w:r>
                            <w:t>e</w:t>
                          </w:r>
                        </w:ins>
                      </w:p>
                    </w:txbxContent>
                  </v:textbox>
                  <w10:wrap type="square"/>
                </v:shape>
              </w:pict>
            </mc:Fallback>
          </mc:AlternateContent>
        </w:r>
      </w:ins>
      <w:ins w:id="1520" w:author="Gergo" w:date="2017-11-18T17:09:00Z">
        <w:r w:rsidR="00291078" w:rsidRPr="003355B9">
          <w:rPr>
            <w:noProof/>
            <w:lang w:val="en-US"/>
            <w:rPrChange w:id="1521"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522"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1754C4F" w:rsidR="00FD6010" w:rsidRPr="003355B9" w:rsidRDefault="00FD6010">
      <w:pPr>
        <w:pStyle w:val="Kpalrs"/>
        <w:rPr>
          <w:ins w:id="1523" w:author="Gergo" w:date="2017-11-18T18:38:00Z"/>
          <w:rPrChange w:id="1524" w:author="Gergo" w:date="2017-11-25T13:10:00Z">
            <w:rPr>
              <w:ins w:id="1525" w:author="Gergo" w:date="2017-11-18T18:38:00Z"/>
            </w:rPr>
          </w:rPrChange>
        </w:rPr>
        <w:pPrChange w:id="1526" w:author="Gergo" w:date="2017-11-18T17:15:00Z">
          <w:pPr>
            <w:pStyle w:val="Cmsor2"/>
          </w:pPr>
        </w:pPrChange>
      </w:pPr>
      <w:bookmarkStart w:id="1527" w:name="_Ref499747118"/>
      <w:ins w:id="1528" w:author="Gergo" w:date="2017-11-18T17:14:00Z">
        <w:r w:rsidRPr="0034280E">
          <w:t xml:space="preserve">Ábra </w:t>
        </w:r>
      </w:ins>
      <w:ins w:id="1529" w:author="Gergo" w:date="2017-11-29T14:33:00Z">
        <w:r w:rsidR="00EB1182">
          <w:fldChar w:fldCharType="begin"/>
        </w:r>
        <w:r w:rsidR="00EB1182">
          <w:instrText xml:space="preserve"> STYLEREF 1 \s </w:instrText>
        </w:r>
      </w:ins>
      <w:r w:rsidR="00EB1182">
        <w:fldChar w:fldCharType="separate"/>
      </w:r>
      <w:r w:rsidR="0034280E">
        <w:rPr>
          <w:noProof/>
        </w:rPr>
        <w:t>4</w:t>
      </w:r>
      <w:ins w:id="1530"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531" w:author="Gergo" w:date="2017-12-01T09:03:00Z">
        <w:r w:rsidR="0034280E">
          <w:rPr>
            <w:noProof/>
          </w:rPr>
          <w:t>4</w:t>
        </w:r>
      </w:ins>
      <w:ins w:id="1532" w:author="Gergo" w:date="2017-11-29T14:33:00Z">
        <w:r w:rsidR="00EB1182">
          <w:fldChar w:fldCharType="end"/>
        </w:r>
      </w:ins>
      <w:bookmarkEnd w:id="1527"/>
      <w:ins w:id="1533" w:author="Gergo" w:date="2017-11-18T17:14:00Z">
        <w:r w:rsidRPr="0034280E">
          <w:t xml:space="preserve"> Rúna rajzolás közben</w:t>
        </w:r>
      </w:ins>
    </w:p>
    <w:p w14:paraId="0DB26FBD" w14:textId="77777777" w:rsidR="006075D1" w:rsidRPr="003355B9" w:rsidRDefault="006075D1">
      <w:pPr>
        <w:rPr>
          <w:ins w:id="1534" w:author="Gergo" w:date="2017-11-18T17:00:00Z"/>
          <w:rPrChange w:id="1535" w:author="Gergo" w:date="2017-11-25T13:10:00Z">
            <w:rPr>
              <w:ins w:id="1536" w:author="Gergo" w:date="2017-11-18T17:00:00Z"/>
            </w:rPr>
          </w:rPrChange>
        </w:rPr>
        <w:pPrChange w:id="1537" w:author="Gergo" w:date="2017-11-18T18:38:00Z">
          <w:pPr>
            <w:pStyle w:val="Cmsor2"/>
          </w:pPr>
        </w:pPrChange>
      </w:pPr>
    </w:p>
    <w:p w14:paraId="0628257A" w14:textId="44A2AE31" w:rsidR="003F394F" w:rsidRPr="003355B9" w:rsidRDefault="003F394F">
      <w:pPr>
        <w:pStyle w:val="Cmsor3"/>
        <w:rPr>
          <w:ins w:id="1538" w:author="Gergo" w:date="2017-11-18T17:15:00Z"/>
          <w:rPrChange w:id="1539" w:author="Gergo" w:date="2017-11-25T13:10:00Z">
            <w:rPr>
              <w:ins w:id="1540" w:author="Gergo" w:date="2017-11-18T17:15:00Z"/>
            </w:rPr>
          </w:rPrChange>
        </w:rPr>
        <w:pPrChange w:id="1541" w:author="Gergo" w:date="2017-11-18T17:00:00Z">
          <w:pPr>
            <w:pStyle w:val="Cmsor2"/>
          </w:pPr>
        </w:pPrChange>
      </w:pPr>
      <w:bookmarkStart w:id="1542" w:name="_Toc499416835"/>
      <w:ins w:id="1543" w:author="Gergo" w:date="2017-11-18T17:00:00Z">
        <w:r w:rsidRPr="003355B9">
          <w:rPr>
            <w:rPrChange w:id="1544" w:author="Gergo" w:date="2017-11-25T13:10:00Z">
              <w:rPr/>
            </w:rPrChange>
          </w:rPr>
          <w:t>Működésük</w:t>
        </w:r>
      </w:ins>
      <w:bookmarkEnd w:id="1542"/>
    </w:p>
    <w:p w14:paraId="30015FD9" w14:textId="1C8EB3AB" w:rsidR="00FD6010" w:rsidRPr="003355B9" w:rsidRDefault="00FD6010">
      <w:pPr>
        <w:rPr>
          <w:ins w:id="1545" w:author="Gergo" w:date="2017-11-18T17:49:00Z"/>
          <w:rPrChange w:id="1546" w:author="Gergo" w:date="2017-11-25T13:10:00Z">
            <w:rPr>
              <w:ins w:id="1547" w:author="Gergo" w:date="2017-11-18T17:49:00Z"/>
            </w:rPr>
          </w:rPrChange>
        </w:rPr>
        <w:pPrChange w:id="1548" w:author="Gergo" w:date="2017-11-18T17:15:00Z">
          <w:pPr>
            <w:pStyle w:val="Cmsor2"/>
          </w:pPr>
        </w:pPrChange>
      </w:pPr>
      <w:ins w:id="1549" w:author="Gergo" w:date="2017-11-18T17:15:00Z">
        <w:r w:rsidRPr="003355B9">
          <w:rPr>
            <w:rPrChange w:id="1550" w:author="Gergo" w:date="2017-11-25T13:10:00Z">
              <w:rPr/>
            </w:rPrChange>
          </w:rPr>
          <w:t>Mindegyik rúnát ugyanaz a script vezérli, a</w:t>
        </w:r>
        <w:r w:rsidRPr="003355B9">
          <w:rPr>
            <w:rFonts w:ascii="Consolas" w:hAnsi="Consolas"/>
            <w:rPrChange w:id="1551" w:author="Gergo" w:date="2017-11-25T13:10:00Z">
              <w:rPr/>
            </w:rPrChange>
          </w:rPr>
          <w:t xml:space="preserve"> </w:t>
        </w:r>
      </w:ins>
      <w:ins w:id="1552" w:author="Gergo" w:date="2017-11-18T17:16:00Z">
        <w:r w:rsidRPr="003355B9">
          <w:rPr>
            <w:rFonts w:ascii="Consolas" w:hAnsi="Consolas"/>
            <w:rPrChange w:id="1553" w:author="Gergo" w:date="2017-11-25T13:10:00Z">
              <w:rPr/>
            </w:rPrChange>
          </w:rPr>
          <w:t>RuneController</w:t>
        </w:r>
        <w:r w:rsidRPr="0034280E">
          <w:t>.</w:t>
        </w:r>
      </w:ins>
      <w:ins w:id="1554" w:author="Gergo" w:date="2017-11-18T17:20:00Z">
        <w:r w:rsidR="00605351" w:rsidRPr="003355B9">
          <w:rPr>
            <w:rPrChange w:id="1555" w:author="Gergo" w:date="2017-11-25T13:10:00Z">
              <w:rPr/>
            </w:rPrChange>
          </w:rPr>
          <w:t xml:space="preserve"> A rúna objektumok legfontosabb komponense az EventTrigger, ami lehetővé teszi, hogy a kontroller</w:t>
        </w:r>
      </w:ins>
      <w:ins w:id="1556" w:author="Gergo" w:date="2017-12-03T19:16:00Z">
        <w:r w:rsidR="00211C9F">
          <w:t xml:space="preserve"> és a</w:t>
        </w:r>
      </w:ins>
      <w:ins w:id="1557" w:author="Gergo" w:date="2017-11-18T17:20:00Z">
        <w:r w:rsidR="00605351" w:rsidRPr="003355B9">
          <w:rPr>
            <w:rPrChange w:id="1558" w:author="Gergo" w:date="2017-11-25T13:10:00Z">
              <w:rPr/>
            </w:rPrChange>
          </w:rPr>
          <w:t xml:space="preserve"> kurzor különböző eseményeir</w:t>
        </w:r>
        <w:r w:rsidR="00211C9F">
          <w:rPr>
            <w:rPrChange w:id="1559" w:author="Gergo" w:date="2017-11-25T13:10:00Z">
              <w:rPr>
                <w:b w:val="0"/>
                <w:bCs w:val="0"/>
                <w:iCs w:val="0"/>
              </w:rPr>
            </w:rPrChange>
          </w:rPr>
          <w:t>e feliratkozunk. Ilyen esemény</w:t>
        </w:r>
        <w:r w:rsidR="00605351" w:rsidRPr="003355B9">
          <w:rPr>
            <w:rPrChange w:id="1560" w:author="Gergo" w:date="2017-11-25T13:10:00Z">
              <w:rPr/>
            </w:rPrChange>
          </w:rPr>
          <w:t xml:space="preserve"> például</w:t>
        </w:r>
      </w:ins>
      <w:ins w:id="1561" w:author="Gergo" w:date="2017-11-18T17:23:00Z">
        <w:r w:rsidR="00605351" w:rsidRPr="003355B9">
          <w:rPr>
            <w:rPrChange w:id="1562" w:author="Gergo" w:date="2017-11-25T13:10:00Z">
              <w:rPr/>
            </w:rPrChange>
          </w:rPr>
          <w:t xml:space="preserve"> a pointer </w:t>
        </w:r>
      </w:ins>
      <w:ins w:id="1563" w:author="Gergo" w:date="2017-11-18T17:25:00Z">
        <w:r w:rsidR="00605351" w:rsidRPr="003355B9">
          <w:rPr>
            <w:rPrChange w:id="1564" w:author="Gergo" w:date="2017-11-25T13:10:00Z">
              <w:rPr/>
            </w:rPrChange>
          </w:rPr>
          <w:t xml:space="preserve">belépése vagy kilépése a rúnából, a érintőfelület lenyomása, vagy a </w:t>
        </w:r>
      </w:ins>
      <w:ins w:id="1565" w:author="Gergo" w:date="2017-11-18T17:26:00Z">
        <w:r w:rsidR="00605351" w:rsidRPr="003355B9">
          <w:rPr>
            <w:rPrChange w:id="1566" w:author="Gergo" w:date="2017-11-25T13:10:00Z">
              <w:rPr/>
            </w:rPrChange>
          </w:rPr>
          <w:t>„</w:t>
        </w:r>
      </w:ins>
      <w:ins w:id="1567" w:author="Gergo" w:date="2017-11-18T17:25:00Z">
        <w:r w:rsidR="00605351" w:rsidRPr="003355B9">
          <w:rPr>
            <w:rPrChange w:id="1568" w:author="Gergo" w:date="2017-11-25T13:10:00Z">
              <w:rPr/>
            </w:rPrChange>
          </w:rPr>
          <w:t>drag</w:t>
        </w:r>
      </w:ins>
      <w:ins w:id="1569" w:author="Gergo" w:date="2017-11-18T17:26:00Z">
        <w:r w:rsidR="00605351" w:rsidRPr="003355B9">
          <w:rPr>
            <w:rPrChange w:id="1570" w:author="Gergo" w:date="2017-11-25T13:10:00Z">
              <w:rPr/>
            </w:rPrChange>
          </w:rPr>
          <w:t xml:space="preserve">” </w:t>
        </w:r>
      </w:ins>
      <w:ins w:id="1571" w:author="Gergo" w:date="2017-11-18T17:25:00Z">
        <w:r w:rsidR="00605351" w:rsidRPr="003355B9">
          <w:rPr>
            <w:rPrChange w:id="1572" w:author="Gergo" w:date="2017-11-25T13:10:00Z">
              <w:rPr/>
            </w:rPrChange>
          </w:rPr>
          <w:t>esemény,</w:t>
        </w:r>
      </w:ins>
      <w:ins w:id="1573" w:author="Gergo" w:date="2017-11-18T17:26:00Z">
        <w:r w:rsidR="00605351" w:rsidRPr="003355B9">
          <w:rPr>
            <w:rPrChange w:id="1574" w:author="Gergo" w:date="2017-11-25T13:10:00Z">
              <w:rPr/>
            </w:rPrChange>
          </w:rPr>
          <w:t xml:space="preserve"> ami a kontroller mozgatását jelenti úgy, hogy a gomb közben le van nyomva.</w:t>
        </w:r>
      </w:ins>
      <w:ins w:id="1575" w:author="Gergo" w:date="2017-11-18T17:27:00Z">
        <w:r w:rsidR="00910DEA" w:rsidRPr="003355B9">
          <w:rPr>
            <w:rPrChange w:id="1576" w:author="Gergo" w:date="2017-11-25T13:10:00Z">
              <w:rPr/>
            </w:rPrChange>
          </w:rPr>
          <w:t xml:space="preserve"> Ezeknek az eseménykezelőknek a segítségével implementáltam a rajzolást. Ha a kurzort a rúnára visszük</w:t>
        </w:r>
      </w:ins>
      <w:ins w:id="1577" w:author="Gergo" w:date="2017-11-18T17:29:00Z">
        <w:r w:rsidR="00910DEA" w:rsidRPr="003355B9">
          <w:rPr>
            <w:rPrChange w:id="1578" w:author="Gergo" w:date="2017-11-25T13:10:00Z">
              <w:rPr/>
            </w:rPrChange>
          </w:rPr>
          <w:t xml:space="preserve"> (</w:t>
        </w:r>
        <w:r w:rsidR="00910DEA" w:rsidRPr="003355B9">
          <w:rPr>
            <w:rFonts w:ascii="Consolas" w:hAnsi="Consolas"/>
            <w:rPrChange w:id="1579" w:author="Gergo" w:date="2017-11-25T13:10:00Z">
              <w:rPr/>
            </w:rPrChange>
          </w:rPr>
          <w:t>PointerEnter</w:t>
        </w:r>
        <w:r w:rsidR="00910DEA" w:rsidRPr="0034280E">
          <w:t xml:space="preserve"> esemény)</w:t>
        </w:r>
      </w:ins>
      <w:ins w:id="1580" w:author="Gergo" w:date="2017-11-18T17:27:00Z">
        <w:r w:rsidR="00910DEA" w:rsidRPr="003355B9">
          <w:rPr>
            <w:rPrChange w:id="1581" w:author="Gergo" w:date="2017-11-25T13:10:00Z">
              <w:rPr/>
            </w:rPrChange>
          </w:rPr>
          <w:t xml:space="preserve"> és megnyomjuk az érintőfelületet</w:t>
        </w:r>
      </w:ins>
      <w:ins w:id="1582" w:author="Gergo" w:date="2017-11-18T17:29:00Z">
        <w:r w:rsidR="00910DEA" w:rsidRPr="003355B9">
          <w:rPr>
            <w:rPrChange w:id="1583" w:author="Gergo" w:date="2017-11-25T13:10:00Z">
              <w:rPr/>
            </w:rPrChange>
          </w:rPr>
          <w:t xml:space="preserve"> </w:t>
        </w:r>
        <w:r w:rsidR="00910DEA" w:rsidRPr="003355B9">
          <w:rPr>
            <w:rPrChange w:id="1584" w:author="Gergo" w:date="2017-11-25T13:10:00Z">
              <w:rPr/>
            </w:rPrChange>
          </w:rPr>
          <w:lastRenderedPageBreak/>
          <w:t>(</w:t>
        </w:r>
        <w:r w:rsidR="00910DEA" w:rsidRPr="003355B9">
          <w:rPr>
            <w:rFonts w:ascii="Consolas" w:hAnsi="Consolas"/>
            <w:rPrChange w:id="1585" w:author="Gergo" w:date="2017-11-25T13:10:00Z">
              <w:rPr/>
            </w:rPrChange>
          </w:rPr>
          <w:t>PointerDown</w:t>
        </w:r>
        <w:r w:rsidR="00910DEA" w:rsidRPr="0034280E">
          <w:t xml:space="preserve"> esemény</w:t>
        </w:r>
      </w:ins>
      <w:ins w:id="1586" w:author="Gergo" w:date="2017-11-18T17:30:00Z">
        <w:r w:rsidR="00910DEA" w:rsidRPr="003355B9">
          <w:rPr>
            <w:rPrChange w:id="1587" w:author="Gergo" w:date="2017-11-25T13:10:00Z">
              <w:rPr/>
            </w:rPrChange>
          </w:rPr>
          <w:t>)</w:t>
        </w:r>
      </w:ins>
      <w:ins w:id="1588" w:author="Gergo" w:date="2017-11-18T17:27:00Z">
        <w:r w:rsidR="00910DEA" w:rsidRPr="003355B9">
          <w:rPr>
            <w:rPrChange w:id="1589" w:author="Gergo" w:date="2017-11-25T13:10:00Z">
              <w:rPr/>
            </w:rPrChange>
          </w:rPr>
          <w:t>, akkor megjelenik a szikra</w:t>
        </w:r>
      </w:ins>
      <w:ins w:id="1590" w:author="Gergo" w:date="2017-11-18T17:30:00Z">
        <w:r w:rsidR="00115981" w:rsidRPr="003355B9">
          <w:rPr>
            <w:rPrChange w:id="1591" w:author="Gergo" w:date="2017-11-25T13:10:00Z">
              <w:rPr/>
            </w:rPrChange>
          </w:rPr>
          <w:t xml:space="preserve"> (</w:t>
        </w:r>
        <w:r w:rsidR="00115981" w:rsidRPr="003355B9">
          <w:rPr>
            <w:rFonts w:ascii="Consolas" w:hAnsi="Consolas"/>
            <w:rPrChange w:id="1592" w:author="Gergo" w:date="2017-11-25T13:10:00Z">
              <w:rPr/>
            </w:rPrChange>
          </w:rPr>
          <w:t>Sparkl</w:t>
        </w:r>
        <w:r w:rsidR="00115981" w:rsidRPr="0034280E">
          <w:t xml:space="preserve">) és megkezdődik a rajzolás. Ezen eseményekre </w:t>
        </w:r>
      </w:ins>
      <w:ins w:id="1593" w:author="Gergo" w:date="2017-11-18T17:31:00Z">
        <w:r w:rsidR="00115981" w:rsidRPr="003355B9">
          <w:rPr>
            <w:rPrChange w:id="1594" w:author="Gergo" w:date="2017-11-25T13:10:00Z">
              <w:rPr/>
            </w:rPrChange>
          </w:rPr>
          <w:t xml:space="preserve">a </w:t>
        </w:r>
        <w:r w:rsidR="00115981" w:rsidRPr="003355B9">
          <w:rPr>
            <w:rFonts w:ascii="Consolas" w:hAnsi="Consolas"/>
            <w:rPrChange w:id="1595" w:author="Gergo" w:date="2017-11-25T13:10:00Z">
              <w:rPr/>
            </w:rPrChange>
          </w:rPr>
          <w:t>RuneController</w:t>
        </w:r>
        <w:r w:rsidR="00115981" w:rsidRPr="0034280E">
          <w:t xml:space="preserve"> osztály </w:t>
        </w:r>
        <w:r w:rsidR="00115981" w:rsidRPr="003355B9">
          <w:rPr>
            <w:rFonts w:ascii="Consolas" w:hAnsi="Consolas"/>
            <w:rPrChange w:id="1596" w:author="Gergo" w:date="2017-11-25T13:10:00Z">
              <w:rPr/>
            </w:rPrChange>
          </w:rPr>
          <w:t>pointerEnter</w:t>
        </w:r>
        <w:r w:rsidR="00115981" w:rsidRPr="0034280E">
          <w:t xml:space="preserve"> és </w:t>
        </w:r>
        <w:r w:rsidR="00115981" w:rsidRPr="003355B9">
          <w:rPr>
            <w:rFonts w:ascii="Consolas" w:hAnsi="Consolas"/>
            <w:rPrChange w:id="1597" w:author="Gergo" w:date="2017-11-25T13:10:00Z">
              <w:rPr/>
            </w:rPrChange>
          </w:rPr>
          <w:t>startDrawing</w:t>
        </w:r>
        <w:r w:rsidR="00115981" w:rsidRPr="0034280E">
          <w:t xml:space="preserve"> metódusait iratkoztattam fel.</w:t>
        </w:r>
      </w:ins>
      <w:ins w:id="1598" w:author="Gergo" w:date="2017-11-18T17:33:00Z">
        <w:r w:rsidR="00115981" w:rsidRPr="003355B9">
          <w:rPr>
            <w:rPrChange w:id="1599" w:author="Gergo" w:date="2017-11-25T13:10:00Z">
              <w:rPr/>
            </w:rPrChange>
          </w:rPr>
          <w:t xml:space="preserve"> Az utóbbi az, ami elkéri a mutató pontos helyét</w:t>
        </w:r>
      </w:ins>
      <w:ins w:id="1600" w:author="Gergo" w:date="2017-12-03T19:18:00Z">
        <w:r w:rsidR="00716744">
          <w:t>,</w:t>
        </w:r>
      </w:ins>
      <w:ins w:id="1601" w:author="Gergo" w:date="2017-11-18T17:33:00Z">
        <w:r w:rsidR="00115981" w:rsidRPr="003355B9">
          <w:rPr>
            <w:rPrChange w:id="1602" w:author="Gergo" w:date="2017-11-25T13:10:00Z">
              <w:rPr/>
            </w:rPrChange>
          </w:rPr>
          <w:t xml:space="preserve"> a paraméterként kapott</w:t>
        </w:r>
      </w:ins>
      <w:ins w:id="1603" w:author="Gergo" w:date="2017-11-18T17:35:00Z">
        <w:r w:rsidR="00115981" w:rsidRPr="003355B9">
          <w:rPr>
            <w:rPrChange w:id="1604" w:author="Gergo" w:date="2017-11-25T13:10:00Z">
              <w:rPr/>
            </w:rPrChange>
          </w:rPr>
          <w:t xml:space="preserve"> általános </w:t>
        </w:r>
        <w:r w:rsidR="00115981" w:rsidRPr="003355B9">
          <w:rPr>
            <w:rFonts w:ascii="Consolas" w:hAnsi="Consolas"/>
            <w:rPrChange w:id="1605" w:author="Gergo" w:date="2017-11-25T13:10:00Z">
              <w:rPr/>
            </w:rPrChange>
          </w:rPr>
          <w:t>BaseEventData PointerEventData</w:t>
        </w:r>
        <w:r w:rsidR="00115981" w:rsidRPr="0034280E">
          <w:t xml:space="preserve">-vá kasztolásával, és megpéldányosítja a </w:t>
        </w:r>
        <w:r w:rsidR="00115981" w:rsidRPr="003355B9">
          <w:rPr>
            <w:rFonts w:ascii="Consolas" w:hAnsi="Consolas"/>
            <w:rPrChange w:id="1606" w:author="Gergo" w:date="2017-11-25T13:10:00Z">
              <w:rPr/>
            </w:rPrChange>
          </w:rPr>
          <w:t>Sparkle</w:t>
        </w:r>
        <w:r w:rsidR="00115981" w:rsidRPr="0034280E">
          <w:t xml:space="preserve"> objektumot arra a helyre.</w:t>
        </w:r>
      </w:ins>
      <w:ins w:id="1607" w:author="Gergo" w:date="2017-11-18T17:37:00Z">
        <w:r w:rsidR="00115981" w:rsidRPr="003355B9">
          <w:rPr>
            <w:rPrChange w:id="1608" w:author="Gergo" w:date="2017-11-25T13:10:00Z">
              <w:rPr/>
            </w:rPrChange>
          </w:rPr>
          <w:t xml:space="preserve"> A </w:t>
        </w:r>
        <w:r w:rsidR="00115981" w:rsidRPr="003355B9">
          <w:rPr>
            <w:rFonts w:ascii="Consolas" w:hAnsi="Consolas"/>
            <w:rPrChange w:id="1609" w:author="Gergo" w:date="2017-11-25T13:10:00Z">
              <w:rPr/>
            </w:rPrChange>
          </w:rPr>
          <w:t>PointerDrag</w:t>
        </w:r>
        <w:r w:rsidR="00115981" w:rsidRPr="0034280E">
          <w:t xml:space="preserve"> eseményre a feliratkoztatott </w:t>
        </w:r>
        <w:r w:rsidR="00115981" w:rsidRPr="003355B9">
          <w:rPr>
            <w:rFonts w:ascii="Consolas" w:hAnsi="Consolas"/>
            <w:rPrChange w:id="1610" w:author="Gergo" w:date="2017-11-25T13:10:00Z">
              <w:rPr/>
            </w:rPrChange>
          </w:rPr>
          <w:t>drawTheRune</w:t>
        </w:r>
        <w:r w:rsidR="00115981" w:rsidRPr="0034280E">
          <w:t xml:space="preserve"> függvény</w:t>
        </w:r>
      </w:ins>
      <w:ins w:id="1611" w:author="Gergo" w:date="2017-11-18T17:39:00Z">
        <w:r w:rsidR="00115981" w:rsidRPr="003355B9">
          <w:rPr>
            <w:rPrChange w:id="1612" w:author="Gergo" w:date="2017-11-25T13:10:00Z">
              <w:rPr/>
            </w:rPrChange>
          </w:rPr>
          <w:t xml:space="preserve"> fut le minden alkalommal, amikor rajzolás</w:t>
        </w:r>
        <w:r w:rsidR="00716744">
          <w:rPr>
            <w:rPrChange w:id="1613" w:author="Gergo" w:date="2017-11-25T13:10:00Z">
              <w:rPr>
                <w:b w:val="0"/>
                <w:bCs w:val="0"/>
                <w:iCs w:val="0"/>
              </w:rPr>
            </w:rPrChange>
          </w:rPr>
          <w:t xml:space="preserve"> közben mozgatjuk a kontrollert. E</w:t>
        </w:r>
        <w:r w:rsidR="00115981" w:rsidRPr="003355B9">
          <w:rPr>
            <w:rPrChange w:id="1614" w:author="Gergo" w:date="2017-11-25T13:10:00Z">
              <w:rPr/>
            </w:rPrChange>
          </w:rPr>
          <w:t>z</w:t>
        </w:r>
      </w:ins>
      <w:ins w:id="1615" w:author="Gergo" w:date="2017-11-18T17:37:00Z">
        <w:r w:rsidR="00115981" w:rsidRPr="003355B9">
          <w:rPr>
            <w:rPrChange w:id="1616" w:author="Gergo" w:date="2017-11-25T13:10:00Z">
              <w:rPr/>
            </w:rPrChange>
          </w:rPr>
          <w:t xml:space="preserve"> a </w:t>
        </w:r>
        <w:r w:rsidR="00115981" w:rsidRPr="003355B9">
          <w:rPr>
            <w:rFonts w:ascii="Consolas" w:hAnsi="Consolas"/>
            <w:rPrChange w:id="1617" w:author="Gergo" w:date="2017-11-25T13:10:00Z">
              <w:rPr/>
            </w:rPrChange>
          </w:rPr>
          <w:t>startDrawing</w:t>
        </w:r>
        <w:r w:rsidR="00115981" w:rsidRPr="0034280E">
          <w:t xml:space="preserve">-hoz hasonlóan elkéri a </w:t>
        </w:r>
      </w:ins>
      <w:ins w:id="1618" w:author="Gergo" w:date="2017-11-18T17:39:00Z">
        <w:r w:rsidR="00115981" w:rsidRPr="0034280E">
          <w:t>mutató aktuális helyzetét és ez ala</w:t>
        </w:r>
        <w:r w:rsidR="007B03E6" w:rsidRPr="0034280E">
          <w:t>pján frissíti a szikra pozícióját</w:t>
        </w:r>
      </w:ins>
      <w:ins w:id="1619" w:author="Gergo" w:date="2017-11-18T17:40:00Z">
        <w:r w:rsidR="007B03E6" w:rsidRPr="003355B9">
          <w:rPr>
            <w:rPrChange w:id="1620" w:author="Gergo" w:date="2017-11-25T13:10:00Z">
              <w:rPr/>
            </w:rPrChange>
          </w:rPr>
          <w:t>.</w:t>
        </w:r>
      </w:ins>
      <w:ins w:id="1621" w:author="Gergo" w:date="2017-11-18T17:42:00Z">
        <w:r w:rsidR="007B03E6" w:rsidRPr="003355B9">
          <w:rPr>
            <w:rPrChange w:id="1622" w:author="Gergo" w:date="2017-11-25T13:10:00Z">
              <w:rPr/>
            </w:rPrChange>
          </w:rPr>
          <w:t xml:space="preserve"> Az érintőfelület elengedésének, vagy a rúnáról való letérés hatására</w:t>
        </w:r>
      </w:ins>
      <w:ins w:id="1623" w:author="Gergo" w:date="2017-12-03T19:22:00Z">
        <w:r w:rsidR="00635E2B">
          <w:t>,</w:t>
        </w:r>
      </w:ins>
      <w:ins w:id="1624" w:author="Gergo" w:date="2017-11-18T17:42:00Z">
        <w:r w:rsidR="007B03E6" w:rsidRPr="003355B9">
          <w:rPr>
            <w:rPrChange w:id="1625" w:author="Gergo" w:date="2017-11-25T13:10:00Z">
              <w:rPr/>
            </w:rPrChange>
          </w:rPr>
          <w:t xml:space="preserve"> a szikra eltűnik és a rajzolás abbamarad.</w:t>
        </w:r>
      </w:ins>
      <w:ins w:id="1626" w:author="Gergo" w:date="2017-11-18T17:43:00Z">
        <w:r w:rsidR="00794403" w:rsidRPr="003355B9">
          <w:rPr>
            <w:rPrChange w:id="1627" w:author="Gergo" w:date="2017-11-25T13:10:00Z">
              <w:rPr/>
            </w:rPrChange>
          </w:rPr>
          <w:t xml:space="preserve"> Az utóbbi esemény a </w:t>
        </w:r>
        <w:r w:rsidR="00794403" w:rsidRPr="003355B9">
          <w:rPr>
            <w:rStyle w:val="CsakszvegChar"/>
            <w:sz w:val="24"/>
            <w:rPrChange w:id="1628" w:author="Gergo" w:date="2017-11-25T13:10:00Z">
              <w:rPr/>
            </w:rPrChange>
          </w:rPr>
          <w:t>pointerExit</w:t>
        </w:r>
        <w:r w:rsidR="00794403" w:rsidRPr="0034280E">
          <w:t xml:space="preserve"> metódus kezeli.</w:t>
        </w:r>
      </w:ins>
      <w:ins w:id="1629" w:author="Gergo" w:date="2017-11-18T17:44:00Z">
        <w:r w:rsidR="00794403" w:rsidRPr="003355B9">
          <w:rPr>
            <w:rPrChange w:id="1630" w:author="Gergo" w:date="2017-11-25T13:10:00Z">
              <w:rPr/>
            </w:rPrChange>
          </w:rPr>
          <w:t xml:space="preserve"> A rajzolás közben</w:t>
        </w:r>
      </w:ins>
      <w:ins w:id="1631" w:author="Gergo" w:date="2017-12-03T19:23:00Z">
        <w:r w:rsidR="00635E2B">
          <w:t xml:space="preserve"> a</w:t>
        </w:r>
      </w:ins>
      <w:ins w:id="1632" w:author="Gergo" w:date="2017-11-18T17:44:00Z">
        <w:r w:rsidR="00794403" w:rsidRPr="003355B9">
          <w:rPr>
            <w:rPrChange w:id="1633" w:author="Gergo" w:date="2017-11-25T13:10:00Z">
              <w:rPr/>
            </w:rPrChange>
          </w:rPr>
          <w:t xml:space="preserve"> rúnáról való letérés hibának számít és ezt ebben a függvényben kezeljük, egy számláló növelésével. Hiba esetén az AdaptED keretrendszert is értesíteni kell</w:t>
        </w:r>
      </w:ins>
      <w:ins w:id="1634" w:author="Gergo" w:date="2017-11-18T17:46:00Z">
        <w:r w:rsidR="00794403" w:rsidRPr="003355B9">
          <w:rPr>
            <w:rPrChange w:id="1635" w:author="Gergo" w:date="2017-11-25T13:10:00Z">
              <w:rPr/>
            </w:rPrChange>
          </w:rPr>
          <w:t xml:space="preserve">, ami az </w:t>
        </w:r>
        <w:r w:rsidR="00794403" w:rsidRPr="003355B9">
          <w:rPr>
            <w:rFonts w:ascii="Consolas" w:hAnsi="Consolas"/>
            <w:rPrChange w:id="1636" w:author="Gergo" w:date="2017-11-25T13:10:00Z">
              <w:rPr/>
            </w:rPrChange>
          </w:rPr>
          <w:t>Adapt</w:t>
        </w:r>
      </w:ins>
      <w:ins w:id="1637" w:author="Gergo" w:date="2017-11-18T17:47:00Z">
        <w:r w:rsidR="00794403" w:rsidRPr="003355B9">
          <w:rPr>
            <w:rFonts w:ascii="Consolas" w:hAnsi="Consolas"/>
            <w:rPrChange w:id="1638" w:author="Gergo" w:date="2017-11-25T13:10:00Z">
              <w:rPr/>
            </w:rPrChange>
          </w:rPr>
          <w:t>EDConnector</w:t>
        </w:r>
        <w:r w:rsidR="00794403" w:rsidRPr="0034280E">
          <w:t xml:space="preserve"> osztályom </w:t>
        </w:r>
        <w:r w:rsidR="00794403" w:rsidRPr="003355B9">
          <w:rPr>
            <w:rFonts w:ascii="Consolas" w:hAnsi="Consolas"/>
            <w:rPrChange w:id="1639" w:author="Gergo" w:date="2017-11-25T13:10:00Z">
              <w:rPr>
                <w:rFonts w:ascii="Consolas" w:hAnsi="Consolas"/>
              </w:rPr>
            </w:rPrChange>
          </w:rPr>
          <w:t>sendRuneFaultEvent</w:t>
        </w:r>
        <w:r w:rsidR="00794403" w:rsidRPr="003355B9">
          <w:rPr>
            <w:rPrChange w:id="1640" w:author="Gergo" w:date="2017-11-25T13:10:00Z">
              <w:rPr/>
            </w:rPrChange>
          </w:rPr>
          <w:t xml:space="preserve"> metódusának meghívásával történik. Ennek a függvénynek két paramétert adok</w:t>
        </w:r>
      </w:ins>
      <w:ins w:id="1641" w:author="Gergo" w:date="2017-11-18T17:48:00Z">
        <w:r w:rsidR="00E07532">
          <w:rPr>
            <w:rPrChange w:id="1642" w:author="Gergo" w:date="2017-11-25T13:10:00Z">
              <w:rPr>
                <w:b w:val="0"/>
                <w:bCs w:val="0"/>
                <w:iCs w:val="0"/>
              </w:rPr>
            </w:rPrChange>
          </w:rPr>
          <w:t xml:space="preserve"> át, </w:t>
        </w:r>
        <w:r w:rsidR="00794403" w:rsidRPr="003355B9">
          <w:rPr>
            <w:rPrChange w:id="1643" w:author="Gergo" w:date="2017-11-25T13:10:00Z">
              <w:rPr/>
            </w:rPrChange>
          </w:rPr>
          <w:t>az aktuális hibaszámláló állását és a rúna típusát, hogy ezek a keretrendszer felületén megjelenített grafikono</w:t>
        </w:r>
      </w:ins>
      <w:ins w:id="1644" w:author="Gergo" w:date="2017-11-18T17:49:00Z">
        <w:r w:rsidR="00706025" w:rsidRPr="003355B9">
          <w:rPr>
            <w:rPrChange w:id="1645" w:author="Gergo" w:date="2017-11-25T13:10:00Z">
              <w:rPr/>
            </w:rPrChange>
          </w:rPr>
          <w:t>n</w:t>
        </w:r>
      </w:ins>
      <w:ins w:id="1646" w:author="Gergo" w:date="2017-11-18T17:48:00Z">
        <w:r w:rsidR="00794403" w:rsidRPr="003355B9">
          <w:rPr>
            <w:rPrChange w:id="1647" w:author="Gergo" w:date="2017-11-25T13:10:00Z">
              <w:rPr/>
            </w:rPrChange>
          </w:rPr>
          <w:t xml:space="preserve"> is látszódjanak.</w:t>
        </w:r>
      </w:ins>
    </w:p>
    <w:p w14:paraId="6D58E39E" w14:textId="39BBE1F2" w:rsidR="00706025" w:rsidRPr="003355B9" w:rsidRDefault="00541483">
      <w:pPr>
        <w:rPr>
          <w:ins w:id="1648" w:author="Gergo" w:date="2017-11-18T18:32:00Z"/>
          <w:rPrChange w:id="1649" w:author="Gergo" w:date="2017-11-25T13:10:00Z">
            <w:rPr>
              <w:ins w:id="1650" w:author="Gergo" w:date="2017-11-18T18:32:00Z"/>
            </w:rPr>
          </w:rPrChange>
        </w:rPr>
        <w:pPrChange w:id="1651" w:author="Gergo" w:date="2017-11-18T17:15:00Z">
          <w:pPr>
            <w:pStyle w:val="Cmsor2"/>
          </w:pPr>
        </w:pPrChange>
      </w:pPr>
      <w:ins w:id="1652" w:author="Gergo" w:date="2017-11-18T18:25:00Z">
        <w:r w:rsidRPr="003355B9">
          <w:rPr>
            <w:rPrChange w:id="1653" w:author="Gergo" w:date="2017-11-25T13:10:00Z">
              <w:rPr/>
            </w:rPrChange>
          </w:rPr>
          <w:t>A</w:t>
        </w:r>
      </w:ins>
      <w:ins w:id="1654" w:author="Gergo" w:date="2017-11-18T18:31:00Z">
        <w:r w:rsidRPr="003355B9">
          <w:rPr>
            <w:rPrChange w:id="1655" w:author="Gergo" w:date="2017-11-25T13:10:00Z">
              <w:rPr/>
            </w:rPrChange>
          </w:rPr>
          <w:t>z</w:t>
        </w:r>
      </w:ins>
      <w:ins w:id="1656" w:author="Gergo" w:date="2017-11-18T18:25:00Z">
        <w:r w:rsidRPr="003355B9">
          <w:rPr>
            <w:rPrChange w:id="1657" w:author="Gergo" w:date="2017-11-25T13:10:00Z">
              <w:rPr/>
            </w:rPrChange>
          </w:rPr>
          <w:t xml:space="preserve"> </w:t>
        </w:r>
      </w:ins>
      <w:ins w:id="1658" w:author="Gergo" w:date="2017-11-18T18:27:00Z">
        <w:r w:rsidRPr="003355B9">
          <w:rPr>
            <w:rPrChange w:id="1659" w:author="Gergo" w:date="2017-11-25T13:10:00Z">
              <w:rPr/>
            </w:rPrChange>
          </w:rPr>
          <w:t xml:space="preserve">ellenőrzőpontok kezeléséta </w:t>
        </w:r>
        <w:r w:rsidRPr="003355B9">
          <w:rPr>
            <w:rFonts w:ascii="Consolas" w:hAnsi="Consolas"/>
            <w:rPrChange w:id="1660" w:author="Gergo" w:date="2017-11-25T13:10:00Z">
              <w:rPr/>
            </w:rPrChange>
          </w:rPr>
          <w:t>CheckPointController</w:t>
        </w:r>
      </w:ins>
      <w:ins w:id="1661" w:author="Gergo" w:date="2017-11-18T18:28:00Z">
        <w:r w:rsidRPr="0034280E">
          <w:t xml:space="preserve"> osztály végzi, ami a </w:t>
        </w:r>
        <w:r w:rsidRPr="003355B9">
          <w:rPr>
            <w:rFonts w:ascii="Consolas" w:hAnsi="Consolas"/>
            <w:rPrChange w:id="1662" w:author="Gergo" w:date="2017-11-25T13:10:00Z">
              <w:rPr/>
            </w:rPrChange>
          </w:rPr>
          <w:t>Sparkle</w:t>
        </w:r>
        <w:r w:rsidRPr="0034280E">
          <w:t xml:space="preserve"> egy </w:t>
        </w:r>
      </w:ins>
      <w:ins w:id="1663" w:author="Gergo" w:date="2017-11-18T18:31:00Z">
        <w:r w:rsidRPr="003355B9">
          <w:rPr>
            <w:rPrChange w:id="1664" w:author="Gergo" w:date="2017-11-25T13:10:00Z">
              <w:rPr/>
            </w:rPrChange>
          </w:rPr>
          <w:t>ellenőrző</w:t>
        </w:r>
      </w:ins>
      <w:ins w:id="1665" w:author="Gergo" w:date="2017-11-18T18:28:00Z">
        <w:r w:rsidRPr="003355B9">
          <w:rPr>
            <w:rPrChange w:id="1666" w:author="Gergo" w:date="2017-11-25T13:10:00Z">
              <w:rPr/>
            </w:rPrChange>
          </w:rPr>
          <w:t xml:space="preserve">ponton való áthaladásakor növel egy számlálót a </w:t>
        </w:r>
        <w:r w:rsidRPr="003355B9">
          <w:rPr>
            <w:rFonts w:ascii="Consolas" w:hAnsi="Consolas"/>
            <w:rPrChange w:id="1667" w:author="Gergo" w:date="2017-11-25T13:10:00Z">
              <w:rPr/>
            </w:rPrChange>
          </w:rPr>
          <w:t>RuneController</w:t>
        </w:r>
      </w:ins>
      <w:ins w:id="1668" w:author="Gergo" w:date="2017-11-18T18:30:00Z">
        <w:r w:rsidRPr="0034280E">
          <w:t>-</w:t>
        </w:r>
      </w:ins>
      <w:ins w:id="1669" w:author="Gergo" w:date="2017-11-18T18:28:00Z">
        <w:r w:rsidRPr="003355B9">
          <w:rPr>
            <w:rPrChange w:id="1670" w:author="Gergo" w:date="2017-11-25T13:10:00Z">
              <w:rPr/>
            </w:rPrChange>
          </w:rPr>
          <w:t>ben</w:t>
        </w:r>
      </w:ins>
      <w:ins w:id="1671" w:author="Gergo" w:date="2017-11-18T18:30:00Z">
        <w:r w:rsidRPr="003355B9">
          <w:rPr>
            <w:rPrChange w:id="1672" w:author="Gergo" w:date="2017-11-25T13:10:00Z">
              <w:rPr/>
            </w:rPrChange>
          </w:rPr>
          <w:t xml:space="preserve"> és kikapcsolja a collidert, amin épp áthaladt, hogy azt később már ne számolja újra.</w:t>
        </w:r>
      </w:ins>
    </w:p>
    <w:p w14:paraId="77D7C9AB" w14:textId="5F057B2D" w:rsidR="00C524D2" w:rsidRPr="003355B9" w:rsidRDefault="00C524D2">
      <w:pPr>
        <w:rPr>
          <w:ins w:id="1673" w:author="Gergo" w:date="2017-11-18T18:54:00Z"/>
          <w:rPrChange w:id="1674" w:author="Gergo" w:date="2017-11-25T13:10:00Z">
            <w:rPr>
              <w:ins w:id="1675" w:author="Gergo" w:date="2017-11-18T18:54:00Z"/>
            </w:rPr>
          </w:rPrChange>
        </w:rPr>
        <w:pPrChange w:id="1676" w:author="Gergo" w:date="2017-11-18T17:15:00Z">
          <w:pPr>
            <w:pStyle w:val="Cmsor2"/>
          </w:pPr>
        </w:pPrChange>
      </w:pPr>
      <w:ins w:id="1677" w:author="Gergo" w:date="2017-11-18T18:32:00Z">
        <w:r w:rsidRPr="003355B9">
          <w:rPr>
            <w:rPrChange w:id="1678" w:author="Gergo" w:date="2017-11-25T13:10:00Z">
              <w:rPr/>
            </w:rPrChange>
          </w:rPr>
          <w:t xml:space="preserve">A RuneEnd objektumon áthúzva a kurzort meghívódik a </w:t>
        </w:r>
      </w:ins>
      <w:ins w:id="1679" w:author="Gergo" w:date="2017-11-18T18:34:00Z">
        <w:r w:rsidRPr="003355B9">
          <w:rPr>
            <w:rPrChange w:id="1680" w:author="Gergo" w:date="2017-11-25T13:10:00Z">
              <w:rPr/>
            </w:rPrChange>
          </w:rPr>
          <w:t xml:space="preserve">rúnarajzolást kiértékelő </w:t>
        </w:r>
        <w:r w:rsidRPr="003355B9">
          <w:rPr>
            <w:rFonts w:ascii="Consolas" w:hAnsi="Consolas"/>
            <w:rPrChange w:id="1681" w:author="Gergo" w:date="2017-11-25T13:10:00Z">
              <w:rPr/>
            </w:rPrChange>
          </w:rPr>
          <w:t xml:space="preserve">evaluateRunePerformance </w:t>
        </w:r>
        <w:r w:rsidRPr="0034280E">
          <w:t xml:space="preserve">függvény a </w:t>
        </w:r>
        <w:r w:rsidRPr="003355B9">
          <w:rPr>
            <w:rFonts w:ascii="Consolas" w:hAnsi="Consolas"/>
            <w:rPrChange w:id="1682" w:author="Gergo" w:date="2017-11-25T13:10:00Z">
              <w:rPr/>
            </w:rPrChange>
          </w:rPr>
          <w:t>RuneController</w:t>
        </w:r>
        <w:r w:rsidRPr="0034280E">
          <w:t xml:space="preserve"> osztályban.</w:t>
        </w:r>
      </w:ins>
      <w:ins w:id="1683" w:author="Gergo" w:date="2017-11-18T18:38:00Z">
        <w:r w:rsidR="006075D1" w:rsidRPr="003355B9">
          <w:rPr>
            <w:rPrChange w:id="1684" w:author="Gergo" w:date="2017-11-25T13:10:00Z">
              <w:rPr/>
            </w:rPrChange>
          </w:rPr>
          <w:t xml:space="preserve"> Ez a m</w:t>
        </w:r>
      </w:ins>
      <w:ins w:id="1685" w:author="Gergo" w:date="2017-11-18T18:39:00Z">
        <w:r w:rsidR="006075D1" w:rsidRPr="003355B9">
          <w:rPr>
            <w:rPrChange w:id="1686" w:author="Gergo" w:date="2017-11-25T13:10:00Z">
              <w:rPr/>
            </w:rPrChange>
          </w:rPr>
          <w:t xml:space="preserve">etódus, megvizsgálja az </w:t>
        </w:r>
      </w:ins>
      <w:ins w:id="1687" w:author="Gergo" w:date="2017-11-18T18:42:00Z">
        <w:r w:rsidR="00FC0984">
          <w:rPr>
            <w:rPrChange w:id="1688" w:author="Gergo" w:date="2017-11-25T13:10:00Z">
              <w:rPr>
                <w:b w:val="0"/>
                <w:bCs w:val="0"/>
                <w:iCs w:val="0"/>
              </w:rPr>
            </w:rPrChange>
          </w:rPr>
          <w:t>ellenőrzőpon-</w:t>
        </w:r>
      </w:ins>
      <w:ins w:id="1689" w:author="Gergo" w:date="2017-11-18T18:39:00Z">
        <w:r w:rsidR="006075D1" w:rsidRPr="003355B9">
          <w:rPr>
            <w:rPrChange w:id="1690" w:author="Gergo" w:date="2017-11-25T13:10:00Z">
              <w:rPr/>
            </w:rPrChange>
          </w:rPr>
          <w:t xml:space="preserve"> és hibaszámláló</w:t>
        </w:r>
      </w:ins>
      <w:ins w:id="1691" w:author="Gergo" w:date="2017-11-18T18:40:00Z">
        <w:r w:rsidR="006075D1" w:rsidRPr="003355B9">
          <w:rPr>
            <w:rPrChange w:id="1692" w:author="Gergo" w:date="2017-11-25T13:10:00Z">
              <w:rPr/>
            </w:rPrChange>
          </w:rPr>
          <w:t xml:space="preserve"> állását</w:t>
        </w:r>
      </w:ins>
      <w:ins w:id="1693" w:author="Gergo" w:date="2017-11-18T18:39:00Z">
        <w:r w:rsidR="006075D1" w:rsidRPr="003355B9">
          <w:rPr>
            <w:rPrChange w:id="1694" w:author="Gergo" w:date="2017-11-25T13:10:00Z">
              <w:rPr/>
            </w:rPrChange>
          </w:rPr>
          <w:t xml:space="preserve"> és</w:t>
        </w:r>
      </w:ins>
      <w:ins w:id="1695" w:author="Gergo" w:date="2017-11-18T18:40:00Z">
        <w:r w:rsidR="006075D1" w:rsidRPr="003355B9">
          <w:rPr>
            <w:rPrChange w:id="1696" w:author="Gergo" w:date="2017-11-25T13:10:00Z">
              <w:rPr/>
            </w:rPrChange>
          </w:rPr>
          <w:t xml:space="preserve"> ezek alapján eldönti, hogy a rúna rajzolása sikeres vagy sikertelen volt. </w:t>
        </w:r>
      </w:ins>
      <w:ins w:id="1697" w:author="Gergo" w:date="2017-11-18T18:39:00Z">
        <w:r w:rsidR="006075D1" w:rsidRPr="003355B9">
          <w:rPr>
            <w:rPrChange w:id="1698" w:author="Gergo" w:date="2017-11-25T13:10:00Z">
              <w:rPr/>
            </w:rPrChange>
          </w:rPr>
          <w:t xml:space="preserve">Az első esetben az </w:t>
        </w:r>
        <w:r w:rsidR="006075D1" w:rsidRPr="003355B9">
          <w:rPr>
            <w:rFonts w:ascii="Consolas" w:hAnsi="Consolas"/>
            <w:rPrChange w:id="1699" w:author="Gergo" w:date="2017-11-25T13:10:00Z">
              <w:rPr/>
            </w:rPrChange>
          </w:rPr>
          <w:t>on</w:t>
        </w:r>
      </w:ins>
      <w:ins w:id="1700" w:author="Gergo" w:date="2017-11-18T18:40:00Z">
        <w:r w:rsidR="006075D1" w:rsidRPr="003355B9">
          <w:rPr>
            <w:rFonts w:ascii="Consolas" w:hAnsi="Consolas"/>
            <w:rPrChange w:id="1701" w:author="Gergo" w:date="2017-11-25T13:10:00Z">
              <w:rPr/>
            </w:rPrChange>
          </w:rPr>
          <w:t>RuneSuccess</w:t>
        </w:r>
        <w:r w:rsidR="006075D1" w:rsidRPr="0034280E">
          <w:t xml:space="preserve"> </w:t>
        </w:r>
      </w:ins>
      <w:ins w:id="1702" w:author="Gergo" w:date="2017-11-18T18:41:00Z">
        <w:r w:rsidR="006075D1" w:rsidRPr="003355B9">
          <w:rPr>
            <w:rPrChange w:id="1703" w:author="Gergo" w:date="2017-11-25T13:10:00Z">
              <w:rPr/>
            </w:rPrChange>
          </w:rPr>
          <w:t>,</w:t>
        </w:r>
      </w:ins>
      <w:ins w:id="1704" w:author="Gergo" w:date="2017-11-18T18:40:00Z">
        <w:r w:rsidR="006075D1" w:rsidRPr="003355B9">
          <w:rPr>
            <w:rPrChange w:id="1705" w:author="Gergo" w:date="2017-11-25T13:10:00Z">
              <w:rPr/>
            </w:rPrChange>
          </w:rPr>
          <w:t xml:space="preserve">míg a másodikban az </w:t>
        </w:r>
        <w:r w:rsidR="006075D1" w:rsidRPr="003355B9">
          <w:rPr>
            <w:rFonts w:ascii="Consolas" w:hAnsi="Consolas"/>
            <w:rPrChange w:id="1706" w:author="Gergo" w:date="2017-11-25T13:10:00Z">
              <w:rPr/>
            </w:rPrChange>
          </w:rPr>
          <w:t>onRuneFail</w:t>
        </w:r>
        <w:r w:rsidR="006075D1" w:rsidRPr="0034280E">
          <w:t xml:space="preserve"> metódust hívja meg. </w:t>
        </w:r>
      </w:ins>
      <w:ins w:id="1707" w:author="Gergo" w:date="2017-11-18T18:35:00Z">
        <w:r w:rsidR="006075D1" w:rsidRPr="003355B9">
          <w:rPr>
            <w:rPrChange w:id="1708" w:author="Gergo" w:date="2017-11-25T13:10:00Z">
              <w:rPr/>
            </w:rPrChange>
          </w:rPr>
          <w:t xml:space="preserve"> Ezeknek a függvények</w:t>
        </w:r>
      </w:ins>
      <w:ins w:id="1709" w:author="Gergo" w:date="2017-11-18T18:41:00Z">
        <w:r w:rsidR="006075D1" w:rsidRPr="003355B9">
          <w:rPr>
            <w:rPrChange w:id="1710" w:author="Gergo" w:date="2017-11-25T13:10:00Z">
              <w:rPr/>
            </w:rPrChange>
          </w:rPr>
          <w:t>nek</w:t>
        </w:r>
      </w:ins>
      <w:ins w:id="1711" w:author="Gergo" w:date="2017-11-18T18:35:00Z">
        <w:r w:rsidR="006075D1" w:rsidRPr="003355B9">
          <w:rPr>
            <w:rPrChange w:id="1712" w:author="Gergo" w:date="2017-11-25T13:10:00Z">
              <w:rPr/>
            </w:rPrChange>
          </w:rPr>
          <w:t xml:space="preserve"> a hatása függ a játék aktuális állapotától ( GameManager kapcsolóitól)</w:t>
        </w:r>
      </w:ins>
      <w:ins w:id="1713" w:author="Gergo" w:date="2017-11-18T18:38:00Z">
        <w:r w:rsidR="006075D1" w:rsidRPr="003355B9">
          <w:rPr>
            <w:rPrChange w:id="1714" w:author="Gergo" w:date="2017-11-25T13:10:00Z">
              <w:rPr/>
            </w:rPrChange>
          </w:rPr>
          <w:t xml:space="preserve">. </w:t>
        </w:r>
      </w:ins>
      <w:ins w:id="1715" w:author="Gergo" w:date="2017-11-18T18:43:00Z">
        <w:r w:rsidR="006075D1" w:rsidRPr="003355B9">
          <w:rPr>
            <w:rPrChange w:id="1716" w:author="Gergo" w:date="2017-11-25T13:10:00Z">
              <w:rPr/>
            </w:rPrChange>
          </w:rPr>
          <w:t xml:space="preserve"> Ha a rúnarajzolás abban a fázisban történt amikor még csak az erdőben kellett megkeresni őket, akkor siker esetén egy felirat jelenik meg, ami g</w:t>
        </w:r>
        <w:r w:rsidR="00FC0984">
          <w:rPr>
            <w:rPrChange w:id="1717" w:author="Gergo" w:date="2017-11-25T13:10:00Z">
              <w:rPr>
                <w:b w:val="0"/>
                <w:bCs w:val="0"/>
                <w:iCs w:val="0"/>
              </w:rPr>
            </w:rPrChange>
          </w:rPr>
          <w:t>ratulál a sikeres teljesítéshez</w:t>
        </w:r>
      </w:ins>
      <w:ins w:id="1718" w:author="Gergo" w:date="2017-12-03T19:26:00Z">
        <w:r w:rsidR="00506A5D">
          <w:t>.</w:t>
        </w:r>
        <w:r w:rsidR="00FC0984">
          <w:t xml:space="preserve"> V</w:t>
        </w:r>
      </w:ins>
      <w:ins w:id="1719" w:author="Gergo" w:date="2017-11-18T18:43:00Z">
        <w:r w:rsidR="006075D1" w:rsidRPr="003355B9">
          <w:rPr>
            <w:rPrChange w:id="1720" w:author="Gergo" w:date="2017-11-25T13:10:00Z">
              <w:rPr/>
            </w:rPrChange>
          </w:rPr>
          <w:t xml:space="preserve">iszont, ha a gyakorlás során rajzoljuk végig megfelelően a rúnát, akkor már egy varázsgömböt kapunk, amit eldobhatunk. Sikertelen végigrajzolás esetén mindkét </w:t>
        </w:r>
      </w:ins>
      <w:ins w:id="1721" w:author="Gergo" w:date="2017-11-18T18:45:00Z">
        <w:r w:rsidR="00D23097" w:rsidRPr="003355B9">
          <w:rPr>
            <w:rPrChange w:id="1722" w:author="Gergo" w:date="2017-11-25T13:10:00Z">
              <w:rPr/>
            </w:rPrChange>
          </w:rPr>
          <w:t>esetben egy „próbáld újra” felirat jelenik meg, és a rúna állapota (számlálók, ellenő</w:t>
        </w:r>
        <w:r w:rsidR="00506A5D">
          <w:rPr>
            <w:rPrChange w:id="1723" w:author="Gergo" w:date="2017-11-25T13:10:00Z">
              <w:rPr>
                <w:b w:val="0"/>
                <w:bCs w:val="0"/>
                <w:iCs w:val="0"/>
              </w:rPr>
            </w:rPrChange>
          </w:rPr>
          <w:t>rzőpontok) visszaáll a kezdeti értékre</w:t>
        </w:r>
        <w:r w:rsidR="00D23097" w:rsidRPr="003355B9">
          <w:rPr>
            <w:rPrChange w:id="1724" w:author="Gergo" w:date="2017-11-25T13:10:00Z">
              <w:rPr/>
            </w:rPrChange>
          </w:rPr>
          <w:t>.</w:t>
        </w:r>
      </w:ins>
      <w:ins w:id="1725" w:author="Gergo" w:date="2017-11-18T18:46:00Z">
        <w:r w:rsidR="00D23097" w:rsidRPr="003355B9">
          <w:rPr>
            <w:rPrChange w:id="1726" w:author="Gergo" w:date="2017-11-25T13:10:00Z">
              <w:rPr/>
            </w:rPrChange>
          </w:rPr>
          <w:t xml:space="preserve"> </w:t>
        </w:r>
        <w:r w:rsidR="00D23097" w:rsidRPr="003355B9">
          <w:rPr>
            <w:rPrChange w:id="1727" w:author="Gergo" w:date="2017-11-25T13:10:00Z">
              <w:rPr/>
            </w:rPrChange>
          </w:rPr>
          <w:lastRenderedPageBreak/>
          <w:t>A</w:t>
        </w:r>
      </w:ins>
      <w:ins w:id="1728" w:author="Gergo" w:date="2017-11-18T18:50:00Z">
        <w:r w:rsidR="00D23097" w:rsidRPr="003355B9">
          <w:rPr>
            <w:rPrChange w:id="1729" w:author="Gergo" w:date="2017-11-25T13:10:00Z">
              <w:rPr/>
            </w:rPrChange>
          </w:rPr>
          <w:t xml:space="preserve"> hibákat és</w:t>
        </w:r>
      </w:ins>
      <w:ins w:id="1730" w:author="Gergo" w:date="2017-12-03T19:27:00Z">
        <w:r w:rsidR="00506A5D">
          <w:t xml:space="preserve"> a</w:t>
        </w:r>
      </w:ins>
      <w:ins w:id="1731" w:author="Gergo" w:date="2017-11-18T18:50:00Z">
        <w:r w:rsidR="00D23097" w:rsidRPr="003355B9">
          <w:rPr>
            <w:rPrChange w:id="1732" w:author="Gergo" w:date="2017-11-25T13:10:00Z">
              <w:rPr/>
            </w:rPrChange>
          </w:rPr>
          <w:t xml:space="preserve"> kihagyott ellenőrzőpontokat számon</w:t>
        </w:r>
      </w:ins>
      <w:ins w:id="1733" w:author="Gergo" w:date="2017-11-18T18:51:00Z">
        <w:r w:rsidR="00D23097" w:rsidRPr="003355B9">
          <w:rPr>
            <w:rPrChange w:id="1734" w:author="Gergo" w:date="2017-11-25T13:10:00Z">
              <w:rPr/>
            </w:rPrChange>
          </w:rPr>
          <w:t xml:space="preserve"> </w:t>
        </w:r>
      </w:ins>
      <w:ins w:id="1735" w:author="Gergo" w:date="2017-11-18T18:50:00Z">
        <w:r w:rsidR="00D23097" w:rsidRPr="003355B9">
          <w:rPr>
            <w:rPrChange w:id="1736" w:author="Gergo" w:date="2017-11-25T13:10:00Z">
              <w:rPr/>
            </w:rPrChange>
          </w:rPr>
          <w:t>tartó sz</w:t>
        </w:r>
      </w:ins>
      <w:ins w:id="1737" w:author="Gergo" w:date="2017-11-18T18:51:00Z">
        <w:r w:rsidR="00D23097" w:rsidRPr="003355B9">
          <w:rPr>
            <w:rPrChange w:id="1738" w:author="Gergo" w:date="2017-11-25T13:10:00Z">
              <w:rPr/>
            </w:rPrChange>
          </w:rPr>
          <w:t>á</w:t>
        </w:r>
      </w:ins>
      <w:ins w:id="1739" w:author="Gergo" w:date="2017-11-18T18:50:00Z">
        <w:r w:rsidR="00D23097" w:rsidRPr="003355B9">
          <w:rPr>
            <w:rPrChange w:id="1740" w:author="Gergo" w:date="2017-11-25T13:10:00Z">
              <w:rPr/>
            </w:rPrChange>
          </w:rPr>
          <w:t>mlálók</w:t>
        </w:r>
      </w:ins>
      <w:ins w:id="1741" w:author="Gergo" w:date="2017-11-18T18:51:00Z">
        <w:r w:rsidR="00D23097" w:rsidRPr="003355B9">
          <w:rPr>
            <w:rPrChange w:id="1742" w:author="Gergo" w:date="2017-11-25T13:10:00Z">
              <w:rPr/>
            </w:rPrChange>
          </w:rPr>
          <w:t>at a végső harc közben a</w:t>
        </w:r>
      </w:ins>
      <w:ins w:id="1743" w:author="Gergo" w:date="2017-11-18T18:46:00Z">
        <w:r w:rsidR="00D23097" w:rsidRPr="003355B9">
          <w:rPr>
            <w:rPrChange w:id="1744" w:author="Gergo" w:date="2017-11-25T13:10:00Z">
              <w:rPr/>
            </w:rPrChange>
          </w:rPr>
          <w:t xml:space="preserve"> varázsgöm</w:t>
        </w:r>
      </w:ins>
      <w:ins w:id="1745" w:author="Gergo" w:date="2017-11-18T18:50:00Z">
        <w:r w:rsidR="00D23097" w:rsidRPr="003355B9">
          <w:rPr>
            <w:rPrChange w:id="1746" w:author="Gergo" w:date="2017-11-25T13:10:00Z">
              <w:rPr/>
            </w:rPrChange>
          </w:rPr>
          <w:t>b</w:t>
        </w:r>
      </w:ins>
      <w:ins w:id="1747" w:author="Gergo" w:date="2017-11-18T18:46:00Z">
        <w:r w:rsidR="00D23097" w:rsidRPr="003355B9">
          <w:rPr>
            <w:rPrChange w:id="1748" w:author="Gergo" w:date="2017-11-25T13:10:00Z">
              <w:rPr/>
            </w:rPrChange>
          </w:rPr>
          <w:t xml:space="preserve"> sebzésének kiszámítására használom. Minél több volt a hiba annál kevesebbet sebeznek. A harc közben, már nincs olyan, hogy sikertelen</w:t>
        </w:r>
      </w:ins>
      <w:ins w:id="1749" w:author="Gergo" w:date="2017-11-18T18:52:00Z">
        <w:r w:rsidR="0018502D" w:rsidRPr="003355B9">
          <w:rPr>
            <w:rPrChange w:id="1750" w:author="Gergo" w:date="2017-11-25T13:10:00Z">
              <w:rPr/>
            </w:rPrChange>
          </w:rPr>
          <w:t xml:space="preserve"> végigrajzolás, Az </w:t>
        </w:r>
        <w:r w:rsidR="0018502D" w:rsidRPr="003355B9">
          <w:rPr>
            <w:rFonts w:ascii="Consolas" w:hAnsi="Consolas"/>
            <w:rPrChange w:id="1751" w:author="Gergo" w:date="2017-11-25T13:10:00Z">
              <w:rPr/>
            </w:rPrChange>
          </w:rPr>
          <w:t>onRuneFail</w:t>
        </w:r>
        <w:r w:rsidR="0018502D" w:rsidRPr="0034280E">
          <w:t xml:space="preserve"> </w:t>
        </w:r>
      </w:ins>
      <w:ins w:id="1752" w:author="Gergo" w:date="2017-11-18T18:53:00Z">
        <w:r w:rsidR="0018502D" w:rsidRPr="003355B9">
          <w:rPr>
            <w:rPrChange w:id="1753" w:author="Gergo" w:date="2017-11-25T13:10:00Z">
              <w:rPr/>
            </w:rPrChange>
          </w:rPr>
          <w:t xml:space="preserve">ezen ága tovább hív az </w:t>
        </w:r>
        <w:r w:rsidR="0018502D" w:rsidRPr="003355B9">
          <w:rPr>
            <w:rFonts w:ascii="Consolas" w:hAnsi="Consolas"/>
            <w:rPrChange w:id="1754" w:author="Gergo" w:date="2017-11-25T13:10:00Z">
              <w:rPr/>
            </w:rPrChange>
          </w:rPr>
          <w:t>onRuneSucces</w:t>
        </w:r>
        <w:r w:rsidR="0018502D" w:rsidRPr="0034280E">
          <w:t>-be.</w:t>
        </w:r>
      </w:ins>
    </w:p>
    <w:p w14:paraId="08E68F3F" w14:textId="5CC3A170" w:rsidR="007015A0" w:rsidRPr="003355B9" w:rsidRDefault="003B2564">
      <w:pPr>
        <w:rPr>
          <w:ins w:id="1755" w:author="Gergo" w:date="2017-11-18T19:48:00Z"/>
          <w:rPrChange w:id="1756" w:author="Gergo" w:date="2017-11-25T13:10:00Z">
            <w:rPr>
              <w:ins w:id="1757" w:author="Gergo" w:date="2017-11-18T19:48:00Z"/>
            </w:rPr>
          </w:rPrChange>
        </w:rPr>
        <w:pPrChange w:id="1758" w:author="Gergo" w:date="2017-11-18T17:15:00Z">
          <w:pPr>
            <w:pStyle w:val="Cmsor2"/>
          </w:pPr>
        </w:pPrChange>
      </w:pPr>
      <w:ins w:id="1759" w:author="Gergo" w:date="2017-11-18T19:04:00Z">
        <w:r w:rsidRPr="003355B9">
          <w:rPr>
            <w:rPrChange w:id="1760" w:author="Gergo" w:date="2017-11-25T13:10:00Z">
              <w:rPr/>
            </w:rPrChange>
          </w:rPr>
          <w:t>A rúna rajzolása közben a szikra vonalat húz maga után, hogy látszódjon a rajzolás útvonala.</w:t>
        </w:r>
      </w:ins>
      <w:ins w:id="1761" w:author="Gergo" w:date="2017-11-18T19:39:00Z">
        <w:r w:rsidR="00BB4CEA" w:rsidRPr="003355B9">
          <w:rPr>
            <w:rPrChange w:id="1762" w:author="Gergo" w:date="2017-11-25T13:10:00Z">
              <w:rPr/>
            </w:rPrChange>
          </w:rPr>
          <w:t xml:space="preserve"> Ezt a </w:t>
        </w:r>
        <w:r w:rsidR="00BB4CEA" w:rsidRPr="003355B9">
          <w:rPr>
            <w:rFonts w:ascii="Consolas" w:hAnsi="Consolas"/>
            <w:rPrChange w:id="1763" w:author="Gergo" w:date="2017-11-25T13:10:00Z">
              <w:rPr/>
            </w:rPrChange>
          </w:rPr>
          <w:t>LineDrawer</w:t>
        </w:r>
        <w:r w:rsidR="00BB4CEA" w:rsidRPr="0034280E">
          <w:t xml:space="preserve"> osztály végzi</w:t>
        </w:r>
      </w:ins>
      <w:ins w:id="1764" w:author="Gergo" w:date="2017-11-18T19:40:00Z">
        <w:r w:rsidR="00BB4CEA" w:rsidRPr="003355B9">
          <w:rPr>
            <w:rPrChange w:id="1765" w:author="Gergo" w:date="2017-11-25T13:10:00Z">
              <w:rPr/>
            </w:rPrChange>
          </w:rPr>
          <w:t xml:space="preserve">.  Ez induláskor létrehoz egy LineRenderer komponenst a rúnán. A </w:t>
        </w:r>
      </w:ins>
      <w:ins w:id="1766" w:author="Gergo" w:date="2017-11-18T19:42:00Z">
        <w:r w:rsidR="00BB4CEA" w:rsidRPr="003355B9">
          <w:rPr>
            <w:rFonts w:ascii="Consolas" w:hAnsi="Consolas"/>
            <w:rPrChange w:id="1767" w:author="Gergo" w:date="2017-11-25T13:10:00Z">
              <w:rPr/>
            </w:rPrChange>
          </w:rPr>
          <w:t xml:space="preserve">PointerDrag </w:t>
        </w:r>
        <w:r w:rsidR="00BB4CEA" w:rsidRPr="0034280E">
          <w:t xml:space="preserve">eseményre feliratkozva </w:t>
        </w:r>
      </w:ins>
      <w:ins w:id="1768" w:author="Gergo" w:date="2017-11-18T19:43:00Z">
        <w:r w:rsidR="00852379" w:rsidRPr="003355B9">
          <w:rPr>
            <w:rPrChange w:id="1769" w:author="Gergo" w:date="2017-11-25T13:10:00Z">
              <w:rPr/>
            </w:rPrChange>
          </w:rPr>
          <w:t>a</w:t>
        </w:r>
      </w:ins>
      <w:ins w:id="1770" w:author="Gergo" w:date="2017-11-18T19:45:00Z">
        <w:r w:rsidR="00852379" w:rsidRPr="003355B9">
          <w:rPr>
            <w:rPrChange w:id="1771" w:author="Gergo" w:date="2017-11-25T13:10:00Z">
              <w:rPr/>
            </w:rPrChange>
          </w:rPr>
          <w:t xml:space="preserve">z </w:t>
        </w:r>
        <w:r w:rsidR="00852379" w:rsidRPr="003355B9">
          <w:rPr>
            <w:rFonts w:ascii="Consolas" w:hAnsi="Consolas"/>
            <w:rPrChange w:id="1772" w:author="Gergo" w:date="2017-11-25T13:10:00Z">
              <w:rPr/>
            </w:rPrChange>
          </w:rPr>
          <w:t>addPointOnDrag</w:t>
        </w:r>
        <w:r w:rsidR="00852379" w:rsidRPr="0034280E">
          <w:t xml:space="preserve"> metódusban a </w:t>
        </w:r>
      </w:ins>
      <w:ins w:id="1773" w:author="Gergo" w:date="2017-11-18T19:43:00Z">
        <w:r w:rsidR="00852379" w:rsidRPr="003355B9">
          <w:rPr>
            <w:rPrChange w:id="1774" w:author="Gergo" w:date="2017-11-25T13:10:00Z">
              <w:rPr/>
            </w:rPrChange>
          </w:rPr>
          <w:t xml:space="preserve"> mutató aktuális helyzetét </w:t>
        </w:r>
      </w:ins>
      <w:ins w:id="1775" w:author="Gergo" w:date="2017-11-18T19:46:00Z">
        <w:r w:rsidR="00852379" w:rsidRPr="003355B9">
          <w:rPr>
            <w:rPrChange w:id="1776" w:author="Gergo" w:date="2017-11-25T13:10:00Z">
              <w:rPr/>
            </w:rPrChange>
          </w:rPr>
          <w:t xml:space="preserve">hozzáadom egy listához, amiből végül a </w:t>
        </w:r>
        <w:r w:rsidR="00852379" w:rsidRPr="003355B9">
          <w:rPr>
            <w:rFonts w:ascii="Consolas" w:hAnsi="Consolas"/>
            <w:rPrChange w:id="1777" w:author="Gergo" w:date="2017-11-25T13:10:00Z">
              <w:rPr/>
            </w:rPrChange>
          </w:rPr>
          <w:t>LineRenderer</w:t>
        </w:r>
        <w:r w:rsidR="00852379" w:rsidRPr="0034280E">
          <w:t xml:space="preserve"> segítségével vonalat rajzolok. Mivel az esemén</w:t>
        </w:r>
        <w:r w:rsidR="00852379" w:rsidRPr="003355B9">
          <w:rPr>
            <w:rPrChange w:id="1778" w:author="Gergo" w:date="2017-11-25T13:10:00Z">
              <w:rPr/>
            </w:rPrChange>
          </w:rPr>
          <w:t>y a rajzol</w:t>
        </w:r>
      </w:ins>
      <w:ins w:id="1779" w:author="Gergo" w:date="2017-11-18T19:47:00Z">
        <w:r w:rsidR="00852379" w:rsidRPr="003355B9">
          <w:rPr>
            <w:rPrChange w:id="1780" w:author="Gergo" w:date="2017-11-25T13:10:00Z">
              <w:rPr/>
            </w:rPrChange>
          </w:rPr>
          <w:t>á</w:t>
        </w:r>
      </w:ins>
      <w:ins w:id="1781" w:author="Gergo" w:date="2017-11-18T19:46:00Z">
        <w:r w:rsidR="00852379" w:rsidRPr="003355B9">
          <w:rPr>
            <w:rPrChange w:id="1782" w:author="Gergo" w:date="2017-11-25T13:10:00Z">
              <w:rPr/>
            </w:rPrChange>
          </w:rPr>
          <w:t xml:space="preserve">s megkezdése </w:t>
        </w:r>
      </w:ins>
      <w:ins w:id="1783" w:author="Gergo" w:date="2017-11-18T19:47:00Z">
        <w:r w:rsidR="00852379" w:rsidRPr="003355B9">
          <w:rPr>
            <w:rPrChange w:id="1784" w:author="Gergo" w:date="2017-11-25T13:10:00Z">
              <w:rPr/>
            </w:rPrChange>
          </w:rPr>
          <w:t>után</w:t>
        </w:r>
      </w:ins>
      <w:ins w:id="1785" w:author="Gergo" w:date="2017-12-03T19:28:00Z">
        <w:r w:rsidR="00506A5D">
          <w:t xml:space="preserve"> </w:t>
        </w:r>
      </w:ins>
      <w:ins w:id="1786" w:author="Gergo" w:date="2017-11-18T19:46:00Z">
        <w:r w:rsidR="00852379" w:rsidRPr="003355B9">
          <w:rPr>
            <w:rPrChange w:id="1787" w:author="Gergo" w:date="2017-11-25T13:10:00Z">
              <w:rPr/>
            </w:rPrChange>
          </w:rPr>
          <w:t>(</w:t>
        </w:r>
      </w:ins>
      <w:ins w:id="1788" w:author="Gergo" w:date="2017-11-18T19:47:00Z">
        <w:r w:rsidR="00852379" w:rsidRPr="003355B9">
          <w:rPr>
            <w:rPrChange w:id="1789" w:author="Gergo" w:date="2017-11-25T13:10:00Z">
              <w:rPr/>
            </w:rPrChange>
          </w:rPr>
          <w:t>„drag” alatt) minden képkockánál elsül, ezért a vonal mindig az aktuális állapotot mutatja.</w:t>
        </w:r>
      </w:ins>
    </w:p>
    <w:p w14:paraId="1AB95BFE" w14:textId="2324C4BF" w:rsidR="002B6D6D" w:rsidRPr="003355B9" w:rsidRDefault="002B6D6D">
      <w:pPr>
        <w:rPr>
          <w:ins w:id="1790" w:author="Gergo" w:date="2017-11-18T19:55:00Z"/>
          <w:rPrChange w:id="1791" w:author="Gergo" w:date="2017-11-25T13:10:00Z">
            <w:rPr>
              <w:ins w:id="1792" w:author="Gergo" w:date="2017-11-18T19:55:00Z"/>
            </w:rPr>
          </w:rPrChange>
        </w:rPr>
        <w:pPrChange w:id="1793" w:author="Gergo" w:date="2017-11-18T17:15:00Z">
          <w:pPr>
            <w:pStyle w:val="Cmsor2"/>
          </w:pPr>
        </w:pPrChange>
      </w:pPr>
      <w:ins w:id="1794" w:author="Gergo" w:date="2017-11-18T19:48:00Z">
        <w:r w:rsidRPr="003355B9">
          <w:rPr>
            <w:rPrChange w:id="1795" w:author="Gergo" w:date="2017-11-25T13:10:00Z">
              <w:rPr/>
            </w:rPrChange>
          </w:rPr>
          <w:t>A rajzolás során akadt egy kis probl</w:t>
        </w:r>
      </w:ins>
      <w:ins w:id="1796" w:author="Gergo" w:date="2017-11-18T19:49:00Z">
        <w:r w:rsidRPr="003355B9">
          <w:rPr>
            <w:rPrChange w:id="1797" w:author="Gergo" w:date="2017-11-25T13:10:00Z">
              <w:rPr/>
            </w:rPrChange>
          </w:rPr>
          <w:t xml:space="preserve">émám a </w:t>
        </w:r>
        <w:r w:rsidRPr="003355B9">
          <w:rPr>
            <w:rFonts w:ascii="Consolas" w:hAnsi="Consolas"/>
            <w:rPrChange w:id="1798" w:author="Gergo" w:date="2017-11-25T13:10:00Z">
              <w:rPr/>
            </w:rPrChange>
          </w:rPr>
          <w:t>PointerDrag</w:t>
        </w:r>
        <w:r w:rsidRPr="0034280E">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799" w:author="Gergo" w:date="2017-11-18T19:51:00Z">
        <w:r w:rsidRPr="003355B9">
          <w:rPr>
            <w:rPrChange w:id="1800" w:author="Gergo" w:date="2017-11-25T13:10:00Z">
              <w:rPr/>
            </w:rPrChange>
          </w:rPr>
          <w:t>Ezt úgy oldottam meg, hogy a GVR API  kontrollert kezelő script-jében</w:t>
        </w:r>
      </w:ins>
      <w:ins w:id="1801" w:author="Gergo" w:date="2017-11-18T20:30:00Z">
        <w:r w:rsidR="00DA2113" w:rsidRPr="003355B9">
          <w:rPr>
            <w:rPrChange w:id="1802" w:author="Gergo" w:date="2017-11-25T13:10:00Z">
              <w:rPr/>
            </w:rPrChange>
          </w:rPr>
          <w:t xml:space="preserve"> (</w:t>
        </w:r>
        <w:r w:rsidR="00DA2113" w:rsidRPr="003355B9">
          <w:rPr>
            <w:rFonts w:ascii="Consolas" w:hAnsi="Consolas"/>
            <w:rPrChange w:id="1803" w:author="Gergo" w:date="2017-11-25T13:10:00Z">
              <w:rPr/>
            </w:rPrChange>
          </w:rPr>
          <w:t>GvrPointerInputModuleImpl</w:t>
        </w:r>
        <w:r w:rsidR="00DA2113" w:rsidRPr="0034280E">
          <w:t>)</w:t>
        </w:r>
      </w:ins>
      <w:ins w:id="1804" w:author="Gergo" w:date="2017-11-18T19:51:00Z">
        <w:r w:rsidRPr="003355B9">
          <w:rPr>
            <w:rPrChange w:id="1805" w:author="Gergo" w:date="2017-11-25T13:10:00Z">
              <w:rPr/>
            </w:rPrChange>
          </w:rPr>
          <w:t xml:space="preserve"> megkerest</w:t>
        </w:r>
      </w:ins>
      <w:ins w:id="1806" w:author="Gergo" w:date="2017-11-18T19:54:00Z">
        <w:r w:rsidRPr="003355B9">
          <w:rPr>
            <w:rPrChange w:id="1807" w:author="Gergo" w:date="2017-11-25T13:10:00Z">
              <w:rPr/>
            </w:rPrChange>
          </w:rPr>
          <w:t>e</w:t>
        </w:r>
      </w:ins>
      <w:ins w:id="1808" w:author="Gergo" w:date="2017-11-18T19:51:00Z">
        <w:r w:rsidRPr="003355B9">
          <w:rPr>
            <w:rPrChange w:id="1809" w:author="Gergo" w:date="2017-11-25T13:10:00Z">
              <w:rPr/>
            </w:rPrChange>
          </w:rPr>
          <w:t>m</w:t>
        </w:r>
      </w:ins>
      <w:ins w:id="1810" w:author="Gergo" w:date="2017-11-18T19:54:00Z">
        <w:r w:rsidRPr="003355B9">
          <w:rPr>
            <w:rPrChange w:id="1811" w:author="Gergo" w:date="2017-11-25T13:10:00Z">
              <w:rPr/>
            </w:rPrChange>
          </w:rPr>
          <w:t xml:space="preserve"> a „drag” eseményért felelős kódrészletet és átírtam az esemény első elsülésé</w:t>
        </w:r>
      </w:ins>
      <w:ins w:id="1812" w:author="Gergo" w:date="2017-11-18T19:55:00Z">
        <w:r w:rsidRPr="003355B9">
          <w:rPr>
            <w:rPrChange w:id="1813" w:author="Gergo" w:date="2017-11-25T13:10:00Z">
              <w:rPr/>
            </w:rPrChange>
          </w:rPr>
          <w:t>hez szükséges küszöb méretét, így megoldódott a probléma.</w:t>
        </w:r>
      </w:ins>
    </w:p>
    <w:p w14:paraId="4A5B3265" w14:textId="33B2031F" w:rsidR="002B6D6D" w:rsidRPr="003355B9" w:rsidRDefault="007F039A">
      <w:pPr>
        <w:rPr>
          <w:ins w:id="1814" w:author="Gergo" w:date="2017-11-18T18:30:00Z"/>
          <w:rPrChange w:id="1815" w:author="Gergo" w:date="2017-11-25T13:10:00Z">
            <w:rPr>
              <w:ins w:id="1816" w:author="Gergo" w:date="2017-11-18T18:30:00Z"/>
            </w:rPr>
          </w:rPrChange>
        </w:rPr>
        <w:pPrChange w:id="1817" w:author="Gergo" w:date="2017-11-18T17:15:00Z">
          <w:pPr>
            <w:pStyle w:val="Cmsor2"/>
          </w:pPr>
        </w:pPrChange>
      </w:pPr>
      <w:ins w:id="1818" w:author="Gergo" w:date="2017-11-18T19:55:00Z">
        <w:r w:rsidRPr="003355B9">
          <w:rPr>
            <w:rPrChange w:id="1819" w:author="Gergo" w:date="2017-11-25T13:10:00Z">
              <w:rPr/>
            </w:rPrChange>
          </w:rPr>
          <w:t>Ezzel a megoldással csak akkor lehet probléma, ha az API-t frissítem, mert ugyebár az átírt script is frissül, de mivel az is verzió</w:t>
        </w:r>
      </w:ins>
      <w:ins w:id="1820" w:author="Gergo" w:date="2017-11-18T19:56:00Z">
        <w:r w:rsidRPr="003355B9">
          <w:rPr>
            <w:rPrChange w:id="1821" w:author="Gergo" w:date="2017-11-25T13:10:00Z">
              <w:rPr/>
            </w:rPrChange>
          </w:rPr>
          <w:t>-</w:t>
        </w:r>
      </w:ins>
      <w:ins w:id="1822" w:author="Gergo" w:date="2017-11-18T19:55:00Z">
        <w:r w:rsidRPr="003355B9">
          <w:rPr>
            <w:rPrChange w:id="1823" w:author="Gergo" w:date="2017-11-25T13:10:00Z">
              <w:rPr/>
            </w:rPrChange>
          </w:rPr>
          <w:t>követve van</w:t>
        </w:r>
      </w:ins>
      <w:ins w:id="1824" w:author="Gergo" w:date="2017-12-03T19:28:00Z">
        <w:r w:rsidR="00F62961">
          <w:t>,</w:t>
        </w:r>
      </w:ins>
      <w:ins w:id="1825" w:author="Gergo" w:date="2017-11-18T19:55:00Z">
        <w:r w:rsidRPr="003355B9">
          <w:rPr>
            <w:rPrChange w:id="1826" w:author="Gergo" w:date="2017-11-25T13:10:00Z">
              <w:rPr/>
            </w:rPrChange>
          </w:rPr>
          <w:t xml:space="preserve"> ez</w:t>
        </w:r>
      </w:ins>
      <w:ins w:id="1827" w:author="Gergo" w:date="2017-11-18T19:51:00Z">
        <w:r w:rsidRPr="003355B9">
          <w:rPr>
            <w:rPrChange w:id="1828" w:author="Gergo" w:date="2017-11-25T13:10:00Z">
              <w:rPr/>
            </w:rPrChange>
          </w:rPr>
          <w:t>ért ez könnyen karbantarthat</w:t>
        </w:r>
      </w:ins>
      <w:ins w:id="1829" w:author="Gergo" w:date="2017-11-18T19:57:00Z">
        <w:r w:rsidRPr="003355B9">
          <w:rPr>
            <w:rPrChange w:id="1830" w:author="Gergo" w:date="2017-11-25T13:10:00Z">
              <w:rPr/>
            </w:rPrChange>
          </w:rPr>
          <w:t>ó.</w:t>
        </w:r>
      </w:ins>
    </w:p>
    <w:p w14:paraId="2E1A0178" w14:textId="77777777" w:rsidR="00541483" w:rsidRPr="003355B9" w:rsidRDefault="00541483">
      <w:pPr>
        <w:rPr>
          <w:ins w:id="1831" w:author="Gergo" w:date="2017-11-17T13:48:00Z"/>
          <w:rPrChange w:id="1832" w:author="Gergo" w:date="2017-11-25T13:10:00Z">
            <w:rPr>
              <w:ins w:id="1833" w:author="Gergo" w:date="2017-11-17T13:48:00Z"/>
            </w:rPr>
          </w:rPrChange>
        </w:rPr>
        <w:pPrChange w:id="1834" w:author="Gergo" w:date="2017-11-18T17:15:00Z">
          <w:pPr>
            <w:pStyle w:val="Cmsor2"/>
          </w:pPr>
        </w:pPrChange>
      </w:pPr>
    </w:p>
    <w:p w14:paraId="0BD7B00B" w14:textId="788C93CB" w:rsidR="00EF3400" w:rsidRPr="003355B9" w:rsidDel="006075D1" w:rsidRDefault="00EF3400" w:rsidP="00EF3400">
      <w:pPr>
        <w:rPr>
          <w:del w:id="1835" w:author="Gergo" w:date="2017-11-18T18:37:00Z"/>
          <w:moveTo w:id="1836" w:author="Gergo" w:date="2017-11-17T16:45:00Z"/>
        </w:rPr>
      </w:pPr>
      <w:moveToRangeStart w:id="1837" w:author="Gergo" w:date="2017-11-17T16:45:00Z" w:name="move498689958"/>
      <w:moveTo w:id="1838" w:author="Gergo" w:date="2017-11-17T16:45:00Z">
        <w:del w:id="1839" w:author="Gergo" w:date="2017-11-18T18:37:00Z">
          <w:r w:rsidRPr="003355B9" w:rsidDel="006075D1">
            <w:delText>A játék állapotát egy központi egység, a játékvezérlő (</w:delText>
          </w:r>
          <w:commentRangeStart w:id="1840"/>
          <w:r w:rsidRPr="003355B9" w:rsidDel="006075D1">
            <w:rPr>
              <w:rFonts w:ascii="Consolas" w:hAnsi="Consolas"/>
              <w:rPrChange w:id="1841" w:author="Gergo" w:date="2017-11-25T13:10:00Z">
                <w:rPr/>
              </w:rPrChange>
            </w:rPr>
            <w:delText>GameManager</w:delText>
          </w:r>
          <w:commentRangeEnd w:id="1840"/>
          <w:r w:rsidRPr="003355B9" w:rsidDel="006075D1">
            <w:rPr>
              <w:rStyle w:val="Jegyzethivatkozs"/>
              <w:rFonts w:ascii="Consolas" w:hAnsi="Consolas"/>
              <w:sz w:val="24"/>
              <w:rPrChange w:id="1842" w:author="Gergo" w:date="2017-11-25T13:10:00Z">
                <w:rPr>
                  <w:rStyle w:val="Jegyzethivatkozs"/>
                </w:rPr>
              </w:rPrChange>
            </w:rPr>
            <w:commentReference w:id="1840"/>
          </w:r>
          <w:r w:rsidRPr="003355B9" w:rsidDel="006075D1">
            <w:delText xml:space="preserve">) tárolja és irányítja. Ebben a játék aktuális állapotáról minden információ megtalálható ahhoz, hogy meghatározzuk, játék jelenlegi állását. </w:delText>
          </w:r>
          <w:bookmarkStart w:id="1843" w:name="_Toc499416836"/>
          <w:bookmarkEnd w:id="1843"/>
        </w:del>
      </w:moveTo>
    </w:p>
    <w:p w14:paraId="6C8943A0" w14:textId="6F8C2712" w:rsidR="00EF3400" w:rsidRPr="003355B9" w:rsidDel="006075D1" w:rsidRDefault="00EF3400" w:rsidP="00EF3400">
      <w:pPr>
        <w:rPr>
          <w:del w:id="1844" w:author="Gergo" w:date="2017-11-18T18:37:00Z"/>
          <w:moveTo w:id="1845" w:author="Gergo" w:date="2017-11-17T16:45:00Z"/>
        </w:rPr>
      </w:pPr>
      <w:commentRangeStart w:id="1846"/>
      <w:moveTo w:id="1847" w:author="Gergo" w:date="2017-11-17T16:45:00Z">
        <w:del w:id="1848"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849" w:name="_Toc499416837"/>
          <w:bookmarkEnd w:id="1849"/>
        </w:del>
      </w:moveTo>
    </w:p>
    <w:p w14:paraId="68F442B7" w14:textId="39AE045C" w:rsidR="00EF3400" w:rsidRPr="003355B9" w:rsidDel="006075D1" w:rsidRDefault="00EF3400" w:rsidP="00EF3400">
      <w:pPr>
        <w:rPr>
          <w:del w:id="1850" w:author="Gergo" w:date="2017-11-18T18:37:00Z"/>
          <w:moveTo w:id="1851" w:author="Gergo" w:date="2017-11-17T16:45:00Z"/>
        </w:rPr>
      </w:pPr>
      <w:moveTo w:id="1852" w:author="Gergo" w:date="2017-11-17T16:45:00Z">
        <w:del w:id="1853"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846"/>
          <w:r w:rsidRPr="003355B9" w:rsidDel="006075D1">
            <w:rPr>
              <w:rStyle w:val="Jegyzethivatkozs"/>
            </w:rPr>
            <w:commentReference w:id="1846"/>
          </w:r>
          <w:bookmarkStart w:id="1854" w:name="_Toc499416838"/>
          <w:bookmarkEnd w:id="1854"/>
        </w:del>
      </w:moveTo>
    </w:p>
    <w:p w14:paraId="1B2EFEC6" w14:textId="7F8CBE57" w:rsidR="009654DF" w:rsidRPr="003355B9" w:rsidRDefault="009654DF" w:rsidP="009654DF">
      <w:pPr>
        <w:pStyle w:val="Cmsor2"/>
        <w:rPr>
          <w:ins w:id="1855" w:author="Gergo" w:date="2017-11-18T20:32:00Z"/>
        </w:rPr>
      </w:pPr>
      <w:bookmarkStart w:id="1856" w:name="_Toc499416839"/>
      <w:moveToRangeEnd w:id="1837"/>
      <w:ins w:id="1857" w:author="Gergo" w:date="2017-11-17T13:48:00Z">
        <w:r w:rsidRPr="003355B9">
          <w:t>Varázslás</w:t>
        </w:r>
      </w:ins>
      <w:bookmarkEnd w:id="1856"/>
    </w:p>
    <w:p w14:paraId="556EFF79" w14:textId="6B101D45" w:rsidR="00DA2113" w:rsidRPr="003355B9" w:rsidRDefault="00DA2113">
      <w:pPr>
        <w:rPr>
          <w:ins w:id="1858" w:author="Gergo" w:date="2017-11-18T21:25:00Z"/>
          <w:rPrChange w:id="1859" w:author="Gergo" w:date="2017-11-25T13:10:00Z">
            <w:rPr>
              <w:ins w:id="1860" w:author="Gergo" w:date="2017-11-18T21:25:00Z"/>
            </w:rPr>
          </w:rPrChange>
        </w:rPr>
        <w:pPrChange w:id="1861" w:author="Gergo" w:date="2017-11-18T20:32:00Z">
          <w:pPr>
            <w:pStyle w:val="Cmsor2"/>
          </w:pPr>
        </w:pPrChange>
      </w:pPr>
      <w:ins w:id="1862" w:author="Gergo" w:date="2017-11-18T20:32:00Z">
        <w:r w:rsidRPr="0034280E">
          <w:t>A varázslás a rúna sikeres végigrajzolásakor megjelenő varázsgömb eldobása.</w:t>
        </w:r>
      </w:ins>
      <w:ins w:id="1863" w:author="Gergo" w:date="2017-11-18T20:48:00Z">
        <w:r w:rsidR="009B78B2" w:rsidRPr="003355B9">
          <w:rPr>
            <w:rPrChange w:id="1864" w:author="Gergo" w:date="2017-11-25T13:10:00Z">
              <w:rPr/>
            </w:rPrChange>
          </w:rPr>
          <w:t xml:space="preserve"> </w:t>
        </w:r>
      </w:ins>
      <w:ins w:id="1865" w:author="Gergo" w:date="2017-11-18T20:49:00Z">
        <w:r w:rsidR="009B78B2" w:rsidRPr="003355B9">
          <w:rPr>
            <w:rPrChange w:id="1866" w:author="Gergo" w:date="2017-11-25T13:10:00Z">
              <w:rPr/>
            </w:rPrChange>
          </w:rPr>
          <w:t xml:space="preserve">A varázslást a </w:t>
        </w:r>
        <w:r w:rsidR="009B78B2" w:rsidRPr="003355B9">
          <w:rPr>
            <w:rFonts w:ascii="Consolas" w:hAnsi="Consolas"/>
            <w:rPrChange w:id="1867" w:author="Gergo" w:date="2017-11-25T13:10:00Z">
              <w:rPr/>
            </w:rPrChange>
          </w:rPr>
          <w:t>FireBallController</w:t>
        </w:r>
        <w:r w:rsidR="009B78B2" w:rsidRPr="0034280E">
          <w:t xml:space="preserve"> kezeli.</w:t>
        </w:r>
      </w:ins>
      <w:ins w:id="1868" w:author="Gergo" w:date="2017-11-18T20:50:00Z">
        <w:r w:rsidR="009B78B2" w:rsidRPr="003355B9">
          <w:rPr>
            <w:rPrChange w:id="1869" w:author="Gergo" w:date="2017-11-25T13:10:00Z">
              <w:rPr/>
            </w:rPrChange>
          </w:rPr>
          <w:t xml:space="preserve"> </w:t>
        </w:r>
      </w:ins>
      <w:ins w:id="1870" w:author="Gergo" w:date="2017-11-18T20:52:00Z">
        <w:r w:rsidR="009B78B2" w:rsidRPr="003355B9">
          <w:rPr>
            <w:rPrChange w:id="1871" w:author="Gergo" w:date="2017-11-25T13:10:00Z">
              <w:rPr/>
            </w:rPrChange>
          </w:rPr>
          <w:t xml:space="preserve">A varázsgolyó elhajítása tényleges dobómozdulatra történik meg. Ezt úgy valósítottam meg, hogy a gömb mozgását a </w:t>
        </w:r>
      </w:ins>
      <w:ins w:id="1872" w:author="Gergo" w:date="2017-11-18T20:57:00Z">
        <w:r w:rsidR="009B78B2" w:rsidRPr="003355B9">
          <w:rPr>
            <w:rPrChange w:id="1873" w:author="Gergo" w:date="2017-11-25T13:10:00Z">
              <w:rPr/>
            </w:rPrChange>
          </w:rPr>
          <w:t xml:space="preserve">kontroller giroszkópjának állapotától tettem függővé. A giroszkóp </w:t>
        </w:r>
        <w:r w:rsidR="003D0A1D" w:rsidRPr="003355B9">
          <w:rPr>
            <w:rPrChange w:id="1874" w:author="Gergo" w:date="2017-11-25T13:10:00Z">
              <w:rPr/>
            </w:rPrChange>
          </w:rPr>
          <w:t>a tengelyek körül</w:t>
        </w:r>
      </w:ins>
      <w:ins w:id="1875" w:author="Gergo" w:date="2017-12-03T19:29:00Z">
        <w:r w:rsidR="00621C92">
          <w:t>i</w:t>
        </w:r>
      </w:ins>
      <w:ins w:id="1876" w:author="Gergo" w:date="2017-11-18T20:57:00Z">
        <w:r w:rsidR="003D0A1D" w:rsidRPr="003355B9">
          <w:rPr>
            <w:rPrChange w:id="1877" w:author="Gergo" w:date="2017-11-25T13:10:00Z">
              <w:rPr/>
            </w:rPrChange>
          </w:rPr>
          <w:t xml:space="preserve"> szögsebességet adja vissza radiánban mérve egy háromdimenziós vektor formáj</w:t>
        </w:r>
      </w:ins>
      <w:ins w:id="1878" w:author="Gergo" w:date="2017-11-18T21:01:00Z">
        <w:r w:rsidR="003D0A1D" w:rsidRPr="003355B9">
          <w:rPr>
            <w:rPrChange w:id="1879" w:author="Gergo" w:date="2017-11-25T13:10:00Z">
              <w:rPr/>
            </w:rPrChange>
          </w:rPr>
          <w:t>á</w:t>
        </w:r>
      </w:ins>
      <w:ins w:id="1880" w:author="Gergo" w:date="2017-11-18T20:57:00Z">
        <w:r w:rsidR="003D0A1D" w:rsidRPr="003355B9">
          <w:rPr>
            <w:rPrChange w:id="1881" w:author="Gergo" w:date="2017-11-25T13:10:00Z">
              <w:rPr/>
            </w:rPrChange>
          </w:rPr>
          <w:t>ban (</w:t>
        </w:r>
      </w:ins>
      <w:ins w:id="1882" w:author="Gergo" w:date="2017-11-18T21:00:00Z">
        <w:r w:rsidR="003D0A1D" w:rsidRPr="003355B9">
          <w:rPr>
            <w:rFonts w:ascii="Consolas" w:hAnsi="Consolas" w:cs="Consolas"/>
            <w:szCs w:val="19"/>
            <w:lang w:eastAsia="hu-HU"/>
            <w:rPrChange w:id="1883" w:author="Gergo" w:date="2017-11-25T13:10:00Z">
              <w:rPr>
                <w:rFonts w:ascii="Consolas" w:hAnsi="Consolas" w:cs="Consolas"/>
                <w:color w:val="2B91AF"/>
                <w:sz w:val="19"/>
                <w:szCs w:val="19"/>
                <w:lang w:val="en-US" w:eastAsia="hu-HU"/>
              </w:rPr>
            </w:rPrChange>
          </w:rPr>
          <w:t>GvrControllerInput</w:t>
        </w:r>
        <w:r w:rsidR="003D0A1D" w:rsidRPr="003355B9">
          <w:rPr>
            <w:rFonts w:ascii="Consolas" w:hAnsi="Consolas" w:cs="Consolas"/>
            <w:szCs w:val="19"/>
            <w:lang w:eastAsia="hu-HU"/>
            <w:rPrChange w:id="1884" w:author="Gergo" w:date="2017-11-25T13:10:00Z">
              <w:rPr>
                <w:rFonts w:ascii="Consolas" w:hAnsi="Consolas" w:cs="Consolas"/>
                <w:color w:val="000000"/>
                <w:sz w:val="19"/>
                <w:szCs w:val="19"/>
                <w:lang w:val="en-US" w:eastAsia="hu-HU"/>
              </w:rPr>
            </w:rPrChange>
          </w:rPr>
          <w:t>.Gyro.x</w:t>
        </w:r>
        <w:r w:rsidR="003D0A1D" w:rsidRPr="003355B9">
          <w:rPr>
            <w:rPrChange w:id="1885" w:author="Gergo" w:date="2017-11-25T13:10:00Z">
              <w:rPr>
                <w:rFonts w:ascii="Consolas" w:hAnsi="Consolas" w:cs="Consolas"/>
                <w:szCs w:val="19"/>
                <w:lang w:val="en-US" w:eastAsia="hu-HU"/>
              </w:rPr>
            </w:rPrChange>
          </w:rPr>
          <w:t>)</w:t>
        </w:r>
      </w:ins>
      <w:ins w:id="1886" w:author="Gergo" w:date="2017-11-18T21:04:00Z">
        <w:r w:rsidR="003D0A1D" w:rsidRPr="0034280E">
          <w:t xml:space="preserve"> </w:t>
        </w:r>
      </w:ins>
      <w:ins w:id="1887" w:author="Gergo" w:date="2017-11-18T21:08:00Z">
        <w:r w:rsidR="0086352E" w:rsidRPr="003355B9">
          <w:rPr>
            <w:rPrChange w:id="1888" w:author="Gergo" w:date="2017-11-25T13:10:00Z">
              <w:rPr/>
            </w:rPrChange>
          </w:rPr>
          <w:t xml:space="preserve">. </w:t>
        </w:r>
        <w:r w:rsidR="00C25D0B" w:rsidRPr="003355B9">
          <w:rPr>
            <w:rPrChange w:id="1889" w:author="Gergo" w:date="2017-11-25T13:10:00Z">
              <w:rPr/>
            </w:rPrChange>
          </w:rPr>
          <w:t>A</w:t>
        </w:r>
        <w:r w:rsidR="0086352E" w:rsidRPr="003355B9">
          <w:rPr>
            <w:rPrChange w:id="1890" w:author="Gergo" w:date="2017-11-25T13:10:00Z">
              <w:rPr/>
            </w:rPrChange>
          </w:rPr>
          <w:t xml:space="preserve">zt, hogy csak megfelelő lendülettel, </w:t>
        </w:r>
        <w:r w:rsidR="0086352E" w:rsidRPr="003355B9">
          <w:rPr>
            <w:rPrChange w:id="1891" w:author="Gergo" w:date="2017-11-25T13:10:00Z">
              <w:rPr/>
            </w:rPrChange>
          </w:rPr>
          <w:lastRenderedPageBreak/>
          <w:t>karsebességgel induljon meg a dobás azt az x tengely körül szögsebesség mérésével érem el</w:t>
        </w:r>
      </w:ins>
      <w:ins w:id="1892" w:author="Gergo" w:date="2017-11-18T21:13:00Z">
        <w:r w:rsidR="00621C92">
          <w:rPr>
            <w:rPrChange w:id="1893" w:author="Gergo" w:date="2017-11-25T13:10:00Z">
              <w:rPr>
                <w:b w:val="0"/>
                <w:bCs w:val="0"/>
                <w:iCs w:val="0"/>
              </w:rPr>
            </w:rPrChange>
          </w:rPr>
          <w:t>. Ha a szögsebesség</w:t>
        </w:r>
        <w:r w:rsidR="0086352E" w:rsidRPr="003355B9">
          <w:rPr>
            <w:rPrChange w:id="1894" w:author="Gergo" w:date="2017-11-25T13:10:00Z">
              <w:rPr/>
            </w:rPrChange>
          </w:rPr>
          <w:t xml:space="preserve"> meghaladja a 3.14 radiánt másodpercenként</w:t>
        </w:r>
      </w:ins>
      <w:ins w:id="1895" w:author="Gergo" w:date="2017-11-18T21:20:00Z">
        <w:r w:rsidR="008123A8" w:rsidRPr="003355B9">
          <w:rPr>
            <w:rPrChange w:id="1896" w:author="Gergo" w:date="2017-11-25T13:10:00Z">
              <w:rPr/>
            </w:rPrChange>
          </w:rPr>
          <w:t>,</w:t>
        </w:r>
      </w:ins>
      <w:ins w:id="1897" w:author="Gergo" w:date="2017-11-18T21:13:00Z">
        <w:r w:rsidR="0086352E" w:rsidRPr="003355B9">
          <w:rPr>
            <w:rPrChange w:id="1898" w:author="Gergo" w:date="2017-11-25T13:10:00Z">
              <w:rPr/>
            </w:rPrChange>
          </w:rPr>
          <w:t xml:space="preserve"> tehát </w:t>
        </w:r>
      </w:ins>
      <w:ins w:id="1899" w:author="Gergo" w:date="2017-11-18T21:18:00Z">
        <w:r w:rsidR="0086352E" w:rsidRPr="003355B9">
          <w:rPr>
            <w:rPrChange w:id="1900" w:author="Gergo" w:date="2017-11-25T13:10:00Z">
              <w:rPr/>
            </w:rPrChange>
          </w:rPr>
          <w:t xml:space="preserve">a </w:t>
        </w:r>
        <w:r w:rsidR="008123A8" w:rsidRPr="003355B9">
          <w:rPr>
            <w:rPrChange w:id="1901" w:author="Gergo" w:date="2017-11-25T13:10:00Z">
              <w:rPr/>
            </w:rPrChange>
          </w:rPr>
          <w:t>fél</w:t>
        </w:r>
      </w:ins>
      <w:ins w:id="1902" w:author="Gergo" w:date="2017-11-18T21:20:00Z">
        <w:r w:rsidR="008123A8" w:rsidRPr="003355B9">
          <w:rPr>
            <w:rPrChange w:id="1903" w:author="Gergo" w:date="2017-11-25T13:10:00Z">
              <w:rPr/>
            </w:rPrChange>
          </w:rPr>
          <w:t xml:space="preserve"> fordulat per másodpercet</w:t>
        </w:r>
      </w:ins>
      <w:ins w:id="1904" w:author="Gergo" w:date="2017-12-03T19:30:00Z">
        <w:r w:rsidR="00621C92">
          <w:t>,</w:t>
        </w:r>
      </w:ins>
      <w:ins w:id="1905" w:author="Gergo" w:date="2017-11-18T21:20:00Z">
        <w:r w:rsidR="008123A8" w:rsidRPr="003355B9">
          <w:rPr>
            <w:rPrChange w:id="1906" w:author="Gergo" w:date="2017-11-25T13:10:00Z">
              <w:rPr/>
            </w:rPrChange>
          </w:rPr>
          <w:t xml:space="preserve"> bebillentek</w:t>
        </w:r>
      </w:ins>
      <w:ins w:id="1907" w:author="Gergo" w:date="2017-11-18T21:21:00Z">
        <w:r w:rsidR="008123A8" w:rsidRPr="003355B9">
          <w:rPr>
            <w:rPrChange w:id="1908" w:author="Gergo" w:date="2017-11-25T13:10:00Z">
              <w:rPr/>
            </w:rPrChange>
          </w:rPr>
          <w:t xml:space="preserve"> egy kapcsolót és elmentem ezt az időpillanatot. Ha ez </w:t>
        </w:r>
      </w:ins>
      <w:ins w:id="1909" w:author="Gergo" w:date="2017-11-18T21:25:00Z">
        <w:r w:rsidR="008123A8" w:rsidRPr="003355B9">
          <w:rPr>
            <w:rPrChange w:id="1910" w:author="Gergo" w:date="2017-11-25T13:10:00Z">
              <w:rPr/>
            </w:rPrChange>
          </w:rPr>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401B2244" w:rsidR="008123A8" w:rsidRDefault="008123A8">
      <w:pPr>
        <w:rPr>
          <w:ins w:id="1911" w:author="Gergo" w:date="2017-11-25T13:15:00Z"/>
        </w:rPr>
        <w:pPrChange w:id="1912" w:author="Gergo" w:date="2017-11-18T20:32:00Z">
          <w:pPr>
            <w:pStyle w:val="Cmsor2"/>
          </w:pPr>
        </w:pPrChange>
      </w:pPr>
      <w:ins w:id="1913" w:author="Gergo" w:date="2017-11-18T21:28:00Z">
        <w:r w:rsidRPr="003355B9">
          <w:rPr>
            <w:rPrChange w:id="1914" w:author="Gergo" w:date="2017-11-25T13:10:00Z">
              <w:rPr/>
            </w:rPrChange>
          </w:rPr>
          <w:t xml:space="preserve">Ha a felül </w:t>
        </w:r>
      </w:ins>
      <w:ins w:id="1915" w:author="Gergo" w:date="2017-11-18T21:30:00Z">
        <w:r w:rsidR="00C541CF" w:rsidRPr="003355B9">
          <w:rPr>
            <w:rPrChange w:id="1916" w:author="Gergo" w:date="2017-11-25T13:10:00Z">
              <w:rPr/>
            </w:rPrChange>
          </w:rPr>
          <w:t>leírt kritériumok teljesülnek</w:t>
        </w:r>
      </w:ins>
      <w:ins w:id="1917" w:author="Gergo" w:date="2017-12-03T19:29:00Z">
        <w:r w:rsidR="00621C92">
          <w:t>,</w:t>
        </w:r>
      </w:ins>
      <w:ins w:id="1918" w:author="Gergo" w:date="2017-11-18T21:30:00Z">
        <w:r w:rsidR="00C541CF" w:rsidRPr="003355B9">
          <w:rPr>
            <w:rPrChange w:id="1919" w:author="Gergo" w:date="2017-11-25T13:10:00Z">
              <w:rPr/>
            </w:rPrChange>
          </w:rPr>
          <w:t xml:space="preserve"> </w:t>
        </w:r>
      </w:ins>
      <w:ins w:id="1920" w:author="Gergo" w:date="2017-11-18T21:31:00Z">
        <w:r w:rsidR="00C541CF" w:rsidRPr="003355B9">
          <w:rPr>
            <w:rPrChange w:id="1921" w:author="Gergo" w:date="2017-11-25T13:10:00Z">
              <w:rPr/>
            </w:rPrChange>
          </w:rPr>
          <w:t xml:space="preserve">akkor </w:t>
        </w:r>
      </w:ins>
      <w:ins w:id="1922" w:author="Gergo" w:date="2017-11-18T21:32:00Z">
        <w:r w:rsidR="00C541CF" w:rsidRPr="003355B9">
          <w:rPr>
            <w:rPrChange w:id="1923" w:author="Gergo" w:date="2017-11-25T13:10:00Z">
              <w:rPr/>
            </w:rPrChange>
          </w:rPr>
          <w:t>a g</w:t>
        </w:r>
      </w:ins>
      <w:ins w:id="1924" w:author="Gergo" w:date="2017-11-18T21:31:00Z">
        <w:r w:rsidR="00C541CF" w:rsidRPr="003355B9">
          <w:rPr>
            <w:rPrChange w:id="1925" w:author="Gergo" w:date="2017-11-25T13:10:00Z">
              <w:rPr/>
            </w:rPrChange>
          </w:rPr>
          <w:t>iroszkóp</w:t>
        </w:r>
      </w:ins>
      <w:ins w:id="1926" w:author="Gergo" w:date="2017-11-18T21:32:00Z">
        <w:r w:rsidR="00C541CF" w:rsidRPr="003355B9">
          <w:rPr>
            <w:rPrChange w:id="1927" w:author="Gergo" w:date="2017-11-25T13:10:00Z">
              <w:rPr/>
            </w:rPrChange>
          </w:rPr>
          <w:t xml:space="preserve"> aktuális értékének megfelelő méretű (minél nagyobb a szögsebesség annál nagyobb) </w:t>
        </w:r>
      </w:ins>
      <w:ins w:id="1928" w:author="Gergo" w:date="2017-11-18T21:35:00Z">
        <w:r w:rsidR="00C541CF" w:rsidRPr="003355B9">
          <w:rPr>
            <w:rPrChange w:id="1929" w:author="Gergo" w:date="2017-11-25T13:10:00Z">
              <w:rPr/>
            </w:rPrChange>
          </w:rPr>
          <w:t>kezdeti erőt adok a gömbhöz</w:t>
        </w:r>
      </w:ins>
      <w:ins w:id="1930" w:author="Gergo" w:date="2017-11-18T21:36:00Z">
        <w:r w:rsidR="00C541CF" w:rsidRPr="003355B9">
          <w:rPr>
            <w:rPrChange w:id="1931" w:author="Gergo" w:date="2017-11-25T13:10:00Z">
              <w:rPr/>
            </w:rPrChange>
          </w:rPr>
          <w:t xml:space="preserve"> (akár csak</w:t>
        </w:r>
      </w:ins>
      <w:ins w:id="1932" w:author="Gergo" w:date="2017-12-03T19:30:00Z">
        <w:r w:rsidR="00621C92">
          <w:t xml:space="preserve"> egy</w:t>
        </w:r>
      </w:ins>
      <w:ins w:id="1933" w:author="Gergo" w:date="2017-11-18T21:36:00Z">
        <w:r w:rsidR="00C541CF" w:rsidRPr="003355B9">
          <w:rPr>
            <w:rPrChange w:id="1934" w:author="Gergo" w:date="2017-11-25T13:10:00Z">
              <w:rPr/>
            </w:rPrChange>
          </w:rPr>
          <w:t xml:space="preserve"> valódi dobásnál)</w:t>
        </w:r>
      </w:ins>
      <w:ins w:id="1935" w:author="Gergo" w:date="2017-11-18T21:35:00Z">
        <w:r w:rsidR="00C541CF" w:rsidRPr="003355B9">
          <w:rPr>
            <w:rPrChange w:id="1936" w:author="Gergo" w:date="2017-11-25T13:10:00Z">
              <w:rPr/>
            </w:rPrChange>
          </w:rPr>
          <w:t>.</w:t>
        </w:r>
      </w:ins>
      <w:ins w:id="1937" w:author="Gergo" w:date="2017-11-18T21:32:00Z">
        <w:r w:rsidR="00C541CF" w:rsidRPr="003355B9">
          <w:rPr>
            <w:rPrChange w:id="1938" w:author="Gergo" w:date="2017-11-25T13:10:00Z">
              <w:rPr/>
            </w:rPrChange>
          </w:rPr>
          <w:t xml:space="preserve"> </w:t>
        </w:r>
      </w:ins>
      <w:ins w:id="1939" w:author="Gergo" w:date="2017-11-18T21:31:00Z">
        <w:r w:rsidR="00C541CF" w:rsidRPr="003355B9">
          <w:rPr>
            <w:rPrChange w:id="1940" w:author="Gergo" w:date="2017-11-25T13:10:00Z">
              <w:rPr/>
            </w:rPrChange>
          </w:rPr>
          <w:t xml:space="preserve"> </w:t>
        </w:r>
      </w:ins>
    </w:p>
    <w:p w14:paraId="73709D9E" w14:textId="23D8C241" w:rsidR="009D0B19" w:rsidRDefault="009D0B19">
      <w:pPr>
        <w:rPr>
          <w:ins w:id="1941" w:author="Gergo" w:date="2017-11-25T13:15:00Z"/>
        </w:rPr>
        <w:pPrChange w:id="1942" w:author="Gergo" w:date="2017-11-18T20:32:00Z">
          <w:pPr>
            <w:pStyle w:val="Cmsor2"/>
          </w:pPr>
        </w:pPrChange>
      </w:pPr>
      <w:ins w:id="1943"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944" w:author="Gergo" w:date="2017-11-25T13:15:00Z"/>
          <w:rFonts w:ascii="Consolas" w:hAnsi="Consolas" w:cs="Consolas"/>
          <w:color w:val="000000"/>
          <w:sz w:val="22"/>
          <w:szCs w:val="22"/>
          <w:lang w:val="en-US" w:eastAsia="hu-HU"/>
          <w:rPrChange w:id="1945" w:author="Gergo" w:date="2017-11-25T13:16:00Z">
            <w:rPr>
              <w:ins w:id="1946" w:author="Gergo" w:date="2017-11-25T13:15:00Z"/>
              <w:rFonts w:ascii="Consolas" w:hAnsi="Consolas" w:cs="Consolas"/>
              <w:color w:val="000000"/>
              <w:sz w:val="19"/>
              <w:szCs w:val="19"/>
              <w:lang w:val="en-US" w:eastAsia="hu-HU"/>
            </w:rPr>
          </w:rPrChange>
        </w:rPr>
      </w:pPr>
      <w:ins w:id="1947" w:author="Gergo" w:date="2017-11-25T13:15:00Z">
        <w:r w:rsidRPr="009D0B19">
          <w:rPr>
            <w:rFonts w:ascii="Consolas" w:hAnsi="Consolas" w:cs="Consolas"/>
            <w:color w:val="0000FF"/>
            <w:sz w:val="22"/>
            <w:szCs w:val="22"/>
            <w:lang w:val="en-US" w:eastAsia="hu-HU"/>
            <w:rPrChange w:id="1948"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94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50"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95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52"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953"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954" w:author="Gergo" w:date="2017-11-25T13:15:00Z"/>
          <w:rFonts w:ascii="Consolas" w:hAnsi="Consolas" w:cs="Consolas"/>
          <w:color w:val="000000"/>
          <w:sz w:val="22"/>
          <w:szCs w:val="22"/>
          <w:lang w:val="en-US" w:eastAsia="hu-HU"/>
          <w:rPrChange w:id="1955" w:author="Gergo" w:date="2017-11-25T13:16:00Z">
            <w:rPr>
              <w:ins w:id="1956" w:author="Gergo" w:date="2017-11-25T13:15:00Z"/>
              <w:rFonts w:ascii="Consolas" w:hAnsi="Consolas" w:cs="Consolas"/>
              <w:color w:val="000000"/>
              <w:sz w:val="19"/>
              <w:szCs w:val="19"/>
              <w:lang w:val="en-US" w:eastAsia="hu-HU"/>
            </w:rPr>
          </w:rPrChange>
        </w:rPr>
      </w:pPr>
      <w:ins w:id="1957" w:author="Gergo" w:date="2017-11-25T13:15:00Z">
        <w:r w:rsidRPr="009D0B19">
          <w:rPr>
            <w:rFonts w:ascii="Consolas" w:hAnsi="Consolas" w:cs="Consolas"/>
            <w:color w:val="000000"/>
            <w:sz w:val="22"/>
            <w:szCs w:val="22"/>
            <w:lang w:val="en-US" w:eastAsia="hu-HU"/>
            <w:rPrChange w:id="1958"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959" w:author="Gergo" w:date="2017-11-25T13:15:00Z"/>
          <w:rFonts w:ascii="Consolas" w:hAnsi="Consolas" w:cs="Consolas"/>
          <w:color w:val="008000"/>
          <w:sz w:val="22"/>
          <w:szCs w:val="22"/>
          <w:lang w:val="en-US" w:eastAsia="hu-HU"/>
          <w:rPrChange w:id="1960" w:author="Gergo" w:date="2017-11-25T13:16:00Z">
            <w:rPr>
              <w:ins w:id="1961" w:author="Gergo" w:date="2017-11-25T13:15:00Z"/>
              <w:rFonts w:ascii="Consolas" w:hAnsi="Consolas" w:cs="Consolas"/>
              <w:color w:val="008000"/>
              <w:sz w:val="19"/>
              <w:szCs w:val="19"/>
              <w:lang w:val="en-US" w:eastAsia="hu-HU"/>
            </w:rPr>
          </w:rPrChange>
        </w:rPr>
      </w:pPr>
      <w:ins w:id="1962" w:author="Gergo" w:date="2017-11-25T13:15:00Z">
        <w:r w:rsidRPr="009D0B19">
          <w:rPr>
            <w:rFonts w:ascii="Consolas" w:hAnsi="Consolas" w:cs="Consolas"/>
            <w:color w:val="000000"/>
            <w:sz w:val="22"/>
            <w:szCs w:val="22"/>
            <w:lang w:val="en-US" w:eastAsia="hu-HU"/>
            <w:rPrChange w:id="196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964"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965" w:author="Gergo" w:date="2017-11-25T13:15:00Z"/>
          <w:rFonts w:ascii="Consolas" w:hAnsi="Consolas" w:cs="Consolas"/>
          <w:color w:val="000000"/>
          <w:sz w:val="22"/>
          <w:szCs w:val="22"/>
          <w:lang w:val="en-US" w:eastAsia="hu-HU"/>
          <w:rPrChange w:id="1966" w:author="Gergo" w:date="2017-11-25T13:16:00Z">
            <w:rPr>
              <w:ins w:id="1967" w:author="Gergo" w:date="2017-11-25T13:15:00Z"/>
              <w:rFonts w:ascii="Consolas" w:hAnsi="Consolas" w:cs="Consolas"/>
              <w:color w:val="000000"/>
              <w:sz w:val="19"/>
              <w:szCs w:val="19"/>
              <w:lang w:val="en-US" w:eastAsia="hu-HU"/>
            </w:rPr>
          </w:rPrChange>
        </w:rPr>
      </w:pPr>
      <w:ins w:id="1968" w:author="Gergo" w:date="2017-11-25T13:15:00Z">
        <w:r w:rsidRPr="009D0B19">
          <w:rPr>
            <w:rFonts w:ascii="Consolas" w:hAnsi="Consolas" w:cs="Consolas"/>
            <w:color w:val="000000"/>
            <w:sz w:val="22"/>
            <w:szCs w:val="22"/>
            <w:lang w:val="en-US" w:eastAsia="hu-HU"/>
            <w:rPrChange w:id="196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70"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971"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972"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973"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974" w:author="Gergo" w:date="2017-11-25T13:15:00Z"/>
          <w:rFonts w:ascii="Consolas" w:hAnsi="Consolas" w:cs="Consolas"/>
          <w:color w:val="000000"/>
          <w:sz w:val="22"/>
          <w:szCs w:val="22"/>
          <w:lang w:val="en-US" w:eastAsia="hu-HU"/>
          <w:rPrChange w:id="1975" w:author="Gergo" w:date="2017-11-25T13:16:00Z">
            <w:rPr>
              <w:ins w:id="1976" w:author="Gergo" w:date="2017-11-25T13:15:00Z"/>
              <w:rFonts w:ascii="Consolas" w:hAnsi="Consolas" w:cs="Consolas"/>
              <w:color w:val="000000"/>
              <w:sz w:val="19"/>
              <w:szCs w:val="19"/>
              <w:lang w:val="en-US" w:eastAsia="hu-HU"/>
            </w:rPr>
          </w:rPrChange>
        </w:rPr>
      </w:pPr>
      <w:ins w:id="1977" w:author="Gergo" w:date="2017-11-25T13:15:00Z">
        <w:r w:rsidRPr="009D0B19">
          <w:rPr>
            <w:rFonts w:ascii="Consolas" w:hAnsi="Consolas" w:cs="Consolas"/>
            <w:color w:val="000000"/>
            <w:sz w:val="22"/>
            <w:szCs w:val="22"/>
            <w:lang w:val="en-US" w:eastAsia="hu-HU"/>
            <w:rPrChange w:id="1978"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979" w:author="Gergo" w:date="2017-11-25T13:15:00Z"/>
          <w:rFonts w:ascii="Consolas" w:hAnsi="Consolas" w:cs="Consolas"/>
          <w:color w:val="000000"/>
          <w:sz w:val="22"/>
          <w:szCs w:val="22"/>
          <w:lang w:val="en-US" w:eastAsia="hu-HU"/>
          <w:rPrChange w:id="1980" w:author="Gergo" w:date="2017-11-25T13:16:00Z">
            <w:rPr>
              <w:ins w:id="1981" w:author="Gergo" w:date="2017-11-25T13:15:00Z"/>
              <w:rFonts w:ascii="Consolas" w:hAnsi="Consolas" w:cs="Consolas"/>
              <w:color w:val="000000"/>
              <w:sz w:val="19"/>
              <w:szCs w:val="19"/>
              <w:lang w:val="en-US" w:eastAsia="hu-HU"/>
            </w:rPr>
          </w:rPrChange>
        </w:rPr>
      </w:pPr>
      <w:ins w:id="1982" w:author="Gergo" w:date="2017-11-25T13:15:00Z">
        <w:r w:rsidRPr="009D0B19">
          <w:rPr>
            <w:rFonts w:ascii="Consolas" w:hAnsi="Consolas" w:cs="Consolas"/>
            <w:color w:val="000000"/>
            <w:sz w:val="22"/>
            <w:szCs w:val="22"/>
            <w:lang w:val="en-US" w:eastAsia="hu-HU"/>
            <w:rPrChange w:id="198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8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985"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1986" w:author="Gergo" w:date="2017-11-25T13:15:00Z"/>
          <w:rFonts w:ascii="Consolas" w:hAnsi="Consolas" w:cs="Consolas"/>
          <w:color w:val="000000"/>
          <w:sz w:val="22"/>
          <w:szCs w:val="22"/>
          <w:lang w:val="en-US" w:eastAsia="hu-HU"/>
          <w:rPrChange w:id="1987" w:author="Gergo" w:date="2017-11-25T13:16:00Z">
            <w:rPr>
              <w:ins w:id="1988" w:author="Gergo" w:date="2017-11-25T13:15:00Z"/>
              <w:rFonts w:ascii="Consolas" w:hAnsi="Consolas" w:cs="Consolas"/>
              <w:color w:val="000000"/>
              <w:sz w:val="19"/>
              <w:szCs w:val="19"/>
              <w:lang w:val="en-US" w:eastAsia="hu-HU"/>
            </w:rPr>
          </w:rPrChange>
        </w:rPr>
      </w:pPr>
      <w:ins w:id="1989" w:author="Gergo" w:date="2017-11-25T13:15:00Z">
        <w:r w:rsidRPr="009D0B19">
          <w:rPr>
            <w:rFonts w:ascii="Consolas" w:hAnsi="Consolas" w:cs="Consolas"/>
            <w:color w:val="000000"/>
            <w:sz w:val="22"/>
            <w:szCs w:val="22"/>
            <w:lang w:val="en-US" w:eastAsia="hu-HU"/>
            <w:rPrChange w:id="1990"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991" w:author="Gergo" w:date="2017-11-25T13:15:00Z"/>
          <w:rFonts w:ascii="Consolas" w:hAnsi="Consolas" w:cs="Consolas"/>
          <w:color w:val="000000"/>
          <w:sz w:val="22"/>
          <w:szCs w:val="22"/>
          <w:lang w:val="en-US" w:eastAsia="hu-HU"/>
          <w:rPrChange w:id="1992" w:author="Gergo" w:date="2017-11-25T13:16:00Z">
            <w:rPr>
              <w:ins w:id="1993" w:author="Gergo" w:date="2017-11-25T13:15:00Z"/>
              <w:rFonts w:ascii="Consolas" w:hAnsi="Consolas" w:cs="Consolas"/>
              <w:color w:val="000000"/>
              <w:sz w:val="19"/>
              <w:szCs w:val="19"/>
              <w:lang w:val="en-US" w:eastAsia="hu-HU"/>
            </w:rPr>
          </w:rPrChange>
        </w:rPr>
      </w:pPr>
      <w:ins w:id="1994" w:author="Gergo" w:date="2017-11-25T13:15:00Z">
        <w:r w:rsidRPr="009D0B19">
          <w:rPr>
            <w:rFonts w:ascii="Consolas" w:hAnsi="Consolas" w:cs="Consolas"/>
            <w:color w:val="000000"/>
            <w:sz w:val="22"/>
            <w:szCs w:val="22"/>
            <w:lang w:val="en-US" w:eastAsia="hu-HU"/>
            <w:rPrChange w:id="1995"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1996"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997"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1998" w:author="Gergo" w:date="2017-11-25T13:15:00Z"/>
          <w:rFonts w:ascii="Consolas" w:hAnsi="Consolas" w:cs="Consolas"/>
          <w:color w:val="000000"/>
          <w:sz w:val="22"/>
          <w:szCs w:val="22"/>
          <w:lang w:val="en-US" w:eastAsia="hu-HU"/>
          <w:rPrChange w:id="1999" w:author="Gergo" w:date="2017-11-25T13:16:00Z">
            <w:rPr>
              <w:ins w:id="2000" w:author="Gergo" w:date="2017-11-25T13:15:00Z"/>
              <w:rFonts w:ascii="Consolas" w:hAnsi="Consolas" w:cs="Consolas"/>
              <w:color w:val="000000"/>
              <w:sz w:val="19"/>
              <w:szCs w:val="19"/>
              <w:lang w:val="en-US" w:eastAsia="hu-HU"/>
            </w:rPr>
          </w:rPrChange>
        </w:rPr>
      </w:pPr>
      <w:ins w:id="2001" w:author="Gergo" w:date="2017-11-25T13:15:00Z">
        <w:r w:rsidRPr="009D0B19">
          <w:rPr>
            <w:rFonts w:ascii="Consolas" w:hAnsi="Consolas" w:cs="Consolas"/>
            <w:color w:val="000000"/>
            <w:sz w:val="22"/>
            <w:szCs w:val="22"/>
            <w:lang w:val="en-US" w:eastAsia="hu-HU"/>
            <w:rPrChange w:id="2002"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2003"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2004"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2005" w:author="Gergo" w:date="2017-11-25T13:15:00Z"/>
          <w:rFonts w:ascii="Consolas" w:hAnsi="Consolas" w:cs="Consolas"/>
          <w:color w:val="000000"/>
          <w:sz w:val="22"/>
          <w:szCs w:val="22"/>
          <w:lang w:val="en-US" w:eastAsia="hu-HU"/>
          <w:rPrChange w:id="2006" w:author="Gergo" w:date="2017-11-25T13:16:00Z">
            <w:rPr>
              <w:ins w:id="2007" w:author="Gergo" w:date="2017-11-25T13:15:00Z"/>
              <w:rFonts w:ascii="Consolas" w:hAnsi="Consolas" w:cs="Consolas"/>
              <w:color w:val="000000"/>
              <w:sz w:val="19"/>
              <w:szCs w:val="19"/>
              <w:lang w:val="en-US" w:eastAsia="hu-HU"/>
            </w:rPr>
          </w:rPrChange>
        </w:rPr>
      </w:pPr>
      <w:ins w:id="2008" w:author="Gergo" w:date="2017-11-25T13:15:00Z">
        <w:r w:rsidRPr="009D0B19">
          <w:rPr>
            <w:rFonts w:ascii="Consolas" w:hAnsi="Consolas" w:cs="Consolas"/>
            <w:color w:val="000000"/>
            <w:sz w:val="22"/>
            <w:szCs w:val="22"/>
            <w:lang w:val="en-US" w:eastAsia="hu-HU"/>
            <w:rPrChange w:id="2009"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2010" w:author="Gergo" w:date="2017-11-25T13:15:00Z"/>
          <w:rFonts w:ascii="Consolas" w:hAnsi="Consolas" w:cs="Consolas"/>
          <w:color w:val="000000"/>
          <w:sz w:val="22"/>
          <w:szCs w:val="22"/>
          <w:lang w:val="en-US" w:eastAsia="hu-HU"/>
          <w:rPrChange w:id="2011" w:author="Gergo" w:date="2017-11-25T13:16:00Z">
            <w:rPr>
              <w:ins w:id="2012" w:author="Gergo" w:date="2017-11-25T13:15:00Z"/>
              <w:rFonts w:ascii="Consolas" w:hAnsi="Consolas" w:cs="Consolas"/>
              <w:color w:val="000000"/>
              <w:sz w:val="19"/>
              <w:szCs w:val="19"/>
              <w:lang w:val="en-US" w:eastAsia="hu-HU"/>
            </w:rPr>
          </w:rPrChange>
        </w:rPr>
      </w:pPr>
      <w:ins w:id="2013" w:author="Gergo" w:date="2017-11-25T13:15:00Z">
        <w:r w:rsidRPr="009D0B19">
          <w:rPr>
            <w:rFonts w:ascii="Consolas" w:hAnsi="Consolas" w:cs="Consolas"/>
            <w:color w:val="000000"/>
            <w:sz w:val="22"/>
            <w:szCs w:val="22"/>
            <w:lang w:val="en-US" w:eastAsia="hu-HU"/>
            <w:rPrChange w:id="201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15"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201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17"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201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2019"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2020"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2021" w:author="Gergo" w:date="2017-11-25T13:15:00Z"/>
          <w:rFonts w:ascii="Consolas" w:hAnsi="Consolas" w:cs="Consolas"/>
          <w:color w:val="000000"/>
          <w:sz w:val="22"/>
          <w:szCs w:val="22"/>
          <w:lang w:val="en-US" w:eastAsia="hu-HU"/>
          <w:rPrChange w:id="2022" w:author="Gergo" w:date="2017-11-25T13:16:00Z">
            <w:rPr>
              <w:ins w:id="2023" w:author="Gergo" w:date="2017-11-25T13:15:00Z"/>
              <w:rFonts w:ascii="Consolas" w:hAnsi="Consolas" w:cs="Consolas"/>
              <w:color w:val="000000"/>
              <w:sz w:val="19"/>
              <w:szCs w:val="19"/>
              <w:lang w:val="en-US" w:eastAsia="hu-HU"/>
            </w:rPr>
          </w:rPrChange>
        </w:rPr>
      </w:pPr>
      <w:ins w:id="2024" w:author="Gergo" w:date="2017-11-25T13:15:00Z">
        <w:r w:rsidRPr="009D0B19">
          <w:rPr>
            <w:rFonts w:ascii="Consolas" w:hAnsi="Consolas" w:cs="Consolas"/>
            <w:color w:val="000000"/>
            <w:sz w:val="22"/>
            <w:szCs w:val="22"/>
            <w:lang w:val="en-US" w:eastAsia="hu-HU"/>
            <w:rPrChange w:id="2025"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2026" w:author="Gergo" w:date="2017-11-25T13:15:00Z"/>
          <w:rFonts w:ascii="Consolas" w:hAnsi="Consolas" w:cs="Consolas"/>
          <w:color w:val="000000"/>
          <w:sz w:val="22"/>
          <w:szCs w:val="22"/>
          <w:lang w:val="en-US" w:eastAsia="hu-HU"/>
          <w:rPrChange w:id="2027" w:author="Gergo" w:date="2017-11-25T13:16:00Z">
            <w:rPr>
              <w:ins w:id="2028" w:author="Gergo" w:date="2017-11-25T13:15:00Z"/>
              <w:rFonts w:ascii="Consolas" w:hAnsi="Consolas" w:cs="Consolas"/>
              <w:color w:val="000000"/>
              <w:sz w:val="19"/>
              <w:szCs w:val="19"/>
              <w:lang w:val="en-US" w:eastAsia="hu-HU"/>
            </w:rPr>
          </w:rPrChange>
        </w:rPr>
      </w:pPr>
      <w:ins w:id="2029" w:author="Gergo" w:date="2017-11-25T13:15:00Z">
        <w:r w:rsidRPr="009D0B19">
          <w:rPr>
            <w:rFonts w:ascii="Consolas" w:hAnsi="Consolas" w:cs="Consolas"/>
            <w:color w:val="000000"/>
            <w:sz w:val="22"/>
            <w:szCs w:val="22"/>
            <w:lang w:val="en-US" w:eastAsia="hu-HU"/>
            <w:rPrChange w:id="2030"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2031" w:author="Gergo" w:date="2017-11-25T13:15:00Z"/>
          <w:rFonts w:ascii="Consolas" w:hAnsi="Consolas" w:cs="Consolas"/>
          <w:color w:val="000000"/>
          <w:sz w:val="22"/>
          <w:szCs w:val="22"/>
          <w:lang w:val="en-US" w:eastAsia="hu-HU"/>
          <w:rPrChange w:id="2032" w:author="Gergo" w:date="2017-11-25T13:16:00Z">
            <w:rPr>
              <w:ins w:id="2033" w:author="Gergo" w:date="2017-11-25T13:15:00Z"/>
              <w:rFonts w:ascii="Consolas" w:hAnsi="Consolas" w:cs="Consolas"/>
              <w:color w:val="000000"/>
              <w:sz w:val="19"/>
              <w:szCs w:val="19"/>
              <w:lang w:val="en-US" w:eastAsia="hu-HU"/>
            </w:rPr>
          </w:rPrChange>
        </w:rPr>
      </w:pPr>
      <w:ins w:id="2034" w:author="Gergo" w:date="2017-11-25T13:15:00Z">
        <w:r w:rsidRPr="009D0B19">
          <w:rPr>
            <w:rFonts w:ascii="Consolas" w:hAnsi="Consolas" w:cs="Consolas"/>
            <w:color w:val="000000"/>
            <w:sz w:val="22"/>
            <w:szCs w:val="22"/>
            <w:lang w:val="en-US" w:eastAsia="hu-HU"/>
            <w:rPrChange w:id="2035"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2036" w:author="Gergo" w:date="2017-11-25T13:15:00Z"/>
          <w:rFonts w:ascii="Consolas" w:hAnsi="Consolas" w:cs="Consolas"/>
          <w:color w:val="000000"/>
          <w:sz w:val="22"/>
          <w:szCs w:val="22"/>
          <w:lang w:val="en-US" w:eastAsia="hu-HU"/>
          <w:rPrChange w:id="2037" w:author="Gergo" w:date="2017-11-25T13:16:00Z">
            <w:rPr>
              <w:ins w:id="2038" w:author="Gergo" w:date="2017-11-25T13:15:00Z"/>
              <w:rFonts w:ascii="Consolas" w:hAnsi="Consolas" w:cs="Consolas"/>
              <w:color w:val="000000"/>
              <w:sz w:val="19"/>
              <w:szCs w:val="19"/>
              <w:lang w:val="en-US" w:eastAsia="hu-HU"/>
            </w:rPr>
          </w:rPrChange>
        </w:rPr>
      </w:pPr>
      <w:ins w:id="2039" w:author="Gergo" w:date="2017-11-25T13:15:00Z">
        <w:r w:rsidRPr="009D0B19">
          <w:rPr>
            <w:rFonts w:ascii="Consolas" w:hAnsi="Consolas" w:cs="Consolas"/>
            <w:color w:val="000000"/>
            <w:sz w:val="22"/>
            <w:szCs w:val="22"/>
            <w:lang w:val="en-US" w:eastAsia="hu-HU"/>
            <w:rPrChange w:id="2040"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2041" w:author="Gergo" w:date="2017-11-25T13:15:00Z"/>
          <w:rFonts w:ascii="Consolas" w:hAnsi="Consolas" w:cs="Consolas"/>
          <w:color w:val="0000FF"/>
          <w:sz w:val="22"/>
          <w:szCs w:val="22"/>
          <w:lang w:val="en-US" w:eastAsia="hu-HU"/>
          <w:rPrChange w:id="2042" w:author="Gergo" w:date="2017-11-25T13:16:00Z">
            <w:rPr>
              <w:ins w:id="2043" w:author="Gergo" w:date="2017-11-25T13:15:00Z"/>
              <w:rFonts w:ascii="Consolas" w:hAnsi="Consolas" w:cs="Consolas"/>
              <w:color w:val="0000FF"/>
              <w:sz w:val="19"/>
              <w:szCs w:val="19"/>
              <w:lang w:val="en-US" w:eastAsia="hu-HU"/>
            </w:rPr>
          </w:rPrChange>
        </w:rPr>
      </w:pPr>
      <w:ins w:id="2044" w:author="Gergo" w:date="2017-11-25T13:15:00Z">
        <w:r w:rsidRPr="009D0B19">
          <w:rPr>
            <w:rFonts w:ascii="Consolas" w:hAnsi="Consolas" w:cs="Consolas"/>
            <w:color w:val="000000"/>
            <w:sz w:val="22"/>
            <w:szCs w:val="22"/>
            <w:lang w:val="en-US" w:eastAsia="hu-HU"/>
            <w:rPrChange w:id="204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46"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2047" w:author="Gergo" w:date="2017-11-25T13:15:00Z"/>
          <w:rFonts w:ascii="Consolas" w:hAnsi="Consolas" w:cs="Consolas"/>
          <w:color w:val="000000"/>
          <w:sz w:val="22"/>
          <w:szCs w:val="22"/>
          <w:lang w:val="en-US" w:eastAsia="hu-HU"/>
          <w:rPrChange w:id="2048" w:author="Gergo" w:date="2017-11-25T13:16:00Z">
            <w:rPr>
              <w:ins w:id="2049" w:author="Gergo" w:date="2017-11-25T13:15:00Z"/>
              <w:rFonts w:ascii="Consolas" w:hAnsi="Consolas" w:cs="Consolas"/>
              <w:color w:val="000000"/>
              <w:sz w:val="19"/>
              <w:szCs w:val="19"/>
              <w:lang w:val="en-US" w:eastAsia="hu-HU"/>
            </w:rPr>
          </w:rPrChange>
        </w:rPr>
      </w:pPr>
      <w:ins w:id="2050" w:author="Gergo" w:date="2017-11-25T13:15:00Z">
        <w:r w:rsidRPr="009D0B19">
          <w:rPr>
            <w:rFonts w:ascii="Consolas" w:hAnsi="Consolas" w:cs="Consolas"/>
            <w:color w:val="000000"/>
            <w:sz w:val="22"/>
            <w:szCs w:val="22"/>
            <w:lang w:val="en-US" w:eastAsia="hu-HU"/>
            <w:rPrChange w:id="2051"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2052" w:author="Gergo" w:date="2017-11-25T13:15:00Z"/>
          <w:rFonts w:ascii="Consolas" w:hAnsi="Consolas" w:cs="Consolas"/>
          <w:color w:val="000000"/>
          <w:sz w:val="22"/>
          <w:szCs w:val="22"/>
          <w:lang w:val="en-US" w:eastAsia="hu-HU"/>
          <w:rPrChange w:id="2053" w:author="Gergo" w:date="2017-11-25T13:16:00Z">
            <w:rPr>
              <w:ins w:id="2054" w:author="Gergo" w:date="2017-11-25T13:15:00Z"/>
              <w:rFonts w:ascii="Consolas" w:hAnsi="Consolas" w:cs="Consolas"/>
              <w:color w:val="000000"/>
              <w:sz w:val="19"/>
              <w:szCs w:val="19"/>
              <w:lang w:val="en-US" w:eastAsia="hu-HU"/>
            </w:rPr>
          </w:rPrChange>
        </w:rPr>
      </w:pPr>
      <w:ins w:id="2055" w:author="Gergo" w:date="2017-11-25T13:15:00Z">
        <w:r w:rsidRPr="009D0B19">
          <w:rPr>
            <w:rFonts w:ascii="Consolas" w:hAnsi="Consolas" w:cs="Consolas"/>
            <w:color w:val="000000"/>
            <w:sz w:val="22"/>
            <w:szCs w:val="22"/>
            <w:lang w:val="en-US" w:eastAsia="hu-HU"/>
            <w:rPrChange w:id="2056"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2057"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2058"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2059" w:author="Gergo" w:date="2017-11-25T13:15:00Z"/>
          <w:rFonts w:ascii="Consolas" w:hAnsi="Consolas" w:cs="Consolas"/>
          <w:color w:val="000000"/>
          <w:sz w:val="22"/>
          <w:szCs w:val="22"/>
          <w:lang w:val="en-US" w:eastAsia="hu-HU"/>
          <w:rPrChange w:id="2060" w:author="Gergo" w:date="2017-11-25T13:16:00Z">
            <w:rPr>
              <w:ins w:id="2061" w:author="Gergo" w:date="2017-11-25T13:15:00Z"/>
              <w:rFonts w:ascii="Consolas" w:hAnsi="Consolas" w:cs="Consolas"/>
              <w:color w:val="000000"/>
              <w:sz w:val="19"/>
              <w:szCs w:val="19"/>
              <w:lang w:val="en-US" w:eastAsia="hu-HU"/>
            </w:rPr>
          </w:rPrChange>
        </w:rPr>
      </w:pPr>
      <w:ins w:id="2062" w:author="Gergo" w:date="2017-11-25T13:15:00Z">
        <w:r w:rsidRPr="009D0B19">
          <w:rPr>
            <w:rFonts w:ascii="Consolas" w:hAnsi="Consolas" w:cs="Consolas"/>
            <w:color w:val="000000"/>
            <w:sz w:val="22"/>
            <w:szCs w:val="22"/>
            <w:lang w:val="en-US" w:eastAsia="hu-HU"/>
            <w:rPrChange w:id="2063"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4280E" w:rsidRDefault="009D0B19">
      <w:pPr>
        <w:ind w:firstLine="0"/>
        <w:rPr>
          <w:ins w:id="2064" w:author="Gergo" w:date="2017-11-17T13:48:00Z"/>
        </w:rPr>
        <w:pPrChange w:id="2065" w:author="Gergo" w:date="2017-11-25T13:16:00Z">
          <w:pPr>
            <w:pStyle w:val="Cmsor2"/>
          </w:pPr>
        </w:pPrChange>
      </w:pPr>
      <w:ins w:id="2066" w:author="Gergo" w:date="2017-11-25T13:15:00Z">
        <w:r w:rsidRPr="009D0B19">
          <w:rPr>
            <w:rFonts w:ascii="Consolas" w:hAnsi="Consolas" w:cs="Consolas"/>
            <w:color w:val="000000"/>
            <w:sz w:val="22"/>
            <w:szCs w:val="22"/>
            <w:lang w:val="en-US" w:eastAsia="hu-HU"/>
            <w:rPrChange w:id="2067" w:author="Gergo" w:date="2017-11-25T13:16:00Z">
              <w:rPr>
                <w:rFonts w:ascii="Consolas" w:hAnsi="Consolas" w:cs="Consolas"/>
                <w:color w:val="000000"/>
                <w:sz w:val="19"/>
                <w:szCs w:val="19"/>
                <w:lang w:val="en-US" w:eastAsia="hu-HU"/>
              </w:rPr>
            </w:rPrChange>
          </w:rPr>
          <w:t>}</w:t>
        </w:r>
      </w:ins>
    </w:p>
    <w:p w14:paraId="74F0B417" w14:textId="3A47A95F" w:rsidR="009654DF" w:rsidRPr="003355B9" w:rsidRDefault="009654DF" w:rsidP="009654DF">
      <w:pPr>
        <w:pStyle w:val="Cmsor2"/>
        <w:rPr>
          <w:ins w:id="2068" w:author="Gergo" w:date="2017-11-18T21:58:00Z"/>
        </w:rPr>
      </w:pPr>
      <w:bookmarkStart w:id="2069" w:name="_Toc499416840"/>
      <w:ins w:id="2070" w:author="Gergo" w:date="2017-11-17T13:48:00Z">
        <w:r w:rsidRPr="003355B9">
          <w:t>A végső harc</w:t>
        </w:r>
      </w:ins>
      <w:bookmarkEnd w:id="2069"/>
    </w:p>
    <w:p w14:paraId="6A396279" w14:textId="74EBB60F" w:rsidR="009C437E" w:rsidRPr="003355B9" w:rsidRDefault="009C437E">
      <w:pPr>
        <w:rPr>
          <w:ins w:id="2071" w:author="Gergo" w:date="2017-11-18T22:04:00Z"/>
          <w:rPrChange w:id="2072" w:author="Gergo" w:date="2017-11-25T13:10:00Z">
            <w:rPr>
              <w:ins w:id="2073" w:author="Gergo" w:date="2017-11-18T22:04:00Z"/>
            </w:rPr>
          </w:rPrChange>
        </w:rPr>
        <w:pPrChange w:id="2074" w:author="Gergo" w:date="2017-11-18T21:58:00Z">
          <w:pPr>
            <w:pStyle w:val="Cmsor2"/>
          </w:pPr>
        </w:pPrChange>
      </w:pPr>
      <w:ins w:id="2075" w:author="Gergo" w:date="2017-11-18T21:58:00Z">
        <w:r w:rsidRPr="0034280E">
          <w:t xml:space="preserve">A végső harc </w:t>
        </w:r>
        <w:r w:rsidRPr="003355B9">
          <w:rPr>
            <w:rPrChange w:id="2076" w:author="Gergo" w:date="2017-11-25T13:10:00Z">
              <w:rPr/>
            </w:rPrChange>
          </w:rPr>
          <w:t>során részben a már bemutatott elemek jelennek meg  például a rúnarajzolás</w:t>
        </w:r>
      </w:ins>
      <w:ins w:id="2077" w:author="Gergo" w:date="2017-11-18T22:01:00Z">
        <w:r w:rsidRPr="003355B9">
          <w:rPr>
            <w:rPrChange w:id="2078" w:author="Gergo" w:date="2017-11-25T13:10:00Z">
              <w:rPr/>
            </w:rPrChange>
          </w:rPr>
          <w:t>, a</w:t>
        </w:r>
      </w:ins>
      <w:ins w:id="2079" w:author="Gergo" w:date="2017-11-18T21:58:00Z">
        <w:r w:rsidRPr="003355B9">
          <w:rPr>
            <w:rPrChange w:id="2080" w:author="Gergo" w:date="2017-11-25T13:10:00Z">
              <w:rPr/>
            </w:rPrChange>
          </w:rPr>
          <w:t xml:space="preserve"> varázslás</w:t>
        </w:r>
      </w:ins>
      <w:ins w:id="2081" w:author="Gergo" w:date="2017-11-18T22:01:00Z">
        <w:r w:rsidRPr="003355B9">
          <w:rPr>
            <w:rPrChange w:id="2082" w:author="Gergo" w:date="2017-11-25T13:10:00Z">
              <w:rPr/>
            </w:rPrChange>
          </w:rPr>
          <w:t xml:space="preserve"> vagy a dialógu</w:t>
        </w:r>
      </w:ins>
      <w:ins w:id="2083" w:author="Gergo" w:date="2017-11-18T22:03:00Z">
        <w:r w:rsidRPr="003355B9">
          <w:rPr>
            <w:rPrChange w:id="2084" w:author="Gergo" w:date="2017-11-25T13:10:00Z">
              <w:rPr/>
            </w:rPrChange>
          </w:rPr>
          <w:t>sok,</w:t>
        </w:r>
      </w:ins>
      <w:ins w:id="2085" w:author="Gergo" w:date="2017-11-18T21:58:00Z">
        <w:r w:rsidRPr="003355B9">
          <w:rPr>
            <w:rPrChange w:id="2086" w:author="Gergo" w:date="2017-11-25T13:10:00Z">
              <w:rPr/>
            </w:rPrChange>
          </w:rPr>
          <w:t xml:space="preserve"> részben pedig új elemek</w:t>
        </w:r>
      </w:ins>
      <w:ins w:id="2087" w:author="Gergo" w:date="2017-11-18T22:03:00Z">
        <w:r w:rsidRPr="003355B9">
          <w:rPr>
            <w:rPrChange w:id="2088" w:author="Gergo" w:date="2017-11-25T13:10:00Z">
              <w:rPr/>
            </w:rPrChange>
          </w:rPr>
          <w:t xml:space="preserve"> jelennek meg, mint az Ogre támadása vagy a játékos kitérése, elugrása.</w:t>
        </w:r>
      </w:ins>
      <w:ins w:id="2089" w:author="Gergo" w:date="2017-11-18T21:58:00Z">
        <w:r w:rsidRPr="003355B9">
          <w:rPr>
            <w:rPrChange w:id="2090" w:author="Gergo" w:date="2017-11-25T13:10:00Z">
              <w:rPr/>
            </w:rPrChange>
          </w:rPr>
          <w:t xml:space="preserve"> </w:t>
        </w:r>
      </w:ins>
    </w:p>
    <w:p w14:paraId="11B46081" w14:textId="654C5A50" w:rsidR="009C437E" w:rsidRPr="003355B9" w:rsidRDefault="009C437E">
      <w:pPr>
        <w:rPr>
          <w:ins w:id="2091" w:author="Gergo" w:date="2017-11-18T22:17:00Z"/>
          <w:rPrChange w:id="2092" w:author="Gergo" w:date="2017-11-25T13:10:00Z">
            <w:rPr>
              <w:ins w:id="2093" w:author="Gergo" w:date="2017-11-18T22:17:00Z"/>
            </w:rPr>
          </w:rPrChange>
        </w:rPr>
        <w:pPrChange w:id="2094" w:author="Gergo" w:date="2017-11-18T21:58:00Z">
          <w:pPr>
            <w:pStyle w:val="Cmsor2"/>
          </w:pPr>
        </w:pPrChange>
      </w:pPr>
      <w:ins w:id="2095" w:author="Gergo" w:date="2017-11-18T22:05:00Z">
        <w:r w:rsidRPr="003355B9">
          <w:rPr>
            <w:rPrChange w:id="2096" w:author="Gergo" w:date="2017-11-25T13:10:00Z">
              <w:rPr/>
            </w:rPrChange>
          </w:rPr>
          <w:t xml:space="preserve">Az ogréhez való visszatéréskor megjelenik egy dialógus, ami felvezeti a harcot. Ezután az Ogre sokszorosára nő és </w:t>
        </w:r>
      </w:ins>
      <w:ins w:id="2097" w:author="Gergo" w:date="2017-11-18T22:06:00Z">
        <w:r w:rsidRPr="003355B9">
          <w:rPr>
            <w:rPrChange w:id="2098" w:author="Gergo" w:date="2017-11-25T13:10:00Z">
              <w:rPr/>
            </w:rPrChange>
          </w:rPr>
          <w:t xml:space="preserve">megkezdődik a harc. Ezt a </w:t>
        </w:r>
        <w:r w:rsidRPr="003355B9">
          <w:rPr>
            <w:rFonts w:ascii="Consolas" w:hAnsi="Consolas"/>
            <w:rPrChange w:id="2099" w:author="Gergo" w:date="2017-11-25T13:10:00Z">
              <w:rPr/>
            </w:rPrChange>
          </w:rPr>
          <w:t>WizzardController</w:t>
        </w:r>
        <w:r w:rsidRPr="0034280E">
          <w:t xml:space="preserve"> </w:t>
        </w:r>
        <w:r w:rsidRPr="003355B9">
          <w:rPr>
            <w:rFonts w:ascii="Consolas" w:hAnsi="Consolas"/>
            <w:rPrChange w:id="2100" w:author="Gergo" w:date="2017-11-25T13:10:00Z">
              <w:rPr/>
            </w:rPrChange>
          </w:rPr>
          <w:lastRenderedPageBreak/>
          <w:t>enrage</w:t>
        </w:r>
        <w:r w:rsidRPr="0034280E">
          <w:t xml:space="preserve"> corutin-ja végzi. A corutine egy olyan függvény, ami a C#-os </w:t>
        </w:r>
        <w:r w:rsidRPr="003355B9">
          <w:rPr>
            <w:rFonts w:ascii="Consolas" w:hAnsi="Consolas"/>
            <w:rPrChange w:id="2101" w:author="Gergo" w:date="2017-11-25T13:10:00Z">
              <w:rPr/>
            </w:rPrChange>
          </w:rPr>
          <w:t>yield-return</w:t>
        </w:r>
      </w:ins>
      <w:ins w:id="2102" w:author="Gergo" w:date="2017-11-18T22:12:00Z">
        <w:r w:rsidR="008331A5" w:rsidRPr="0034280E">
          <w:t xml:space="preserve"> nyelvi elemeket kihasználva, olyan működést valósít meg, hogy megszakí</w:t>
        </w:r>
        <w:r w:rsidR="008331A5" w:rsidRPr="003355B9">
          <w:rPr>
            <w:rPrChange w:id="2103" w:author="Gergo" w:date="2017-11-25T13:10:00Z">
              <w:rPr/>
            </w:rPrChange>
          </w:rPr>
          <w:t xml:space="preserve">tja a függvény végrehajtását és a következő képkocka kiszámításakor folytatja. Erre azért van szükség, mert egy ciklus futása különben egy képkocka alatt történne meg és nem lenne meg a folyamatos hatás. </w:t>
        </w:r>
      </w:ins>
      <w:ins w:id="2104" w:author="Gergo" w:date="2017-11-18T22:15:00Z">
        <w:r w:rsidR="008331A5" w:rsidRPr="003355B9">
          <w:rPr>
            <w:rPrChange w:id="2105" w:author="Gergo" w:date="2017-11-25T13:10:00Z">
              <w:rPr/>
            </w:rPrChange>
          </w:rPr>
          <w:t xml:space="preserve">Az </w:t>
        </w:r>
        <w:r w:rsidR="008331A5" w:rsidRPr="003355B9">
          <w:rPr>
            <w:rFonts w:ascii="Consolas" w:hAnsi="Consolas"/>
            <w:rPrChange w:id="2106" w:author="Gergo" w:date="2017-11-25T13:10:00Z">
              <w:rPr/>
            </w:rPrChange>
          </w:rPr>
          <w:t>enrage</w:t>
        </w:r>
        <w:r w:rsidR="008331A5" w:rsidRPr="0034280E">
          <w:t xml:space="preserve"> függvény egy ciklusban folyamatosan skálázza fel az Ogre méretét.</w:t>
        </w:r>
      </w:ins>
    </w:p>
    <w:p w14:paraId="3D31990D" w14:textId="61DB0DB9" w:rsidR="008331A5" w:rsidRPr="003355B9" w:rsidRDefault="008331A5">
      <w:pPr>
        <w:pStyle w:val="Cmsor3"/>
        <w:rPr>
          <w:ins w:id="2107" w:author="Gergo" w:date="2017-11-24T10:47:00Z"/>
          <w:rPrChange w:id="2108" w:author="Gergo" w:date="2017-11-25T13:10:00Z">
            <w:rPr>
              <w:ins w:id="2109" w:author="Gergo" w:date="2017-11-24T10:47:00Z"/>
            </w:rPr>
          </w:rPrChange>
        </w:rPr>
        <w:pPrChange w:id="2110" w:author="Gergo" w:date="2017-11-18T22:17:00Z">
          <w:pPr>
            <w:pStyle w:val="Cmsor2"/>
          </w:pPr>
        </w:pPrChange>
      </w:pPr>
      <w:bookmarkStart w:id="2111" w:name="_Toc499416841"/>
      <w:ins w:id="2112" w:author="Gergo" w:date="2017-11-18T22:17:00Z">
        <w:r w:rsidRPr="003355B9">
          <w:rPr>
            <w:rPrChange w:id="2113" w:author="Gergo" w:date="2017-11-25T13:10:00Z">
              <w:rPr/>
            </w:rPrChange>
          </w:rPr>
          <w:t>A hordódobás</w:t>
        </w:r>
      </w:ins>
      <w:bookmarkEnd w:id="2111"/>
    </w:p>
    <w:p w14:paraId="2BAA6CCB" w14:textId="3A7E5DAD" w:rsidR="00C12D2B" w:rsidRPr="003355B9" w:rsidRDefault="00C12D2B">
      <w:pPr>
        <w:rPr>
          <w:ins w:id="2114" w:author="Gergo" w:date="2017-11-24T11:00:00Z"/>
          <w:rPrChange w:id="2115" w:author="Gergo" w:date="2017-11-25T13:10:00Z">
            <w:rPr>
              <w:ins w:id="2116" w:author="Gergo" w:date="2017-11-24T11:00:00Z"/>
            </w:rPr>
          </w:rPrChange>
        </w:rPr>
        <w:pPrChange w:id="2117" w:author="Gergo" w:date="2017-11-24T10:47:00Z">
          <w:pPr>
            <w:pStyle w:val="Cmsor2"/>
          </w:pPr>
        </w:pPrChange>
      </w:pPr>
      <w:ins w:id="2118" w:author="Gergo" w:date="2017-11-24T10:47:00Z">
        <w:r w:rsidRPr="003355B9">
          <w:rPr>
            <w:rPrChange w:id="2119" w:author="Gergo" w:date="2017-11-25T13:10:00Z">
              <w:rPr/>
            </w:rPrChange>
          </w:rPr>
          <w:t>A harc megkezdésekor</w:t>
        </w:r>
      </w:ins>
      <w:ins w:id="2120" w:author="Gergo" w:date="2017-11-24T10:48:00Z">
        <w:r w:rsidRPr="003355B9">
          <w:rPr>
            <w:rPrChange w:id="2121" w:author="Gergo" w:date="2017-11-25T13:10:00Z">
              <w:rPr/>
            </w:rPrChange>
          </w:rPr>
          <w:t xml:space="preserve"> meghívódik a </w:t>
        </w:r>
        <w:r w:rsidRPr="003355B9">
          <w:rPr>
            <w:rFonts w:ascii="Consolas" w:hAnsi="Consolas"/>
            <w:rPrChange w:id="2122" w:author="Gergo" w:date="2017-11-25T13:10:00Z">
              <w:rPr>
                <w:b w:val="0"/>
                <w:bCs w:val="0"/>
                <w:iCs w:val="0"/>
              </w:rPr>
            </w:rPrChange>
          </w:rPr>
          <w:t>BarrelSpawner</w:t>
        </w:r>
        <w:r w:rsidRPr="0034280E">
          <w:t xml:space="preserve"> osztály </w:t>
        </w:r>
      </w:ins>
      <w:ins w:id="2123" w:author="Gergo" w:date="2017-11-24T10:49:00Z">
        <w:r w:rsidRPr="003355B9">
          <w:rPr>
            <w:rFonts w:ascii="Consolas" w:hAnsi="Consolas"/>
            <w:rPrChange w:id="2124" w:author="Gergo" w:date="2017-11-25T13:10:00Z">
              <w:rPr>
                <w:b w:val="0"/>
                <w:bCs w:val="0"/>
                <w:iCs w:val="0"/>
              </w:rPr>
            </w:rPrChange>
          </w:rPr>
          <w:t>startBarrelThrowing</w:t>
        </w:r>
        <w:r w:rsidRPr="0034280E">
          <w:t xml:space="preserve"> metódusa, ami elindítja a </w:t>
        </w:r>
      </w:ins>
      <w:ins w:id="2125" w:author="Gergo" w:date="2017-11-24T10:51:00Z">
        <w:r w:rsidRPr="003355B9">
          <w:rPr>
            <w:rFonts w:ascii="Consolas" w:hAnsi="Consolas"/>
            <w:rPrChange w:id="2126" w:author="Gergo" w:date="2017-11-25T13:10:00Z">
              <w:rPr>
                <w:b w:val="0"/>
                <w:bCs w:val="0"/>
                <w:iCs w:val="0"/>
              </w:rPr>
            </w:rPrChange>
          </w:rPr>
          <w:t>spawnBarrels</w:t>
        </w:r>
        <w:r w:rsidRPr="0034280E">
          <w:t xml:space="preserve"> nevű corutine-t. Ez a függvény </w:t>
        </w:r>
      </w:ins>
      <w:ins w:id="2127" w:author="Gergo" w:date="2017-11-24T10:52:00Z">
        <w:r w:rsidR="00764705" w:rsidRPr="003355B9">
          <w:rPr>
            <w:rPrChange w:id="2128" w:author="Gergo" w:date="2017-11-25T13:10:00Z">
              <w:rPr/>
            </w:rPrChange>
          </w:rPr>
          <w:t>az alany nyugalmától</w:t>
        </w:r>
      </w:ins>
      <w:ins w:id="2129" w:author="Gergo" w:date="2017-12-03T19:32:00Z">
        <w:r w:rsidR="002C7692">
          <w:t xml:space="preserve"> </w:t>
        </w:r>
        <w:r w:rsidR="002C7692" w:rsidRPr="002C7F1A">
          <w:t>(ezt a NeuroSky headset-től kérdezem le)</w:t>
        </w:r>
      </w:ins>
      <w:ins w:id="2130" w:author="Gergo" w:date="2017-11-24T10:52:00Z">
        <w:r w:rsidR="00764705" w:rsidRPr="003355B9">
          <w:rPr>
            <w:rPrChange w:id="2131" w:author="Gergo" w:date="2017-11-25T13:10:00Z">
              <w:rPr/>
            </w:rPrChange>
          </w:rPr>
          <w:t xml:space="preserve"> függő</w:t>
        </w:r>
        <w:r w:rsidRPr="003355B9">
          <w:rPr>
            <w:rPrChange w:id="2132" w:author="Gergo" w:date="2017-11-25T13:10:00Z">
              <w:rPr/>
            </w:rPrChange>
          </w:rPr>
          <w:t xml:space="preserve"> </w:t>
        </w:r>
      </w:ins>
      <w:ins w:id="2133" w:author="Gergo" w:date="2017-11-24T10:54:00Z">
        <w:r w:rsidR="00764705" w:rsidRPr="003355B9">
          <w:rPr>
            <w:rPrChange w:id="2134" w:author="Gergo" w:date="2017-11-25T13:10:00Z">
              <w:rPr/>
            </w:rPrChange>
          </w:rPr>
          <w:t>időközönként létrehoz egy hordót, és elindítja a játékos felé.</w:t>
        </w:r>
      </w:ins>
      <w:ins w:id="2135" w:author="Gergo" w:date="2017-11-24T11:11:00Z">
        <w:r w:rsidR="00113527" w:rsidRPr="003355B9">
          <w:rPr>
            <w:rPrChange w:id="2136" w:author="Gergo" w:date="2017-11-25T13:10:00Z">
              <w:rPr/>
            </w:rPrChange>
          </w:rPr>
          <w:t xml:space="preserve"> A nyugalom értékének beállítása az </w:t>
        </w:r>
        <w:r w:rsidR="00113527" w:rsidRPr="003355B9">
          <w:rPr>
            <w:rFonts w:ascii="Consolas" w:hAnsi="Consolas"/>
            <w:rPrChange w:id="2137" w:author="Gergo" w:date="2017-11-25T13:10:00Z">
              <w:rPr>
                <w:b w:val="0"/>
                <w:bCs w:val="0"/>
                <w:iCs w:val="0"/>
              </w:rPr>
            </w:rPrChange>
          </w:rPr>
          <w:t>Update</w:t>
        </w:r>
        <w:r w:rsidR="00113527" w:rsidRPr="0034280E">
          <w:t xml:space="preserve"> függvényben kapott helyet, így az folyamatosan frissül.</w:t>
        </w:r>
      </w:ins>
      <w:ins w:id="2138" w:author="Gergo" w:date="2017-11-24T10:58:00Z">
        <w:r w:rsidR="004F5B39" w:rsidRPr="003355B9">
          <w:rPr>
            <w:rPrChange w:id="2139" w:author="Gergo" w:date="2017-11-25T13:10:00Z">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2140" w:author="Gergo" w:date="2017-11-24T11:00:00Z"/>
          <w:rFonts w:ascii="Consolas" w:hAnsi="Consolas" w:cs="Consolas"/>
          <w:color w:val="000000"/>
          <w:sz w:val="22"/>
          <w:szCs w:val="22"/>
          <w:lang w:eastAsia="hu-HU"/>
          <w:rPrChange w:id="2141" w:author="Gergo" w:date="2017-11-25T13:10:00Z">
            <w:rPr>
              <w:ins w:id="2142" w:author="Gergo" w:date="2017-11-24T11:00:00Z"/>
              <w:rFonts w:ascii="Consolas" w:hAnsi="Consolas" w:cs="Consolas"/>
              <w:color w:val="000000"/>
              <w:sz w:val="19"/>
              <w:szCs w:val="19"/>
              <w:lang w:val="en-US" w:eastAsia="hu-HU"/>
            </w:rPr>
          </w:rPrChange>
        </w:rPr>
      </w:pPr>
      <w:ins w:id="2143" w:author="Gergo" w:date="2017-11-24T11:00:00Z">
        <w:r w:rsidRPr="003355B9">
          <w:rPr>
            <w:rFonts w:ascii="Consolas" w:hAnsi="Consolas" w:cs="Consolas"/>
            <w:color w:val="0000FF"/>
            <w:sz w:val="22"/>
            <w:szCs w:val="22"/>
            <w:lang w:eastAsia="hu-HU"/>
            <w:rPrChange w:id="2144"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14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46"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147"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2148" w:author="Gergo" w:date="2017-11-24T11:00:00Z"/>
          <w:rFonts w:ascii="Consolas" w:hAnsi="Consolas" w:cs="Consolas"/>
          <w:color w:val="000000"/>
          <w:sz w:val="22"/>
          <w:szCs w:val="22"/>
          <w:lang w:eastAsia="hu-HU"/>
          <w:rPrChange w:id="2149" w:author="Gergo" w:date="2017-11-25T13:10:00Z">
            <w:rPr>
              <w:ins w:id="2150" w:author="Gergo" w:date="2017-11-24T11:00:00Z"/>
              <w:rFonts w:ascii="Consolas" w:hAnsi="Consolas" w:cs="Consolas"/>
              <w:color w:val="000000"/>
              <w:sz w:val="19"/>
              <w:szCs w:val="19"/>
              <w:lang w:val="en-US" w:eastAsia="hu-HU"/>
            </w:rPr>
          </w:rPrChange>
        </w:rPr>
      </w:pPr>
      <w:ins w:id="2151" w:author="Gergo" w:date="2017-11-24T11:00:00Z">
        <w:r w:rsidRPr="003355B9">
          <w:rPr>
            <w:rFonts w:ascii="Consolas" w:hAnsi="Consolas" w:cs="Consolas"/>
            <w:color w:val="000000"/>
            <w:sz w:val="22"/>
            <w:szCs w:val="22"/>
            <w:lang w:eastAsia="hu-HU"/>
            <w:rPrChange w:id="215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53"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154"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2155"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2156"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2157"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2158" w:author="Gergo" w:date="2017-11-24T11:00:00Z"/>
          <w:rFonts w:ascii="Consolas" w:hAnsi="Consolas" w:cs="Consolas"/>
          <w:color w:val="000000"/>
          <w:sz w:val="22"/>
          <w:szCs w:val="22"/>
          <w:lang w:eastAsia="hu-HU"/>
          <w:rPrChange w:id="2159" w:author="Gergo" w:date="2017-11-25T13:10:00Z">
            <w:rPr>
              <w:ins w:id="2160" w:author="Gergo" w:date="2017-11-24T11:00:00Z"/>
              <w:rFonts w:ascii="Consolas" w:hAnsi="Consolas" w:cs="Consolas"/>
              <w:color w:val="000000"/>
              <w:sz w:val="19"/>
              <w:szCs w:val="19"/>
              <w:lang w:val="en-US" w:eastAsia="hu-HU"/>
            </w:rPr>
          </w:rPrChange>
        </w:rPr>
      </w:pPr>
      <w:ins w:id="2161" w:author="Gergo" w:date="2017-11-24T11:00:00Z">
        <w:r w:rsidRPr="003355B9">
          <w:rPr>
            <w:rFonts w:ascii="Consolas" w:hAnsi="Consolas" w:cs="Consolas"/>
            <w:color w:val="000000"/>
            <w:sz w:val="22"/>
            <w:szCs w:val="22"/>
            <w:lang w:eastAsia="hu-HU"/>
            <w:rPrChange w:id="2162"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2163" w:author="Gergo" w:date="2017-11-25T13:10:00Z">
              <w:rPr>
                <w:rFonts w:ascii="Consolas" w:hAnsi="Consolas" w:cs="Consolas"/>
                <w:color w:val="000000"/>
                <w:sz w:val="19"/>
                <w:szCs w:val="19"/>
                <w:lang w:val="en-US" w:eastAsia="hu-HU"/>
              </w:rPr>
            </w:rPrChange>
          </w:rPr>
          <w:t>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2164" w:author="Gergo" w:date="2017-11-24T11:00:00Z"/>
          <w:rFonts w:ascii="Consolas" w:hAnsi="Consolas" w:cs="Consolas"/>
          <w:color w:val="000000"/>
          <w:sz w:val="22"/>
          <w:szCs w:val="22"/>
          <w:lang w:eastAsia="hu-HU"/>
          <w:rPrChange w:id="2165" w:author="Gergo" w:date="2017-11-25T13:10:00Z">
            <w:rPr>
              <w:ins w:id="2166" w:author="Gergo" w:date="2017-11-24T11:00:00Z"/>
              <w:rFonts w:ascii="Consolas" w:hAnsi="Consolas" w:cs="Consolas"/>
              <w:color w:val="000000"/>
              <w:sz w:val="19"/>
              <w:szCs w:val="19"/>
              <w:lang w:val="en-US" w:eastAsia="hu-HU"/>
            </w:rPr>
          </w:rPrChange>
        </w:rPr>
      </w:pPr>
      <w:ins w:id="2167" w:author="Gergo" w:date="2017-11-24T11:00:00Z">
        <w:r w:rsidRPr="003355B9">
          <w:rPr>
            <w:rFonts w:ascii="Consolas" w:hAnsi="Consolas" w:cs="Consolas"/>
            <w:color w:val="000000"/>
            <w:sz w:val="22"/>
            <w:szCs w:val="22"/>
            <w:lang w:eastAsia="hu-HU"/>
            <w:rPrChange w:id="2168"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2169"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70"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2171" w:author="Gergo" w:date="2017-11-24T11:00:00Z"/>
          <w:rFonts w:ascii="Consolas" w:hAnsi="Consolas" w:cs="Consolas"/>
          <w:color w:val="000000"/>
          <w:sz w:val="22"/>
          <w:szCs w:val="22"/>
          <w:lang w:eastAsia="hu-HU"/>
          <w:rPrChange w:id="2172" w:author="Gergo" w:date="2017-11-25T13:10:00Z">
            <w:rPr>
              <w:ins w:id="2173" w:author="Gergo" w:date="2017-11-24T11:00:00Z"/>
              <w:rFonts w:ascii="Consolas" w:hAnsi="Consolas" w:cs="Consolas"/>
              <w:color w:val="000000"/>
              <w:sz w:val="22"/>
              <w:szCs w:val="22"/>
              <w:lang w:val="en-US" w:eastAsia="hu-HU"/>
            </w:rPr>
          </w:rPrChange>
        </w:rPr>
        <w:pPrChange w:id="2174" w:author="Gergo" w:date="2017-11-24T11:00:00Z">
          <w:pPr>
            <w:pStyle w:val="Cmsor2"/>
          </w:pPr>
        </w:pPrChange>
      </w:pPr>
      <w:ins w:id="2175" w:author="Gergo" w:date="2017-11-24T11:00:00Z">
        <w:r w:rsidRPr="003355B9">
          <w:rPr>
            <w:rFonts w:ascii="Consolas" w:hAnsi="Consolas" w:cs="Consolas"/>
            <w:color w:val="000000"/>
            <w:sz w:val="22"/>
            <w:szCs w:val="22"/>
            <w:lang w:eastAsia="hu-HU"/>
            <w:rPrChange w:id="2176" w:author="Gergo" w:date="2017-11-25T13:10:00Z">
              <w:rPr>
                <w:rFonts w:ascii="Consolas" w:hAnsi="Consolas" w:cs="Consolas"/>
                <w:b w:val="0"/>
                <w:bCs w:val="0"/>
                <w:iCs w:val="0"/>
                <w:color w:val="000000"/>
                <w:sz w:val="22"/>
                <w:szCs w:val="22"/>
                <w:lang w:val="en-US" w:eastAsia="hu-HU"/>
              </w:rPr>
            </w:rPrChange>
          </w:rPr>
          <w:t xml:space="preserve">         </w:t>
        </w:r>
        <w:r w:rsidRPr="003355B9">
          <w:rPr>
            <w:rFonts w:ascii="Consolas" w:hAnsi="Consolas" w:cs="Consolas"/>
            <w:color w:val="000000"/>
            <w:sz w:val="22"/>
            <w:szCs w:val="22"/>
            <w:lang w:eastAsia="hu-HU"/>
            <w:rPrChange w:id="2177" w:author="Gergo" w:date="2017-11-25T13:10:00Z">
              <w:rPr>
                <w:rFonts w:ascii="Consolas" w:hAnsi="Consolas" w:cs="Consolas"/>
                <w:b w:val="0"/>
                <w:bCs w:val="0"/>
                <w:iCs w:val="0"/>
                <w:color w:val="000000"/>
                <w:sz w:val="19"/>
                <w:szCs w:val="19"/>
                <w:lang w:val="en-US" w:eastAsia="hu-HU"/>
              </w:rPr>
            </w:rPrChange>
          </w:rPr>
          <w:t>spawnTime = 18</w:t>
        </w:r>
        <w:r w:rsidRPr="003355B9">
          <w:rPr>
            <w:rFonts w:ascii="Consolas" w:hAnsi="Consolas" w:cs="Consolas"/>
            <w:color w:val="000000"/>
            <w:sz w:val="22"/>
            <w:szCs w:val="22"/>
            <w:lang w:eastAsia="hu-HU"/>
            <w:rPrChange w:id="2178" w:author="Gergo" w:date="2017-11-25T13:10:00Z">
              <w:rPr>
                <w:rFonts w:ascii="Consolas" w:hAnsi="Consolas" w:cs="Consolas"/>
                <w:b w:val="0"/>
                <w:bCs w:val="0"/>
                <w:iCs w:val="0"/>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2179" w:author="Gergo" w:date="2017-11-24T10:58:00Z"/>
          <w:rFonts w:ascii="Consolas" w:hAnsi="Consolas" w:cs="Consolas"/>
          <w:color w:val="000000"/>
          <w:sz w:val="22"/>
          <w:szCs w:val="22"/>
          <w:lang w:eastAsia="hu-HU"/>
          <w:rPrChange w:id="2180" w:author="Gergo" w:date="2017-11-25T13:10:00Z">
            <w:rPr>
              <w:ins w:id="2181" w:author="Gergo" w:date="2017-11-24T10:58:00Z"/>
            </w:rPr>
          </w:rPrChange>
        </w:rPr>
        <w:pPrChange w:id="2182" w:author="Gergo" w:date="2017-11-24T11:00:00Z">
          <w:pPr>
            <w:pStyle w:val="Cmsor2"/>
          </w:pPr>
        </w:pPrChange>
      </w:pPr>
      <w:ins w:id="2183" w:author="Gergo" w:date="2017-11-24T11:00:00Z">
        <w:r w:rsidRPr="003355B9">
          <w:rPr>
            <w:rFonts w:ascii="Consolas" w:hAnsi="Consolas" w:cs="Consolas"/>
            <w:color w:val="000000"/>
            <w:sz w:val="22"/>
            <w:szCs w:val="22"/>
            <w:lang w:eastAsia="hu-HU"/>
            <w:rPrChange w:id="2184" w:author="Gergo" w:date="2017-11-25T13:10:00Z">
              <w:rPr>
                <w:rFonts w:ascii="Consolas" w:hAnsi="Consolas" w:cs="Consolas"/>
                <w:b w:val="0"/>
                <w:bCs w:val="0"/>
                <w:iCs w:val="0"/>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2185" w:author="Gergo" w:date="2017-11-24T11:04:00Z"/>
          <w:rFonts w:ascii="Consolas" w:hAnsi="Consolas" w:cs="Consolas"/>
          <w:color w:val="000000"/>
          <w:sz w:val="22"/>
          <w:szCs w:val="22"/>
          <w:lang w:eastAsia="hu-HU"/>
          <w:rPrChange w:id="2186" w:author="Gergo" w:date="2017-11-25T13:10:00Z">
            <w:rPr>
              <w:ins w:id="2187" w:author="Gergo" w:date="2017-11-24T11:04:00Z"/>
              <w:rFonts w:ascii="Consolas" w:hAnsi="Consolas" w:cs="Consolas"/>
              <w:color w:val="000000"/>
              <w:sz w:val="19"/>
              <w:szCs w:val="19"/>
              <w:lang w:val="en-US" w:eastAsia="hu-HU"/>
            </w:rPr>
          </w:rPrChange>
        </w:rPr>
      </w:pPr>
      <w:ins w:id="2188" w:author="Gergo" w:date="2017-11-24T11:04:00Z">
        <w:r w:rsidRPr="003355B9">
          <w:rPr>
            <w:rFonts w:ascii="Consolas" w:hAnsi="Consolas" w:cs="Consolas"/>
            <w:color w:val="0000FF"/>
            <w:sz w:val="22"/>
            <w:szCs w:val="22"/>
            <w:lang w:eastAsia="hu-HU"/>
            <w:rPrChange w:id="2189"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219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91"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2192"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2193" w:author="Gergo" w:date="2017-11-24T11:04:00Z"/>
          <w:rFonts w:ascii="Consolas" w:hAnsi="Consolas" w:cs="Consolas"/>
          <w:color w:val="000000"/>
          <w:sz w:val="22"/>
          <w:szCs w:val="22"/>
          <w:lang w:eastAsia="hu-HU"/>
          <w:rPrChange w:id="2194" w:author="Gergo" w:date="2017-11-25T13:10:00Z">
            <w:rPr>
              <w:ins w:id="2195" w:author="Gergo" w:date="2017-11-24T11:04:00Z"/>
              <w:rFonts w:ascii="Consolas" w:hAnsi="Consolas" w:cs="Consolas"/>
              <w:color w:val="000000"/>
              <w:sz w:val="19"/>
              <w:szCs w:val="19"/>
              <w:lang w:val="en-US" w:eastAsia="hu-HU"/>
            </w:rPr>
          </w:rPrChange>
        </w:rPr>
      </w:pPr>
      <w:ins w:id="2196" w:author="Gergo" w:date="2017-11-24T11:04:00Z">
        <w:r w:rsidRPr="003355B9">
          <w:rPr>
            <w:rFonts w:ascii="Consolas" w:hAnsi="Consolas" w:cs="Consolas"/>
            <w:color w:val="000000"/>
            <w:sz w:val="22"/>
            <w:szCs w:val="22"/>
            <w:lang w:eastAsia="hu-HU"/>
            <w:rPrChange w:id="2197"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2198" w:author="Gergo" w:date="2017-11-24T11:04:00Z"/>
          <w:rFonts w:ascii="Consolas" w:hAnsi="Consolas" w:cs="Consolas"/>
          <w:color w:val="000000"/>
          <w:sz w:val="22"/>
          <w:szCs w:val="22"/>
          <w:lang w:eastAsia="hu-HU"/>
          <w:rPrChange w:id="2199" w:author="Gergo" w:date="2017-11-25T13:10:00Z">
            <w:rPr>
              <w:ins w:id="2200" w:author="Gergo" w:date="2017-11-24T11:04:00Z"/>
              <w:rFonts w:ascii="Consolas" w:hAnsi="Consolas" w:cs="Consolas"/>
              <w:color w:val="000000"/>
              <w:sz w:val="19"/>
              <w:szCs w:val="19"/>
              <w:lang w:val="en-US" w:eastAsia="hu-HU"/>
            </w:rPr>
          </w:rPrChange>
        </w:rPr>
      </w:pPr>
      <w:ins w:id="2201" w:author="Gergo" w:date="2017-11-24T11:04:00Z">
        <w:r w:rsidRPr="003355B9">
          <w:rPr>
            <w:rFonts w:ascii="Consolas" w:hAnsi="Consolas" w:cs="Consolas"/>
            <w:color w:val="000000"/>
            <w:sz w:val="22"/>
            <w:szCs w:val="22"/>
            <w:lang w:eastAsia="hu-HU"/>
            <w:rPrChange w:id="220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03"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20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05"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20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07"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20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09"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210"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2211" w:author="Gergo" w:date="2017-11-24T11:04:00Z"/>
          <w:rFonts w:ascii="Consolas" w:hAnsi="Consolas" w:cs="Consolas"/>
          <w:color w:val="000000"/>
          <w:sz w:val="22"/>
          <w:szCs w:val="22"/>
          <w:lang w:eastAsia="hu-HU"/>
          <w:rPrChange w:id="2212" w:author="Gergo" w:date="2017-11-25T13:10:00Z">
            <w:rPr>
              <w:ins w:id="2213" w:author="Gergo" w:date="2017-11-24T11:04:00Z"/>
              <w:rFonts w:ascii="Consolas" w:hAnsi="Consolas" w:cs="Consolas"/>
              <w:color w:val="000000"/>
              <w:sz w:val="19"/>
              <w:szCs w:val="19"/>
              <w:lang w:val="en-US" w:eastAsia="hu-HU"/>
            </w:rPr>
          </w:rPrChange>
        </w:rPr>
      </w:pPr>
      <w:ins w:id="2214" w:author="Gergo" w:date="2017-11-24T11:04:00Z">
        <w:r w:rsidRPr="003355B9">
          <w:rPr>
            <w:rFonts w:ascii="Consolas" w:hAnsi="Consolas" w:cs="Consolas"/>
            <w:color w:val="000000"/>
            <w:sz w:val="22"/>
            <w:szCs w:val="22"/>
            <w:lang w:eastAsia="hu-HU"/>
            <w:rPrChange w:id="221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16"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2217"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2218" w:author="Gergo" w:date="2017-11-24T11:04:00Z"/>
          <w:rFonts w:ascii="Consolas" w:hAnsi="Consolas" w:cs="Consolas"/>
          <w:color w:val="000000"/>
          <w:sz w:val="22"/>
          <w:szCs w:val="22"/>
          <w:lang w:eastAsia="hu-HU"/>
          <w:rPrChange w:id="2219" w:author="Gergo" w:date="2017-11-25T13:10:00Z">
            <w:rPr>
              <w:ins w:id="2220" w:author="Gergo" w:date="2017-11-24T11:04:00Z"/>
              <w:rFonts w:ascii="Consolas" w:hAnsi="Consolas" w:cs="Consolas"/>
              <w:color w:val="000000"/>
              <w:sz w:val="19"/>
              <w:szCs w:val="19"/>
              <w:lang w:val="en-US" w:eastAsia="hu-HU"/>
            </w:rPr>
          </w:rPrChange>
        </w:rPr>
      </w:pPr>
      <w:ins w:id="2221" w:author="Gergo" w:date="2017-11-24T11:04:00Z">
        <w:r w:rsidRPr="003355B9">
          <w:rPr>
            <w:rFonts w:ascii="Consolas" w:hAnsi="Consolas" w:cs="Consolas"/>
            <w:color w:val="000000"/>
            <w:sz w:val="22"/>
            <w:szCs w:val="22"/>
            <w:lang w:eastAsia="hu-HU"/>
            <w:rPrChange w:id="2222"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2223" w:author="Gergo" w:date="2017-11-24T11:04:00Z"/>
          <w:rFonts w:ascii="Consolas" w:hAnsi="Consolas" w:cs="Consolas"/>
          <w:color w:val="000000"/>
          <w:sz w:val="22"/>
          <w:szCs w:val="22"/>
          <w:lang w:eastAsia="hu-HU"/>
          <w:rPrChange w:id="2224" w:author="Gergo" w:date="2017-11-25T13:10:00Z">
            <w:rPr>
              <w:ins w:id="2225" w:author="Gergo" w:date="2017-11-24T11:04:00Z"/>
              <w:rFonts w:ascii="Consolas" w:hAnsi="Consolas" w:cs="Consolas"/>
              <w:color w:val="000000"/>
              <w:sz w:val="19"/>
              <w:szCs w:val="19"/>
              <w:lang w:val="en-US" w:eastAsia="hu-HU"/>
            </w:rPr>
          </w:rPrChange>
        </w:rPr>
      </w:pPr>
      <w:ins w:id="2226" w:author="Gergo" w:date="2017-11-24T11:04:00Z">
        <w:r w:rsidRPr="003355B9">
          <w:rPr>
            <w:rFonts w:ascii="Consolas" w:hAnsi="Consolas" w:cs="Consolas"/>
            <w:color w:val="000000"/>
            <w:sz w:val="22"/>
            <w:szCs w:val="22"/>
            <w:lang w:eastAsia="hu-HU"/>
            <w:rPrChange w:id="2227"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2228" w:author="Gergo" w:date="2017-11-24T11:04:00Z"/>
          <w:rFonts w:ascii="Consolas" w:hAnsi="Consolas" w:cs="Consolas"/>
          <w:color w:val="000000"/>
          <w:sz w:val="22"/>
          <w:szCs w:val="22"/>
          <w:lang w:eastAsia="hu-HU"/>
          <w:rPrChange w:id="2229" w:author="Gergo" w:date="2017-11-25T13:10:00Z">
            <w:rPr>
              <w:ins w:id="2230" w:author="Gergo" w:date="2017-11-24T11:04:00Z"/>
              <w:rFonts w:ascii="Consolas" w:hAnsi="Consolas" w:cs="Consolas"/>
              <w:color w:val="000000"/>
              <w:sz w:val="19"/>
              <w:szCs w:val="19"/>
              <w:lang w:val="en-US" w:eastAsia="hu-HU"/>
            </w:rPr>
          </w:rPrChange>
        </w:rPr>
      </w:pPr>
      <w:ins w:id="2231" w:author="Gergo" w:date="2017-11-24T11:04:00Z">
        <w:r w:rsidRPr="003355B9">
          <w:rPr>
            <w:rFonts w:ascii="Consolas" w:hAnsi="Consolas" w:cs="Consolas"/>
            <w:color w:val="000000"/>
            <w:sz w:val="22"/>
            <w:szCs w:val="22"/>
            <w:lang w:eastAsia="hu-HU"/>
            <w:rPrChange w:id="223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33"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2234"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2235" w:author="Gergo" w:date="2017-11-24T11:04:00Z"/>
          <w:rFonts w:ascii="Consolas" w:hAnsi="Consolas" w:cs="Consolas"/>
          <w:color w:val="000000"/>
          <w:sz w:val="22"/>
          <w:szCs w:val="22"/>
          <w:lang w:eastAsia="hu-HU"/>
          <w:rPrChange w:id="2236" w:author="Gergo" w:date="2017-11-25T13:10:00Z">
            <w:rPr>
              <w:ins w:id="2237" w:author="Gergo" w:date="2017-11-24T11:04:00Z"/>
              <w:rFonts w:ascii="Consolas" w:hAnsi="Consolas" w:cs="Consolas"/>
              <w:color w:val="000000"/>
              <w:sz w:val="19"/>
              <w:szCs w:val="19"/>
              <w:lang w:val="en-US" w:eastAsia="hu-HU"/>
            </w:rPr>
          </w:rPrChange>
        </w:rPr>
      </w:pPr>
      <w:ins w:id="2238" w:author="Gergo" w:date="2017-11-24T11:04:00Z">
        <w:r w:rsidRPr="003355B9">
          <w:rPr>
            <w:rFonts w:ascii="Consolas" w:hAnsi="Consolas" w:cs="Consolas"/>
            <w:color w:val="000000"/>
            <w:sz w:val="22"/>
            <w:szCs w:val="22"/>
            <w:lang w:eastAsia="hu-HU"/>
            <w:rPrChange w:id="2239"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2240" w:author="Gergo" w:date="2017-11-24T11:04:00Z"/>
          <w:rFonts w:ascii="Consolas" w:hAnsi="Consolas" w:cs="Consolas"/>
          <w:color w:val="000000"/>
          <w:sz w:val="22"/>
          <w:szCs w:val="22"/>
          <w:lang w:eastAsia="hu-HU"/>
          <w:rPrChange w:id="2241" w:author="Gergo" w:date="2017-11-25T13:10:00Z">
            <w:rPr>
              <w:ins w:id="2242" w:author="Gergo" w:date="2017-11-24T11:04:00Z"/>
              <w:rFonts w:ascii="Consolas" w:hAnsi="Consolas" w:cs="Consolas"/>
              <w:color w:val="000000"/>
              <w:sz w:val="19"/>
              <w:szCs w:val="19"/>
              <w:lang w:val="en-US" w:eastAsia="hu-HU"/>
            </w:rPr>
          </w:rPrChange>
        </w:rPr>
      </w:pPr>
      <w:ins w:id="2243" w:author="Gergo" w:date="2017-11-24T11:04:00Z">
        <w:r w:rsidRPr="003355B9">
          <w:rPr>
            <w:rFonts w:ascii="Consolas" w:hAnsi="Consolas" w:cs="Consolas"/>
            <w:color w:val="000000"/>
            <w:sz w:val="22"/>
            <w:szCs w:val="22"/>
            <w:lang w:eastAsia="hu-HU"/>
            <w:rPrChange w:id="224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45"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2246"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2247" w:author="Gergo" w:date="2017-11-24T11:04:00Z"/>
          <w:rFonts w:ascii="Consolas" w:hAnsi="Consolas" w:cs="Consolas"/>
          <w:color w:val="000000"/>
          <w:sz w:val="22"/>
          <w:szCs w:val="22"/>
          <w:lang w:eastAsia="hu-HU"/>
          <w:rPrChange w:id="2248" w:author="Gergo" w:date="2017-11-25T13:10:00Z">
            <w:rPr>
              <w:ins w:id="2249" w:author="Gergo" w:date="2017-11-24T11:04:00Z"/>
              <w:rFonts w:ascii="Consolas" w:hAnsi="Consolas" w:cs="Consolas"/>
              <w:color w:val="000000"/>
              <w:sz w:val="19"/>
              <w:szCs w:val="19"/>
              <w:lang w:val="en-US" w:eastAsia="hu-HU"/>
            </w:rPr>
          </w:rPrChange>
        </w:rPr>
      </w:pPr>
      <w:ins w:id="2250" w:author="Gergo" w:date="2017-11-24T11:04:00Z">
        <w:r w:rsidRPr="003355B9">
          <w:rPr>
            <w:rFonts w:ascii="Consolas" w:hAnsi="Consolas" w:cs="Consolas"/>
            <w:color w:val="000000"/>
            <w:sz w:val="22"/>
            <w:szCs w:val="22"/>
            <w:lang w:eastAsia="hu-HU"/>
            <w:rPrChange w:id="2251"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2252" w:author="Gergo" w:date="2017-11-24T11:04:00Z"/>
          <w:rFonts w:ascii="Consolas" w:hAnsi="Consolas" w:cs="Consolas"/>
          <w:color w:val="000000"/>
          <w:sz w:val="22"/>
          <w:szCs w:val="22"/>
          <w:lang w:eastAsia="hu-HU"/>
          <w:rPrChange w:id="2253" w:author="Gergo" w:date="2017-11-25T13:10:00Z">
            <w:rPr>
              <w:ins w:id="2254"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2255" w:author="Gergo" w:date="2017-11-24T11:04:00Z"/>
          <w:rFonts w:ascii="Consolas" w:hAnsi="Consolas" w:cs="Consolas"/>
          <w:color w:val="000000"/>
          <w:sz w:val="22"/>
          <w:szCs w:val="22"/>
          <w:lang w:eastAsia="hu-HU"/>
          <w:rPrChange w:id="2256" w:author="Gergo" w:date="2017-11-25T13:10:00Z">
            <w:rPr>
              <w:ins w:id="2257" w:author="Gergo" w:date="2017-11-24T11:04:00Z"/>
              <w:rFonts w:ascii="Consolas" w:hAnsi="Consolas" w:cs="Consolas"/>
              <w:color w:val="000000"/>
              <w:sz w:val="19"/>
              <w:szCs w:val="19"/>
              <w:lang w:val="en-US" w:eastAsia="hu-HU"/>
            </w:rPr>
          </w:rPrChange>
        </w:rPr>
      </w:pPr>
      <w:ins w:id="2258" w:author="Gergo" w:date="2017-11-24T11:04:00Z">
        <w:r w:rsidRPr="003355B9">
          <w:rPr>
            <w:rFonts w:ascii="Consolas" w:hAnsi="Consolas" w:cs="Consolas"/>
            <w:color w:val="000000"/>
            <w:sz w:val="22"/>
            <w:szCs w:val="22"/>
            <w:lang w:eastAsia="hu-HU"/>
            <w:rPrChange w:id="2259"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2260"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2261"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2262"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2263"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2264" w:author="Gergo" w:date="2017-11-24T11:04:00Z"/>
          <w:rFonts w:ascii="Consolas" w:hAnsi="Consolas" w:cs="Consolas"/>
          <w:color w:val="000000"/>
          <w:sz w:val="22"/>
          <w:szCs w:val="22"/>
          <w:lang w:eastAsia="hu-HU"/>
          <w:rPrChange w:id="2265" w:author="Gergo" w:date="2017-11-25T13:10:00Z">
            <w:rPr>
              <w:ins w:id="2266"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2267" w:author="Gergo" w:date="2017-11-24T11:04:00Z"/>
          <w:rFonts w:ascii="Consolas" w:hAnsi="Consolas" w:cs="Consolas"/>
          <w:color w:val="000000"/>
          <w:sz w:val="22"/>
          <w:szCs w:val="22"/>
          <w:lang w:eastAsia="hu-HU"/>
          <w:rPrChange w:id="2268" w:author="Gergo" w:date="2017-11-25T13:10:00Z">
            <w:rPr>
              <w:ins w:id="2269" w:author="Gergo" w:date="2017-11-24T11:04:00Z"/>
              <w:rFonts w:ascii="Consolas" w:hAnsi="Consolas" w:cs="Consolas"/>
              <w:color w:val="000000"/>
              <w:sz w:val="19"/>
              <w:szCs w:val="19"/>
              <w:lang w:val="en-US" w:eastAsia="hu-HU"/>
            </w:rPr>
          </w:rPrChange>
        </w:rPr>
      </w:pPr>
      <w:ins w:id="2270" w:author="Gergo" w:date="2017-11-24T11:04:00Z">
        <w:r w:rsidRPr="003355B9">
          <w:rPr>
            <w:rFonts w:ascii="Consolas" w:hAnsi="Consolas" w:cs="Consolas"/>
            <w:color w:val="000000"/>
            <w:sz w:val="22"/>
            <w:szCs w:val="22"/>
            <w:lang w:eastAsia="hu-HU"/>
            <w:rPrChange w:id="227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72"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27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74"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27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76"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2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78"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279"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2280" w:author="Gergo" w:date="2017-11-24T11:04:00Z"/>
          <w:rFonts w:ascii="Consolas" w:hAnsi="Consolas" w:cs="Consolas"/>
          <w:color w:val="000000"/>
          <w:sz w:val="22"/>
          <w:szCs w:val="22"/>
          <w:lang w:eastAsia="hu-HU"/>
          <w:rPrChange w:id="2281" w:author="Gergo" w:date="2017-11-25T13:10:00Z">
            <w:rPr>
              <w:ins w:id="2282" w:author="Gergo" w:date="2017-11-24T11:04:00Z"/>
              <w:rFonts w:ascii="Consolas" w:hAnsi="Consolas" w:cs="Consolas"/>
              <w:color w:val="000000"/>
              <w:sz w:val="22"/>
              <w:szCs w:val="22"/>
              <w:lang w:val="en-US" w:eastAsia="hu-HU"/>
            </w:rPr>
          </w:rPrChange>
        </w:rPr>
      </w:pPr>
      <w:ins w:id="2283" w:author="Gergo" w:date="2017-11-24T11:04:00Z">
        <w:r w:rsidRPr="003355B9">
          <w:rPr>
            <w:rFonts w:ascii="Consolas" w:hAnsi="Consolas" w:cs="Consolas"/>
            <w:color w:val="000000"/>
            <w:sz w:val="22"/>
            <w:szCs w:val="22"/>
            <w:lang w:eastAsia="hu-HU"/>
            <w:rPrChange w:id="2284"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285" w:author="Gergo" w:date="2017-11-25T19:06:00Z"/>
          <w:rFonts w:ascii="Consolas" w:hAnsi="Consolas" w:cs="Consolas"/>
          <w:color w:val="000000"/>
          <w:sz w:val="22"/>
          <w:szCs w:val="22"/>
          <w:lang w:eastAsia="hu-HU"/>
        </w:rPr>
      </w:pPr>
      <w:ins w:id="2286" w:author="Gergo" w:date="2017-11-24T11:04:00Z">
        <w:r w:rsidRPr="003355B9">
          <w:rPr>
            <w:rFonts w:ascii="Consolas" w:hAnsi="Consolas" w:cs="Consolas"/>
            <w:color w:val="000000"/>
            <w:sz w:val="22"/>
            <w:szCs w:val="22"/>
            <w:lang w:eastAsia="hu-HU"/>
            <w:rPrChange w:id="2287"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288"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289"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290"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291"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292"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293"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294" w:author="Gergo" w:date="2017-11-25T19:06:00Z"/>
          <w:rFonts w:ascii="Consolas" w:hAnsi="Consolas" w:cs="Consolas"/>
          <w:color w:val="000000"/>
          <w:sz w:val="22"/>
          <w:szCs w:val="22"/>
          <w:lang w:eastAsia="hu-HU"/>
        </w:rPr>
      </w:pPr>
    </w:p>
    <w:p w14:paraId="00E922A4" w14:textId="36A0B7FE" w:rsidR="00024E6D" w:rsidRDefault="006F6356" w:rsidP="004F5B39">
      <w:pPr>
        <w:autoSpaceDE w:val="0"/>
        <w:autoSpaceDN w:val="0"/>
        <w:adjustRightInd w:val="0"/>
        <w:spacing w:after="0" w:line="240" w:lineRule="auto"/>
        <w:ind w:firstLine="0"/>
        <w:jc w:val="left"/>
        <w:rPr>
          <w:ins w:id="2295" w:author="Gergo" w:date="2017-11-25T19:08:00Z"/>
        </w:rPr>
      </w:pPr>
      <w:ins w:id="2296" w:author="Gergo" w:date="2017-11-25T19:06:00Z">
        <w:r>
          <w:tab/>
          <w:t>Az alábbi képen (</w:t>
        </w:r>
      </w:ins>
      <w:ins w:id="2297" w:author="Gergo" w:date="2017-11-29T19:30:00Z">
        <w:r>
          <w:fldChar w:fldCharType="begin"/>
        </w:r>
        <w:r>
          <w:instrText xml:space="preserve"> REF _Ref499747186 \h </w:instrText>
        </w:r>
      </w:ins>
      <w:r>
        <w:fldChar w:fldCharType="separate"/>
      </w:r>
      <w:ins w:id="2298" w:author="Gergo" w:date="2017-12-01T09:03:00Z">
        <w:r w:rsidR="0034280E">
          <w:t xml:space="preserve">Ábra </w:t>
        </w:r>
        <w:r w:rsidR="0034280E">
          <w:rPr>
            <w:noProof/>
          </w:rPr>
          <w:t>4</w:t>
        </w:r>
        <w:r w:rsidR="0034280E">
          <w:t>.</w:t>
        </w:r>
        <w:r w:rsidR="0034280E">
          <w:rPr>
            <w:noProof/>
          </w:rPr>
          <w:t>5</w:t>
        </w:r>
      </w:ins>
      <w:ins w:id="2299" w:author="Gergo" w:date="2017-11-29T19:30:00Z">
        <w:r>
          <w:fldChar w:fldCharType="end"/>
        </w:r>
      </w:ins>
      <w:ins w:id="2300" w:author="Gergo" w:date="2017-11-25T19:06:00Z">
        <w:r>
          <w:t>)</w:t>
        </w:r>
      </w:ins>
      <w:ins w:id="2301" w:author="Gergo" w:date="2017-11-29T19:31:00Z">
        <w:r>
          <w:t xml:space="preserve"> a végjáték során készített képernyőkép látható.</w:t>
        </w:r>
      </w:ins>
    </w:p>
    <w:p w14:paraId="2057FF5D" w14:textId="77777777" w:rsidR="00024E6D" w:rsidRDefault="00024E6D" w:rsidP="004F5B39">
      <w:pPr>
        <w:autoSpaceDE w:val="0"/>
        <w:autoSpaceDN w:val="0"/>
        <w:adjustRightInd w:val="0"/>
        <w:spacing w:after="0" w:line="240" w:lineRule="auto"/>
        <w:ind w:firstLine="0"/>
        <w:jc w:val="left"/>
        <w:rPr>
          <w:ins w:id="2302"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2303" w:author="Gergo" w:date="2017-11-25T19:08:00Z"/>
        </w:rPr>
        <w:pPrChange w:id="2304" w:author="Gergo" w:date="2017-11-25T19:08:00Z">
          <w:pPr>
            <w:autoSpaceDE w:val="0"/>
            <w:autoSpaceDN w:val="0"/>
            <w:adjustRightInd w:val="0"/>
            <w:spacing w:after="0" w:line="240" w:lineRule="auto"/>
            <w:ind w:firstLine="0"/>
            <w:jc w:val="left"/>
          </w:pPr>
        </w:pPrChange>
      </w:pPr>
      <w:ins w:id="2305"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317ACC2F" w:rsidR="00024E6D" w:rsidRDefault="00024E6D">
      <w:pPr>
        <w:pStyle w:val="Kpalrs"/>
        <w:ind w:left="2160" w:firstLine="720"/>
        <w:jc w:val="left"/>
        <w:rPr>
          <w:ins w:id="2306" w:author="Gergo" w:date="2017-11-25T19:08:00Z"/>
        </w:rPr>
        <w:pPrChange w:id="2307" w:author="Gergo" w:date="2017-11-25T19:08:00Z">
          <w:pPr>
            <w:autoSpaceDE w:val="0"/>
            <w:autoSpaceDN w:val="0"/>
            <w:adjustRightInd w:val="0"/>
            <w:spacing w:after="0" w:line="240" w:lineRule="auto"/>
            <w:ind w:firstLine="0"/>
            <w:jc w:val="left"/>
          </w:pPr>
        </w:pPrChange>
      </w:pPr>
      <w:bookmarkStart w:id="2308" w:name="_Ref499747186"/>
      <w:ins w:id="2309" w:author="Gergo" w:date="2017-11-25T19:08:00Z">
        <w:r>
          <w:t xml:space="preserve">Ábra </w:t>
        </w:r>
      </w:ins>
      <w:ins w:id="2310" w:author="Gergo" w:date="2017-11-29T14:33:00Z">
        <w:r w:rsidR="00EB1182">
          <w:fldChar w:fldCharType="begin"/>
        </w:r>
        <w:r w:rsidR="00EB1182">
          <w:instrText xml:space="preserve"> STYLEREF 1 \s </w:instrText>
        </w:r>
      </w:ins>
      <w:r w:rsidR="00EB1182">
        <w:fldChar w:fldCharType="separate"/>
      </w:r>
      <w:r w:rsidR="0034280E">
        <w:rPr>
          <w:noProof/>
        </w:rPr>
        <w:t>4</w:t>
      </w:r>
      <w:ins w:id="2311"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312" w:author="Gergo" w:date="2017-12-01T09:03:00Z">
        <w:r w:rsidR="0034280E">
          <w:rPr>
            <w:noProof/>
          </w:rPr>
          <w:t>5</w:t>
        </w:r>
      </w:ins>
      <w:ins w:id="2313" w:author="Gergo" w:date="2017-11-29T14:33:00Z">
        <w:r w:rsidR="00EB1182">
          <w:fldChar w:fldCharType="end"/>
        </w:r>
      </w:ins>
      <w:bookmarkEnd w:id="2308"/>
      <w:ins w:id="2314" w:author="Gergo" w:date="2017-11-25T19:08:00Z">
        <w:r>
          <w:t xml:space="preserve"> Pillanatkép a harcból</w:t>
        </w:r>
      </w:ins>
    </w:p>
    <w:p w14:paraId="0A3580C2" w14:textId="77777777" w:rsidR="00024E6D" w:rsidRPr="00024E6D" w:rsidRDefault="00024E6D">
      <w:pPr>
        <w:rPr>
          <w:ins w:id="2315" w:author="Gergo" w:date="2017-11-24T11:04:00Z"/>
          <w:rPrChange w:id="2316" w:author="Gergo" w:date="2017-11-25T19:08:00Z">
            <w:rPr>
              <w:ins w:id="2317" w:author="Gergo" w:date="2017-11-24T11:04:00Z"/>
              <w:rFonts w:ascii="Consolas" w:hAnsi="Consolas" w:cs="Consolas"/>
              <w:color w:val="000000"/>
              <w:sz w:val="19"/>
              <w:szCs w:val="19"/>
              <w:lang w:val="en-US" w:eastAsia="hu-HU"/>
            </w:rPr>
          </w:rPrChange>
        </w:rPr>
        <w:pPrChange w:id="2318" w:author="Gergo" w:date="2017-11-25T19:08:00Z">
          <w:pPr>
            <w:autoSpaceDE w:val="0"/>
            <w:autoSpaceDN w:val="0"/>
            <w:adjustRightInd w:val="0"/>
            <w:spacing w:after="0" w:line="240" w:lineRule="auto"/>
            <w:ind w:firstLine="0"/>
            <w:jc w:val="left"/>
          </w:pPr>
        </w:pPrChange>
      </w:pPr>
    </w:p>
    <w:p w14:paraId="0E3C9F98" w14:textId="39966B53" w:rsidR="008331A5" w:rsidRPr="0034280E" w:rsidRDefault="008331A5">
      <w:pPr>
        <w:pStyle w:val="Cmsor3"/>
        <w:rPr>
          <w:ins w:id="2319" w:author="Gergo" w:date="2017-11-24T11:06:00Z"/>
        </w:rPr>
        <w:pPrChange w:id="2320" w:author="Gergo" w:date="2017-11-18T22:17:00Z">
          <w:pPr>
            <w:pStyle w:val="Cmsor2"/>
          </w:pPr>
        </w:pPrChange>
      </w:pPr>
      <w:bookmarkStart w:id="2321" w:name="_Toc499416842"/>
      <w:ins w:id="2322" w:author="Gergo" w:date="2017-11-18T22:17:00Z">
        <w:r w:rsidRPr="0034280E">
          <w:t>Az elugrás</w:t>
        </w:r>
      </w:ins>
      <w:bookmarkEnd w:id="2321"/>
    </w:p>
    <w:p w14:paraId="5AA01150" w14:textId="72827FD2" w:rsidR="00113527" w:rsidRPr="003355B9" w:rsidRDefault="00113527">
      <w:pPr>
        <w:rPr>
          <w:ins w:id="2323" w:author="Gergo" w:date="2017-11-24T11:31:00Z"/>
          <w:rPrChange w:id="2324" w:author="Gergo" w:date="2017-11-25T13:10:00Z">
            <w:rPr>
              <w:ins w:id="2325" w:author="Gergo" w:date="2017-11-24T11:31:00Z"/>
            </w:rPr>
          </w:rPrChange>
        </w:rPr>
        <w:pPrChange w:id="2326" w:author="Gergo" w:date="2017-11-24T11:06:00Z">
          <w:pPr>
            <w:pStyle w:val="Cmsor2"/>
          </w:pPr>
        </w:pPrChange>
      </w:pPr>
      <w:ins w:id="2327" w:author="Gergo" w:date="2017-11-24T11:06:00Z">
        <w:r w:rsidRPr="003355B9">
          <w:rPr>
            <w:rPrChange w:id="2328" w:author="Gergo" w:date="2017-11-25T13:10:00Z">
              <w:rPr/>
            </w:rPrChange>
          </w:rPr>
          <w:t>A játékos felé</w:t>
        </w:r>
      </w:ins>
      <w:ins w:id="2329" w:author="Gergo" w:date="2017-11-24T11:09:00Z">
        <w:r w:rsidRPr="003355B9">
          <w:rPr>
            <w:rPrChange w:id="2330" w:author="Gergo" w:date="2017-11-25T13:10:00Z">
              <w:rPr/>
            </w:rPrChange>
          </w:rPr>
          <w:t xml:space="preserve"> dobott hordók sebzést okoznak, és ha túl sok találja el, akkor meghal és újra kell kezdeni a harcot. Ennek elkerülése érdekében el lehet ugrani előle az érintőfelület segítségévével. </w:t>
        </w:r>
      </w:ins>
      <w:ins w:id="2331" w:author="Gergo" w:date="2017-11-24T11:10:00Z">
        <w:r w:rsidRPr="003355B9">
          <w:rPr>
            <w:rPrChange w:id="2332" w:author="Gergo" w:date="2017-11-25T13:10:00Z">
              <w:rPr/>
            </w:rPrChange>
          </w:rPr>
          <w:t xml:space="preserve"> </w:t>
        </w:r>
      </w:ins>
      <w:ins w:id="2333" w:author="Gergo" w:date="2017-11-24T11:14:00Z">
        <w:r w:rsidRPr="003355B9">
          <w:rPr>
            <w:rPrChange w:id="2334" w:author="Gergo" w:date="2017-11-25T13:10:00Z">
              <w:rPr/>
            </w:rPrChange>
          </w:rPr>
          <w:t>Mivel alapvetően az API nem tartalmaz „swipe” esemény</w:t>
        </w:r>
      </w:ins>
      <w:ins w:id="2335" w:author="Gergo" w:date="2017-12-03T19:33:00Z">
        <w:r w:rsidR="00B66E66">
          <w:t>t</w:t>
        </w:r>
      </w:ins>
      <w:ins w:id="2336" w:author="Gergo" w:date="2017-11-24T11:14:00Z">
        <w:r w:rsidRPr="003355B9">
          <w:rPr>
            <w:rPrChange w:id="2337" w:author="Gergo" w:date="2017-11-25T13:10:00Z">
              <w:rPr/>
            </w:rPrChange>
          </w:rPr>
          <w:t xml:space="preserve">, ezt nekem kellett implementálni, méghozzá olyan módon, </w:t>
        </w:r>
      </w:ins>
      <w:ins w:id="2338" w:author="Gergo" w:date="2017-11-24T11:23:00Z">
        <w:r w:rsidR="00355204" w:rsidRPr="003355B9">
          <w:rPr>
            <w:rPrChange w:id="2339" w:author="Gergo" w:date="2017-11-25T13:10:00Z">
              <w:rPr/>
            </w:rPrChange>
          </w:rPr>
          <w:t xml:space="preserve">hogy érintéskor eltárolom az érintés pozícióját, és az elengedés pillanatában összevetem ezt az aktuális koordinátákkal és </w:t>
        </w:r>
      </w:ins>
      <w:ins w:id="2340" w:author="Gergo" w:date="2017-11-24T11:25:00Z">
        <w:r w:rsidR="00355204" w:rsidRPr="003355B9">
          <w:rPr>
            <w:rPrChange w:id="2341" w:author="Gergo" w:date="2017-11-25T13:10:00Z">
              <w:rPr/>
            </w:rPrChange>
          </w:rPr>
          <w:t xml:space="preserve">ebből számítom ki, hogy történt-e </w:t>
        </w:r>
      </w:ins>
      <w:ins w:id="2342" w:author="Gergo" w:date="2017-11-24T11:29:00Z">
        <w:r w:rsidR="00B66E66">
          <w:rPr>
            <w:rPrChange w:id="2343" w:author="Gergo" w:date="2017-11-25T13:10:00Z">
              <w:rPr>
                <w:b w:val="0"/>
                <w:bCs w:val="0"/>
                <w:iCs w:val="0"/>
              </w:rPr>
            </w:rPrChange>
          </w:rPr>
          <w:t>swipe-olás, illetve ha igen, akkor me</w:t>
        </w:r>
        <w:r w:rsidR="00355204" w:rsidRPr="003355B9">
          <w:rPr>
            <w:rPrChange w:id="2344" w:author="Gergo" w:date="2017-11-25T13:10:00Z">
              <w:rPr/>
            </w:rPrChange>
          </w:rPr>
          <w:t xml:space="preserve">lyik irányba. Ezeket a számításokat a </w:t>
        </w:r>
        <w:r w:rsidR="00355204" w:rsidRPr="003355B9">
          <w:rPr>
            <w:rFonts w:ascii="Consolas" w:hAnsi="Consolas"/>
            <w:rPrChange w:id="2345" w:author="Gergo" w:date="2017-11-25T13:10:00Z">
              <w:rPr>
                <w:b w:val="0"/>
                <w:bCs w:val="0"/>
                <w:iCs w:val="0"/>
              </w:rPr>
            </w:rPrChange>
          </w:rPr>
          <w:t>VR</w:t>
        </w:r>
      </w:ins>
      <w:ins w:id="2346" w:author="Gergo" w:date="2017-11-24T11:30:00Z">
        <w:r w:rsidR="00355204" w:rsidRPr="003355B9">
          <w:rPr>
            <w:rFonts w:ascii="Consolas" w:hAnsi="Consolas"/>
            <w:rPrChange w:id="2347" w:author="Gergo" w:date="2017-11-25T13:10:00Z">
              <w:rPr>
                <w:b w:val="0"/>
                <w:bCs w:val="0"/>
                <w:iCs w:val="0"/>
              </w:rPr>
            </w:rPrChange>
          </w:rPr>
          <w:t>PlayerDash</w:t>
        </w:r>
        <w:r w:rsidR="00355204" w:rsidRPr="0034280E">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2348" w:author="Gergo" w:date="2017-11-24T11:40:00Z"/>
          <w:rFonts w:ascii="Consolas" w:hAnsi="Consolas" w:cs="Consolas"/>
          <w:color w:val="000000"/>
          <w:sz w:val="22"/>
          <w:szCs w:val="22"/>
          <w:lang w:eastAsia="hu-HU"/>
          <w:rPrChange w:id="2349" w:author="Gergo" w:date="2017-11-25T13:10:00Z">
            <w:rPr>
              <w:ins w:id="2350" w:author="Gergo" w:date="2017-11-24T11:40:00Z"/>
              <w:rFonts w:ascii="Consolas" w:hAnsi="Consolas" w:cs="Consolas"/>
              <w:color w:val="000000"/>
              <w:sz w:val="19"/>
              <w:szCs w:val="19"/>
              <w:lang w:val="en-US" w:eastAsia="hu-HU"/>
            </w:rPr>
          </w:rPrChange>
        </w:rPr>
      </w:pPr>
      <w:ins w:id="2351" w:author="Gergo" w:date="2017-11-24T11:40:00Z">
        <w:r w:rsidRPr="003355B9">
          <w:rPr>
            <w:rFonts w:ascii="Consolas" w:hAnsi="Consolas" w:cs="Consolas"/>
            <w:color w:val="0000FF"/>
            <w:sz w:val="22"/>
            <w:szCs w:val="22"/>
            <w:lang w:eastAsia="hu-HU"/>
            <w:rPrChange w:id="2352"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35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54"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355"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2356" w:author="Gergo" w:date="2017-11-24T11:40:00Z"/>
          <w:rFonts w:ascii="Consolas" w:hAnsi="Consolas" w:cs="Consolas"/>
          <w:color w:val="000000"/>
          <w:sz w:val="22"/>
          <w:szCs w:val="22"/>
          <w:lang w:eastAsia="hu-HU"/>
          <w:rPrChange w:id="2357" w:author="Gergo" w:date="2017-11-25T13:10:00Z">
            <w:rPr>
              <w:ins w:id="2358" w:author="Gergo" w:date="2017-11-24T11:40:00Z"/>
              <w:rFonts w:ascii="Consolas" w:hAnsi="Consolas" w:cs="Consolas"/>
              <w:color w:val="000000"/>
              <w:sz w:val="19"/>
              <w:szCs w:val="19"/>
              <w:lang w:val="en-US" w:eastAsia="hu-HU"/>
            </w:rPr>
          </w:rPrChange>
        </w:rPr>
      </w:pPr>
      <w:ins w:id="2359" w:author="Gergo" w:date="2017-11-24T11:40:00Z">
        <w:r w:rsidRPr="003355B9">
          <w:rPr>
            <w:rFonts w:ascii="Consolas" w:hAnsi="Consolas" w:cs="Consolas"/>
            <w:color w:val="000000"/>
            <w:sz w:val="22"/>
            <w:szCs w:val="22"/>
            <w:lang w:eastAsia="hu-HU"/>
            <w:rPrChange w:id="236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61"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6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363"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364"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2365" w:author="Gergo" w:date="2017-11-24T11:40:00Z"/>
          <w:rFonts w:ascii="Consolas" w:hAnsi="Consolas" w:cs="Consolas"/>
          <w:color w:val="000000"/>
          <w:sz w:val="22"/>
          <w:szCs w:val="22"/>
          <w:lang w:eastAsia="hu-HU"/>
          <w:rPrChange w:id="2366" w:author="Gergo" w:date="2017-11-25T13:10:00Z">
            <w:rPr>
              <w:ins w:id="2367" w:author="Gergo" w:date="2017-11-24T11:40:00Z"/>
              <w:rFonts w:ascii="Consolas" w:hAnsi="Consolas" w:cs="Consolas"/>
              <w:color w:val="000000"/>
              <w:sz w:val="19"/>
              <w:szCs w:val="19"/>
              <w:lang w:val="en-US" w:eastAsia="hu-HU"/>
            </w:rPr>
          </w:rPrChange>
        </w:rPr>
      </w:pPr>
      <w:ins w:id="2368" w:author="Gergo" w:date="2017-11-24T11:40:00Z">
        <w:r w:rsidRPr="003355B9">
          <w:rPr>
            <w:rFonts w:ascii="Consolas" w:hAnsi="Consolas" w:cs="Consolas"/>
            <w:color w:val="000000"/>
            <w:sz w:val="22"/>
            <w:szCs w:val="22"/>
            <w:lang w:eastAsia="hu-HU"/>
            <w:rPrChange w:id="2369" w:author="Gergo" w:date="2017-11-25T13:10:00Z">
              <w:rPr>
                <w:rFonts w:ascii="Consolas" w:hAnsi="Consolas" w:cs="Consolas"/>
                <w:color w:val="000000"/>
                <w:sz w:val="19"/>
                <w:szCs w:val="19"/>
                <w:lang w:val="en-US" w:eastAsia="hu-HU"/>
              </w:rPr>
            </w:rPrChange>
          </w:rPr>
          <w:lastRenderedPageBreak/>
          <w:t xml:space="preserve">    {</w:t>
        </w:r>
      </w:ins>
    </w:p>
    <w:p w14:paraId="11A9B940" w14:textId="77777777" w:rsidR="002D342E" w:rsidRPr="003355B9" w:rsidRDefault="002D342E">
      <w:pPr>
        <w:autoSpaceDE w:val="0"/>
        <w:autoSpaceDN w:val="0"/>
        <w:adjustRightInd w:val="0"/>
        <w:spacing w:after="0" w:line="240" w:lineRule="auto"/>
        <w:ind w:firstLine="0"/>
        <w:jc w:val="left"/>
        <w:rPr>
          <w:ins w:id="2370" w:author="Gergo" w:date="2017-11-24T11:40:00Z"/>
          <w:rFonts w:ascii="Consolas" w:hAnsi="Consolas" w:cs="Consolas"/>
          <w:color w:val="000000"/>
          <w:sz w:val="22"/>
          <w:szCs w:val="22"/>
          <w:lang w:eastAsia="hu-HU"/>
          <w:rPrChange w:id="2371" w:author="Gergo" w:date="2017-11-25T13:10:00Z">
            <w:rPr>
              <w:ins w:id="2372" w:author="Gergo" w:date="2017-11-24T11:40:00Z"/>
              <w:rFonts w:ascii="Consolas" w:hAnsi="Consolas" w:cs="Consolas"/>
              <w:color w:val="000000"/>
              <w:sz w:val="19"/>
              <w:szCs w:val="19"/>
              <w:lang w:val="en-US" w:eastAsia="hu-HU"/>
            </w:rPr>
          </w:rPrChange>
        </w:rPr>
      </w:pPr>
      <w:ins w:id="2373" w:author="Gergo" w:date="2017-11-24T11:40:00Z">
        <w:r w:rsidRPr="003355B9">
          <w:rPr>
            <w:rFonts w:ascii="Consolas" w:hAnsi="Consolas" w:cs="Consolas"/>
            <w:color w:val="000000"/>
            <w:sz w:val="22"/>
            <w:szCs w:val="22"/>
            <w:lang w:eastAsia="hu-HU"/>
            <w:rPrChange w:id="2374"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375"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376"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377" w:author="Gergo" w:date="2017-11-24T11:40:00Z"/>
          <w:rFonts w:ascii="Consolas" w:hAnsi="Consolas" w:cs="Consolas"/>
          <w:color w:val="000000"/>
          <w:sz w:val="22"/>
          <w:szCs w:val="22"/>
          <w:lang w:eastAsia="hu-HU"/>
          <w:rPrChange w:id="2378" w:author="Gergo" w:date="2017-11-25T13:10:00Z">
            <w:rPr>
              <w:ins w:id="2379" w:author="Gergo" w:date="2017-11-24T11:40:00Z"/>
              <w:rFonts w:ascii="Consolas" w:hAnsi="Consolas" w:cs="Consolas"/>
              <w:color w:val="000000"/>
              <w:sz w:val="19"/>
              <w:szCs w:val="19"/>
              <w:lang w:val="en-US" w:eastAsia="hu-HU"/>
            </w:rPr>
          </w:rPrChange>
        </w:rPr>
      </w:pPr>
      <w:ins w:id="2380" w:author="Gergo" w:date="2017-11-24T11:40:00Z">
        <w:r w:rsidRPr="003355B9">
          <w:rPr>
            <w:rFonts w:ascii="Consolas" w:hAnsi="Consolas" w:cs="Consolas"/>
            <w:color w:val="000000"/>
            <w:sz w:val="22"/>
            <w:szCs w:val="22"/>
            <w:lang w:eastAsia="hu-HU"/>
            <w:rPrChange w:id="2381" w:author="Gergo" w:date="2017-11-25T13:10:00Z">
              <w:rPr>
                <w:rFonts w:ascii="Consolas" w:hAnsi="Consolas" w:cs="Consolas"/>
                <w:color w:val="000000"/>
                <w:sz w:val="19"/>
                <w:szCs w:val="19"/>
                <w:lang w:val="en-US" w:eastAsia="hu-HU"/>
              </w:rPr>
            </w:rPrChange>
          </w:rPr>
          <w:t xml:space="preserve">    }</w:t>
        </w:r>
      </w:ins>
    </w:p>
    <w:p w14:paraId="77E34866" w14:textId="77777777" w:rsidR="002D342E" w:rsidRPr="003355B9" w:rsidRDefault="002D342E">
      <w:pPr>
        <w:autoSpaceDE w:val="0"/>
        <w:autoSpaceDN w:val="0"/>
        <w:adjustRightInd w:val="0"/>
        <w:spacing w:after="0" w:line="240" w:lineRule="auto"/>
        <w:ind w:firstLine="0"/>
        <w:jc w:val="left"/>
        <w:rPr>
          <w:ins w:id="2382" w:author="Gergo" w:date="2017-11-24T11:40:00Z"/>
          <w:rFonts w:ascii="Consolas" w:hAnsi="Consolas" w:cs="Consolas"/>
          <w:color w:val="000000"/>
          <w:sz w:val="22"/>
          <w:szCs w:val="22"/>
          <w:lang w:eastAsia="hu-HU"/>
          <w:rPrChange w:id="2383" w:author="Gergo" w:date="2017-11-25T13:10:00Z">
            <w:rPr>
              <w:ins w:id="2384" w:author="Gergo" w:date="2017-11-24T11:40:00Z"/>
              <w:rFonts w:ascii="Consolas" w:hAnsi="Consolas" w:cs="Consolas"/>
              <w:color w:val="000000"/>
              <w:sz w:val="19"/>
              <w:szCs w:val="19"/>
              <w:lang w:val="en-US" w:eastAsia="hu-HU"/>
            </w:rPr>
          </w:rPrChange>
        </w:rPr>
      </w:pPr>
      <w:ins w:id="2385" w:author="Gergo" w:date="2017-11-24T11:40:00Z">
        <w:r w:rsidRPr="003355B9">
          <w:rPr>
            <w:rFonts w:ascii="Consolas" w:hAnsi="Consolas" w:cs="Consolas"/>
            <w:color w:val="000000"/>
            <w:sz w:val="22"/>
            <w:szCs w:val="22"/>
            <w:lang w:eastAsia="hu-HU"/>
            <w:rPrChange w:id="238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8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8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389"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390"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391" w:author="Gergo" w:date="2017-11-24T11:40:00Z"/>
          <w:rFonts w:ascii="Consolas" w:hAnsi="Consolas" w:cs="Consolas"/>
          <w:color w:val="000000"/>
          <w:sz w:val="22"/>
          <w:szCs w:val="22"/>
          <w:lang w:eastAsia="hu-HU"/>
          <w:rPrChange w:id="2392" w:author="Gergo" w:date="2017-11-25T13:10:00Z">
            <w:rPr>
              <w:ins w:id="2393" w:author="Gergo" w:date="2017-11-24T11:40:00Z"/>
              <w:rFonts w:ascii="Consolas" w:hAnsi="Consolas" w:cs="Consolas"/>
              <w:color w:val="000000"/>
              <w:sz w:val="19"/>
              <w:szCs w:val="19"/>
              <w:lang w:val="en-US" w:eastAsia="hu-HU"/>
            </w:rPr>
          </w:rPrChange>
        </w:rPr>
      </w:pPr>
      <w:ins w:id="2394" w:author="Gergo" w:date="2017-11-24T11:40:00Z">
        <w:r w:rsidRPr="003355B9">
          <w:rPr>
            <w:rFonts w:ascii="Consolas" w:hAnsi="Consolas" w:cs="Consolas"/>
            <w:color w:val="000000"/>
            <w:sz w:val="22"/>
            <w:szCs w:val="22"/>
            <w:lang w:eastAsia="hu-HU"/>
            <w:rPrChange w:id="2395"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396" w:author="Gergo" w:date="2017-11-24T11:40:00Z"/>
          <w:rFonts w:ascii="Consolas" w:hAnsi="Consolas" w:cs="Consolas"/>
          <w:color w:val="000000"/>
          <w:sz w:val="22"/>
          <w:szCs w:val="22"/>
          <w:lang w:eastAsia="hu-HU"/>
          <w:rPrChange w:id="2397" w:author="Gergo" w:date="2017-11-25T13:10:00Z">
            <w:rPr>
              <w:ins w:id="2398" w:author="Gergo" w:date="2017-11-24T11:40:00Z"/>
              <w:rFonts w:ascii="Consolas" w:hAnsi="Consolas" w:cs="Consolas"/>
              <w:color w:val="000000"/>
              <w:sz w:val="19"/>
              <w:szCs w:val="19"/>
              <w:lang w:val="en-US" w:eastAsia="hu-HU"/>
            </w:rPr>
          </w:rPrChange>
        </w:rPr>
      </w:pPr>
      <w:ins w:id="2399" w:author="Gergo" w:date="2017-11-24T11:40:00Z">
        <w:r w:rsidRPr="003355B9">
          <w:rPr>
            <w:rFonts w:ascii="Consolas" w:hAnsi="Consolas" w:cs="Consolas"/>
            <w:color w:val="000000"/>
            <w:sz w:val="22"/>
            <w:szCs w:val="22"/>
            <w:lang w:eastAsia="hu-HU"/>
            <w:rPrChange w:id="240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01"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402"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403" w:author="Gergo" w:date="2017-11-24T11:40:00Z"/>
          <w:rFonts w:ascii="Consolas" w:hAnsi="Consolas" w:cs="Consolas"/>
          <w:color w:val="000000"/>
          <w:sz w:val="22"/>
          <w:szCs w:val="22"/>
          <w:lang w:eastAsia="hu-HU"/>
          <w:rPrChange w:id="2404" w:author="Gergo" w:date="2017-11-25T13:10:00Z">
            <w:rPr>
              <w:ins w:id="2405" w:author="Gergo" w:date="2017-11-24T11:40:00Z"/>
              <w:rFonts w:ascii="Consolas" w:hAnsi="Consolas" w:cs="Consolas"/>
              <w:color w:val="000000"/>
              <w:sz w:val="19"/>
              <w:szCs w:val="19"/>
              <w:lang w:val="en-US" w:eastAsia="hu-HU"/>
            </w:rPr>
          </w:rPrChange>
        </w:rPr>
      </w:pPr>
      <w:ins w:id="2406" w:author="Gergo" w:date="2017-11-24T11:40:00Z">
        <w:r w:rsidRPr="003355B9">
          <w:rPr>
            <w:rFonts w:ascii="Consolas" w:hAnsi="Consolas" w:cs="Consolas"/>
            <w:color w:val="000000"/>
            <w:sz w:val="22"/>
            <w:szCs w:val="22"/>
            <w:lang w:eastAsia="hu-HU"/>
            <w:rPrChange w:id="240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08"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409"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410" w:author="Gergo" w:date="2017-11-24T11:40:00Z"/>
          <w:rFonts w:ascii="Consolas" w:hAnsi="Consolas" w:cs="Consolas"/>
          <w:color w:val="000000"/>
          <w:sz w:val="22"/>
          <w:szCs w:val="22"/>
          <w:lang w:eastAsia="hu-HU"/>
          <w:rPrChange w:id="2411" w:author="Gergo" w:date="2017-11-25T13:10:00Z">
            <w:rPr>
              <w:ins w:id="2412" w:author="Gergo" w:date="2017-11-24T11:40:00Z"/>
              <w:rFonts w:ascii="Consolas" w:hAnsi="Consolas" w:cs="Consolas"/>
              <w:color w:val="000000"/>
              <w:sz w:val="19"/>
              <w:szCs w:val="19"/>
              <w:lang w:val="en-US" w:eastAsia="hu-HU"/>
            </w:rPr>
          </w:rPrChange>
        </w:rPr>
      </w:pPr>
      <w:ins w:id="2413" w:author="Gergo" w:date="2017-11-24T11:40:00Z">
        <w:r w:rsidRPr="003355B9">
          <w:rPr>
            <w:rFonts w:ascii="Consolas" w:hAnsi="Consolas" w:cs="Consolas"/>
            <w:color w:val="000000"/>
            <w:sz w:val="22"/>
            <w:szCs w:val="22"/>
            <w:lang w:eastAsia="hu-HU"/>
            <w:rPrChange w:id="241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15"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16"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417" w:author="Gergo" w:date="2017-11-24T11:40:00Z"/>
          <w:rFonts w:ascii="Consolas" w:hAnsi="Consolas" w:cs="Consolas"/>
          <w:color w:val="000000"/>
          <w:sz w:val="22"/>
          <w:szCs w:val="22"/>
          <w:lang w:eastAsia="hu-HU"/>
          <w:rPrChange w:id="2418" w:author="Gergo" w:date="2017-11-25T13:10:00Z">
            <w:rPr>
              <w:ins w:id="2419" w:author="Gergo" w:date="2017-11-24T11:40:00Z"/>
              <w:rFonts w:ascii="Consolas" w:hAnsi="Consolas" w:cs="Consolas"/>
              <w:color w:val="000000"/>
              <w:sz w:val="19"/>
              <w:szCs w:val="19"/>
              <w:lang w:val="en-US" w:eastAsia="hu-HU"/>
            </w:rPr>
          </w:rPrChange>
        </w:rPr>
      </w:pPr>
      <w:ins w:id="2420" w:author="Gergo" w:date="2017-11-24T11:40:00Z">
        <w:r w:rsidRPr="003355B9">
          <w:rPr>
            <w:rFonts w:ascii="Consolas" w:hAnsi="Consolas" w:cs="Consolas"/>
            <w:color w:val="000000"/>
            <w:sz w:val="22"/>
            <w:szCs w:val="22"/>
            <w:lang w:eastAsia="hu-HU"/>
            <w:rPrChange w:id="2421"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422" w:author="Gergo" w:date="2017-11-24T11:40:00Z"/>
          <w:rFonts w:ascii="Consolas" w:hAnsi="Consolas" w:cs="Consolas"/>
          <w:color w:val="000000"/>
          <w:sz w:val="22"/>
          <w:szCs w:val="22"/>
          <w:lang w:eastAsia="hu-HU"/>
          <w:rPrChange w:id="2423" w:author="Gergo" w:date="2017-11-25T13:10:00Z">
            <w:rPr>
              <w:ins w:id="2424" w:author="Gergo" w:date="2017-11-24T11:40:00Z"/>
              <w:rFonts w:ascii="Consolas" w:hAnsi="Consolas" w:cs="Consolas"/>
              <w:color w:val="000000"/>
              <w:sz w:val="19"/>
              <w:szCs w:val="19"/>
              <w:lang w:val="en-US" w:eastAsia="hu-HU"/>
            </w:rPr>
          </w:rPrChange>
        </w:rPr>
      </w:pPr>
      <w:ins w:id="2425" w:author="Gergo" w:date="2017-11-24T11:40:00Z">
        <w:r w:rsidRPr="003355B9">
          <w:rPr>
            <w:rFonts w:ascii="Consolas" w:hAnsi="Consolas" w:cs="Consolas"/>
            <w:color w:val="000000"/>
            <w:sz w:val="22"/>
            <w:szCs w:val="22"/>
            <w:lang w:eastAsia="hu-HU"/>
            <w:rPrChange w:id="242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2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28"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429"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430"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431" w:author="Gergo" w:date="2017-11-24T11:40:00Z"/>
          <w:rFonts w:ascii="Consolas" w:hAnsi="Consolas" w:cs="Consolas"/>
          <w:color w:val="000000"/>
          <w:sz w:val="22"/>
          <w:szCs w:val="22"/>
          <w:lang w:eastAsia="hu-HU"/>
          <w:rPrChange w:id="2432" w:author="Gergo" w:date="2017-11-25T13:10:00Z">
            <w:rPr>
              <w:ins w:id="2433" w:author="Gergo" w:date="2017-11-24T11:40:00Z"/>
              <w:rFonts w:ascii="Consolas" w:hAnsi="Consolas" w:cs="Consolas"/>
              <w:color w:val="000000"/>
              <w:sz w:val="19"/>
              <w:szCs w:val="19"/>
              <w:lang w:val="en-US" w:eastAsia="hu-HU"/>
            </w:rPr>
          </w:rPrChange>
        </w:rPr>
      </w:pPr>
      <w:ins w:id="2434" w:author="Gergo" w:date="2017-11-24T11:40:00Z">
        <w:r w:rsidRPr="003355B9">
          <w:rPr>
            <w:rFonts w:ascii="Consolas" w:hAnsi="Consolas" w:cs="Consolas"/>
            <w:color w:val="000000"/>
            <w:sz w:val="22"/>
            <w:szCs w:val="22"/>
            <w:lang w:eastAsia="hu-HU"/>
            <w:rPrChange w:id="2435"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436" w:author="Gergo" w:date="2017-11-24T11:40:00Z"/>
          <w:rFonts w:ascii="Consolas" w:hAnsi="Consolas" w:cs="Consolas"/>
          <w:color w:val="000000"/>
          <w:sz w:val="22"/>
          <w:szCs w:val="22"/>
          <w:lang w:eastAsia="hu-HU"/>
          <w:rPrChange w:id="2437" w:author="Gergo" w:date="2017-11-25T13:10:00Z">
            <w:rPr>
              <w:ins w:id="2438" w:author="Gergo" w:date="2017-11-24T11:40:00Z"/>
              <w:rFonts w:ascii="Consolas" w:hAnsi="Consolas" w:cs="Consolas"/>
              <w:color w:val="000000"/>
              <w:sz w:val="19"/>
              <w:szCs w:val="19"/>
              <w:lang w:val="en-US" w:eastAsia="hu-HU"/>
            </w:rPr>
          </w:rPrChange>
        </w:rPr>
      </w:pPr>
      <w:ins w:id="2439" w:author="Gergo" w:date="2017-11-24T11:40:00Z">
        <w:r w:rsidRPr="003355B9">
          <w:rPr>
            <w:rFonts w:ascii="Consolas" w:hAnsi="Consolas" w:cs="Consolas"/>
            <w:color w:val="000000"/>
            <w:sz w:val="22"/>
            <w:szCs w:val="22"/>
            <w:lang w:eastAsia="hu-HU"/>
            <w:rPrChange w:id="2440"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441" w:author="Gergo" w:date="2017-11-24T11:40:00Z"/>
          <w:rFonts w:ascii="Consolas" w:hAnsi="Consolas" w:cs="Consolas"/>
          <w:color w:val="000000"/>
          <w:sz w:val="22"/>
          <w:szCs w:val="22"/>
          <w:lang w:eastAsia="hu-HU"/>
          <w:rPrChange w:id="2442" w:author="Gergo" w:date="2017-11-25T13:10:00Z">
            <w:rPr>
              <w:ins w:id="2443" w:author="Gergo" w:date="2017-11-24T11:40:00Z"/>
              <w:rFonts w:ascii="Consolas" w:hAnsi="Consolas" w:cs="Consolas"/>
              <w:color w:val="000000"/>
              <w:sz w:val="19"/>
              <w:szCs w:val="19"/>
              <w:lang w:val="en-US" w:eastAsia="hu-HU"/>
            </w:rPr>
          </w:rPrChange>
        </w:rPr>
      </w:pPr>
      <w:ins w:id="2444" w:author="Gergo" w:date="2017-11-24T11:40:00Z">
        <w:r w:rsidRPr="003355B9">
          <w:rPr>
            <w:rFonts w:ascii="Consolas" w:hAnsi="Consolas" w:cs="Consolas"/>
            <w:color w:val="000000"/>
            <w:sz w:val="22"/>
            <w:szCs w:val="22"/>
            <w:lang w:eastAsia="hu-HU"/>
            <w:rPrChange w:id="2445"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446" w:author="Gergo" w:date="2017-11-24T11:40:00Z"/>
          <w:rFonts w:ascii="Consolas" w:hAnsi="Consolas" w:cs="Consolas"/>
          <w:color w:val="000000"/>
          <w:sz w:val="22"/>
          <w:szCs w:val="22"/>
          <w:lang w:eastAsia="hu-HU"/>
          <w:rPrChange w:id="2447" w:author="Gergo" w:date="2017-11-25T13:10:00Z">
            <w:rPr>
              <w:ins w:id="2448" w:author="Gergo" w:date="2017-11-24T11:40:00Z"/>
              <w:rFonts w:ascii="Consolas" w:hAnsi="Consolas" w:cs="Consolas"/>
              <w:color w:val="000000"/>
              <w:sz w:val="19"/>
              <w:szCs w:val="19"/>
              <w:lang w:val="en-US" w:eastAsia="hu-HU"/>
            </w:rPr>
          </w:rPrChange>
        </w:rPr>
      </w:pPr>
      <w:ins w:id="2449" w:author="Gergo" w:date="2017-11-24T11:40:00Z">
        <w:r w:rsidRPr="003355B9">
          <w:rPr>
            <w:rFonts w:ascii="Consolas" w:hAnsi="Consolas" w:cs="Consolas"/>
            <w:color w:val="000000"/>
            <w:sz w:val="22"/>
            <w:szCs w:val="22"/>
            <w:lang w:eastAsia="hu-HU"/>
            <w:rPrChange w:id="2450"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451" w:author="Gergo" w:date="2017-11-24T11:40:00Z"/>
          <w:rFonts w:ascii="Consolas" w:hAnsi="Consolas" w:cs="Consolas"/>
          <w:color w:val="000000"/>
          <w:sz w:val="22"/>
          <w:szCs w:val="22"/>
          <w:lang w:eastAsia="hu-HU"/>
          <w:rPrChange w:id="2452" w:author="Gergo" w:date="2017-11-25T13:10:00Z">
            <w:rPr>
              <w:ins w:id="2453" w:author="Gergo" w:date="2017-11-24T11:40:00Z"/>
              <w:rFonts w:ascii="Consolas" w:hAnsi="Consolas" w:cs="Consolas"/>
              <w:color w:val="000000"/>
              <w:sz w:val="19"/>
              <w:szCs w:val="19"/>
              <w:lang w:val="en-US" w:eastAsia="hu-HU"/>
            </w:rPr>
          </w:rPrChange>
        </w:rPr>
      </w:pPr>
      <w:ins w:id="2454" w:author="Gergo" w:date="2017-11-24T11:40:00Z">
        <w:r w:rsidRPr="003355B9">
          <w:rPr>
            <w:rFonts w:ascii="Consolas" w:hAnsi="Consolas" w:cs="Consolas"/>
            <w:color w:val="000000"/>
            <w:sz w:val="22"/>
            <w:szCs w:val="22"/>
            <w:lang w:eastAsia="hu-HU"/>
            <w:rPrChange w:id="2455"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456" w:author="Gergo" w:date="2017-11-24T11:40:00Z"/>
          <w:rFonts w:ascii="Consolas" w:hAnsi="Consolas" w:cs="Consolas"/>
          <w:color w:val="000000"/>
          <w:sz w:val="22"/>
          <w:szCs w:val="22"/>
          <w:lang w:eastAsia="hu-HU"/>
          <w:rPrChange w:id="2457" w:author="Gergo" w:date="2017-11-25T13:10:00Z">
            <w:rPr>
              <w:ins w:id="2458" w:author="Gergo" w:date="2017-11-24T11:40:00Z"/>
              <w:rFonts w:ascii="Consolas" w:hAnsi="Consolas" w:cs="Consolas"/>
              <w:color w:val="000000"/>
              <w:sz w:val="19"/>
              <w:szCs w:val="19"/>
              <w:lang w:val="en-US" w:eastAsia="hu-HU"/>
            </w:rPr>
          </w:rPrChange>
        </w:rPr>
      </w:pPr>
      <w:ins w:id="2459" w:author="Gergo" w:date="2017-11-24T11:40:00Z">
        <w:r w:rsidRPr="003355B9">
          <w:rPr>
            <w:rFonts w:ascii="Consolas" w:hAnsi="Consolas" w:cs="Consolas"/>
            <w:color w:val="000000"/>
            <w:sz w:val="22"/>
            <w:szCs w:val="22"/>
            <w:lang w:eastAsia="hu-HU"/>
            <w:rPrChange w:id="246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61"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46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6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64"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465"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466"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467" w:author="Gergo" w:date="2017-11-24T11:40:00Z"/>
          <w:rFonts w:ascii="Consolas" w:hAnsi="Consolas" w:cs="Consolas"/>
          <w:color w:val="000000"/>
          <w:sz w:val="22"/>
          <w:szCs w:val="22"/>
          <w:lang w:eastAsia="hu-HU"/>
          <w:rPrChange w:id="2468" w:author="Gergo" w:date="2017-11-25T13:10:00Z">
            <w:rPr>
              <w:ins w:id="2469" w:author="Gergo" w:date="2017-11-24T11:40:00Z"/>
              <w:rFonts w:ascii="Consolas" w:hAnsi="Consolas" w:cs="Consolas"/>
              <w:color w:val="000000"/>
              <w:sz w:val="19"/>
              <w:szCs w:val="19"/>
              <w:lang w:val="en-US" w:eastAsia="hu-HU"/>
            </w:rPr>
          </w:rPrChange>
        </w:rPr>
      </w:pPr>
      <w:ins w:id="2470" w:author="Gergo" w:date="2017-11-24T11:40:00Z">
        <w:r w:rsidRPr="003355B9">
          <w:rPr>
            <w:rFonts w:ascii="Consolas" w:hAnsi="Consolas" w:cs="Consolas"/>
            <w:color w:val="000000"/>
            <w:sz w:val="22"/>
            <w:szCs w:val="22"/>
            <w:lang w:eastAsia="hu-HU"/>
            <w:rPrChange w:id="2471"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472" w:author="Gergo" w:date="2017-11-24T11:40:00Z"/>
          <w:rFonts w:ascii="Consolas" w:hAnsi="Consolas" w:cs="Consolas"/>
          <w:color w:val="000000"/>
          <w:sz w:val="22"/>
          <w:szCs w:val="22"/>
          <w:lang w:eastAsia="hu-HU"/>
          <w:rPrChange w:id="2473" w:author="Gergo" w:date="2017-11-25T13:10:00Z">
            <w:rPr>
              <w:ins w:id="2474" w:author="Gergo" w:date="2017-11-24T11:40:00Z"/>
              <w:rFonts w:ascii="Consolas" w:hAnsi="Consolas" w:cs="Consolas"/>
              <w:color w:val="000000"/>
              <w:sz w:val="19"/>
              <w:szCs w:val="19"/>
              <w:lang w:val="en-US" w:eastAsia="hu-HU"/>
            </w:rPr>
          </w:rPrChange>
        </w:rPr>
      </w:pPr>
      <w:ins w:id="2475" w:author="Gergo" w:date="2017-11-24T11:40:00Z">
        <w:r w:rsidRPr="003355B9">
          <w:rPr>
            <w:rFonts w:ascii="Consolas" w:hAnsi="Consolas" w:cs="Consolas"/>
            <w:color w:val="000000"/>
            <w:sz w:val="22"/>
            <w:szCs w:val="22"/>
            <w:lang w:eastAsia="hu-HU"/>
            <w:rPrChange w:id="2476"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477" w:author="Gergo" w:date="2017-11-24T11:40:00Z"/>
          <w:rFonts w:ascii="Consolas" w:hAnsi="Consolas" w:cs="Consolas"/>
          <w:color w:val="000000"/>
          <w:sz w:val="22"/>
          <w:szCs w:val="22"/>
          <w:lang w:eastAsia="hu-HU"/>
          <w:rPrChange w:id="2478" w:author="Gergo" w:date="2017-11-25T13:10:00Z">
            <w:rPr>
              <w:ins w:id="2479" w:author="Gergo" w:date="2017-11-24T11:40:00Z"/>
              <w:rFonts w:ascii="Consolas" w:hAnsi="Consolas" w:cs="Consolas"/>
              <w:color w:val="000000"/>
              <w:sz w:val="19"/>
              <w:szCs w:val="19"/>
              <w:lang w:val="en-US" w:eastAsia="hu-HU"/>
            </w:rPr>
          </w:rPrChange>
        </w:rPr>
      </w:pPr>
      <w:ins w:id="2480" w:author="Gergo" w:date="2017-11-24T11:40:00Z">
        <w:r w:rsidRPr="003355B9">
          <w:rPr>
            <w:rFonts w:ascii="Consolas" w:hAnsi="Consolas" w:cs="Consolas"/>
            <w:color w:val="000000"/>
            <w:sz w:val="22"/>
            <w:szCs w:val="22"/>
            <w:lang w:eastAsia="hu-HU"/>
            <w:rPrChange w:id="2481"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482" w:author="Gergo" w:date="2017-11-24T11:40:00Z"/>
          <w:rFonts w:ascii="Consolas" w:hAnsi="Consolas" w:cs="Consolas"/>
          <w:color w:val="000000"/>
          <w:sz w:val="22"/>
          <w:szCs w:val="22"/>
          <w:lang w:eastAsia="hu-HU"/>
          <w:rPrChange w:id="2483" w:author="Gergo" w:date="2017-11-25T13:10:00Z">
            <w:rPr>
              <w:ins w:id="2484" w:author="Gergo" w:date="2017-11-24T11:40:00Z"/>
              <w:rFonts w:ascii="Consolas" w:hAnsi="Consolas" w:cs="Consolas"/>
              <w:color w:val="000000"/>
              <w:sz w:val="19"/>
              <w:szCs w:val="19"/>
              <w:lang w:val="en-US" w:eastAsia="hu-HU"/>
            </w:rPr>
          </w:rPrChange>
        </w:rPr>
      </w:pPr>
      <w:ins w:id="2485" w:author="Gergo" w:date="2017-11-24T11:40:00Z">
        <w:r w:rsidRPr="003355B9">
          <w:rPr>
            <w:rFonts w:ascii="Consolas" w:hAnsi="Consolas" w:cs="Consolas"/>
            <w:color w:val="000000"/>
            <w:sz w:val="22"/>
            <w:szCs w:val="22"/>
            <w:lang w:eastAsia="hu-HU"/>
            <w:rPrChange w:id="2486"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487" w:author="Gergo" w:date="2017-11-24T11:40:00Z"/>
          <w:rFonts w:ascii="Consolas" w:hAnsi="Consolas" w:cs="Consolas"/>
          <w:color w:val="000000"/>
          <w:sz w:val="22"/>
          <w:szCs w:val="22"/>
          <w:lang w:eastAsia="hu-HU"/>
          <w:rPrChange w:id="2488" w:author="Gergo" w:date="2017-11-25T13:10:00Z">
            <w:rPr>
              <w:ins w:id="2489" w:author="Gergo" w:date="2017-11-24T11:40:00Z"/>
              <w:rFonts w:ascii="Consolas" w:hAnsi="Consolas" w:cs="Consolas"/>
              <w:color w:val="000000"/>
              <w:sz w:val="19"/>
              <w:szCs w:val="19"/>
              <w:lang w:val="en-US" w:eastAsia="hu-HU"/>
            </w:rPr>
          </w:rPrChange>
        </w:rPr>
      </w:pPr>
      <w:ins w:id="2490" w:author="Gergo" w:date="2017-11-24T11:40:00Z">
        <w:r w:rsidRPr="003355B9">
          <w:rPr>
            <w:rFonts w:ascii="Consolas" w:hAnsi="Consolas" w:cs="Consolas"/>
            <w:color w:val="000000"/>
            <w:sz w:val="22"/>
            <w:szCs w:val="22"/>
            <w:lang w:eastAsia="hu-HU"/>
            <w:rPrChange w:id="2491"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492" w:author="Gergo" w:date="2017-11-24T11:40:00Z"/>
          <w:rFonts w:ascii="Consolas" w:hAnsi="Consolas" w:cs="Consolas"/>
          <w:color w:val="000000"/>
          <w:sz w:val="22"/>
          <w:szCs w:val="22"/>
          <w:lang w:eastAsia="hu-HU"/>
          <w:rPrChange w:id="2493" w:author="Gergo" w:date="2017-11-25T13:10:00Z">
            <w:rPr>
              <w:ins w:id="2494" w:author="Gergo" w:date="2017-11-24T11:40:00Z"/>
              <w:rFonts w:ascii="Consolas" w:hAnsi="Consolas" w:cs="Consolas"/>
              <w:color w:val="000000"/>
              <w:sz w:val="22"/>
              <w:szCs w:val="22"/>
              <w:lang w:val="en-US" w:eastAsia="hu-HU"/>
            </w:rPr>
          </w:rPrChange>
        </w:rPr>
        <w:pPrChange w:id="2495" w:author="Gergo" w:date="2017-11-24T11:44:00Z">
          <w:pPr>
            <w:pStyle w:val="Cmsor2"/>
          </w:pPr>
        </w:pPrChange>
      </w:pPr>
      <w:ins w:id="2496" w:author="Gergo" w:date="2017-11-24T11:40:00Z">
        <w:r w:rsidRPr="003355B9">
          <w:rPr>
            <w:rFonts w:ascii="Consolas" w:hAnsi="Consolas" w:cs="Consolas"/>
            <w:color w:val="000000"/>
            <w:sz w:val="22"/>
            <w:szCs w:val="22"/>
            <w:lang w:eastAsia="hu-HU"/>
            <w:rPrChange w:id="2497" w:author="Gergo" w:date="2017-11-25T13:10:00Z">
              <w:rPr>
                <w:rFonts w:ascii="Consolas" w:hAnsi="Consolas" w:cs="Consolas"/>
                <w:b w:val="0"/>
                <w:bCs w:val="0"/>
                <w:iCs w:val="0"/>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498" w:author="Gergo" w:date="2017-11-25T13:10:00Z">
              <w:rPr>
                <w:rFonts w:ascii="Consolas" w:hAnsi="Consolas" w:cs="Consolas"/>
                <w:b w:val="0"/>
                <w:bCs w:val="0"/>
                <w:iCs w:val="0"/>
                <w:color w:val="0000FF"/>
                <w:sz w:val="19"/>
                <w:szCs w:val="19"/>
                <w:lang w:val="en-US" w:eastAsia="hu-HU"/>
              </w:rPr>
            </w:rPrChange>
          </w:rPr>
          <w:t>else</w:t>
        </w:r>
        <w:r w:rsidR="002D342E" w:rsidRPr="003355B9">
          <w:rPr>
            <w:rFonts w:ascii="Consolas" w:hAnsi="Consolas" w:cs="Consolas"/>
            <w:color w:val="000000"/>
            <w:sz w:val="22"/>
            <w:szCs w:val="22"/>
            <w:lang w:eastAsia="hu-HU"/>
            <w:rPrChange w:id="2499" w:author="Gergo" w:date="2017-11-25T13:10:00Z">
              <w:rPr>
                <w:rFonts w:ascii="Consolas" w:hAnsi="Consolas" w:cs="Consolas"/>
                <w:b w:val="0"/>
                <w:bCs w:val="0"/>
                <w:iCs w:val="0"/>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500" w:author="Gergo" w:date="2017-11-25T13:10:00Z">
              <w:rPr>
                <w:rFonts w:ascii="Consolas" w:hAnsi="Consolas" w:cs="Consolas"/>
                <w:b w:val="0"/>
                <w:bCs w:val="0"/>
                <w:iCs w:val="0"/>
                <w:color w:val="0000FF"/>
                <w:sz w:val="19"/>
                <w:szCs w:val="19"/>
                <w:lang w:val="en-US" w:eastAsia="hu-HU"/>
              </w:rPr>
            </w:rPrChange>
          </w:rPr>
          <w:t>if</w:t>
        </w:r>
        <w:r w:rsidR="002D342E" w:rsidRPr="003355B9">
          <w:rPr>
            <w:rFonts w:ascii="Consolas" w:hAnsi="Consolas" w:cs="Consolas"/>
            <w:color w:val="000000"/>
            <w:sz w:val="22"/>
            <w:szCs w:val="22"/>
            <w:lang w:eastAsia="hu-HU"/>
            <w:rPrChange w:id="2501" w:author="Gergo" w:date="2017-11-25T13:10:00Z">
              <w:rPr>
                <w:rFonts w:ascii="Consolas" w:hAnsi="Consolas" w:cs="Consolas"/>
                <w:b w:val="0"/>
                <w:bCs w:val="0"/>
                <w:iCs w:val="0"/>
                <w:color w:val="000000"/>
                <w:sz w:val="19"/>
                <w:szCs w:val="19"/>
                <w:lang w:val="en-US" w:eastAsia="hu-HU"/>
              </w:rPr>
            </w:rPrChange>
          </w:rPr>
          <w:t xml:space="preserve"> (deltaPos &lt; -0.3)</w:t>
        </w:r>
      </w:ins>
      <w:ins w:id="2502" w:author="Gergo" w:date="2017-11-24T11:41:00Z">
        <w:r w:rsidRPr="003355B9">
          <w:rPr>
            <w:rFonts w:ascii="Consolas" w:hAnsi="Consolas" w:cs="Consolas"/>
            <w:color w:val="000000"/>
            <w:sz w:val="22"/>
            <w:szCs w:val="22"/>
            <w:lang w:eastAsia="hu-HU"/>
            <w:rPrChange w:id="2503" w:author="Gergo" w:date="2017-11-25T13:10:00Z">
              <w:rPr>
                <w:rFonts w:ascii="Consolas" w:hAnsi="Consolas" w:cs="Consolas"/>
                <w:color w:val="000000"/>
                <w:sz w:val="22"/>
                <w:szCs w:val="22"/>
                <w:lang w:val="en-US" w:eastAsia="hu-HU"/>
              </w:rPr>
            </w:rPrChange>
          </w:rPr>
          <w:t>{</w:t>
        </w:r>
      </w:ins>
    </w:p>
    <w:p w14:paraId="17548AA9" w14:textId="6676BFFA" w:rsidR="002D342E" w:rsidRPr="003355B9" w:rsidRDefault="002D342E">
      <w:pPr>
        <w:spacing w:line="240" w:lineRule="auto"/>
        <w:rPr>
          <w:ins w:id="2504" w:author="Gergo" w:date="2017-11-24T11:40:00Z"/>
          <w:rFonts w:ascii="Consolas" w:hAnsi="Consolas" w:cs="Consolas"/>
          <w:color w:val="000000"/>
          <w:sz w:val="22"/>
          <w:szCs w:val="22"/>
          <w:lang w:eastAsia="hu-HU"/>
          <w:rPrChange w:id="2505" w:author="Gergo" w:date="2017-11-25T13:10:00Z">
            <w:rPr>
              <w:ins w:id="2506" w:author="Gergo" w:date="2017-11-24T11:40:00Z"/>
              <w:rFonts w:ascii="Consolas" w:hAnsi="Consolas" w:cs="Consolas"/>
              <w:color w:val="000000"/>
              <w:sz w:val="22"/>
              <w:szCs w:val="22"/>
              <w:lang w:val="en-US" w:eastAsia="hu-HU"/>
            </w:rPr>
          </w:rPrChange>
        </w:rPr>
        <w:pPrChange w:id="2507" w:author="Gergo" w:date="2017-11-24T11:44:00Z">
          <w:pPr>
            <w:pStyle w:val="Cmsor2"/>
          </w:pPr>
        </w:pPrChange>
      </w:pPr>
      <w:ins w:id="2508" w:author="Gergo" w:date="2017-11-24T11:40:00Z">
        <w:r w:rsidRPr="003355B9">
          <w:rPr>
            <w:rFonts w:ascii="Consolas" w:hAnsi="Consolas" w:cs="Consolas"/>
            <w:color w:val="000000"/>
            <w:sz w:val="22"/>
            <w:szCs w:val="22"/>
            <w:lang w:eastAsia="hu-HU"/>
            <w:rPrChange w:id="2509" w:author="Gergo" w:date="2017-11-25T13:10:00Z">
              <w:rPr>
                <w:rFonts w:ascii="Consolas" w:hAnsi="Consolas" w:cs="Consolas"/>
                <w:color w:val="000000"/>
                <w:sz w:val="22"/>
                <w:szCs w:val="22"/>
                <w:lang w:val="en-US" w:eastAsia="hu-HU"/>
              </w:rPr>
            </w:rPrChange>
          </w:rPr>
          <w:tab/>
        </w:r>
        <w:r w:rsidRPr="003355B9">
          <w:rPr>
            <w:rFonts w:ascii="Consolas" w:hAnsi="Consolas" w:cs="Consolas"/>
            <w:color w:val="000000"/>
            <w:sz w:val="22"/>
            <w:szCs w:val="22"/>
            <w:lang w:eastAsia="hu-HU"/>
            <w:rPrChange w:id="2510" w:author="Gergo" w:date="2017-11-25T13:10:00Z">
              <w:rPr>
                <w:rFonts w:ascii="Consolas" w:hAnsi="Consolas" w:cs="Consolas"/>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511" w:author="Gergo" w:date="2017-11-24T11:41:00Z"/>
          <w:rFonts w:ascii="Consolas" w:hAnsi="Consolas" w:cs="Consolas"/>
          <w:color w:val="000000"/>
          <w:sz w:val="22"/>
          <w:szCs w:val="22"/>
          <w:lang w:eastAsia="hu-HU"/>
          <w:rPrChange w:id="2512" w:author="Gergo" w:date="2017-11-25T13:10:00Z">
            <w:rPr>
              <w:ins w:id="2513" w:author="Gergo" w:date="2017-11-24T11:41:00Z"/>
              <w:rFonts w:ascii="Consolas" w:hAnsi="Consolas" w:cs="Consolas"/>
              <w:color w:val="000000"/>
              <w:sz w:val="22"/>
              <w:szCs w:val="22"/>
              <w:lang w:val="en-US" w:eastAsia="hu-HU"/>
            </w:rPr>
          </w:rPrChange>
        </w:rPr>
        <w:pPrChange w:id="2514" w:author="Gergo" w:date="2017-11-24T11:44:00Z">
          <w:pPr>
            <w:pStyle w:val="Cmsor2"/>
          </w:pPr>
        </w:pPrChange>
      </w:pPr>
      <w:ins w:id="2515" w:author="Gergo" w:date="2017-11-24T11:41:00Z">
        <w:r w:rsidRPr="003355B9">
          <w:rPr>
            <w:rFonts w:ascii="Consolas" w:hAnsi="Consolas" w:cs="Consolas"/>
            <w:color w:val="000000"/>
            <w:sz w:val="22"/>
            <w:szCs w:val="22"/>
            <w:lang w:eastAsia="hu-HU"/>
            <w:rPrChange w:id="2516" w:author="Gergo" w:date="2017-11-25T13:10:00Z">
              <w:rPr>
                <w:rFonts w:ascii="Consolas" w:hAnsi="Consolas" w:cs="Consolas"/>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517" w:author="Gergo" w:date="2017-11-24T11:42:00Z"/>
          <w:rFonts w:ascii="Consolas" w:hAnsi="Consolas" w:cs="Consolas"/>
          <w:color w:val="000000"/>
          <w:sz w:val="22"/>
          <w:szCs w:val="22"/>
          <w:lang w:eastAsia="hu-HU"/>
          <w:rPrChange w:id="2518" w:author="Gergo" w:date="2017-11-25T13:10:00Z">
            <w:rPr>
              <w:ins w:id="2519" w:author="Gergo" w:date="2017-11-24T11:42:00Z"/>
              <w:rFonts w:ascii="Consolas" w:hAnsi="Consolas" w:cs="Consolas"/>
              <w:color w:val="000000"/>
              <w:sz w:val="22"/>
              <w:szCs w:val="22"/>
              <w:lang w:val="en-US" w:eastAsia="hu-HU"/>
            </w:rPr>
          </w:rPrChange>
        </w:rPr>
        <w:pPrChange w:id="2520" w:author="Gergo" w:date="2017-11-24T11:44:00Z">
          <w:pPr>
            <w:pStyle w:val="Cmsor2"/>
          </w:pPr>
        </w:pPrChange>
      </w:pPr>
      <w:ins w:id="2521" w:author="Gergo" w:date="2017-11-24T11:41:00Z">
        <w:r w:rsidRPr="003355B9">
          <w:rPr>
            <w:rFonts w:ascii="Consolas" w:hAnsi="Consolas" w:cs="Consolas"/>
            <w:color w:val="000000"/>
            <w:sz w:val="22"/>
            <w:szCs w:val="22"/>
            <w:lang w:eastAsia="hu-HU"/>
            <w:rPrChange w:id="2522" w:author="Gergo" w:date="2017-11-25T13:10:00Z">
              <w:rPr>
                <w:rFonts w:ascii="Consolas" w:hAnsi="Consolas" w:cs="Consolas"/>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523" w:author="Gergo" w:date="2017-11-24T11:42:00Z"/>
          <w:rFonts w:ascii="Consolas" w:hAnsi="Consolas" w:cs="Consolas"/>
          <w:color w:val="000000"/>
          <w:sz w:val="22"/>
          <w:szCs w:val="22"/>
          <w:lang w:eastAsia="hu-HU"/>
          <w:rPrChange w:id="2524" w:author="Gergo" w:date="2017-11-25T13:10:00Z">
            <w:rPr>
              <w:ins w:id="2525" w:author="Gergo" w:date="2017-11-24T11:42:00Z"/>
              <w:rFonts w:ascii="Consolas" w:hAnsi="Consolas" w:cs="Consolas"/>
              <w:color w:val="000000"/>
              <w:sz w:val="19"/>
              <w:szCs w:val="19"/>
              <w:lang w:val="en-US" w:eastAsia="hu-HU"/>
            </w:rPr>
          </w:rPrChange>
        </w:rPr>
      </w:pPr>
      <w:ins w:id="2526" w:author="Gergo" w:date="2017-11-24T11:42:00Z">
        <w:r w:rsidRPr="003355B9">
          <w:rPr>
            <w:rFonts w:ascii="Consolas" w:hAnsi="Consolas" w:cs="Consolas"/>
            <w:color w:val="0000FF"/>
            <w:sz w:val="22"/>
            <w:szCs w:val="22"/>
            <w:lang w:eastAsia="hu-HU"/>
            <w:rPrChange w:id="252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528"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529" w:author="Gergo" w:date="2017-11-24T11:42:00Z"/>
          <w:rFonts w:ascii="Consolas" w:hAnsi="Consolas" w:cs="Consolas"/>
          <w:color w:val="000000"/>
          <w:sz w:val="22"/>
          <w:szCs w:val="22"/>
          <w:lang w:eastAsia="hu-HU"/>
          <w:rPrChange w:id="2530" w:author="Gergo" w:date="2017-11-25T13:10:00Z">
            <w:rPr>
              <w:ins w:id="2531" w:author="Gergo" w:date="2017-11-24T11:42:00Z"/>
              <w:rFonts w:ascii="Consolas" w:hAnsi="Consolas" w:cs="Consolas"/>
              <w:color w:val="000000"/>
              <w:sz w:val="19"/>
              <w:szCs w:val="19"/>
              <w:lang w:val="en-US" w:eastAsia="hu-HU"/>
            </w:rPr>
          </w:rPrChange>
        </w:rPr>
      </w:pPr>
      <w:ins w:id="2532" w:author="Gergo" w:date="2017-11-24T11:42:00Z">
        <w:r w:rsidRPr="003355B9">
          <w:rPr>
            <w:rFonts w:ascii="Consolas" w:hAnsi="Consolas" w:cs="Consolas"/>
            <w:color w:val="000000"/>
            <w:sz w:val="22"/>
            <w:szCs w:val="22"/>
            <w:lang w:eastAsia="hu-HU"/>
            <w:rPrChange w:id="2533"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534" w:author="Gergo" w:date="2017-11-24T11:42:00Z"/>
          <w:rFonts w:ascii="Consolas" w:hAnsi="Consolas" w:cs="Consolas"/>
          <w:color w:val="000000"/>
          <w:sz w:val="22"/>
          <w:szCs w:val="22"/>
          <w:lang w:eastAsia="hu-HU"/>
          <w:rPrChange w:id="2535" w:author="Gergo" w:date="2017-11-25T13:10:00Z">
            <w:rPr>
              <w:ins w:id="2536" w:author="Gergo" w:date="2017-11-24T11:42:00Z"/>
              <w:rFonts w:ascii="Consolas" w:hAnsi="Consolas" w:cs="Consolas"/>
              <w:color w:val="000000"/>
              <w:sz w:val="19"/>
              <w:szCs w:val="19"/>
              <w:lang w:val="en-US" w:eastAsia="hu-HU"/>
            </w:rPr>
          </w:rPrChange>
        </w:rPr>
      </w:pPr>
      <w:ins w:id="2537" w:author="Gergo" w:date="2017-11-24T11:42:00Z">
        <w:r w:rsidRPr="003355B9">
          <w:rPr>
            <w:rFonts w:ascii="Consolas" w:hAnsi="Consolas" w:cs="Consolas"/>
            <w:color w:val="000000"/>
            <w:sz w:val="22"/>
            <w:szCs w:val="22"/>
            <w:lang w:eastAsia="hu-HU"/>
            <w:rPrChange w:id="2538"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539"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540"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541" w:author="Gergo" w:date="2017-11-24T11:42:00Z"/>
          <w:rFonts w:ascii="Consolas" w:hAnsi="Consolas" w:cs="Consolas"/>
          <w:color w:val="000000"/>
          <w:sz w:val="22"/>
          <w:szCs w:val="22"/>
          <w:lang w:eastAsia="hu-HU"/>
          <w:rPrChange w:id="2542" w:author="Gergo" w:date="2017-11-25T13:10:00Z">
            <w:rPr>
              <w:ins w:id="2543" w:author="Gergo" w:date="2017-11-24T11:42:00Z"/>
              <w:rFonts w:ascii="Consolas" w:hAnsi="Consolas" w:cs="Consolas"/>
              <w:color w:val="000000"/>
              <w:sz w:val="19"/>
              <w:szCs w:val="19"/>
              <w:lang w:val="en-US" w:eastAsia="hu-HU"/>
            </w:rPr>
          </w:rPrChange>
        </w:rPr>
      </w:pPr>
      <w:ins w:id="2544" w:author="Gergo" w:date="2017-11-24T11:42:00Z">
        <w:r w:rsidRPr="003355B9">
          <w:rPr>
            <w:rFonts w:ascii="Consolas" w:hAnsi="Consolas" w:cs="Consolas"/>
            <w:color w:val="000000"/>
            <w:sz w:val="22"/>
            <w:szCs w:val="22"/>
            <w:lang w:eastAsia="hu-HU"/>
            <w:rPrChange w:id="2545"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546" w:author="Gergo" w:date="2017-11-24T11:42:00Z"/>
          <w:rFonts w:ascii="Consolas" w:hAnsi="Consolas" w:cs="Consolas"/>
          <w:color w:val="000000"/>
          <w:sz w:val="22"/>
          <w:szCs w:val="22"/>
          <w:lang w:eastAsia="hu-HU"/>
          <w:rPrChange w:id="2547" w:author="Gergo" w:date="2017-11-25T13:10:00Z">
            <w:rPr>
              <w:ins w:id="2548" w:author="Gergo" w:date="2017-11-24T11:42:00Z"/>
              <w:rFonts w:ascii="Consolas" w:hAnsi="Consolas" w:cs="Consolas"/>
              <w:color w:val="000000"/>
              <w:sz w:val="22"/>
              <w:szCs w:val="22"/>
              <w:lang w:val="en-US" w:eastAsia="hu-HU"/>
            </w:rPr>
          </w:rPrChange>
        </w:rPr>
        <w:pPrChange w:id="2549" w:author="Gergo" w:date="2017-11-24T11:44:00Z">
          <w:pPr>
            <w:pStyle w:val="Cmsor2"/>
          </w:pPr>
        </w:pPrChange>
      </w:pPr>
      <w:ins w:id="2550" w:author="Gergo" w:date="2017-11-24T11:42:00Z">
        <w:r w:rsidRPr="003355B9">
          <w:rPr>
            <w:rFonts w:ascii="Consolas" w:hAnsi="Consolas" w:cs="Consolas"/>
            <w:color w:val="000000"/>
            <w:sz w:val="22"/>
            <w:szCs w:val="22"/>
            <w:lang w:eastAsia="hu-HU"/>
            <w:rPrChange w:id="2551" w:author="Gergo" w:date="2017-11-25T13:10:00Z">
              <w:rPr>
                <w:rFonts w:ascii="Consolas" w:hAnsi="Consolas" w:cs="Consolas"/>
                <w:b w:val="0"/>
                <w:bCs w:val="0"/>
                <w:iCs w:val="0"/>
                <w:color w:val="000000"/>
                <w:sz w:val="19"/>
                <w:szCs w:val="19"/>
                <w:lang w:val="en-US" w:eastAsia="hu-HU"/>
              </w:rPr>
            </w:rPrChange>
          </w:rPr>
          <w:t>}</w:t>
        </w:r>
      </w:ins>
    </w:p>
    <w:p w14:paraId="77956E21" w14:textId="40B79E0C" w:rsidR="00355204" w:rsidRPr="0034280E" w:rsidRDefault="00355204">
      <w:pPr>
        <w:ind w:firstLine="0"/>
        <w:rPr>
          <w:ins w:id="2552" w:author="Gergo" w:date="2017-11-17T13:48:00Z"/>
        </w:rPr>
        <w:pPrChange w:id="2553" w:author="Gergo" w:date="2017-11-24T11:45:00Z">
          <w:pPr>
            <w:pStyle w:val="Cmsor2"/>
          </w:pPr>
        </w:pPrChange>
      </w:pPr>
    </w:p>
    <w:p w14:paraId="0B57BAAC" w14:textId="12E692F6" w:rsidR="004B7504" w:rsidRPr="003355B9" w:rsidRDefault="009654DF">
      <w:pPr>
        <w:pStyle w:val="Cmsor2"/>
        <w:rPr>
          <w:ins w:id="2554" w:author="Gergo" w:date="2017-11-24T12:00:00Z"/>
        </w:rPr>
      </w:pPr>
      <w:bookmarkStart w:id="2555" w:name="_Toc499416843"/>
      <w:ins w:id="2556" w:author="Gergo" w:date="2017-11-17T13:48:00Z">
        <w:r w:rsidRPr="003355B9">
          <w:t>Általános funkciók</w:t>
        </w:r>
      </w:ins>
      <w:bookmarkEnd w:id="2555"/>
    </w:p>
    <w:p w14:paraId="32A0ACAD" w14:textId="1075A7BD" w:rsidR="00384F14" w:rsidRPr="0034280E" w:rsidRDefault="00384F14">
      <w:pPr>
        <w:pStyle w:val="Cmsor3"/>
        <w:rPr>
          <w:ins w:id="2557" w:author="Gergo" w:date="2017-11-25T11:20:00Z"/>
        </w:rPr>
        <w:pPrChange w:id="2558" w:author="Gergo" w:date="2017-11-24T12:00:00Z">
          <w:pPr>
            <w:pStyle w:val="Cmsor2"/>
          </w:pPr>
        </w:pPrChange>
      </w:pPr>
      <w:bookmarkStart w:id="2559" w:name="_Toc499416844"/>
      <w:ins w:id="2560" w:author="Gergo" w:date="2017-11-24T12:01:00Z">
        <w:r w:rsidRPr="0034280E">
          <w:t>Kapcsolat az AdaptED keretrendszerrel</w:t>
        </w:r>
      </w:ins>
      <w:bookmarkEnd w:id="2559"/>
    </w:p>
    <w:p w14:paraId="0CB0C1EC" w14:textId="75E7772A" w:rsidR="007E3BC0" w:rsidRPr="003355B9" w:rsidRDefault="007E3BC0">
      <w:pPr>
        <w:rPr>
          <w:ins w:id="2561" w:author="Gergo" w:date="2017-11-25T11:30:00Z"/>
          <w:rPrChange w:id="2562" w:author="Gergo" w:date="2017-11-25T13:10:00Z">
            <w:rPr>
              <w:ins w:id="2563" w:author="Gergo" w:date="2017-11-25T11:30:00Z"/>
            </w:rPr>
          </w:rPrChange>
        </w:rPr>
        <w:pPrChange w:id="2564" w:author="Gergo" w:date="2017-11-25T11:20:00Z">
          <w:pPr>
            <w:pStyle w:val="Cmsor2"/>
          </w:pPr>
        </w:pPrChange>
      </w:pPr>
      <w:ins w:id="2565" w:author="Gergo" w:date="2017-11-25T11:23:00Z">
        <w:r w:rsidRPr="003355B9">
          <w:rPr>
            <w:rPrChange w:id="2566" w:author="Gergo" w:date="2017-11-25T13:10:00Z">
              <w:rPr/>
            </w:rPrChange>
          </w:rPr>
          <w:t xml:space="preserve">A </w:t>
        </w:r>
      </w:ins>
      <w:ins w:id="2567" w:author="Gergo" w:date="2017-11-25T11:25:00Z">
        <w:r w:rsidRPr="003355B9">
          <w:rPr>
            <w:rPrChange w:id="2568" w:author="Gergo" w:date="2017-11-25T13:10:00Z">
              <w:rPr/>
            </w:rPrChange>
          </w:rPr>
          <w:t xml:space="preserve">játék </w:t>
        </w:r>
        <w:r w:rsidR="00292519">
          <w:rPr>
            <w:rPrChange w:id="2569" w:author="Gergo" w:date="2017-11-25T13:10:00Z">
              <w:rPr>
                <w:b w:val="0"/>
                <w:bCs w:val="0"/>
                <w:iCs w:val="0"/>
              </w:rPr>
            </w:rPrChange>
          </w:rPr>
          <w:t>során bekövetkezett eseményeket</w:t>
        </w:r>
      </w:ins>
      <w:ins w:id="2570" w:author="Gergo" w:date="2017-11-25T11:30:00Z">
        <w:r w:rsidR="007E5CFD" w:rsidRPr="003355B9">
          <w:rPr>
            <w:rPrChange w:id="2571" w:author="Gergo" w:date="2017-11-25T13:10:00Z">
              <w:rPr/>
            </w:rPrChange>
          </w:rPr>
          <w:t xml:space="preserve"> - </w:t>
        </w:r>
      </w:ins>
      <w:ins w:id="2572" w:author="Gergo" w:date="2017-11-25T11:25:00Z">
        <w:r w:rsidRPr="003355B9">
          <w:rPr>
            <w:rPrChange w:id="2573" w:author="Gergo" w:date="2017-11-25T13:10:00Z">
              <w:rPr/>
            </w:rPrChange>
          </w:rPr>
          <w:t>melyek a szenzorok által mért értékeket is kezelik</w:t>
        </w:r>
      </w:ins>
      <w:ins w:id="2574" w:author="Gergo" w:date="2017-11-25T11:30:00Z">
        <w:r w:rsidR="007E5CFD" w:rsidRPr="003355B9">
          <w:rPr>
            <w:rPrChange w:id="2575" w:author="Gergo" w:date="2017-11-25T13:10:00Z">
              <w:rPr/>
            </w:rPrChange>
          </w:rPr>
          <w:t xml:space="preserve"> -</w:t>
        </w:r>
      </w:ins>
      <w:ins w:id="2576" w:author="Gergo" w:date="2017-11-25T11:25:00Z">
        <w:r w:rsidR="00292519">
          <w:rPr>
            <w:rPrChange w:id="2577" w:author="Gergo" w:date="2017-11-25T13:10:00Z">
              <w:rPr>
                <w:b w:val="0"/>
                <w:bCs w:val="0"/>
                <w:iCs w:val="0"/>
              </w:rPr>
            </w:rPrChange>
          </w:rPr>
          <w:t xml:space="preserve"> továbbküldöm</w:t>
        </w:r>
        <w:r w:rsidRPr="003355B9">
          <w:rPr>
            <w:rPrChange w:id="2578" w:author="Gergo" w:date="2017-11-25T13:10:00Z">
              <w:rPr/>
            </w:rPrChange>
          </w:rPr>
          <w:t xml:space="preserve"> </w:t>
        </w:r>
      </w:ins>
      <w:ins w:id="2579" w:author="Gergo" w:date="2017-11-25T11:30:00Z">
        <w:r w:rsidR="007E5CFD" w:rsidRPr="003355B9">
          <w:rPr>
            <w:rPrChange w:id="2580" w:author="Gergo" w:date="2017-11-25T13:10:00Z">
              <w:rPr/>
            </w:rPrChange>
          </w:rPr>
          <w:t xml:space="preserve">a keretrendszer felé, hogy a webes felületen kirajzolt grafikonon megjelenjenek. </w:t>
        </w:r>
      </w:ins>
    </w:p>
    <w:p w14:paraId="03E10EEA" w14:textId="10C9EB9F" w:rsidR="007E5CFD" w:rsidRPr="003355B9" w:rsidRDefault="007E5CFD">
      <w:pPr>
        <w:rPr>
          <w:ins w:id="2581" w:author="Gergo" w:date="2017-11-25T11:33:00Z"/>
          <w:rPrChange w:id="2582" w:author="Gergo" w:date="2017-11-25T13:10:00Z">
            <w:rPr>
              <w:ins w:id="2583" w:author="Gergo" w:date="2017-11-25T11:33:00Z"/>
            </w:rPr>
          </w:rPrChange>
        </w:rPr>
        <w:pPrChange w:id="2584" w:author="Gergo" w:date="2017-11-25T11:20:00Z">
          <w:pPr>
            <w:pStyle w:val="Cmsor2"/>
          </w:pPr>
        </w:pPrChange>
      </w:pPr>
      <w:ins w:id="2585" w:author="Gergo" w:date="2017-11-25T11:31:00Z">
        <w:r w:rsidRPr="003355B9">
          <w:rPr>
            <w:rPrChange w:id="2586" w:author="Gergo" w:date="2017-11-25T13:10:00Z">
              <w:rPr/>
            </w:rPrChange>
          </w:rPr>
          <w:t>A egyes szenzoreseményekről pl.: a nyugalom</w:t>
        </w:r>
      </w:ins>
      <w:ins w:id="2587" w:author="Gergo" w:date="2017-12-03T19:34:00Z">
        <w:r w:rsidR="00292519">
          <w:t>,</w:t>
        </w:r>
      </w:ins>
      <w:ins w:id="2588" w:author="Gergo" w:date="2017-11-25T11:31:00Z">
        <w:r w:rsidR="00292519">
          <w:rPr>
            <w:rPrChange w:id="2589" w:author="Gergo" w:date="2017-11-25T13:10:00Z">
              <w:rPr>
                <w:b w:val="0"/>
                <w:bCs w:val="0"/>
                <w:iCs w:val="0"/>
              </w:rPr>
            </w:rPrChange>
          </w:rPr>
          <w:t xml:space="preserve"> vagy a koncentráció értékének</w:t>
        </w:r>
        <w:r w:rsidRPr="003355B9">
          <w:rPr>
            <w:rPrChange w:id="2590" w:author="Gergo" w:date="2017-11-25T13:10:00Z">
              <w:rPr/>
            </w:rPrChange>
          </w:rPr>
          <w:t xml:space="preserve"> megváltozásáról, vagy a fejpánttal való kapcsolat nem megfe</w:t>
        </w:r>
      </w:ins>
      <w:ins w:id="2591" w:author="Gergo" w:date="2017-11-25T11:33:00Z">
        <w:r w:rsidRPr="003355B9">
          <w:rPr>
            <w:rPrChange w:id="2592" w:author="Gergo" w:date="2017-11-25T13:10:00Z">
              <w:rPr/>
            </w:rPrChange>
          </w:rPr>
          <w:t>l</w:t>
        </w:r>
      </w:ins>
      <w:ins w:id="2593" w:author="Gergo" w:date="2017-11-25T11:31:00Z">
        <w:r w:rsidRPr="003355B9">
          <w:rPr>
            <w:rPrChange w:id="2594" w:author="Gergo" w:date="2017-11-25T13:10:00Z">
              <w:rPr/>
            </w:rPrChange>
          </w:rPr>
          <w:t>elő állapotáról</w:t>
        </w:r>
      </w:ins>
      <w:ins w:id="2595" w:author="Gergo" w:date="2017-11-25T11:33:00Z">
        <w:r w:rsidRPr="003355B9">
          <w:rPr>
            <w:rPrChange w:id="2596" w:author="Gergo" w:date="2017-11-25T13:10:00Z">
              <w:rPr/>
            </w:rPrChange>
          </w:rPr>
          <w:t xml:space="preserve"> értesíteni </w:t>
        </w:r>
        <w:r w:rsidRPr="003355B9">
          <w:rPr>
            <w:rPrChange w:id="2597" w:author="Gergo" w:date="2017-11-25T13:10:00Z">
              <w:rPr/>
            </w:rPrChange>
          </w:rPr>
          <w:lastRenderedPageBreak/>
          <w:t xml:space="preserve">szeretném magát a játékot is, így a keretrendszeren keresztül a Unitys alkalmazásnak </w:t>
        </w:r>
      </w:ins>
      <w:ins w:id="2598" w:author="Gergo" w:date="2017-12-03T19:36:00Z">
        <w:r w:rsidR="00292519">
          <w:t xml:space="preserve">is </w:t>
        </w:r>
      </w:ins>
      <w:ins w:id="2599" w:author="Gergo" w:date="2017-11-25T11:33:00Z">
        <w:r w:rsidRPr="003355B9">
          <w:rPr>
            <w:rPrChange w:id="2600" w:author="Gergo" w:date="2017-11-25T13:10:00Z">
              <w:rPr/>
            </w:rPrChange>
          </w:rPr>
          <w:t>el kell küldeni ezeket.</w:t>
        </w:r>
      </w:ins>
    </w:p>
    <w:p w14:paraId="7526361A" w14:textId="47C51566" w:rsidR="007E5CFD" w:rsidRPr="003355B9" w:rsidRDefault="007E5CFD">
      <w:pPr>
        <w:rPr>
          <w:ins w:id="2601" w:author="Gergo" w:date="2017-11-25T12:59:00Z"/>
          <w:rPrChange w:id="2602" w:author="Gergo" w:date="2017-11-25T13:10:00Z">
            <w:rPr>
              <w:ins w:id="2603" w:author="Gergo" w:date="2017-11-25T12:59:00Z"/>
            </w:rPr>
          </w:rPrChange>
        </w:rPr>
        <w:pPrChange w:id="2604" w:author="Gergo" w:date="2017-11-25T11:20:00Z">
          <w:pPr>
            <w:pStyle w:val="Cmsor2"/>
          </w:pPr>
        </w:pPrChange>
      </w:pPr>
      <w:ins w:id="2605" w:author="Gergo" w:date="2017-11-25T11:34:00Z">
        <w:r w:rsidRPr="003355B9">
          <w:rPr>
            <w:rPrChange w:id="2606" w:author="Gergo" w:date="2017-11-25T13:10:00Z">
              <w:rPr/>
            </w:rPrChange>
          </w:rPr>
          <w:t>A fenti két pont kétirányú kommunikációt igényel a java nyelven íródott androidos alkalmazás, és</w:t>
        </w:r>
      </w:ins>
      <w:ins w:id="2607" w:author="Gergo" w:date="2017-11-25T11:35:00Z">
        <w:r w:rsidRPr="003355B9">
          <w:rPr>
            <w:rPrChange w:id="2608" w:author="Gergo" w:date="2017-11-25T13:10:00Z">
              <w:rPr/>
            </w:rPrChange>
          </w:rPr>
          <w:t xml:space="preserve"> a C# nyelven íródott Unitys játék között.</w:t>
        </w:r>
      </w:ins>
      <w:ins w:id="2609" w:author="Gergo" w:date="2017-11-25T11:41:00Z">
        <w:r w:rsidR="00677D06" w:rsidRPr="003355B9">
          <w:rPr>
            <w:rPrChange w:id="2610" w:author="Gergo" w:date="2017-11-25T13:10:00Z">
              <w:rPr/>
            </w:rPrChange>
          </w:rPr>
          <w:t xml:space="preserve"> A C# alkalmazásból az androidos keretrendszer elérése az exportáláskor a Unity által generált UnityPlayer osztályon keresztül történik</w:t>
        </w:r>
      </w:ins>
      <w:ins w:id="2611" w:author="Gergo" w:date="2017-11-25T11:43:00Z">
        <w:r w:rsidR="00677D06" w:rsidRPr="003355B9">
          <w:rPr>
            <w:rPrChange w:id="2612" w:author="Gergo" w:date="2017-11-25T13:10:00Z">
              <w:rPr/>
            </w:rPrChange>
          </w:rPr>
          <w:t>.</w:t>
        </w:r>
      </w:ins>
      <w:ins w:id="2613" w:author="Gergo" w:date="2017-11-25T12:34:00Z">
        <w:r w:rsidR="003814E4" w:rsidRPr="003355B9">
          <w:rPr>
            <w:rPrChange w:id="2614" w:author="Gergo" w:date="2017-11-25T13:10:00Z">
              <w:rPr/>
            </w:rPrChange>
          </w:rPr>
          <w:t xml:space="preserve"> A játék oldaláról a kommunikációt az </w:t>
        </w:r>
        <w:r w:rsidR="003814E4" w:rsidRPr="003355B9">
          <w:rPr>
            <w:rFonts w:ascii="Consolas" w:hAnsi="Consolas"/>
            <w:rPrChange w:id="2615" w:author="Gergo" w:date="2017-11-25T13:10:00Z">
              <w:rPr/>
            </w:rPrChange>
          </w:rPr>
          <w:t>AdaptEDConnector</w:t>
        </w:r>
        <w:r w:rsidR="003814E4" w:rsidRPr="0034280E">
          <w:t xml:space="preserve"> osztályom kezeli.</w:t>
        </w:r>
      </w:ins>
      <w:ins w:id="2616" w:author="Gergo" w:date="2017-11-25T11:43:00Z">
        <w:r w:rsidR="00677D06" w:rsidRPr="003355B9">
          <w:rPr>
            <w:rPrChange w:id="2617" w:author="Gergo" w:date="2017-11-25T13:10:00Z">
              <w:rPr/>
            </w:rPrChange>
          </w:rPr>
          <w:t xml:space="preserve"> </w:t>
        </w:r>
      </w:ins>
      <w:ins w:id="2618" w:author="Gergo" w:date="2017-11-25T11:44:00Z">
        <w:r w:rsidR="00677D06" w:rsidRPr="003355B9">
          <w:rPr>
            <w:rPrChange w:id="2619" w:author="Gergo" w:date="2017-11-25T13:10:00Z">
              <w:rPr/>
            </w:rPrChange>
          </w:rPr>
          <w:t xml:space="preserve">A </w:t>
        </w:r>
        <w:r w:rsidR="00677D06" w:rsidRPr="003355B9">
          <w:rPr>
            <w:rFonts w:ascii="Consolas" w:hAnsi="Consolas"/>
            <w:rPrChange w:id="2620" w:author="Gergo" w:date="2017-11-25T13:10:00Z">
              <w:rPr/>
            </w:rPrChange>
          </w:rPr>
          <w:t>UnityPlay</w:t>
        </w:r>
      </w:ins>
      <w:ins w:id="2621" w:author="Gergo" w:date="2017-11-25T12:33:00Z">
        <w:r w:rsidR="003814E4" w:rsidRPr="003355B9">
          <w:rPr>
            <w:rFonts w:ascii="Consolas" w:hAnsi="Consolas"/>
            <w:rPrChange w:id="2622" w:author="Gergo" w:date="2017-11-25T13:10:00Z">
              <w:rPr/>
            </w:rPrChange>
          </w:rPr>
          <w:t>e</w:t>
        </w:r>
      </w:ins>
      <w:ins w:id="2623" w:author="Gergo" w:date="2017-11-25T11:44:00Z">
        <w:r w:rsidR="00677D06" w:rsidRPr="003355B9">
          <w:rPr>
            <w:rFonts w:ascii="Consolas" w:hAnsi="Consolas"/>
            <w:rPrChange w:id="2624" w:author="Gergo" w:date="2017-11-25T13:10:00Z">
              <w:rPr/>
            </w:rPrChange>
          </w:rPr>
          <w:t>r</w:t>
        </w:r>
        <w:r w:rsidR="00677D06" w:rsidRPr="0034280E">
          <w:t xml:space="preserve"> reprezentálja a futó játékot az android alkalmazáson belül</w:t>
        </w:r>
      </w:ins>
      <w:ins w:id="2625" w:author="Gergo" w:date="2017-11-25T12:32:00Z">
        <w:r w:rsidR="003814E4" w:rsidRPr="003355B9">
          <w:rPr>
            <w:rPrChange w:id="2626" w:author="Gergo" w:date="2017-11-25T13:10:00Z">
              <w:rPr/>
            </w:rPrChange>
          </w:rPr>
          <w:t xml:space="preserve">. Előszőr egy ilyen osztályt képviselő </w:t>
        </w:r>
      </w:ins>
      <w:ins w:id="2627" w:author="Gergo" w:date="2017-11-25T12:37:00Z">
        <w:r w:rsidR="003814E4" w:rsidRPr="003355B9">
          <w:rPr>
            <w:rPrChange w:id="2628" w:author="Gergo" w:date="2017-11-25T13:10:00Z">
              <w:rPr/>
            </w:rPrChange>
          </w:rPr>
          <w:t xml:space="preserve">objektumot kell létrehozni, majd elkérni tőle, hogy melyik jelenleg futó </w:t>
        </w:r>
      </w:ins>
      <w:ins w:id="2629" w:author="Gergo" w:date="2017-11-25T12:38:00Z">
        <w:r w:rsidR="003814E4" w:rsidRPr="003355B9">
          <w:rPr>
            <w:rPrChange w:id="2630" w:author="Gergo" w:date="2017-11-25T13:10:00Z">
              <w:rPr/>
            </w:rPrChange>
          </w:rPr>
          <w:t xml:space="preserve">androidos </w:t>
        </w:r>
      </w:ins>
      <w:ins w:id="2631" w:author="Gergo" w:date="2017-11-25T12:37:00Z">
        <w:r w:rsidR="003814E4" w:rsidRPr="003355B9">
          <w:rPr>
            <w:rPrChange w:id="2632" w:author="Gergo" w:date="2017-11-25T13:10:00Z">
              <w:rPr/>
            </w:rPrChange>
          </w:rPr>
          <w:t>activi</w:t>
        </w:r>
        <w:r w:rsidR="004C44D2">
          <w:rPr>
            <w:rPrChange w:id="2633" w:author="Gergo" w:date="2017-11-25T13:10:00Z">
              <w:rPr>
                <w:b w:val="0"/>
                <w:bCs w:val="0"/>
                <w:iCs w:val="0"/>
              </w:rPr>
            </w:rPrChange>
          </w:rPr>
          <w:t>ty használja. Egy alkalmazásban</w:t>
        </w:r>
        <w:r w:rsidR="003814E4" w:rsidRPr="003355B9">
          <w:rPr>
            <w:rPrChange w:id="2634" w:author="Gergo" w:date="2017-11-25T13:10:00Z">
              <w:rPr/>
            </w:rPrChange>
          </w:rPr>
          <w:t xml:space="preserve"> csak egy aktív </w:t>
        </w:r>
        <w:r w:rsidR="003814E4" w:rsidRPr="003355B9">
          <w:rPr>
            <w:rFonts w:ascii="Consolas" w:hAnsi="Consolas"/>
            <w:rPrChange w:id="2635" w:author="Gergo" w:date="2017-11-25T13:10:00Z">
              <w:rPr/>
            </w:rPrChange>
          </w:rPr>
          <w:t>UnityPlayer</w:t>
        </w:r>
        <w:r w:rsidR="003814E4" w:rsidRPr="0034280E">
          <w:t xml:space="preserve"> példány lehet.</w:t>
        </w:r>
      </w:ins>
      <w:ins w:id="2636" w:author="Gergo" w:date="2017-11-25T12:48:00Z">
        <w:r w:rsidR="00FB3DD4" w:rsidRPr="003355B9">
          <w:rPr>
            <w:rPrChange w:id="2637" w:author="Gergo" w:date="2017-11-25T13:10:00Z">
              <w:rPr/>
            </w:rPrChange>
          </w:rPr>
          <w:t xml:space="preserve"> </w:t>
        </w:r>
      </w:ins>
      <w:ins w:id="2638" w:author="Gergo" w:date="2017-11-25T12:50:00Z">
        <w:r w:rsidR="00FB3DD4" w:rsidRPr="003355B9">
          <w:rPr>
            <w:rPrChange w:id="2639" w:author="Gergo" w:date="2017-11-25T13:10:00Z">
              <w:rPr/>
            </w:rPrChange>
          </w:rPr>
          <w:t>Az aktív activity-r</w:t>
        </w:r>
        <w:r w:rsidR="004C44D2">
          <w:rPr>
            <w:rPrChange w:id="2640" w:author="Gergo" w:date="2017-11-25T13:10:00Z">
              <w:rPr>
                <w:b w:val="0"/>
                <w:bCs w:val="0"/>
                <w:iCs w:val="0"/>
              </w:rPr>
            </w:rPrChange>
          </w:rPr>
          <w:t>e mutató referencia birtokában,</w:t>
        </w:r>
        <w:r w:rsidR="00FB3DD4" w:rsidRPr="003355B9">
          <w:rPr>
            <w:rPrChange w:id="2641" w:author="Gergo" w:date="2017-11-25T13:10:00Z">
              <w:rPr/>
            </w:rPrChange>
          </w:rPr>
          <w:t>meghívhatjuk annak metódusait, és átadhatunk ne</w:t>
        </w:r>
        <w:r w:rsidR="001F0C1D" w:rsidRPr="003355B9">
          <w:rPr>
            <w:rPrChange w:id="2642" w:author="Gergo" w:date="2017-11-25T13:10:00Z">
              <w:rPr/>
            </w:rPrChange>
          </w:rPr>
          <w:t>ki paramétereket. A rúnarajzolás közben vétett hiba felküldését</w:t>
        </w:r>
        <w:r w:rsidR="002F6C7A" w:rsidRPr="003355B9">
          <w:rPr>
            <w:rPrChange w:id="2643" w:author="Gergo" w:date="2017-11-25T13:10:00Z">
              <w:rPr/>
            </w:rPrChange>
          </w:rPr>
          <w:t xml:space="preserve"> az alábbi kódr</w:t>
        </w:r>
        <w:r w:rsidR="002C05D4" w:rsidRPr="003355B9">
          <w:rPr>
            <w:rPrChange w:id="2644" w:author="Gergo" w:date="2017-11-25T13:10:00Z">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645" w:author="Gergo" w:date="2017-11-25T13:00:00Z"/>
          <w:rFonts w:ascii="Consolas" w:hAnsi="Consolas" w:cs="Consolas"/>
          <w:color w:val="000000"/>
          <w:sz w:val="22"/>
          <w:szCs w:val="22"/>
          <w:lang w:eastAsia="hu-HU"/>
          <w:rPrChange w:id="2646" w:author="Gergo" w:date="2017-11-25T13:10:00Z">
            <w:rPr>
              <w:ins w:id="2647" w:author="Gergo" w:date="2017-11-25T13:00:00Z"/>
              <w:rFonts w:ascii="Consolas" w:hAnsi="Consolas" w:cs="Consolas"/>
              <w:color w:val="000000"/>
              <w:sz w:val="19"/>
              <w:szCs w:val="19"/>
              <w:lang w:val="en-US" w:eastAsia="hu-HU"/>
            </w:rPr>
          </w:rPrChange>
        </w:rPr>
      </w:pPr>
      <w:ins w:id="2648" w:author="Gergo" w:date="2017-11-25T13:00:00Z">
        <w:r w:rsidRPr="003355B9">
          <w:rPr>
            <w:rFonts w:ascii="Consolas" w:hAnsi="Consolas" w:cs="Consolas"/>
            <w:color w:val="0000FF"/>
            <w:sz w:val="22"/>
            <w:szCs w:val="22"/>
            <w:lang w:eastAsia="hu-HU"/>
            <w:rPrChange w:id="2649"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65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51"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65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53"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654"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655"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656"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657"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658"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659" w:author="Gergo" w:date="2017-11-25T13:00:00Z"/>
          <w:rFonts w:ascii="Consolas" w:hAnsi="Consolas" w:cs="Consolas"/>
          <w:color w:val="000000"/>
          <w:sz w:val="22"/>
          <w:szCs w:val="22"/>
          <w:lang w:eastAsia="hu-HU"/>
          <w:rPrChange w:id="2660" w:author="Gergo" w:date="2017-11-25T13:10:00Z">
            <w:rPr>
              <w:ins w:id="2661" w:author="Gergo" w:date="2017-11-25T13:00:00Z"/>
              <w:rFonts w:ascii="Consolas" w:hAnsi="Consolas" w:cs="Consolas"/>
              <w:color w:val="000000"/>
              <w:sz w:val="19"/>
              <w:szCs w:val="19"/>
              <w:lang w:val="en-US" w:eastAsia="hu-HU"/>
            </w:rPr>
          </w:rPrChange>
        </w:rPr>
      </w:pPr>
      <w:ins w:id="2662" w:author="Gergo" w:date="2017-11-25T13:00:00Z">
        <w:r w:rsidRPr="003355B9">
          <w:rPr>
            <w:rFonts w:ascii="Consolas" w:hAnsi="Consolas" w:cs="Consolas"/>
            <w:color w:val="000000"/>
            <w:sz w:val="22"/>
            <w:szCs w:val="22"/>
            <w:lang w:eastAsia="hu-HU"/>
            <w:rPrChange w:id="2663"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664" w:author="Gergo" w:date="2017-11-25T13:00:00Z"/>
          <w:rFonts w:ascii="Consolas" w:hAnsi="Consolas" w:cs="Consolas"/>
          <w:color w:val="000000"/>
          <w:sz w:val="22"/>
          <w:szCs w:val="22"/>
          <w:lang w:eastAsia="hu-HU"/>
          <w:rPrChange w:id="2665" w:author="Gergo" w:date="2017-11-25T13:10:00Z">
            <w:rPr>
              <w:ins w:id="2666" w:author="Gergo" w:date="2017-11-25T13:00:00Z"/>
              <w:rFonts w:ascii="Consolas" w:hAnsi="Consolas" w:cs="Consolas"/>
              <w:color w:val="000000"/>
              <w:sz w:val="19"/>
              <w:szCs w:val="19"/>
              <w:lang w:val="en-US" w:eastAsia="hu-HU"/>
            </w:rPr>
          </w:rPrChange>
        </w:rPr>
      </w:pPr>
      <w:ins w:id="2667" w:author="Gergo" w:date="2017-11-25T13:00:00Z">
        <w:r w:rsidRPr="003355B9">
          <w:rPr>
            <w:rFonts w:ascii="Consolas" w:hAnsi="Consolas" w:cs="Consolas"/>
            <w:color w:val="000000"/>
            <w:sz w:val="22"/>
            <w:szCs w:val="22"/>
            <w:lang w:eastAsia="hu-HU"/>
            <w:rPrChange w:id="266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69"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67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671"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672"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673"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674"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675" w:author="Gergo" w:date="2017-11-25T13:00:00Z"/>
          <w:rFonts w:ascii="Consolas" w:hAnsi="Consolas" w:cs="Consolas"/>
          <w:color w:val="000000"/>
          <w:sz w:val="22"/>
          <w:szCs w:val="22"/>
          <w:lang w:eastAsia="hu-HU"/>
          <w:rPrChange w:id="2676" w:author="Gergo" w:date="2017-11-25T13:10:00Z">
            <w:rPr>
              <w:ins w:id="2677" w:author="Gergo" w:date="2017-11-25T13:00:00Z"/>
              <w:rFonts w:ascii="Consolas" w:hAnsi="Consolas" w:cs="Consolas"/>
              <w:color w:val="000000"/>
              <w:sz w:val="19"/>
              <w:szCs w:val="19"/>
              <w:lang w:val="en-US" w:eastAsia="hu-HU"/>
            </w:rPr>
          </w:rPrChange>
        </w:rPr>
      </w:pPr>
      <w:ins w:id="2678" w:author="Gergo" w:date="2017-11-25T13:00:00Z">
        <w:r w:rsidRPr="003355B9">
          <w:rPr>
            <w:rFonts w:ascii="Consolas" w:hAnsi="Consolas" w:cs="Consolas"/>
            <w:color w:val="000000"/>
            <w:sz w:val="22"/>
            <w:szCs w:val="22"/>
            <w:lang w:eastAsia="hu-HU"/>
            <w:rPrChange w:id="2679"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680" w:author="Gergo" w:date="2017-11-25T13:00:00Z"/>
          <w:rFonts w:ascii="Consolas" w:hAnsi="Consolas" w:cs="Consolas"/>
          <w:color w:val="000000"/>
          <w:sz w:val="22"/>
          <w:szCs w:val="22"/>
          <w:lang w:eastAsia="hu-HU"/>
          <w:rPrChange w:id="2681" w:author="Gergo" w:date="2017-11-25T13:10:00Z">
            <w:rPr>
              <w:ins w:id="2682" w:author="Gergo" w:date="2017-11-25T13:00:00Z"/>
              <w:rFonts w:ascii="Consolas" w:hAnsi="Consolas" w:cs="Consolas"/>
              <w:color w:val="000000"/>
              <w:sz w:val="19"/>
              <w:szCs w:val="19"/>
              <w:lang w:val="en-US" w:eastAsia="hu-HU"/>
            </w:rPr>
          </w:rPrChange>
        </w:rPr>
      </w:pPr>
      <w:ins w:id="2683" w:author="Gergo" w:date="2017-11-25T13:00:00Z">
        <w:r w:rsidRPr="003355B9">
          <w:rPr>
            <w:rFonts w:ascii="Consolas" w:hAnsi="Consolas" w:cs="Consolas"/>
            <w:color w:val="000000"/>
            <w:sz w:val="22"/>
            <w:szCs w:val="22"/>
            <w:lang w:eastAsia="hu-HU"/>
            <w:rPrChange w:id="2684"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685"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68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687"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688"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689"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690"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691" w:author="Gergo" w:date="2017-11-25T13:00:00Z"/>
          <w:rFonts w:ascii="Consolas" w:hAnsi="Consolas" w:cs="Consolas"/>
          <w:color w:val="000000"/>
          <w:sz w:val="22"/>
          <w:szCs w:val="22"/>
          <w:lang w:eastAsia="hu-HU"/>
          <w:rPrChange w:id="2692" w:author="Gergo" w:date="2017-11-25T13:10:00Z">
            <w:rPr>
              <w:ins w:id="2693" w:author="Gergo" w:date="2017-11-25T13:00:00Z"/>
              <w:rFonts w:ascii="Consolas" w:hAnsi="Consolas" w:cs="Consolas"/>
              <w:color w:val="000000"/>
              <w:sz w:val="19"/>
              <w:szCs w:val="19"/>
              <w:lang w:val="en-US" w:eastAsia="hu-HU"/>
            </w:rPr>
          </w:rPrChange>
        </w:rPr>
      </w:pPr>
      <w:ins w:id="2694" w:author="Gergo" w:date="2017-11-25T13:00:00Z">
        <w:r w:rsidRPr="003355B9">
          <w:rPr>
            <w:rFonts w:ascii="Consolas" w:hAnsi="Consolas" w:cs="Consolas"/>
            <w:color w:val="000000"/>
            <w:sz w:val="22"/>
            <w:szCs w:val="22"/>
            <w:lang w:eastAsia="hu-HU"/>
            <w:rPrChange w:id="2695"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696" w:author="Gergo" w:date="2017-11-25T13:00:00Z"/>
          <w:rFonts w:ascii="Consolas" w:hAnsi="Consolas" w:cs="Consolas"/>
          <w:color w:val="000000"/>
          <w:sz w:val="22"/>
          <w:szCs w:val="22"/>
          <w:lang w:eastAsia="hu-HU"/>
          <w:rPrChange w:id="2697" w:author="Gergo" w:date="2017-11-25T13:10:00Z">
            <w:rPr>
              <w:ins w:id="2698" w:author="Gergo" w:date="2017-11-25T13:00:00Z"/>
              <w:rFonts w:ascii="Consolas" w:hAnsi="Consolas" w:cs="Consolas"/>
              <w:color w:val="000000"/>
              <w:sz w:val="19"/>
              <w:szCs w:val="19"/>
              <w:lang w:val="en-US" w:eastAsia="hu-HU"/>
            </w:rPr>
          </w:rPrChange>
        </w:rPr>
      </w:pPr>
      <w:ins w:id="2699" w:author="Gergo" w:date="2017-11-25T13:00:00Z">
        <w:r w:rsidRPr="003355B9">
          <w:rPr>
            <w:rFonts w:ascii="Consolas" w:hAnsi="Consolas" w:cs="Consolas"/>
            <w:color w:val="000000"/>
            <w:sz w:val="22"/>
            <w:szCs w:val="22"/>
            <w:lang w:eastAsia="hu-HU"/>
            <w:rPrChange w:id="2700"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701"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702"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703"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704"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705" w:author="Gergo" w:date="2017-11-25T13:00:00Z"/>
          <w:rFonts w:ascii="Consolas" w:hAnsi="Consolas" w:cs="Consolas"/>
          <w:color w:val="000000"/>
          <w:sz w:val="22"/>
          <w:szCs w:val="22"/>
          <w:lang w:eastAsia="hu-HU"/>
          <w:rPrChange w:id="2706" w:author="Gergo" w:date="2017-11-25T13:10:00Z">
            <w:rPr>
              <w:ins w:id="2707" w:author="Gergo" w:date="2017-11-25T13:00:00Z"/>
              <w:rFonts w:ascii="Consolas" w:hAnsi="Consolas" w:cs="Consolas"/>
              <w:color w:val="000000"/>
              <w:sz w:val="19"/>
              <w:szCs w:val="19"/>
              <w:lang w:val="en-US" w:eastAsia="hu-HU"/>
            </w:rPr>
          </w:rPrChange>
        </w:rPr>
      </w:pPr>
      <w:ins w:id="2708" w:author="Gergo" w:date="2017-11-25T13:00:00Z">
        <w:r w:rsidRPr="003355B9">
          <w:rPr>
            <w:rFonts w:ascii="Consolas" w:hAnsi="Consolas" w:cs="Consolas"/>
            <w:color w:val="000000"/>
            <w:sz w:val="22"/>
            <w:szCs w:val="22"/>
            <w:lang w:eastAsia="hu-HU"/>
            <w:rPrChange w:id="2709"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710" w:author="Gergo" w:date="2017-11-25T13:00:00Z"/>
          <w:rFonts w:ascii="Consolas" w:hAnsi="Consolas" w:cs="Consolas"/>
          <w:color w:val="000000"/>
          <w:sz w:val="22"/>
          <w:szCs w:val="22"/>
          <w:lang w:eastAsia="hu-HU"/>
          <w:rPrChange w:id="2711" w:author="Gergo" w:date="2017-11-25T13:10:00Z">
            <w:rPr>
              <w:ins w:id="2712"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713" w:author="Gergo" w:date="2017-11-25T13:00:00Z"/>
          <w:rFonts w:ascii="Consolas" w:hAnsi="Consolas" w:cs="Consolas"/>
          <w:color w:val="000000"/>
          <w:sz w:val="22"/>
          <w:szCs w:val="22"/>
          <w:lang w:eastAsia="hu-HU"/>
          <w:rPrChange w:id="2714" w:author="Gergo" w:date="2017-11-25T13:10:00Z">
            <w:rPr>
              <w:ins w:id="2715" w:author="Gergo" w:date="2017-11-25T13:00:00Z"/>
              <w:rFonts w:ascii="Consolas" w:hAnsi="Consolas" w:cs="Consolas"/>
              <w:color w:val="000000"/>
              <w:sz w:val="19"/>
              <w:szCs w:val="19"/>
              <w:lang w:val="en-US" w:eastAsia="hu-HU"/>
            </w:rPr>
          </w:rPrChange>
        </w:rPr>
      </w:pPr>
      <w:ins w:id="2716" w:author="Gergo" w:date="2017-11-25T13:00:00Z">
        <w:r w:rsidRPr="003355B9">
          <w:rPr>
            <w:rFonts w:ascii="Consolas" w:hAnsi="Consolas" w:cs="Consolas"/>
            <w:color w:val="000000"/>
            <w:sz w:val="22"/>
            <w:szCs w:val="22"/>
            <w:lang w:eastAsia="hu-HU"/>
            <w:rPrChange w:id="271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1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719"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720"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721"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722" w:author="Gergo" w:date="2017-11-25T13:00:00Z"/>
          <w:rFonts w:ascii="Consolas" w:hAnsi="Consolas" w:cs="Consolas"/>
          <w:color w:val="000000"/>
          <w:sz w:val="22"/>
          <w:szCs w:val="22"/>
          <w:lang w:eastAsia="hu-HU"/>
          <w:rPrChange w:id="2723" w:author="Gergo" w:date="2017-11-25T13:10:00Z">
            <w:rPr>
              <w:ins w:id="2724" w:author="Gergo" w:date="2017-11-25T13:00:00Z"/>
              <w:rFonts w:ascii="Consolas" w:hAnsi="Consolas" w:cs="Consolas"/>
              <w:color w:val="000000"/>
              <w:sz w:val="19"/>
              <w:szCs w:val="19"/>
              <w:lang w:val="en-US" w:eastAsia="hu-HU"/>
            </w:rPr>
          </w:rPrChange>
        </w:rPr>
      </w:pPr>
      <w:ins w:id="2725" w:author="Gergo" w:date="2017-11-25T13:00:00Z">
        <w:r w:rsidRPr="003355B9">
          <w:rPr>
            <w:rFonts w:ascii="Consolas" w:hAnsi="Consolas" w:cs="Consolas"/>
            <w:color w:val="000000"/>
            <w:sz w:val="22"/>
            <w:szCs w:val="22"/>
            <w:lang w:eastAsia="hu-HU"/>
            <w:rPrChange w:id="2726"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727"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728"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729" w:author="Gergo" w:date="2017-11-25T13:00:00Z"/>
          <w:rFonts w:ascii="Consolas" w:hAnsi="Consolas" w:cs="Consolas"/>
          <w:color w:val="000000"/>
          <w:sz w:val="22"/>
          <w:szCs w:val="22"/>
          <w:lang w:eastAsia="hu-HU"/>
          <w:rPrChange w:id="2730" w:author="Gergo" w:date="2017-11-25T13:10:00Z">
            <w:rPr>
              <w:ins w:id="2731" w:author="Gergo" w:date="2017-11-25T13:00:00Z"/>
              <w:rFonts w:ascii="Consolas" w:hAnsi="Consolas" w:cs="Consolas"/>
              <w:color w:val="000000"/>
              <w:sz w:val="19"/>
              <w:szCs w:val="19"/>
              <w:lang w:val="en-US" w:eastAsia="hu-HU"/>
            </w:rPr>
          </w:rPrChange>
        </w:rPr>
      </w:pPr>
      <w:ins w:id="2732" w:author="Gergo" w:date="2017-11-25T13:00:00Z">
        <w:r w:rsidRPr="003355B9">
          <w:rPr>
            <w:rFonts w:ascii="Consolas" w:hAnsi="Consolas" w:cs="Consolas"/>
            <w:color w:val="000000"/>
            <w:sz w:val="22"/>
            <w:szCs w:val="22"/>
            <w:lang w:eastAsia="hu-HU"/>
            <w:rPrChange w:id="273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3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73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36"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737"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738" w:author="Gergo" w:date="2017-11-25T13:00:00Z"/>
          <w:rFonts w:ascii="Consolas" w:hAnsi="Consolas" w:cs="Consolas"/>
          <w:color w:val="000000"/>
          <w:sz w:val="22"/>
          <w:szCs w:val="22"/>
          <w:lang w:eastAsia="hu-HU"/>
          <w:rPrChange w:id="2739" w:author="Gergo" w:date="2017-11-25T13:10:00Z">
            <w:rPr>
              <w:ins w:id="2740" w:author="Gergo" w:date="2017-11-25T13:00:00Z"/>
              <w:rFonts w:ascii="Consolas" w:hAnsi="Consolas" w:cs="Consolas"/>
              <w:color w:val="000000"/>
              <w:sz w:val="19"/>
              <w:szCs w:val="19"/>
              <w:lang w:val="en-US" w:eastAsia="hu-HU"/>
            </w:rPr>
          </w:rPrChange>
        </w:rPr>
      </w:pPr>
      <w:ins w:id="2741" w:author="Gergo" w:date="2017-11-25T13:00:00Z">
        <w:r w:rsidRPr="003355B9">
          <w:rPr>
            <w:rFonts w:ascii="Consolas" w:hAnsi="Consolas" w:cs="Consolas"/>
            <w:color w:val="000000"/>
            <w:sz w:val="22"/>
            <w:szCs w:val="22"/>
            <w:lang w:eastAsia="hu-HU"/>
            <w:rPrChange w:id="2742"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743" w:author="Gergo" w:date="2017-11-25T13:02:00Z"/>
          <w:rFonts w:ascii="Consolas" w:hAnsi="Consolas" w:cs="Consolas"/>
          <w:color w:val="000000"/>
          <w:sz w:val="22"/>
          <w:szCs w:val="22"/>
          <w:lang w:eastAsia="hu-HU"/>
          <w:rPrChange w:id="2744" w:author="Gergo" w:date="2017-11-25T13:10:00Z">
            <w:rPr>
              <w:ins w:id="2745" w:author="Gergo" w:date="2017-11-25T13:02:00Z"/>
              <w:rFonts w:ascii="Consolas" w:hAnsi="Consolas" w:cs="Consolas"/>
              <w:color w:val="000000"/>
              <w:sz w:val="22"/>
              <w:szCs w:val="22"/>
              <w:lang w:val="en-US" w:eastAsia="hu-HU"/>
            </w:rPr>
          </w:rPrChange>
        </w:rPr>
        <w:pPrChange w:id="2746" w:author="Gergo" w:date="2017-11-25T13:00:00Z">
          <w:pPr>
            <w:pStyle w:val="Cmsor2"/>
          </w:pPr>
        </w:pPrChange>
      </w:pPr>
      <w:ins w:id="2747" w:author="Gergo" w:date="2017-11-25T13:00:00Z">
        <w:r w:rsidRPr="003355B9">
          <w:rPr>
            <w:rFonts w:ascii="Consolas" w:hAnsi="Consolas" w:cs="Consolas"/>
            <w:color w:val="000000"/>
            <w:sz w:val="22"/>
            <w:szCs w:val="22"/>
            <w:lang w:eastAsia="hu-HU"/>
            <w:rPrChange w:id="2748" w:author="Gergo" w:date="2017-11-25T13:10:00Z">
              <w:rPr>
                <w:rFonts w:ascii="Consolas" w:hAnsi="Consolas" w:cs="Consolas"/>
                <w:color w:val="000000"/>
                <w:sz w:val="19"/>
                <w:szCs w:val="19"/>
                <w:lang w:val="en-US" w:eastAsia="hu-HU"/>
              </w:rPr>
            </w:rPrChange>
          </w:rPr>
          <w:t>}</w:t>
        </w:r>
      </w:ins>
    </w:p>
    <w:p w14:paraId="4C3C8C1C" w14:textId="5E4A8B89" w:rsidR="005E2355" w:rsidRDefault="005E2355">
      <w:pPr>
        <w:rPr>
          <w:ins w:id="2749" w:author="Gergo" w:date="2017-11-25T18:27:00Z"/>
        </w:rPr>
        <w:pPrChange w:id="2750" w:author="Gergo" w:date="2017-11-25T13:02:00Z">
          <w:pPr>
            <w:pStyle w:val="Cmsor2"/>
          </w:pPr>
        </w:pPrChange>
      </w:pPr>
    </w:p>
    <w:p w14:paraId="05E28910" w14:textId="0DEC2349" w:rsidR="005E2355" w:rsidRDefault="005E2355">
      <w:pPr>
        <w:rPr>
          <w:ins w:id="2751" w:author="Gergo" w:date="2017-11-25T18:27:00Z"/>
        </w:rPr>
        <w:pPrChange w:id="2752" w:author="Gergo" w:date="2017-12-03T19:40:00Z">
          <w:pPr>
            <w:pStyle w:val="Cmsor2"/>
          </w:pPr>
        </w:pPrChange>
      </w:pPr>
      <w:ins w:id="2753" w:author="Gergo" w:date="2017-11-25T18:27:00Z">
        <w:r>
          <w:t xml:space="preserve">A beérkezett eseményeket az alkalmazás továbbküldi a keretrendszer felé, aminek a webes felületén ezeket meg </w:t>
        </w:r>
      </w:ins>
      <w:ins w:id="2754" w:author="Gergo" w:date="2017-11-25T18:30:00Z">
        <w:r>
          <w:t xml:space="preserve">is </w:t>
        </w:r>
      </w:ins>
      <w:ins w:id="2755" w:author="Gergo" w:date="2017-11-25T18:27:00Z">
        <w:r>
          <w:t>lehet tekinteni</w:t>
        </w:r>
      </w:ins>
      <w:ins w:id="2756" w:author="Gergo" w:date="2017-11-25T18:30:00Z">
        <w:r>
          <w:t>. A felület a</w:t>
        </w:r>
      </w:ins>
      <w:ins w:id="2757" w:author="Gergo" w:date="2017-12-03T19:39:00Z">
        <w:r w:rsidR="001F772C">
          <w:t>z 5.1 es ábrán látható</w:t>
        </w:r>
      </w:ins>
      <w:ins w:id="2758" w:author="Gergo" w:date="2017-11-25T18:30:00Z">
        <w:r>
          <w:t xml:space="preserve"> </w:t>
        </w:r>
      </w:ins>
      <w:ins w:id="2759" w:author="Gergo" w:date="2017-12-03T19:39:00Z">
        <w:r w:rsidR="001F772C">
          <w:t>(</w:t>
        </w:r>
        <w:r w:rsidR="001F772C">
          <w:fldChar w:fldCharType="begin"/>
        </w:r>
        <w:r w:rsidR="001F772C">
          <w:instrText xml:space="preserve"> REF _Ref499729302 \h </w:instrText>
        </w:r>
      </w:ins>
      <w:r w:rsidR="001F772C">
        <w:fldChar w:fldCharType="separate"/>
      </w:r>
      <w:ins w:id="2760" w:author="Gergo" w:date="2017-12-03T19:39:00Z">
        <w:r w:rsidR="001F772C">
          <w:t xml:space="preserve">Ábra </w:t>
        </w:r>
        <w:r w:rsidR="001F772C">
          <w:rPr>
            <w:noProof/>
          </w:rPr>
          <w:t>5</w:t>
        </w:r>
        <w:r w:rsidR="001F772C">
          <w:t>.</w:t>
        </w:r>
        <w:r w:rsidR="001F772C">
          <w:rPr>
            <w:noProof/>
          </w:rPr>
          <w:t>1</w:t>
        </w:r>
        <w:r w:rsidR="001F772C">
          <w:fldChar w:fldCharType="end"/>
        </w:r>
        <w:r w:rsidR="001F772C">
          <w:t>).</w:t>
        </w:r>
      </w:ins>
    </w:p>
    <w:p w14:paraId="1C50799C" w14:textId="65797138" w:rsidR="002C05D4" w:rsidRDefault="002C05D4">
      <w:pPr>
        <w:rPr>
          <w:ins w:id="2761" w:author="Gergo" w:date="2017-12-03T19:40:00Z"/>
        </w:rPr>
        <w:pPrChange w:id="2762" w:author="Gergo" w:date="2017-11-25T13:02:00Z">
          <w:pPr>
            <w:pStyle w:val="Cmsor2"/>
          </w:pPr>
        </w:pPrChange>
      </w:pPr>
      <w:ins w:id="2763" w:author="Gergo" w:date="2017-11-25T13:02:00Z">
        <w:r w:rsidRPr="0034280E">
          <w:t>A másik irányú kommunikáció – tehát a Java-ban írt android alkalmazás ból a Unitys játék felé indított</w:t>
        </w:r>
      </w:ins>
      <w:ins w:id="2764" w:author="Gergo" w:date="2017-11-25T13:03:00Z">
        <w:r w:rsidRPr="003355B9">
          <w:rPr>
            <w:rPrChange w:id="2765" w:author="Gergo" w:date="2017-11-25T13:10:00Z">
              <w:rPr/>
            </w:rPrChange>
          </w:rPr>
          <w:t xml:space="preserve"> – szintén a </w:t>
        </w:r>
        <w:r w:rsidRPr="00143E34">
          <w:rPr>
            <w:rFonts w:ascii="Consolas" w:hAnsi="Consolas"/>
            <w:rPrChange w:id="2766" w:author="Gergo" w:date="2017-11-25T13:26:00Z">
              <w:rPr/>
            </w:rPrChange>
          </w:rPr>
          <w:t>UnityPlayer</w:t>
        </w:r>
      </w:ins>
      <w:ins w:id="2767" w:author="Gergo" w:date="2017-11-25T13:04:00Z">
        <w:r w:rsidRPr="0034280E">
          <w:t xml:space="preserve"> java osztályt használja. Az alábbi kódrészlet a játékos figyelmének megváltozásáról értesítő üzenet küldését mutatja be:</w:t>
        </w:r>
      </w:ins>
    </w:p>
    <w:p w14:paraId="7EF94FC0" w14:textId="77777777" w:rsidR="00836AA3" w:rsidRPr="003355B9" w:rsidRDefault="00836AA3">
      <w:pPr>
        <w:rPr>
          <w:ins w:id="2768" w:author="Gergo" w:date="2017-11-25T13:04:00Z"/>
          <w:rPrChange w:id="2769" w:author="Gergo" w:date="2017-11-25T13:10:00Z">
            <w:rPr>
              <w:ins w:id="2770" w:author="Gergo" w:date="2017-11-25T13:04:00Z"/>
            </w:rPr>
          </w:rPrChange>
        </w:rPr>
        <w:pPrChange w:id="2771" w:author="Gergo" w:date="2017-11-25T13:02:00Z">
          <w:pPr>
            <w:pStyle w:val="Cmsor2"/>
          </w:pPr>
        </w:pPrChange>
      </w:pPr>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772" w:author="Gergo" w:date="2017-11-25T13:08:00Z"/>
          <w:rFonts w:ascii="Consolas" w:hAnsi="Consolas" w:cs="Courier New"/>
          <w:color w:val="000000"/>
          <w:sz w:val="22"/>
          <w:szCs w:val="22"/>
          <w:rPrChange w:id="2773" w:author="Gergo" w:date="2017-11-25T13:10:00Z">
            <w:rPr>
              <w:ins w:id="2774" w:author="Gergo" w:date="2017-11-25T13:08:00Z"/>
              <w:rFonts w:ascii="Consolas" w:hAnsi="Consolas" w:cs="Courier New"/>
              <w:color w:val="000000"/>
              <w:lang w:val="en-US"/>
            </w:rPr>
          </w:rPrChange>
        </w:rPr>
      </w:pPr>
      <w:ins w:id="2775" w:author="Gergo" w:date="2017-11-25T13:07:00Z">
        <w:r w:rsidRPr="003355B9">
          <w:rPr>
            <w:rFonts w:ascii="Consolas" w:hAnsi="Consolas" w:cs="Courier New"/>
            <w:color w:val="808000"/>
            <w:sz w:val="22"/>
            <w:szCs w:val="22"/>
            <w:rPrChange w:id="2776" w:author="Gergo" w:date="2017-11-25T13:10:00Z">
              <w:rPr>
                <w:rFonts w:ascii="Courier New" w:hAnsi="Courier New" w:cs="Courier New"/>
                <w:color w:val="808000"/>
                <w:sz w:val="18"/>
                <w:szCs w:val="18"/>
                <w:lang w:val="en-US"/>
              </w:rPr>
            </w:rPrChange>
          </w:rPr>
          <w:lastRenderedPageBreak/>
          <w:t>@Override</w:t>
        </w:r>
        <w:r w:rsidRPr="003355B9">
          <w:rPr>
            <w:rFonts w:ascii="Consolas" w:hAnsi="Consolas" w:cs="Courier New"/>
            <w:color w:val="808000"/>
            <w:sz w:val="22"/>
            <w:szCs w:val="22"/>
            <w:rPrChange w:id="2777"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778"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779"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780"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781"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782"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783"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784"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785"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786"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787"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788"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789"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790"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791"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792"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793"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794" w:author="Gergo" w:date="2017-11-25T13:08:00Z"/>
          <w:rFonts w:ascii="Consolas" w:hAnsi="Consolas" w:cs="Courier New"/>
          <w:color w:val="000000"/>
          <w:rPrChange w:id="2795" w:author="Gergo" w:date="2017-11-25T13:10:00Z">
            <w:rPr>
              <w:ins w:id="2796" w:author="Gergo" w:date="2017-11-25T13:08:00Z"/>
              <w:rFonts w:ascii="Consolas" w:hAnsi="Consolas" w:cs="Courier New"/>
              <w:color w:val="000000"/>
              <w:lang w:val="en-US"/>
            </w:rPr>
          </w:rPrChange>
        </w:rPr>
      </w:pPr>
    </w:p>
    <w:p w14:paraId="70F805B6" w14:textId="05193AD7" w:rsidR="002C05D4" w:rsidRPr="003355B9" w:rsidRDefault="003355B9">
      <w:pPr>
        <w:rPr>
          <w:ins w:id="2797" w:author="Gergo" w:date="2017-11-25T13:07:00Z"/>
          <w:rPrChange w:id="2798" w:author="Gergo" w:date="2017-11-25T13:10:00Z">
            <w:rPr>
              <w:ins w:id="2799" w:author="Gergo" w:date="2017-11-25T13:07:00Z"/>
              <w:rFonts w:ascii="Courier New" w:hAnsi="Courier New" w:cs="Courier New"/>
              <w:color w:val="000000"/>
              <w:sz w:val="18"/>
              <w:szCs w:val="18"/>
              <w:lang w:val="en-US"/>
            </w:rPr>
          </w:rPrChange>
        </w:rPr>
        <w:pPrChange w:id="2800"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801" w:author="Gergo" w:date="2017-11-25T13:08:00Z">
        <w:r w:rsidRPr="003355B9">
          <w:rPr>
            <w:rPrChange w:id="2802" w:author="Gergo" w:date="2017-11-25T13:10:00Z">
              <w:rPr>
                <w:lang w:val="en-US"/>
              </w:rPr>
            </w:rPrChange>
          </w:rPr>
          <w:t xml:space="preserve">Az ilyen típusú eseményeket Unity </w:t>
        </w:r>
        <w:r>
          <w:t xml:space="preserve">oldalon az </w:t>
        </w:r>
        <w:r w:rsidRPr="00143E34">
          <w:rPr>
            <w:rFonts w:ascii="Consolas" w:hAnsi="Consolas"/>
            <w:rPrChange w:id="2803" w:author="Gergo" w:date="2017-11-25T13:26:00Z">
              <w:rPr/>
            </w:rPrChange>
          </w:rPr>
          <w:t>AdaptEDConnector</w:t>
        </w:r>
        <w:r>
          <w:t xml:space="preserve"> script  kezeli. A függvény első paramétere azért mégis a </w:t>
        </w:r>
        <w:r w:rsidRPr="00143E34">
          <w:rPr>
            <w:rFonts w:ascii="Consolas" w:hAnsi="Consolas"/>
            <w:rPrChange w:id="2804" w:author="Gergo" w:date="2017-11-25T13:26:00Z">
              <w:rPr/>
            </w:rPrChange>
          </w:rPr>
          <w:t>GameManager</w:t>
        </w:r>
        <w:r>
          <w:t xml:space="preserve">, mert ez a </w:t>
        </w:r>
        <w:r w:rsidRPr="00143E34">
          <w:rPr>
            <w:rFonts w:ascii="Consolas" w:hAnsi="Consolas"/>
            <w:rPrChange w:id="2805" w:author="Gergo" w:date="2017-11-25T13:26:00Z">
              <w:rPr/>
            </w:rPrChange>
          </w:rPr>
          <w:t>GameManager</w:t>
        </w:r>
        <w:r>
          <w:t xml:space="preserve"> </w:t>
        </w:r>
        <w:r w:rsidR="00836AA3">
          <w:t>Unity objektumra utal</w:t>
        </w:r>
      </w:ins>
      <w:ins w:id="2806" w:author="Gergo" w:date="2017-12-03T19:41:00Z">
        <w:r w:rsidR="00860CD9">
          <w:t>.</w:t>
        </w:r>
      </w:ins>
      <w:ins w:id="2807" w:author="Gergo" w:date="2017-11-25T13:08:00Z">
        <w:r w:rsidR="00836AA3">
          <w:t xml:space="preserve"> A</w:t>
        </w:r>
        <w:r>
          <w:t xml:space="preserve">z </w:t>
        </w:r>
        <w:r w:rsidRPr="00143E34">
          <w:rPr>
            <w:rFonts w:ascii="Consolas" w:hAnsi="Consolas"/>
            <w:rPrChange w:id="2808" w:author="Gergo" w:date="2017-11-25T13:26:00Z">
              <w:rPr/>
            </w:rPrChange>
          </w:rPr>
          <w:t>AdaptEDConnector</w:t>
        </w:r>
        <w:r>
          <w:t xml:space="preserve"> script ehhez van csatolva.</w:t>
        </w:r>
      </w:ins>
    </w:p>
    <w:p w14:paraId="7B948EB5" w14:textId="77777777" w:rsidR="002C05D4" w:rsidRPr="0034280E" w:rsidRDefault="002C05D4">
      <w:pPr>
        <w:rPr>
          <w:ins w:id="2809" w:author="Gergo" w:date="2017-11-17T13:48:00Z"/>
        </w:rPr>
        <w:pPrChange w:id="2810" w:author="Gergo" w:date="2017-11-25T13:02:00Z">
          <w:pPr>
            <w:pStyle w:val="Cmsor2"/>
          </w:pPr>
        </w:pPrChange>
      </w:pPr>
    </w:p>
    <w:p w14:paraId="2F654640" w14:textId="589BBFDE" w:rsidR="009654DF" w:rsidRPr="003355B9" w:rsidRDefault="009654DF" w:rsidP="009654DF">
      <w:pPr>
        <w:pStyle w:val="Cmsor3"/>
        <w:rPr>
          <w:ins w:id="2811" w:author="Gergo" w:date="2017-11-24T11:46:00Z"/>
        </w:rPr>
      </w:pPr>
      <w:bookmarkStart w:id="2812" w:name="_Toc499416845"/>
      <w:ins w:id="2813" w:author="Gergo" w:date="2017-11-17T13:48:00Z">
        <w:r w:rsidRPr="003355B9">
          <w:t>Audió</w:t>
        </w:r>
      </w:ins>
      <w:bookmarkEnd w:id="2812"/>
    </w:p>
    <w:p w14:paraId="6BAE624D" w14:textId="77777777" w:rsidR="005562E2" w:rsidRPr="003355B9" w:rsidRDefault="004B7504">
      <w:pPr>
        <w:rPr>
          <w:ins w:id="2814" w:author="Gergo" w:date="2017-11-24T11:59:00Z"/>
          <w:rPrChange w:id="2815" w:author="Gergo" w:date="2017-11-25T13:10:00Z">
            <w:rPr>
              <w:ins w:id="2816" w:author="Gergo" w:date="2017-11-24T11:59:00Z"/>
            </w:rPr>
          </w:rPrChange>
        </w:rPr>
        <w:pPrChange w:id="2817" w:author="Gergo" w:date="2017-11-24T11:46:00Z">
          <w:pPr>
            <w:pStyle w:val="Cmsor3"/>
          </w:pPr>
        </w:pPrChange>
      </w:pPr>
      <w:ins w:id="2818" w:author="Gergo" w:date="2017-11-24T11:47:00Z">
        <w:r w:rsidRPr="0034280E">
          <w:t xml:space="preserve">A megfelelő hangeffektek lejátszását rendkívül fontosnak találtam, mert ezek nagyban növelhetik a környezet és az élmény valóságosságát. </w:t>
        </w:r>
      </w:ins>
      <w:ins w:id="2819" w:author="Gergo" w:date="2017-11-24T11:46:00Z">
        <w:r w:rsidRPr="003355B9">
          <w:rPr>
            <w:rPrChange w:id="2820" w:author="Gergo" w:date="2017-11-25T13:10:00Z">
              <w:rPr/>
            </w:rPrChange>
          </w:rPr>
          <w:t xml:space="preserve">A hangok lejátszását az </w:t>
        </w:r>
        <w:r w:rsidRPr="003355B9">
          <w:rPr>
            <w:rFonts w:ascii="Consolas" w:hAnsi="Consolas"/>
            <w:rPrChange w:id="2821" w:author="Gergo" w:date="2017-11-25T13:10:00Z">
              <w:rPr>
                <w:b w:val="0"/>
                <w:bCs w:val="0"/>
              </w:rPr>
            </w:rPrChange>
          </w:rPr>
          <w:t>AudioManager</w:t>
        </w:r>
        <w:r w:rsidRPr="0034280E">
          <w:t xml:space="preserve"> osztály végzi.</w:t>
        </w:r>
      </w:ins>
      <w:ins w:id="2822" w:author="Gergo" w:date="2017-11-24T11:48:00Z">
        <w:r w:rsidRPr="003355B9">
          <w:rPr>
            <w:rPrChange w:id="2823" w:author="Gergo" w:date="2017-11-25T13:10:00Z">
              <w:rPr/>
            </w:rPrChange>
          </w:rPr>
          <w:t xml:space="preserve"> </w:t>
        </w:r>
      </w:ins>
    </w:p>
    <w:p w14:paraId="6A1C9F02" w14:textId="3C43000E" w:rsidR="004B7504" w:rsidRPr="003355B9" w:rsidRDefault="004B7504">
      <w:pPr>
        <w:rPr>
          <w:ins w:id="2824" w:author="Gergo" w:date="2017-11-24T11:55:00Z"/>
          <w:rPrChange w:id="2825" w:author="Gergo" w:date="2017-11-25T13:10:00Z">
            <w:rPr>
              <w:ins w:id="2826" w:author="Gergo" w:date="2017-11-24T11:55:00Z"/>
            </w:rPr>
          </w:rPrChange>
        </w:rPr>
        <w:pPrChange w:id="2827" w:author="Gergo" w:date="2017-11-24T11:46:00Z">
          <w:pPr>
            <w:pStyle w:val="Cmsor3"/>
          </w:pPr>
        </w:pPrChange>
      </w:pPr>
      <w:ins w:id="2828" w:author="Gergo" w:date="2017-11-24T11:48:00Z">
        <w:r w:rsidRPr="003355B9">
          <w:rPr>
            <w:rPrChange w:id="2829" w:author="Gergo" w:date="2017-11-25T13:10:00Z">
              <w:rPr/>
            </w:rPrChange>
          </w:rPr>
          <w:t xml:space="preserve">Ez úgy épül fel, </w:t>
        </w:r>
      </w:ins>
      <w:ins w:id="2830" w:author="Gergo" w:date="2017-11-24T11:49:00Z">
        <w:r w:rsidRPr="003355B9">
          <w:rPr>
            <w:rPrChange w:id="2831" w:author="Gergo" w:date="2017-11-25T13:10:00Z">
              <w:rPr/>
            </w:rPrChange>
          </w:rPr>
          <w:t xml:space="preserve">hogy tartalmaz egy </w:t>
        </w:r>
        <w:r w:rsidRPr="003355B9">
          <w:rPr>
            <w:rFonts w:ascii="Consolas" w:hAnsi="Consolas"/>
            <w:rPrChange w:id="2832" w:author="Gergo" w:date="2017-11-25T13:10:00Z">
              <w:rPr>
                <w:b w:val="0"/>
                <w:bCs w:val="0"/>
              </w:rPr>
            </w:rPrChange>
          </w:rPr>
          <w:t>Sound</w:t>
        </w:r>
        <w:r w:rsidRPr="0034280E">
          <w:t xml:space="preserve"> tömböt. A </w:t>
        </w:r>
        <w:r w:rsidRPr="003355B9">
          <w:rPr>
            <w:rFonts w:ascii="Consolas" w:hAnsi="Consolas"/>
            <w:rPrChange w:id="2833" w:author="Gergo" w:date="2017-11-25T13:10:00Z">
              <w:rPr>
                <w:b w:val="0"/>
                <w:bCs w:val="0"/>
              </w:rPr>
            </w:rPrChange>
          </w:rPr>
          <w:t>Sound</w:t>
        </w:r>
        <w:r w:rsidR="0025199C">
          <w:t xml:space="preserve"> osztály tárolja a</w:t>
        </w:r>
        <w:r w:rsidRPr="0034280E">
          <w:t xml:space="preserve"> hangeffektnek, minden olyan tulajdonságát, amit állítani szeretnék. Pl.</w:t>
        </w:r>
      </w:ins>
      <w:ins w:id="2834" w:author="Gergo" w:date="2017-11-24T11:50:00Z">
        <w:r w:rsidRPr="003355B9">
          <w:rPr>
            <w:rPrChange w:id="2835" w:author="Gergo" w:date="2017-11-25T13:10:00Z">
              <w:rPr/>
            </w:rPrChange>
          </w:rPr>
          <w:t xml:space="preserve">: </w:t>
        </w:r>
      </w:ins>
      <w:ins w:id="2836" w:author="Gergo" w:date="2017-11-24T11:55:00Z">
        <w:r w:rsidRPr="003355B9">
          <w:rPr>
            <w:rPrChange w:id="2837" w:author="Gergo" w:date="2017-11-25T13:10:00Z">
              <w:rPr/>
            </w:rPrChange>
          </w:rPr>
          <w:t xml:space="preserve">egy azonosító név, </w:t>
        </w:r>
      </w:ins>
      <w:ins w:id="2838" w:author="Gergo" w:date="2017-11-24T11:51:00Z">
        <w:r w:rsidRPr="003355B9">
          <w:rPr>
            <w:rPrChange w:id="2839" w:author="Gergo" w:date="2017-11-25T13:10:00Z">
              <w:rPr/>
            </w:rPrChange>
          </w:rPr>
          <w:t>maga a hang,</w:t>
        </w:r>
      </w:ins>
      <w:ins w:id="2840" w:author="Gergo" w:date="2017-12-03T19:42:00Z">
        <w:r w:rsidR="0025199C">
          <w:t xml:space="preserve"> a</w:t>
        </w:r>
      </w:ins>
      <w:ins w:id="2841" w:author="Gergo" w:date="2017-11-24T11:51:00Z">
        <w:r w:rsidRPr="003355B9">
          <w:rPr>
            <w:rPrChange w:id="2842" w:author="Gergo" w:date="2017-11-25T13:10:00Z">
              <w:rPr/>
            </w:rPrChange>
          </w:rPr>
          <w:t xml:space="preserve"> magassága,</w:t>
        </w:r>
      </w:ins>
      <w:ins w:id="2843" w:author="Gergo" w:date="2017-12-03T19:42:00Z">
        <w:r w:rsidR="0025199C">
          <w:t xml:space="preserve"> a</w:t>
        </w:r>
      </w:ins>
      <w:ins w:id="2844" w:author="Gergo" w:date="2017-11-24T11:51:00Z">
        <w:r w:rsidRPr="003355B9">
          <w:rPr>
            <w:rPrChange w:id="2845" w:author="Gergo" w:date="2017-11-25T13:10:00Z">
              <w:rPr/>
            </w:rPrChange>
          </w:rPr>
          <w:t xml:space="preserve"> </w:t>
        </w:r>
      </w:ins>
      <w:ins w:id="2846" w:author="Gergo" w:date="2017-11-24T11:52:00Z">
        <w:r w:rsidRPr="003355B9">
          <w:rPr>
            <w:rPrChange w:id="2847" w:author="Gergo" w:date="2017-11-25T13:10:00Z">
              <w:rPr/>
            </w:rPrChange>
          </w:rPr>
          <w:t xml:space="preserve">hangerő vagy, hogy ha vége újrakezdődjön-e. Az </w:t>
        </w:r>
        <w:r w:rsidRPr="003355B9">
          <w:rPr>
            <w:rFonts w:ascii="Consolas" w:hAnsi="Consolas"/>
            <w:rPrChange w:id="2848" w:author="Gergo" w:date="2017-11-25T13:10:00Z">
              <w:rPr>
                <w:b w:val="0"/>
                <w:bCs w:val="0"/>
              </w:rPr>
            </w:rPrChange>
          </w:rPr>
          <w:t>AudioManager</w:t>
        </w:r>
        <w:r w:rsidRPr="0034280E">
          <w:t xml:space="preserve"> osztály</w:t>
        </w:r>
      </w:ins>
      <w:ins w:id="2849" w:author="Gergo" w:date="2017-12-03T19:44:00Z">
        <w:r w:rsidR="0025199C">
          <w:t>om</w:t>
        </w:r>
      </w:ins>
      <w:ins w:id="2850" w:author="Gergo" w:date="2017-11-24T11:52:00Z">
        <w:r w:rsidRPr="0034280E">
          <w:t xml:space="preserve"> biztosít </w:t>
        </w:r>
      </w:ins>
      <w:ins w:id="2851" w:author="Gergo" w:date="2017-11-24T11:53:00Z">
        <w:r w:rsidRPr="003355B9">
          <w:rPr>
            <w:rPrChange w:id="2852" w:author="Gergo" w:date="2017-11-25T13:10:00Z">
              <w:rPr/>
            </w:rPrChange>
          </w:rPr>
          <w:t xml:space="preserve">különböző metódusokat, szolgáltatásokat </w:t>
        </w:r>
        <w:r w:rsidR="0025199C">
          <w:rPr>
            <w:rPrChange w:id="2853" w:author="Gergo" w:date="2017-11-25T13:10:00Z">
              <w:rPr>
                <w:b w:val="0"/>
                <w:bCs w:val="0"/>
              </w:rPr>
            </w:rPrChange>
          </w:rPr>
          <w:t>a hangok globális, vagy lokális</w:t>
        </w:r>
        <w:r w:rsidRPr="003355B9">
          <w:rPr>
            <w:rPrChange w:id="2854" w:author="Gergo" w:date="2017-11-25T13:10:00Z">
              <w:rPr/>
            </w:rPrChange>
          </w:rPr>
          <w:t xml:space="preserve"> adott objektumhoz csatolt</w:t>
        </w:r>
      </w:ins>
      <w:ins w:id="2855" w:author="Gergo" w:date="2017-11-24T11:54:00Z">
        <w:r w:rsidRPr="003355B9">
          <w:rPr>
            <w:rPrChange w:id="2856" w:author="Gergo" w:date="2017-11-25T13:10:00Z">
              <w:rPr/>
            </w:rPrChange>
          </w:rPr>
          <w:t xml:space="preserve"> lejátszásához, illetve a lejátszás állapotának lekérdezéséhez. Ezek a metódusok csak a Sound objektum nevét várják, és utána kikeresik azt a tárolt tömbben.</w:t>
        </w:r>
      </w:ins>
      <w:ins w:id="2857" w:author="Gergo" w:date="2017-11-24T11:55:00Z">
        <w:r w:rsidR="00AE621E" w:rsidRPr="003355B9">
          <w:rPr>
            <w:rPrChange w:id="2858" w:author="Gergo" w:date="2017-11-25T13:10:00Z">
              <w:rPr/>
            </w:rPrChange>
          </w:rPr>
          <w:t xml:space="preserve"> Példának a</w:t>
        </w:r>
      </w:ins>
      <w:ins w:id="2859" w:author="Gergo" w:date="2017-11-24T11:57:00Z">
        <w:r w:rsidR="005562E2" w:rsidRPr="003355B9">
          <w:rPr>
            <w:rPrChange w:id="2860" w:author="Gergo" w:date="2017-11-25T13:10:00Z">
              <w:rPr/>
            </w:rPrChange>
          </w:rPr>
          <w:t xml:space="preserve"> késleltetett</w:t>
        </w:r>
      </w:ins>
      <w:ins w:id="2861" w:author="Gergo" w:date="2017-11-24T11:55:00Z">
        <w:r w:rsidR="00AE621E" w:rsidRPr="003355B9">
          <w:rPr>
            <w:rPrChange w:id="2862" w:author="Gergo" w:date="2017-11-25T13:10:00Z">
              <w:rPr/>
            </w:rPrChange>
          </w:rPr>
          <w:t xml:space="preserve"> lejátszás metódus az alábbi módon működik</w:t>
        </w:r>
      </w:ins>
      <w:ins w:id="2863" w:author="Gergo" w:date="2017-11-24T11:58:00Z">
        <w:r w:rsidR="005562E2" w:rsidRPr="003355B9">
          <w:rPr>
            <w:rPrChange w:id="2864" w:author="Gergo" w:date="2017-11-25T13:10:00Z">
              <w:rPr/>
            </w:rPrChange>
          </w:rPr>
          <w:t xml:space="preserve"> (A  késleltetés mértékét nem másodpercben, hanem a mintavételezési frekvenciában kell megadni. A dokumentáció alapján, így egy másodperc 44100 Hz) </w:t>
        </w:r>
      </w:ins>
      <w:ins w:id="2865" w:author="Gergo" w:date="2017-11-24T11:55:00Z">
        <w:r w:rsidR="00AE621E" w:rsidRPr="003355B9">
          <w:rPr>
            <w:rPrChange w:id="2866" w:author="Gergo" w:date="2017-11-25T13:10:00Z">
              <w:rPr/>
            </w:rPrChange>
          </w:rPr>
          <w:t>:</w:t>
        </w:r>
      </w:ins>
      <w:ins w:id="2867" w:author="Gergo" w:date="2017-11-24T12:03:00Z">
        <w:r w:rsidR="0027240E" w:rsidRPr="003355B9">
          <w:rPr>
            <w:rPrChange w:id="2868" w:author="Gergo" w:date="2017-11-25T13:10:00Z">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869" w:author="Gergo" w:date="2017-11-24T11:57:00Z"/>
          <w:rFonts w:ascii="Consolas" w:hAnsi="Consolas" w:cs="Consolas"/>
          <w:color w:val="000000"/>
          <w:sz w:val="22"/>
          <w:szCs w:val="22"/>
          <w:lang w:eastAsia="hu-HU"/>
          <w:rPrChange w:id="2870" w:author="Gergo" w:date="2017-11-25T13:10:00Z">
            <w:rPr>
              <w:ins w:id="2871" w:author="Gergo" w:date="2017-11-24T11:57:00Z"/>
              <w:rFonts w:ascii="Consolas" w:hAnsi="Consolas" w:cs="Consolas"/>
              <w:color w:val="000000"/>
              <w:sz w:val="19"/>
              <w:szCs w:val="19"/>
              <w:lang w:val="en-US" w:eastAsia="hu-HU"/>
            </w:rPr>
          </w:rPrChange>
        </w:rPr>
      </w:pPr>
      <w:ins w:id="2872" w:author="Gergo" w:date="2017-11-24T11:57:00Z">
        <w:r w:rsidRPr="003355B9">
          <w:rPr>
            <w:rFonts w:ascii="Consolas" w:hAnsi="Consolas" w:cs="Consolas"/>
            <w:color w:val="0000FF"/>
            <w:sz w:val="22"/>
            <w:szCs w:val="22"/>
            <w:lang w:eastAsia="hu-HU"/>
            <w:rPrChange w:id="2873"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87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875"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876"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877"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878"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879"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880"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881" w:author="Gergo" w:date="2017-11-24T11:57:00Z"/>
          <w:rFonts w:ascii="Consolas" w:hAnsi="Consolas" w:cs="Consolas"/>
          <w:color w:val="000000"/>
          <w:sz w:val="22"/>
          <w:szCs w:val="22"/>
          <w:lang w:eastAsia="hu-HU"/>
          <w:rPrChange w:id="2882" w:author="Gergo" w:date="2017-11-25T13:10:00Z">
            <w:rPr>
              <w:ins w:id="2883" w:author="Gergo" w:date="2017-11-24T11:57:00Z"/>
              <w:rFonts w:ascii="Consolas" w:hAnsi="Consolas" w:cs="Consolas"/>
              <w:color w:val="000000"/>
              <w:sz w:val="19"/>
              <w:szCs w:val="19"/>
              <w:lang w:val="en-US" w:eastAsia="hu-HU"/>
            </w:rPr>
          </w:rPrChange>
        </w:rPr>
      </w:pPr>
      <w:ins w:id="2884" w:author="Gergo" w:date="2017-11-24T11:57:00Z">
        <w:r w:rsidRPr="003355B9">
          <w:rPr>
            <w:rFonts w:ascii="Consolas" w:hAnsi="Consolas" w:cs="Consolas"/>
            <w:color w:val="000000"/>
            <w:sz w:val="22"/>
            <w:szCs w:val="22"/>
            <w:lang w:eastAsia="hu-HU"/>
            <w:rPrChange w:id="2885"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886" w:author="Gergo" w:date="2017-11-24T11:57:00Z"/>
          <w:rFonts w:ascii="Consolas" w:hAnsi="Consolas" w:cs="Consolas"/>
          <w:color w:val="000000"/>
          <w:sz w:val="22"/>
          <w:szCs w:val="22"/>
          <w:lang w:eastAsia="hu-HU"/>
          <w:rPrChange w:id="2887" w:author="Gergo" w:date="2017-11-25T13:10:00Z">
            <w:rPr>
              <w:ins w:id="2888" w:author="Gergo" w:date="2017-11-24T11:57:00Z"/>
              <w:rFonts w:ascii="Consolas" w:hAnsi="Consolas" w:cs="Consolas"/>
              <w:color w:val="000000"/>
              <w:sz w:val="19"/>
              <w:szCs w:val="19"/>
              <w:lang w:val="en-US" w:eastAsia="hu-HU"/>
            </w:rPr>
          </w:rPrChange>
        </w:rPr>
      </w:pPr>
      <w:ins w:id="2889" w:author="Gergo" w:date="2017-11-24T11:57:00Z">
        <w:r w:rsidRPr="003355B9">
          <w:rPr>
            <w:rFonts w:ascii="Consolas" w:hAnsi="Consolas" w:cs="Consolas"/>
            <w:color w:val="000000"/>
            <w:sz w:val="22"/>
            <w:szCs w:val="22"/>
            <w:lang w:eastAsia="hu-HU"/>
            <w:rPrChange w:id="289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891"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892"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893"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894"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895" w:author="Gergo" w:date="2017-11-24T11:57:00Z"/>
          <w:rFonts w:ascii="Consolas" w:hAnsi="Consolas" w:cs="Consolas"/>
          <w:color w:val="000000"/>
          <w:sz w:val="22"/>
          <w:szCs w:val="22"/>
          <w:lang w:eastAsia="hu-HU"/>
          <w:rPrChange w:id="2896" w:author="Gergo" w:date="2017-11-25T13:10:00Z">
            <w:rPr>
              <w:ins w:id="2897" w:author="Gergo" w:date="2017-11-24T11:57:00Z"/>
              <w:rFonts w:ascii="Consolas" w:hAnsi="Consolas" w:cs="Consolas"/>
              <w:color w:val="000000"/>
              <w:sz w:val="19"/>
              <w:szCs w:val="19"/>
              <w:lang w:val="en-US" w:eastAsia="hu-HU"/>
            </w:rPr>
          </w:rPrChange>
        </w:rPr>
      </w:pPr>
      <w:ins w:id="2898" w:author="Gergo" w:date="2017-11-24T11:57:00Z">
        <w:r w:rsidRPr="003355B9">
          <w:rPr>
            <w:rFonts w:ascii="Consolas" w:hAnsi="Consolas" w:cs="Consolas"/>
            <w:color w:val="000000"/>
            <w:sz w:val="22"/>
            <w:szCs w:val="22"/>
            <w:lang w:eastAsia="hu-HU"/>
            <w:rPrChange w:id="2899"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900" w:author="Gergo" w:date="2017-11-24T11:57:00Z"/>
          <w:rFonts w:ascii="Consolas" w:hAnsi="Consolas" w:cs="Consolas"/>
          <w:color w:val="000000"/>
          <w:sz w:val="22"/>
          <w:szCs w:val="22"/>
          <w:lang w:eastAsia="hu-HU"/>
          <w:rPrChange w:id="2901" w:author="Gergo" w:date="2017-11-25T13:10:00Z">
            <w:rPr>
              <w:ins w:id="2902" w:author="Gergo" w:date="2017-11-24T11:57:00Z"/>
              <w:rFonts w:ascii="Consolas" w:hAnsi="Consolas" w:cs="Consolas"/>
              <w:color w:val="000000"/>
              <w:sz w:val="19"/>
              <w:szCs w:val="19"/>
              <w:lang w:val="en-US" w:eastAsia="hu-HU"/>
            </w:rPr>
          </w:rPrChange>
        </w:rPr>
      </w:pPr>
      <w:ins w:id="2903" w:author="Gergo" w:date="2017-11-24T11:57:00Z">
        <w:r w:rsidRPr="003355B9">
          <w:rPr>
            <w:rFonts w:ascii="Consolas" w:hAnsi="Consolas" w:cs="Consolas"/>
            <w:color w:val="000000"/>
            <w:sz w:val="22"/>
            <w:szCs w:val="22"/>
            <w:lang w:eastAsia="hu-HU"/>
            <w:rPrChange w:id="290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905"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906"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907"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908"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909" w:author="Gergo" w:date="2017-11-24T11:57:00Z"/>
          <w:rFonts w:ascii="Consolas" w:hAnsi="Consolas" w:cs="Consolas"/>
          <w:color w:val="000000"/>
          <w:sz w:val="22"/>
          <w:szCs w:val="22"/>
          <w:lang w:eastAsia="hu-HU"/>
          <w:rPrChange w:id="2910" w:author="Gergo" w:date="2017-11-25T13:10:00Z">
            <w:rPr>
              <w:ins w:id="2911" w:author="Gergo" w:date="2017-11-24T11:57:00Z"/>
              <w:rFonts w:ascii="Consolas" w:hAnsi="Consolas" w:cs="Consolas"/>
              <w:color w:val="000000"/>
              <w:sz w:val="19"/>
              <w:szCs w:val="19"/>
              <w:lang w:val="en-US" w:eastAsia="hu-HU"/>
            </w:rPr>
          </w:rPrChange>
        </w:rPr>
      </w:pPr>
      <w:ins w:id="2912" w:author="Gergo" w:date="2017-11-24T11:57:00Z">
        <w:r w:rsidRPr="003355B9">
          <w:rPr>
            <w:rFonts w:ascii="Consolas" w:hAnsi="Consolas" w:cs="Consolas"/>
            <w:color w:val="000000"/>
            <w:sz w:val="22"/>
            <w:szCs w:val="22"/>
            <w:lang w:eastAsia="hu-HU"/>
            <w:rPrChange w:id="2913"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914" w:author="Gergo" w:date="2017-11-24T11:57:00Z"/>
          <w:rFonts w:ascii="Consolas" w:hAnsi="Consolas" w:cs="Consolas"/>
          <w:color w:val="000000"/>
          <w:sz w:val="22"/>
          <w:szCs w:val="22"/>
          <w:lang w:eastAsia="hu-HU"/>
          <w:rPrChange w:id="2915" w:author="Gergo" w:date="2017-11-25T13:10:00Z">
            <w:rPr>
              <w:ins w:id="2916" w:author="Gergo" w:date="2017-11-24T11:57:00Z"/>
              <w:rFonts w:ascii="Consolas" w:hAnsi="Consolas" w:cs="Consolas"/>
              <w:color w:val="000000"/>
              <w:sz w:val="19"/>
              <w:szCs w:val="19"/>
              <w:lang w:val="en-US" w:eastAsia="hu-HU"/>
            </w:rPr>
          </w:rPrChange>
        </w:rPr>
      </w:pPr>
      <w:ins w:id="2917" w:author="Gergo" w:date="2017-11-24T11:57:00Z">
        <w:r w:rsidRPr="003355B9">
          <w:rPr>
            <w:rFonts w:ascii="Consolas" w:hAnsi="Consolas" w:cs="Consolas"/>
            <w:color w:val="000000"/>
            <w:sz w:val="22"/>
            <w:szCs w:val="22"/>
            <w:lang w:eastAsia="hu-HU"/>
            <w:rPrChange w:id="29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919"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920"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921"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922"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923" w:author="Gergo" w:date="2017-11-24T11:57:00Z"/>
          <w:rFonts w:ascii="Consolas" w:hAnsi="Consolas" w:cs="Consolas"/>
          <w:color w:val="000000"/>
          <w:sz w:val="22"/>
          <w:szCs w:val="22"/>
          <w:lang w:eastAsia="hu-HU"/>
          <w:rPrChange w:id="2924" w:author="Gergo" w:date="2017-11-25T13:10:00Z">
            <w:rPr>
              <w:ins w:id="2925" w:author="Gergo" w:date="2017-11-24T11:57:00Z"/>
              <w:rFonts w:ascii="Consolas" w:hAnsi="Consolas" w:cs="Consolas"/>
              <w:color w:val="000000"/>
              <w:sz w:val="19"/>
              <w:szCs w:val="19"/>
              <w:lang w:val="en-US" w:eastAsia="hu-HU"/>
            </w:rPr>
          </w:rPrChange>
        </w:rPr>
      </w:pPr>
      <w:ins w:id="2926" w:author="Gergo" w:date="2017-11-24T11:57:00Z">
        <w:r w:rsidRPr="003355B9">
          <w:rPr>
            <w:rFonts w:ascii="Consolas" w:hAnsi="Consolas" w:cs="Consolas"/>
            <w:color w:val="000000"/>
            <w:sz w:val="22"/>
            <w:szCs w:val="22"/>
            <w:lang w:eastAsia="hu-HU"/>
            <w:rPrChange w:id="2927"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928" w:author="Gergo" w:date="2017-11-24T11:57:00Z"/>
          <w:rFonts w:ascii="Consolas" w:hAnsi="Consolas" w:cs="Consolas"/>
          <w:color w:val="000000"/>
          <w:sz w:val="22"/>
          <w:szCs w:val="22"/>
          <w:lang w:eastAsia="hu-HU"/>
          <w:rPrChange w:id="2929" w:author="Gergo" w:date="2017-11-25T13:10:00Z">
            <w:rPr>
              <w:ins w:id="2930" w:author="Gergo" w:date="2017-11-24T11:57:00Z"/>
              <w:rFonts w:ascii="Consolas" w:hAnsi="Consolas" w:cs="Consolas"/>
              <w:color w:val="000000"/>
              <w:sz w:val="19"/>
              <w:szCs w:val="19"/>
              <w:lang w:val="en-US" w:eastAsia="hu-HU"/>
            </w:rPr>
          </w:rPrChange>
        </w:rPr>
      </w:pPr>
      <w:ins w:id="2931" w:author="Gergo" w:date="2017-11-24T11:57:00Z">
        <w:r w:rsidRPr="003355B9">
          <w:rPr>
            <w:rFonts w:ascii="Consolas" w:hAnsi="Consolas" w:cs="Consolas"/>
            <w:color w:val="000000"/>
            <w:sz w:val="22"/>
            <w:szCs w:val="22"/>
            <w:lang w:eastAsia="hu-HU"/>
            <w:rPrChange w:id="2932"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933" w:author="Gergo" w:date="2017-11-17T13:48:00Z"/>
          <w:sz w:val="22"/>
          <w:szCs w:val="22"/>
          <w:rPrChange w:id="2934" w:author="Gergo" w:date="2017-11-25T13:10:00Z">
            <w:rPr>
              <w:ins w:id="2935" w:author="Gergo" w:date="2017-11-17T13:48:00Z"/>
            </w:rPr>
          </w:rPrChange>
        </w:rPr>
        <w:pPrChange w:id="2936" w:author="Gergo" w:date="2017-11-24T11:59:00Z">
          <w:pPr>
            <w:pStyle w:val="Cmsor3"/>
          </w:pPr>
        </w:pPrChange>
      </w:pPr>
      <w:ins w:id="2937" w:author="Gergo" w:date="2017-11-24T11:57:00Z">
        <w:r w:rsidRPr="003355B9">
          <w:rPr>
            <w:rFonts w:ascii="Consolas" w:hAnsi="Consolas" w:cs="Consolas"/>
            <w:color w:val="000000"/>
            <w:sz w:val="22"/>
            <w:szCs w:val="22"/>
            <w:lang w:eastAsia="hu-HU"/>
            <w:rPrChange w:id="2938" w:author="Gergo" w:date="2017-11-25T13:10:00Z">
              <w:rPr>
                <w:rFonts w:ascii="Consolas" w:hAnsi="Consolas" w:cs="Consolas"/>
                <w:b w:val="0"/>
                <w:bCs w:val="0"/>
                <w:color w:val="000000"/>
                <w:sz w:val="19"/>
                <w:szCs w:val="19"/>
                <w:lang w:val="en-US" w:eastAsia="hu-HU"/>
              </w:rPr>
            </w:rPrChange>
          </w:rPr>
          <w:t>}</w:t>
        </w:r>
      </w:ins>
    </w:p>
    <w:p w14:paraId="5B44DE1D" w14:textId="32373EAC" w:rsidR="009654DF" w:rsidRDefault="009654DF" w:rsidP="009654DF">
      <w:pPr>
        <w:pStyle w:val="Cmsor3"/>
        <w:rPr>
          <w:ins w:id="2939" w:author="Gergo" w:date="2017-11-25T13:22:00Z"/>
        </w:rPr>
      </w:pPr>
      <w:bookmarkStart w:id="2940" w:name="_Toc499416846"/>
      <w:ins w:id="2941" w:author="Gergo" w:date="2017-11-17T13:48:00Z">
        <w:r w:rsidRPr="003355B9">
          <w:lastRenderedPageBreak/>
          <w:t>Újrakezdés</w:t>
        </w:r>
      </w:ins>
      <w:bookmarkEnd w:id="2940"/>
    </w:p>
    <w:p w14:paraId="0C6C165E" w14:textId="086DFF7F" w:rsidR="00143E34" w:rsidRDefault="00143E34">
      <w:pPr>
        <w:rPr>
          <w:ins w:id="2942" w:author="Gergo" w:date="2017-11-25T13:23:00Z"/>
        </w:rPr>
        <w:pPrChange w:id="2943" w:author="Gergo" w:date="2017-11-25T13:22:00Z">
          <w:pPr>
            <w:pStyle w:val="Cmsor3"/>
          </w:pPr>
        </w:pPrChange>
      </w:pPr>
      <w:ins w:id="2944" w:author="Gergo" w:date="2017-11-25T13:22:00Z">
        <w:r>
          <w:t xml:space="preserve">A kontrolleren a legalsó gombot menyomva a játék teljesen megáll, és megjelenik egy </w:t>
        </w:r>
      </w:ins>
      <w:ins w:id="2945"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34280E" w:rsidRDefault="00143E34">
      <w:pPr>
        <w:rPr>
          <w:ins w:id="2946" w:author="Gergo" w:date="2017-11-17T13:48:00Z"/>
        </w:rPr>
        <w:pPrChange w:id="2947" w:author="Gergo" w:date="2017-11-25T13:27:00Z">
          <w:pPr>
            <w:pStyle w:val="Cmsor3"/>
          </w:pPr>
        </w:pPrChange>
      </w:pPr>
      <w:ins w:id="2948" w:author="Gergo" w:date="2017-11-25T13:25:00Z">
        <w:r>
          <w:t xml:space="preserve">Az újrakezdés gombra kattintva a </w:t>
        </w:r>
        <w:r w:rsidRPr="00143E34">
          <w:rPr>
            <w:rFonts w:ascii="Consolas" w:hAnsi="Consolas"/>
            <w:rPrChange w:id="2949" w:author="Gergo" w:date="2017-11-25T13:26:00Z">
              <w:rPr/>
            </w:rPrChange>
          </w:rPr>
          <w:t>GameManager</w:t>
        </w:r>
      </w:ins>
      <w:ins w:id="2950" w:author="Gergo" w:date="2017-11-25T13:27:00Z">
        <w:r>
          <w:rPr>
            <w:rFonts w:ascii="Consolas" w:hAnsi="Consolas"/>
          </w:rPr>
          <w:t xml:space="preserve"> </w:t>
        </w:r>
        <w:r>
          <w:t>osztály, játék állapotáért felelős ka</w:t>
        </w:r>
      </w:ins>
      <w:ins w:id="2951" w:author="Gergo" w:date="2017-11-25T13:29:00Z">
        <w:r>
          <w:t>p</w:t>
        </w:r>
      </w:ins>
      <w:ins w:id="2952" w:author="Gergo" w:date="2017-11-25T13:27:00Z">
        <w:r>
          <w:t>csolói visszaállnak a kezdeti állásba, és a játékos is visszakerül a kezdeti pozíciójába.</w:t>
        </w:r>
      </w:ins>
    </w:p>
    <w:p w14:paraId="03F7BD1C" w14:textId="77777777" w:rsidR="009654DF" w:rsidRPr="003355B9" w:rsidRDefault="009654DF">
      <w:pPr>
        <w:rPr>
          <w:rPrChange w:id="2953" w:author="Gergo" w:date="2017-11-25T13:10:00Z">
            <w:rPr/>
          </w:rPrChange>
        </w:rPr>
        <w:pPrChange w:id="2954"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955" w:author="Gergo" w:date="2017-11-25T18:18:00Z"/>
        </w:rPr>
      </w:pPr>
      <w:del w:id="2956" w:author="Gergo" w:date="2017-11-25T13:54:00Z">
        <w:r w:rsidRPr="003355B9" w:rsidDel="00C60397">
          <w:lastRenderedPageBreak/>
          <w:delText>Önálló munka értékelése</w:delText>
        </w:r>
      </w:del>
      <w:bookmarkStart w:id="2957" w:name="_Toc499416847"/>
      <w:ins w:id="2958" w:author="Gergo" w:date="2017-11-25T13:54:00Z">
        <w:r w:rsidR="00C60397">
          <w:t>M</w:t>
        </w:r>
      </w:ins>
      <w:del w:id="2959" w:author="Gergo" w:date="2017-11-25T13:54:00Z">
        <w:r w:rsidRPr="003355B9" w:rsidDel="00C60397">
          <w:delText>, m</w:delText>
        </w:r>
      </w:del>
      <w:r w:rsidRPr="003355B9">
        <w:t>érések, eredmények bemutatása</w:t>
      </w:r>
      <w:bookmarkEnd w:id="2957"/>
    </w:p>
    <w:p w14:paraId="21A4AC20" w14:textId="71E0A016" w:rsidR="0036698D" w:rsidRPr="00D111CD" w:rsidRDefault="00D111CD">
      <w:pPr>
        <w:rPr>
          <w:ins w:id="2960" w:author="Gergo" w:date="2017-11-29T14:15:00Z"/>
          <w:rPrChange w:id="2961" w:author="Gergo" w:date="2017-12-02T17:19:00Z">
            <w:rPr>
              <w:ins w:id="2962" w:author="Gergo" w:date="2017-11-29T14:15:00Z"/>
              <w:color w:val="FF0000"/>
            </w:rPr>
          </w:rPrChange>
        </w:rPr>
        <w:pPrChange w:id="2963" w:author="Gergo" w:date="2017-12-02T17:19:00Z">
          <w:pPr>
            <w:pStyle w:val="Cmsor1"/>
          </w:pPr>
        </w:pPrChange>
      </w:pPr>
      <w:ins w:id="2964" w:author="Gergo" w:date="2017-12-02T17:18:00Z">
        <w:r w:rsidRPr="00D111CD">
          <w:rPr>
            <w:noProof/>
            <w:lang w:val="en-US"/>
          </w:rPr>
          <w:drawing>
            <wp:anchor distT="0" distB="0" distL="114300" distR="114300" simplePos="0" relativeHeight="251669504" behindDoc="0" locked="0" layoutInCell="1" allowOverlap="1" wp14:anchorId="68AA4C0B" wp14:editId="7BEBAA70">
              <wp:simplePos x="0" y="0"/>
              <wp:positionH relativeFrom="margin">
                <wp:align>right</wp:align>
              </wp:positionH>
              <wp:positionV relativeFrom="paragraph">
                <wp:posOffset>1797685</wp:posOffset>
              </wp:positionV>
              <wp:extent cx="5400040" cy="2383155"/>
              <wp:effectExtent l="0" t="0" r="0" b="0"/>
              <wp:wrapSquare wrapText="bothSides"/>
              <wp:docPr id="22" name="Kép 22" descr="C:\Gergo\Fontos\Szakdoga\Kepek\sha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rgo\Fontos\Szakdoga\Kepek\shann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3831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2965" w:author="Gergo" w:date="2017-11-29T14:09:00Z">
        <w:r w:rsidR="002A2A0A">
          <w:rPr>
            <w:noProof/>
            <w:lang w:val="en-US"/>
          </w:rPr>
          <mc:AlternateContent>
            <mc:Choice Requires="wps">
              <w:drawing>
                <wp:anchor distT="0" distB="0" distL="114300" distR="114300" simplePos="0" relativeHeight="251668480" behindDoc="0" locked="0" layoutInCell="1" allowOverlap="1" wp14:anchorId="4255E2D3" wp14:editId="47BD93E7">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31FFC18E" w:rsidR="007C7DBC" w:rsidRPr="00B31221" w:rsidRDefault="007C7DBC">
                              <w:pPr>
                                <w:pStyle w:val="Kpalrs"/>
                                <w:rPr>
                                  <w:noProof/>
                                </w:rPr>
                                <w:pPrChange w:id="2966" w:author="Gergo" w:date="2017-11-29T14:09:00Z">
                                  <w:pPr/>
                                </w:pPrChange>
                              </w:pPr>
                              <w:bookmarkStart w:id="2967" w:name="_Ref499729302"/>
                              <w:ins w:id="2968" w:author="Gergo" w:date="2017-11-29T14:09:00Z">
                                <w:r>
                                  <w:t xml:space="preserve">Ábra </w:t>
                                </w:r>
                              </w:ins>
                              <w:ins w:id="2969" w:author="Gergo" w:date="2017-11-29T14:33:00Z">
                                <w:r>
                                  <w:fldChar w:fldCharType="begin"/>
                                </w:r>
                                <w:r>
                                  <w:instrText xml:space="preserve"> STYLEREF 1 \s </w:instrText>
                                </w:r>
                              </w:ins>
                              <w:r>
                                <w:fldChar w:fldCharType="separate"/>
                              </w:r>
                              <w:r>
                                <w:rPr>
                                  <w:noProof/>
                                </w:rPr>
                                <w:t>5</w:t>
                              </w:r>
                              <w:ins w:id="2970" w:author="Gergo" w:date="2017-11-29T14:33:00Z">
                                <w:r>
                                  <w:fldChar w:fldCharType="end"/>
                                </w:r>
                                <w:r>
                                  <w:t>.</w:t>
                                </w:r>
                                <w:r>
                                  <w:fldChar w:fldCharType="begin"/>
                                </w:r>
                                <w:r>
                                  <w:instrText xml:space="preserve"> SEQ Ábra \* ARABIC \s 1 </w:instrText>
                                </w:r>
                              </w:ins>
                              <w:r>
                                <w:fldChar w:fldCharType="separate"/>
                              </w:r>
                              <w:ins w:id="2971" w:author="Gergo" w:date="2017-12-01T09:03:00Z">
                                <w:r>
                                  <w:rPr>
                                    <w:noProof/>
                                  </w:rPr>
                                  <w:t>1</w:t>
                                </w:r>
                              </w:ins>
                              <w:ins w:id="2972" w:author="Gergo" w:date="2017-11-29T14:33:00Z">
                                <w:r>
                                  <w:fldChar w:fldCharType="end"/>
                                </w:r>
                              </w:ins>
                              <w:bookmarkEnd w:id="2967"/>
                              <w:ins w:id="2973" w:author="Gergo" w:date="2017-11-29T14:09:00Z">
                                <w:r>
                                  <w:t xml:space="preserve"> Az AdaptED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31FFC18E" w:rsidR="007C7DBC" w:rsidRPr="00B31221" w:rsidRDefault="007C7DBC">
                        <w:pPr>
                          <w:pStyle w:val="Kpalrs"/>
                          <w:rPr>
                            <w:noProof/>
                          </w:rPr>
                          <w:pPrChange w:id="2991" w:author="Gergo" w:date="2017-11-29T14:09:00Z">
                            <w:pPr/>
                          </w:pPrChange>
                        </w:pPr>
                        <w:bookmarkStart w:id="2992" w:name="_Ref499729302"/>
                        <w:ins w:id="2993" w:author="Gergo" w:date="2017-11-29T14:09:00Z">
                          <w:r>
                            <w:t xml:space="preserve">Ábra </w:t>
                          </w:r>
                        </w:ins>
                        <w:ins w:id="2994" w:author="Gergo" w:date="2017-11-29T14:33:00Z">
                          <w:r>
                            <w:fldChar w:fldCharType="begin"/>
                          </w:r>
                          <w:r>
                            <w:instrText xml:space="preserve"> STYLEREF 1 \s </w:instrText>
                          </w:r>
                        </w:ins>
                        <w:r>
                          <w:fldChar w:fldCharType="separate"/>
                        </w:r>
                        <w:r>
                          <w:rPr>
                            <w:noProof/>
                          </w:rPr>
                          <w:t>5</w:t>
                        </w:r>
                        <w:ins w:id="2995" w:author="Gergo" w:date="2017-11-29T14:33:00Z">
                          <w:r>
                            <w:fldChar w:fldCharType="end"/>
                          </w:r>
                          <w:r>
                            <w:t>.</w:t>
                          </w:r>
                          <w:r>
                            <w:fldChar w:fldCharType="begin"/>
                          </w:r>
                          <w:r>
                            <w:instrText xml:space="preserve"> SEQ Ábra \* ARABIC \s 1 </w:instrText>
                          </w:r>
                        </w:ins>
                        <w:r>
                          <w:fldChar w:fldCharType="separate"/>
                        </w:r>
                        <w:ins w:id="2996" w:author="Gergo" w:date="2017-12-01T09:03:00Z">
                          <w:r>
                            <w:rPr>
                              <w:noProof/>
                            </w:rPr>
                            <w:t>1</w:t>
                          </w:r>
                        </w:ins>
                        <w:ins w:id="2997" w:author="Gergo" w:date="2017-11-29T14:33:00Z">
                          <w:r>
                            <w:fldChar w:fldCharType="end"/>
                          </w:r>
                        </w:ins>
                        <w:bookmarkEnd w:id="2992"/>
                        <w:ins w:id="2998" w:author="Gergo" w:date="2017-11-29T14:09:00Z">
                          <w:r>
                            <w:t xml:space="preserve"> Az AdaptED keretrendszer webes felületén megjelenített adatok</w:t>
                          </w:r>
                        </w:ins>
                      </w:p>
                    </w:txbxContent>
                  </v:textbox>
                  <w10:wrap type="square" anchorx="page"/>
                </v:shape>
              </w:pict>
            </mc:Fallback>
          </mc:AlternateContent>
        </w:r>
      </w:ins>
      <w:ins w:id="2974" w:author="Gergo" w:date="2017-11-25T18:18:00Z">
        <w:r w:rsidR="00A21990">
          <w:t>A játék futása alatt folyamatosan megy az alany mentális állapotának monitorozása. Ez azt jelenti, hogy</w:t>
        </w:r>
      </w:ins>
      <w:ins w:id="2975"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2976" w:author="Gergo" w:date="2017-11-25T18:26:00Z">
        <w:r w:rsidR="00A661A9">
          <w:t>meg is lehet tekinteni.</w:t>
        </w:r>
      </w:ins>
      <w:ins w:id="2977" w:author="Gergo" w:date="2017-11-25T18:54:00Z">
        <w:r w:rsidR="004D6779">
          <w:t xml:space="preserve"> </w:t>
        </w:r>
        <w:r w:rsidR="0036698D">
          <w:t xml:space="preserve">A felület az </w:t>
        </w:r>
      </w:ins>
      <w:ins w:id="2978" w:author="Gergo" w:date="2017-11-29T14:31:00Z">
        <w:r w:rsidR="00EB1182">
          <w:t xml:space="preserve">alábbi </w:t>
        </w:r>
      </w:ins>
      <w:ins w:id="2979" w:author="Gergo" w:date="2017-11-25T18:55:00Z">
        <w:r w:rsidR="004D6779">
          <w:t>ábrán</w:t>
        </w:r>
      </w:ins>
      <w:ins w:id="2980" w:author="Gergo" w:date="2017-11-29T14:31:00Z">
        <w:r w:rsidR="00EB1182">
          <w:t xml:space="preserve"> (</w:t>
        </w:r>
      </w:ins>
      <w:ins w:id="2981" w:author="Gergo" w:date="2017-11-29T14:32:00Z">
        <w:r w:rsidR="00EB1182">
          <w:fldChar w:fldCharType="begin"/>
        </w:r>
        <w:r w:rsidR="00EB1182">
          <w:instrText xml:space="preserve"> REF _Ref499729302 \h </w:instrText>
        </w:r>
      </w:ins>
      <w:r w:rsidR="00EB1182">
        <w:fldChar w:fldCharType="separate"/>
      </w:r>
      <w:ins w:id="2982" w:author="Gergo" w:date="2017-12-01T09:03:00Z">
        <w:r w:rsidR="0034280E">
          <w:t xml:space="preserve">Ábra </w:t>
        </w:r>
        <w:r w:rsidR="0034280E">
          <w:rPr>
            <w:noProof/>
          </w:rPr>
          <w:t>5</w:t>
        </w:r>
        <w:r w:rsidR="0034280E">
          <w:t>.</w:t>
        </w:r>
        <w:r w:rsidR="0034280E">
          <w:rPr>
            <w:noProof/>
          </w:rPr>
          <w:t>1</w:t>
        </w:r>
      </w:ins>
      <w:ins w:id="2983" w:author="Gergo" w:date="2017-11-29T14:32:00Z">
        <w:r w:rsidR="00EB1182">
          <w:fldChar w:fldCharType="end"/>
        </w:r>
      </w:ins>
      <w:ins w:id="2984" w:author="Gergo" w:date="2017-11-29T14:31:00Z">
        <w:r w:rsidR="00EB1182">
          <w:t>)</w:t>
        </w:r>
      </w:ins>
      <w:ins w:id="2985" w:author="Gergo" w:date="2017-11-25T18:55:00Z">
        <w:r w:rsidR="004D6779">
          <w:t xml:space="preserve"> látható</w:t>
        </w:r>
      </w:ins>
      <w:ins w:id="2986" w:author="Gergo" w:date="2017-11-29T14:12:00Z">
        <w:r w:rsidR="0036698D">
          <w:t>, ahol</w:t>
        </w:r>
      </w:ins>
      <w:ins w:id="2987" w:author="Gergo" w:date="2017-11-29T14:56:00Z">
        <w:r w:rsidR="009A0561">
          <w:t xml:space="preserve"> a</w:t>
        </w:r>
      </w:ins>
      <w:ins w:id="2988" w:author="Gergo" w:date="2017-11-29T14:12:00Z">
        <w:r w:rsidR="0036698D">
          <w:t xml:space="preserve"> kék vonal a figyel</w:t>
        </w:r>
      </w:ins>
      <w:ins w:id="2989" w:author="Gergo" w:date="2017-11-29T14:13:00Z">
        <w:r w:rsidR="0036698D">
          <w:t>e</w:t>
        </w:r>
      </w:ins>
      <w:ins w:id="2990" w:author="Gergo" w:date="2017-11-29T14:12:00Z">
        <w:r w:rsidR="0036698D">
          <w:t>m, a zöld pedig a nyugalom időbeli változását ábrázolja</w:t>
        </w:r>
      </w:ins>
      <w:ins w:id="2991" w:author="Gergo" w:date="2017-11-25T18:55:00Z">
        <w:r w:rsidR="004D6779">
          <w:t>.</w:t>
        </w:r>
      </w:ins>
      <w:ins w:id="2992" w:author="Gergo" w:date="2017-11-29T14:13:00Z">
        <w:r w:rsidR="0036698D">
          <w:t xml:space="preserve"> A vízszintes tengelyen találhatók a játék felől a keretrendszernek küldött események.</w:t>
        </w:r>
      </w:ins>
      <w:ins w:id="2993" w:author="Gergo" w:date="2017-12-02T17:18:00Z">
        <w:r w:rsidRPr="00D111CD">
          <w:rPr>
            <w:snapToGrid w:val="0"/>
            <w:color w:val="000000"/>
            <w:w w:val="0"/>
            <w:sz w:val="0"/>
            <w:szCs w:val="0"/>
            <w:u w:color="000000"/>
            <w:bdr w:val="none" w:sz="0" w:space="0" w:color="000000"/>
            <w:shd w:val="clear" w:color="000000" w:fill="000000"/>
            <w:lang w:val="x-none" w:eastAsia="x-none" w:bidi="x-none"/>
          </w:rPr>
          <w:t xml:space="preserve"> </w:t>
        </w:r>
      </w:ins>
    </w:p>
    <w:p w14:paraId="729E3DDE" w14:textId="77777777" w:rsidR="00D111CD" w:rsidRDefault="00D111CD">
      <w:pPr>
        <w:rPr>
          <w:ins w:id="2994" w:author="Gergo" w:date="2017-12-02T17:19:00Z"/>
        </w:rPr>
        <w:pPrChange w:id="2995" w:author="Gergo" w:date="2017-11-25T18:55:00Z">
          <w:pPr>
            <w:pStyle w:val="Cmsor1"/>
          </w:pPr>
        </w:pPrChange>
      </w:pPr>
    </w:p>
    <w:p w14:paraId="5D54B79E" w14:textId="698E00C6" w:rsidR="004D6779" w:rsidRDefault="0036698D">
      <w:pPr>
        <w:rPr>
          <w:ins w:id="2996" w:author="Gergo" w:date="2017-11-29T14:21:00Z"/>
        </w:rPr>
        <w:pPrChange w:id="2997" w:author="Gergo" w:date="2017-11-25T18:55:00Z">
          <w:pPr>
            <w:pStyle w:val="Cmsor1"/>
          </w:pPr>
        </w:pPrChange>
      </w:pPr>
      <w:ins w:id="2998" w:author="Gergo" w:date="2017-11-29T14:15:00Z">
        <w:r>
          <w:t>Az egyik dolog, amit vizsgáltam, hogy a négy alakzat közül</w:t>
        </w:r>
      </w:ins>
      <w:ins w:id="2999" w:author="Gergo" w:date="2017-11-29T14:30:00Z">
        <w:r w:rsidR="00EB1182">
          <w:t xml:space="preserve"> </w:t>
        </w:r>
      </w:ins>
      <w:ins w:id="3000" w:author="Gergo" w:date="2017-11-29T14:31:00Z">
        <w:r w:rsidR="00EB1182">
          <w:t>(</w:t>
        </w:r>
      </w:ins>
      <w:ins w:id="3001" w:author="Gergo" w:date="2017-11-29T14:32:00Z">
        <w:r w:rsidR="00EB1182">
          <w:fldChar w:fldCharType="begin"/>
        </w:r>
        <w:r w:rsidR="00EB1182">
          <w:instrText xml:space="preserve"> REF _Ref499729277 \h </w:instrText>
        </w:r>
      </w:ins>
      <w:r w:rsidR="00EB1182">
        <w:fldChar w:fldCharType="separate"/>
      </w:r>
      <w:ins w:id="3002" w:author="Gergo" w:date="2017-12-01T09:03:00Z">
        <w:r w:rsidR="0034280E">
          <w:t xml:space="preserve">Ábra </w:t>
        </w:r>
        <w:r w:rsidR="0034280E">
          <w:rPr>
            <w:noProof/>
          </w:rPr>
          <w:t>3</w:t>
        </w:r>
        <w:r w:rsidR="0034280E">
          <w:t>.</w:t>
        </w:r>
        <w:r w:rsidR="0034280E">
          <w:rPr>
            <w:noProof/>
          </w:rPr>
          <w:t>1</w:t>
        </w:r>
      </w:ins>
      <w:ins w:id="3003" w:author="Gergo" w:date="2017-11-29T14:32:00Z">
        <w:r w:rsidR="00EB1182">
          <w:fldChar w:fldCharType="end"/>
        </w:r>
        <w:r w:rsidR="00EB1182">
          <w:t>)</w:t>
        </w:r>
      </w:ins>
      <w:ins w:id="3004" w:author="Gergo" w:date="2017-11-29T14:15:00Z">
        <w:r>
          <w:t xml:space="preserve"> </w:t>
        </w:r>
      </w:ins>
      <w:ins w:id="3005" w:author="Gergo" w:date="2017-11-29T14:25:00Z">
        <w:r w:rsidR="005261E5">
          <w:t xml:space="preserve"> </w:t>
        </w:r>
      </w:ins>
      <w:ins w:id="3006" w:author="Gergo" w:date="2017-11-29T14:16:00Z">
        <w:r>
          <w:t>–</w:t>
        </w:r>
      </w:ins>
      <w:ins w:id="3007" w:author="Gergo" w:date="2017-11-29T14:15:00Z">
        <w:r>
          <w:t xml:space="preserve"> amiket </w:t>
        </w:r>
      </w:ins>
      <w:ins w:id="3008" w:author="Gergo" w:date="2017-11-29T14:16:00Z">
        <w:r>
          <w:t>az alanynak a játék menete során többször is végig kell rajzolnia – melyik okozza a legnagyobb nehézséget, vagyis, hogy átlagosan melyiknél hibázza a legtöbbet. Az EndGameStats eseményben a ját</w:t>
        </w:r>
        <w:r w:rsidR="00487E9F">
          <w:t>ék során összegyűjtött adatokat</w:t>
        </w:r>
        <w:r>
          <w:t xml:space="preserve"> összegző statisztika érke</w:t>
        </w:r>
        <w:r w:rsidR="00487E9F">
          <w:t>zik, ami tartalmazza</w:t>
        </w:r>
        <w:r w:rsidR="002A2A0A">
          <w:t xml:space="preserve"> a MindWave headset által mért értékek átlagát a </w:t>
        </w:r>
      </w:ins>
      <w:ins w:id="3009" w:author="Gergo" w:date="2017-11-29T14:19:00Z">
        <w:r w:rsidR="00B76E76">
          <w:t>végigjátszás</w:t>
        </w:r>
      </w:ins>
      <w:ins w:id="3010" w:author="Gergo" w:date="2017-11-29T14:16:00Z">
        <w:r w:rsidR="002A2A0A">
          <w:t xml:space="preserve"> alatt, illetve a hibázások átlagát összesen</w:t>
        </w:r>
      </w:ins>
      <w:ins w:id="3011" w:author="Gergo" w:date="2017-11-29T14:20:00Z">
        <w:r w:rsidR="00B76E76">
          <w:t>,</w:t>
        </w:r>
      </w:ins>
      <w:ins w:id="3012" w:author="Gergo" w:date="2017-11-29T14:16:00Z">
        <w:r w:rsidR="002A2A0A">
          <w:t xml:space="preserve"> és rúnatípusokra lebontva is.</w:t>
        </w:r>
      </w:ins>
      <w:ins w:id="3013" w:author="Gergo" w:date="2017-11-29T14:20:00Z">
        <w:r w:rsidR="00B76E76">
          <w:t xml:space="preserve"> Egy játék végi statisztika az </w:t>
        </w:r>
      </w:ins>
      <w:ins w:id="3014" w:author="Gergo" w:date="2017-11-29T14:33:00Z">
        <w:r w:rsidR="00EB1182">
          <w:t>az alábbi ábrán (</w:t>
        </w:r>
      </w:ins>
      <w:ins w:id="3015" w:author="Gergo" w:date="2017-11-29T14:34:00Z">
        <w:r w:rsidR="00EB1182">
          <w:fldChar w:fldCharType="begin"/>
        </w:r>
        <w:r w:rsidR="00EB1182">
          <w:instrText xml:space="preserve"> REF _Ref499729412 \h </w:instrText>
        </w:r>
      </w:ins>
      <w:r w:rsidR="00EB1182">
        <w:fldChar w:fldCharType="separate"/>
      </w:r>
      <w:ins w:id="3016" w:author="Gergo" w:date="2017-12-01T09:03:00Z">
        <w:r w:rsidR="0034280E">
          <w:t xml:space="preserve">Ábra </w:t>
        </w:r>
        <w:r w:rsidR="0034280E">
          <w:rPr>
            <w:noProof/>
          </w:rPr>
          <w:t>5</w:t>
        </w:r>
        <w:r w:rsidR="0034280E">
          <w:t>.</w:t>
        </w:r>
        <w:r w:rsidR="0034280E">
          <w:rPr>
            <w:noProof/>
          </w:rPr>
          <w:t>2</w:t>
        </w:r>
      </w:ins>
      <w:ins w:id="3017" w:author="Gergo" w:date="2017-11-29T14:34:00Z">
        <w:r w:rsidR="00EB1182">
          <w:fldChar w:fldCharType="end"/>
        </w:r>
      </w:ins>
      <w:ins w:id="3018" w:author="Gergo" w:date="2017-11-29T14:33:00Z">
        <w:r w:rsidR="00EB1182">
          <w:t xml:space="preserve">) </w:t>
        </w:r>
      </w:ins>
      <w:ins w:id="3019" w:author="Gergo" w:date="2017-11-29T14:20:00Z">
        <w:r w:rsidR="00B76E76">
          <w:t>látható</w:t>
        </w:r>
      </w:ins>
      <w:ins w:id="3020" w:author="Gergo" w:date="2017-11-29T14:21:00Z">
        <w:r w:rsidR="00B76E76">
          <w:t>.</w:t>
        </w:r>
      </w:ins>
      <w:ins w:id="3021" w:author="Gergo" w:date="2017-11-29T14:20:00Z">
        <w:r w:rsidR="00B76E76">
          <w:t xml:space="preserve"> Ezt felhasználva vizsgáltam meg, hogy kinek melyik típus jelentette a legnagyobb nehézséget.</w:t>
        </w:r>
      </w:ins>
    </w:p>
    <w:p w14:paraId="45AC78E2" w14:textId="093129BA" w:rsidR="00EB1182" w:rsidRDefault="00E27F41">
      <w:pPr>
        <w:pStyle w:val="Kp"/>
        <w:rPr>
          <w:ins w:id="3022" w:author="Gergo" w:date="2017-11-29T14:33:00Z"/>
        </w:rPr>
      </w:pPr>
      <w:ins w:id="3023" w:author="Gergo" w:date="2017-12-02T17:15:00Z">
        <w:r>
          <w:rPr>
            <w:noProof/>
            <w:lang w:val="en-US"/>
          </w:rPr>
          <w:lastRenderedPageBreak/>
          <w:drawing>
            <wp:inline distT="0" distB="0" distL="0" distR="0" wp14:anchorId="3E1A74C0" wp14:editId="7E182041">
              <wp:extent cx="5400040" cy="19284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28495"/>
                      </a:xfrm>
                      <a:prstGeom prst="rect">
                        <a:avLst/>
                      </a:prstGeom>
                    </pic:spPr>
                  </pic:pic>
                </a:graphicData>
              </a:graphic>
            </wp:inline>
          </w:drawing>
        </w:r>
      </w:ins>
    </w:p>
    <w:p w14:paraId="20E6377F" w14:textId="202D2B8A" w:rsidR="00B76E76" w:rsidRDefault="00EB1182">
      <w:pPr>
        <w:pStyle w:val="Kpalrs"/>
        <w:rPr>
          <w:ins w:id="3024" w:author="Gergo" w:date="2017-11-29T14:22:00Z"/>
        </w:rPr>
        <w:pPrChange w:id="3025" w:author="Gergo" w:date="2017-11-29T14:33:00Z">
          <w:pPr>
            <w:pStyle w:val="Kp"/>
          </w:pPr>
        </w:pPrChange>
      </w:pPr>
      <w:bookmarkStart w:id="3026" w:name="_Ref499729412"/>
      <w:ins w:id="3027" w:author="Gergo" w:date="2017-11-29T14:33:00Z">
        <w:r>
          <w:t xml:space="preserve">Ábra </w:t>
        </w:r>
        <w:r>
          <w:fldChar w:fldCharType="begin"/>
        </w:r>
        <w:r>
          <w:instrText xml:space="preserve"> STYLEREF 1 \s </w:instrText>
        </w:r>
      </w:ins>
      <w:r>
        <w:fldChar w:fldCharType="separate"/>
      </w:r>
      <w:r w:rsidR="0034280E">
        <w:rPr>
          <w:noProof/>
        </w:rPr>
        <w:t>5</w:t>
      </w:r>
      <w:ins w:id="3028" w:author="Gergo" w:date="2017-11-29T14:33:00Z">
        <w:r>
          <w:fldChar w:fldCharType="end"/>
        </w:r>
        <w:r>
          <w:t>.</w:t>
        </w:r>
        <w:r>
          <w:fldChar w:fldCharType="begin"/>
        </w:r>
        <w:r>
          <w:instrText xml:space="preserve"> SEQ Ábra \* ARABIC \s 1 </w:instrText>
        </w:r>
      </w:ins>
      <w:r>
        <w:fldChar w:fldCharType="separate"/>
      </w:r>
      <w:ins w:id="3029" w:author="Gergo" w:date="2017-12-01T09:03:00Z">
        <w:r w:rsidR="0034280E">
          <w:rPr>
            <w:noProof/>
          </w:rPr>
          <w:t>2</w:t>
        </w:r>
      </w:ins>
      <w:ins w:id="3030" w:author="Gergo" w:date="2017-11-29T14:33:00Z">
        <w:r>
          <w:fldChar w:fldCharType="end"/>
        </w:r>
        <w:bookmarkEnd w:id="3026"/>
        <w:r>
          <w:t xml:space="preserve"> A játékvégi statisztika (EndGameStats)</w:t>
        </w:r>
      </w:ins>
    </w:p>
    <w:p w14:paraId="06D28AE2" w14:textId="26885D27" w:rsidR="00EB1182" w:rsidRDefault="00EB1182">
      <w:pPr>
        <w:rPr>
          <w:ins w:id="3031" w:author="Gergo" w:date="2017-11-29T14:35:00Z"/>
        </w:rPr>
        <w:pPrChange w:id="3032" w:author="Gergo" w:date="2017-11-25T18:55:00Z">
          <w:pPr>
            <w:pStyle w:val="Cmsor1"/>
          </w:pPr>
        </w:pPrChange>
      </w:pPr>
      <w:ins w:id="3033" w:author="Gergo" w:date="2017-11-29T14:35:00Z">
        <w:r>
          <w:t>A mérések előtti feltételezésem az volt, hogy</w:t>
        </w:r>
        <w:r w:rsidR="004F1496">
          <w:t xml:space="preserve"> a lila és a zöld rúna lesz a</w:t>
        </w:r>
        <w:r>
          <w:t xml:space="preserve"> legnehezebb a legtöbb embernek, mivel ezek hosszabbak és </w:t>
        </w:r>
      </w:ins>
      <w:ins w:id="3034" w:author="Gergo" w:date="2017-11-29T14:36:00Z">
        <w:r>
          <w:t>formailag</w:t>
        </w:r>
      </w:ins>
      <w:ins w:id="3035" w:author="Gergo" w:date="2017-11-29T14:35:00Z">
        <w:r>
          <w:t xml:space="preserve"> összetettebbek.</w:t>
        </w:r>
      </w:ins>
      <w:ins w:id="3036" w:author="Gergo" w:date="2017-11-29T14:36:00Z">
        <w:r>
          <w:t xml:space="preserve"> Pár mérés után viszont azt figyeltem meg, hogy több alkalommal is a vízszintes irányú vonalkövetést igénylő alakzattal gyűlt meg a játékosok</w:t>
        </w:r>
      </w:ins>
      <w:ins w:id="3037" w:author="Gergo" w:date="2017-11-29T14:37:00Z">
        <w:r>
          <w:t xml:space="preserve"> baja.</w:t>
        </w:r>
      </w:ins>
      <w:ins w:id="3038" w:author="Gergo" w:date="2017-11-29T14:36:00Z">
        <w:r>
          <w:t xml:space="preserve"> </w:t>
        </w:r>
      </w:ins>
    </w:p>
    <w:p w14:paraId="3F5CE527" w14:textId="05E86738" w:rsidR="004D6779" w:rsidRDefault="004D6779">
      <w:pPr>
        <w:rPr>
          <w:ins w:id="3039" w:author="Gergo" w:date="2017-11-29T13:20:00Z"/>
        </w:rPr>
        <w:pPrChange w:id="3040" w:author="Gergo" w:date="2017-11-25T18:55:00Z">
          <w:pPr>
            <w:pStyle w:val="Cmsor1"/>
          </w:pPr>
        </w:pPrChange>
      </w:pPr>
      <w:ins w:id="3041" w:author="Gergo" w:date="2017-11-25T18:56:00Z">
        <w:r>
          <w:t xml:space="preserve">A mérések során </w:t>
        </w:r>
      </w:ins>
      <w:ins w:id="3042" w:author="Gergo" w:date="2017-11-29T14:14:00Z">
        <w:r w:rsidR="0036698D">
          <w:t>arra</w:t>
        </w:r>
      </w:ins>
      <w:ins w:id="3043" w:author="Gergo" w:date="2017-11-29T14:15:00Z">
        <w:r w:rsidR="0036698D">
          <w:t xml:space="preserve"> </w:t>
        </w:r>
      </w:ins>
      <w:ins w:id="3044" w:author="Gergo" w:date="2017-11-25T18:56:00Z">
        <w:r>
          <w:t>i</w:t>
        </w:r>
      </w:ins>
      <w:ins w:id="3045" w:author="Gergo" w:date="2017-11-29T14:15:00Z">
        <w:r w:rsidR="0036698D">
          <w:t>s kíváncsi voltam</w:t>
        </w:r>
      </w:ins>
      <w:ins w:id="3046" w:author="Gergo" w:date="2017-11-25T18:56:00Z">
        <w:r>
          <w:t>, hogy a Frostig teszt VR alk</w:t>
        </w:r>
      </w:ins>
      <w:ins w:id="3047" w:author="Gergo" w:date="2017-11-25T18:59:00Z">
        <w:r>
          <w:t>a</w:t>
        </w:r>
      </w:ins>
      <w:ins w:id="3048" w:author="Gergo" w:date="2017-11-25T18:56:00Z">
        <w:r>
          <w:t>lmazásba való beágyazásával a</w:t>
        </w:r>
      </w:ins>
      <w:ins w:id="3049" w:author="Gergo" w:date="2017-11-25T18:59:00Z">
        <w:r>
          <w:t>z</w:t>
        </w:r>
      </w:ins>
      <w:ins w:id="3050" w:author="Gergo" w:date="2017-11-25T18:56:00Z">
        <w:r>
          <w:t xml:space="preserve"> alany koncentrációja végig fenttart</w:t>
        </w:r>
      </w:ins>
      <w:ins w:id="3051" w:author="Gergo" w:date="2017-12-03T19:48:00Z">
        <w:r w:rsidR="00F736DA">
          <w:t>h</w:t>
        </w:r>
      </w:ins>
      <w:ins w:id="3052" w:author="Gergo" w:date="2017-11-25T18:56:00Z">
        <w:r>
          <w:t>ató-e illetve, hogy a hibázások akkor következnek-e be, ha a játékos</w:t>
        </w:r>
      </w:ins>
      <w:ins w:id="3053" w:author="Gergo" w:date="2017-11-25T19:09:00Z">
        <w:r w:rsidR="00DC08A8">
          <w:t xml:space="preserve"> </w:t>
        </w:r>
      </w:ins>
      <w:ins w:id="3054" w:author="Gergo" w:date="2017-11-29T13:20:00Z">
        <w:r w:rsidR="00B00F77">
          <w:t>figyelme</w:t>
        </w:r>
      </w:ins>
      <w:ins w:id="3055" w:author="Gergo" w:date="2017-11-25T19:09:00Z">
        <w:r w:rsidR="00DC08A8">
          <w:t xml:space="preserve"> vagy nyugalma csökken. </w:t>
        </w:r>
      </w:ins>
      <w:ins w:id="3056" w:author="Gergo" w:date="2017-11-29T14:38:00Z">
        <w:r w:rsidR="00A076B8">
          <w:t>A fenti ábrán (</w:t>
        </w:r>
      </w:ins>
      <w:ins w:id="3057" w:author="Gergo" w:date="2017-11-29T14:39:00Z">
        <w:r w:rsidR="00A076B8">
          <w:fldChar w:fldCharType="begin"/>
        </w:r>
        <w:r w:rsidR="00A076B8">
          <w:instrText xml:space="preserve"> REF _Ref499729412 \h </w:instrText>
        </w:r>
      </w:ins>
      <w:r w:rsidR="00A076B8">
        <w:fldChar w:fldCharType="separate"/>
      </w:r>
      <w:ins w:id="3058" w:author="Gergo" w:date="2017-12-01T09:03:00Z">
        <w:r w:rsidR="0034280E">
          <w:t xml:space="preserve">Ábra </w:t>
        </w:r>
        <w:r w:rsidR="0034280E">
          <w:rPr>
            <w:noProof/>
          </w:rPr>
          <w:t>5</w:t>
        </w:r>
        <w:r w:rsidR="0034280E">
          <w:t>.</w:t>
        </w:r>
        <w:r w:rsidR="0034280E">
          <w:rPr>
            <w:noProof/>
          </w:rPr>
          <w:t>2</w:t>
        </w:r>
      </w:ins>
      <w:ins w:id="3059" w:author="Gergo" w:date="2017-11-29T14:39:00Z">
        <w:r w:rsidR="00A076B8">
          <w:fldChar w:fldCharType="end"/>
        </w:r>
        <w:r w:rsidR="00A076B8">
          <w:t>)</w:t>
        </w:r>
      </w:ins>
      <w:ins w:id="3060" w:author="Gergo" w:date="2017-12-02T17:16:00Z">
        <w:r w:rsidR="00CF21B1">
          <w:t xml:space="preserve"> és a mérések legtöbbjénél viszont az látszott, hogy a hibáknál mért koncentráció érték nagyjából megegyezik</w:t>
        </w:r>
      </w:ins>
      <w:ins w:id="3061" w:author="Gergo" w:date="2017-12-03T19:47:00Z">
        <w:r w:rsidR="004F1496">
          <w:t xml:space="preserve"> a játék egésze során mért átlagos értékkel</w:t>
        </w:r>
      </w:ins>
      <w:ins w:id="3062" w:author="Gergo" w:date="2017-11-29T14:55:00Z">
        <w:r w:rsidR="001049A8">
          <w:t>.</w:t>
        </w:r>
      </w:ins>
    </w:p>
    <w:p w14:paraId="2CB861E1" w14:textId="4F3BA072" w:rsidR="00DC08A8" w:rsidRPr="004D6779" w:rsidDel="009A0561" w:rsidRDefault="00DC08A8">
      <w:pPr>
        <w:pStyle w:val="Cmsor1"/>
        <w:rPr>
          <w:del w:id="3063" w:author="Gergo" w:date="2017-11-29T14:56:00Z"/>
        </w:rPr>
      </w:pPr>
    </w:p>
    <w:p w14:paraId="32BCDEFA" w14:textId="1B3AA34E" w:rsidR="006C73F9" w:rsidRDefault="0049412F">
      <w:pPr>
        <w:pStyle w:val="Cmsor1"/>
        <w:rPr>
          <w:ins w:id="3064" w:author="Gergo" w:date="2017-12-02T13:00:00Z"/>
        </w:rPr>
      </w:pPr>
      <w:bookmarkStart w:id="3065" w:name="_Toc499416848"/>
      <w:ins w:id="3066" w:author="Gergo" w:date="2017-12-02T13:01:00Z">
        <w:r>
          <w:lastRenderedPageBreak/>
          <w:t>Ö</w:t>
        </w:r>
        <w:bookmarkStart w:id="3067" w:name="_GoBack"/>
        <w:bookmarkEnd w:id="3067"/>
        <w:r w:rsidR="006C73F9">
          <w:t>nálló munka értékelése</w:t>
        </w:r>
      </w:ins>
    </w:p>
    <w:p w14:paraId="4CC5FACD" w14:textId="26AF6B87" w:rsidR="004F15D0" w:rsidRDefault="0082323D">
      <w:pPr>
        <w:rPr>
          <w:ins w:id="3068" w:author="Gergo" w:date="2017-11-25T14:01:00Z"/>
        </w:rPr>
        <w:pPrChange w:id="3069" w:author="Gergo" w:date="2017-11-25T13:55:00Z">
          <w:pPr>
            <w:pStyle w:val="Cmsor1"/>
          </w:pPr>
        </w:pPrChange>
      </w:pPr>
      <w:del w:id="3070" w:author="Gergo" w:date="2017-12-02T13:00:00Z">
        <w:r w:rsidRPr="003355B9" w:rsidDel="006C73F9">
          <w:delText>Összefoglaló</w:delText>
        </w:r>
      </w:del>
      <w:bookmarkEnd w:id="3065"/>
      <w:ins w:id="3071" w:author="Gergo" w:date="2017-11-25T13:59:00Z">
        <w:r w:rsidR="004A5D1F">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3072" w:author="Gergo" w:date="2017-11-25T14:01:00Z">
        <w:r w:rsidR="004A5D1F">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3073" w:author="Gergo" w:date="2017-11-25T14:26:00Z">
        <w:r w:rsidR="00152315">
          <w:t xml:space="preserve">egy rendkívül </w:t>
        </w:r>
      </w:ins>
      <w:ins w:id="3074" w:author="Gergo" w:date="2017-11-25T14:27:00Z">
        <w:r w:rsidR="006F41F6">
          <w:t>szórakoztató</w:t>
        </w:r>
      </w:ins>
      <w:ins w:id="3075" w:author="Gergo" w:date="2017-11-25T14:26:00Z">
        <w:r w:rsidR="00152315">
          <w:t xml:space="preserve"> játékot készítenem.</w:t>
        </w:r>
      </w:ins>
    </w:p>
    <w:p w14:paraId="5061DA2F" w14:textId="3619A8F5" w:rsidR="004A5D1F" w:rsidRDefault="004A5D1F">
      <w:pPr>
        <w:rPr>
          <w:ins w:id="3076" w:author="Gergo" w:date="2017-11-25T14:21:00Z"/>
        </w:rPr>
        <w:pPrChange w:id="3077" w:author="Gergo" w:date="2017-11-25T13:55:00Z">
          <w:pPr>
            <w:pStyle w:val="Cmsor1"/>
          </w:pPr>
        </w:pPrChange>
      </w:pPr>
      <w:ins w:id="3078" w:author="Gergo" w:date="2017-11-25T14:03:00Z">
        <w:r>
          <w:t>A másik nagyon fontos feladat, az volt, hogy ne csupán egy játékot fejlesszek, hanem ezt a játékot egy olyan pszic</w:t>
        </w:r>
      </w:ins>
      <w:ins w:id="3079" w:author="Gergo" w:date="2017-11-25T14:04:00Z">
        <w:r>
          <w:t>hológiai felmérő alkalmazássá tegyem, ami a VR technológia segítségével az eddig használt papír, ceruza módszernél hatékonyabb mérési módszert teremt az úgynevezett Frostig teszthez.</w:t>
        </w:r>
      </w:ins>
      <w:ins w:id="3080" w:author="Gergo" w:date="2017-11-25T14:07:00Z">
        <w:r w:rsidR="00FC6301">
          <w:t xml:space="preserve"> Ezt</w:t>
        </w:r>
        <w:r w:rsidR="00D22A57">
          <w:t xml:space="preserve"> sikerült olyan jól beillesztenem a játékmenetbe, hogy az szerves részét képezi a játéknak</w:t>
        </w:r>
      </w:ins>
      <w:ins w:id="3081" w:author="Gergo" w:date="2017-11-25T14:08:00Z">
        <w:r w:rsidR="00FC6301">
          <w:t xml:space="preserve"> anélkül, hogy bármiféle teszt hangulata lenne</w:t>
        </w:r>
      </w:ins>
      <w:ins w:id="3082" w:author="Gergo" w:date="2017-11-25T14:11:00Z">
        <w:r w:rsidR="00FC6301">
          <w:t xml:space="preserve"> vagy repetatívvá válna</w:t>
        </w:r>
      </w:ins>
      <w:ins w:id="3083" w:author="Gergo" w:date="2017-11-25T14:08:00Z">
        <w:r w:rsidR="00FC6301">
          <w:t>.</w:t>
        </w:r>
      </w:ins>
      <w:ins w:id="3084" w:author="Gergo" w:date="2017-11-25T14:10:00Z">
        <w:r w:rsidR="00FC6301">
          <w:t xml:space="preserve"> </w:t>
        </w:r>
      </w:ins>
      <w:ins w:id="3085" w:author="Gergo" w:date="2017-11-25T14:08:00Z">
        <w:r w:rsidR="00FC6301">
          <w:t xml:space="preserve"> A tény hogy a vizuális percepciós készséget tényleges háromdimenziós környezetben lehet mérni pontosabb eredményt adhat. </w:t>
        </w:r>
      </w:ins>
    </w:p>
    <w:p w14:paraId="2EE634CE" w14:textId="7B0C14CA" w:rsidR="00DB7CF7" w:rsidRDefault="00CA14F1">
      <w:pPr>
        <w:rPr>
          <w:ins w:id="3086" w:author="Gergo" w:date="2017-11-25T14:08:00Z"/>
        </w:rPr>
        <w:pPrChange w:id="3087" w:author="Gergo" w:date="2017-11-25T13:55:00Z">
          <w:pPr>
            <w:pStyle w:val="Cmsor1"/>
          </w:pPr>
        </w:pPrChange>
      </w:pPr>
      <w:ins w:id="3088" w:author="Gergo" w:date="2017-11-25T14:21:00Z">
        <w:r>
          <w:t>Megvalósítottam az al</w:t>
        </w:r>
        <w:r w:rsidR="00DB7CF7">
          <w:t>kalmazásom és a tanszék által fejlesztett AdaptED keretrendszer kapcsolatát, és kommunikációját, hogy a mért adatokat ezen keresztül lehessen tárolni és megtekinteni.</w:t>
        </w:r>
      </w:ins>
    </w:p>
    <w:p w14:paraId="431F3311" w14:textId="031FBB82" w:rsidR="00FC6301" w:rsidRDefault="00DB7CF7">
      <w:pPr>
        <w:rPr>
          <w:ins w:id="3089" w:author="Gergo" w:date="2017-11-25T14:18:00Z"/>
        </w:rPr>
        <w:pPrChange w:id="3090" w:author="Gergo" w:date="2017-11-25T13:55:00Z">
          <w:pPr>
            <w:pStyle w:val="Cmsor1"/>
          </w:pPr>
        </w:pPrChange>
      </w:pPr>
      <w:ins w:id="3091" w:author="Gergo" w:date="2017-11-25T14:12:00Z">
        <w:r>
          <w:t xml:space="preserve">Sikerült a </w:t>
        </w:r>
        <w:r w:rsidR="00FC6301">
          <w:t>Dadyream szemüveg és kon</w:t>
        </w:r>
        <w:r w:rsidR="00CA14F1">
          <w:t>troller nyújtotta lehetőségeket</w:t>
        </w:r>
        <w:r w:rsidR="00FC6301">
          <w:t xml:space="preserve"> olyan szinten jól kihasználni, hogy a tényleges gombra kattintást </w:t>
        </w:r>
      </w:ins>
      <w:ins w:id="3092" w:author="Gergo" w:date="2017-11-25T14:13:00Z">
        <w:r w:rsidR="00FC6301">
          <w:t>leszámítva</w:t>
        </w:r>
      </w:ins>
      <w:ins w:id="3093" w:author="Gergo" w:date="2017-11-25T14:12:00Z">
        <w:r w:rsidR="00FC6301">
          <w:t xml:space="preserve"> minden </w:t>
        </w:r>
      </w:ins>
      <w:ins w:id="3094" w:author="Gergo" w:date="2017-11-25T14:13:00Z">
        <w:r w:rsidR="00CA14F1">
          <w:t>irányítás</w:t>
        </w:r>
      </w:ins>
      <w:ins w:id="3095" w:author="Gergo" w:date="2017-12-03T19:52:00Z">
        <w:r w:rsidR="00CA14F1">
          <w:t xml:space="preserve"> </w:t>
        </w:r>
      </w:ins>
      <w:ins w:id="3096" w:author="Gergo" w:date="2017-11-25T14:13:00Z">
        <w:r w:rsidR="00FC6301">
          <w:t>valamilyen különleges csak VR környezetben, de mégis intuitívan használható</w:t>
        </w:r>
      </w:ins>
      <w:ins w:id="3097" w:author="Gergo" w:date="2017-11-25T14:16:00Z">
        <w:r w:rsidR="00CA14F1">
          <w:t xml:space="preserve"> módon lett megvalósítva</w:t>
        </w:r>
        <w:r w:rsidR="00FC6301">
          <w:t xml:space="preserve"> az által, hogy próbáltam a mindennapi mozdulatokat irányít</w:t>
        </w:r>
      </w:ins>
      <w:ins w:id="3098" w:author="Gergo" w:date="2017-11-25T14:18:00Z">
        <w:r>
          <w:t xml:space="preserve">ási lehetőséggé formálni. Pl.: dobás. </w:t>
        </w:r>
      </w:ins>
    </w:p>
    <w:p w14:paraId="3BAD1F4B" w14:textId="04848BE6" w:rsidR="00DB7CF7" w:rsidRDefault="00CA14F1">
      <w:pPr>
        <w:rPr>
          <w:ins w:id="3099" w:author="Gergo" w:date="2017-11-25T14:30:00Z"/>
        </w:rPr>
        <w:pPrChange w:id="3100" w:author="Gergo" w:date="2017-11-25T13:55:00Z">
          <w:pPr>
            <w:pStyle w:val="Cmsor1"/>
          </w:pPr>
        </w:pPrChange>
      </w:pPr>
      <w:ins w:id="3101" w:author="Gergo" w:date="2017-11-25T14:18:00Z">
        <w:r>
          <w:t>A</w:t>
        </w:r>
        <w:r w:rsidR="00DB7CF7">
          <w:t xml:space="preserve"> projekt annyira jól sikerült, hogy, amikor még kész sem volt teljesen, megkértek, hogy készítsek hozzá olyan menüpontot, ami hatására rögtön a végső harc elejére ugrik a játék, hogy demózhassák az alkalmazást különböző eseményeken. Ez meg is történt</w:t>
        </w:r>
      </w:ins>
      <w:ins w:id="3102" w:author="Gergo" w:date="2017-12-03T19:53:00Z">
        <w:r>
          <w:t>,</w:t>
        </w:r>
      </w:ins>
      <w:ins w:id="3103" w:author="Gergo" w:date="2017-11-25T14:18:00Z">
        <w:r w:rsidR="00DB7CF7">
          <w:t xml:space="preserve"> és</w:t>
        </w:r>
      </w:ins>
      <w:ins w:id="3104" w:author="Gergo" w:date="2017-11-25T14:28:00Z">
        <w:r w:rsidR="00CC0774">
          <w:t xml:space="preserve"> a tanszék</w:t>
        </w:r>
      </w:ins>
      <w:ins w:id="3105" w:author="Gergo" w:date="2017-11-25T14:18:00Z">
        <w:r w:rsidR="00DB7CF7">
          <w:t xml:space="preserve"> </w:t>
        </w:r>
      </w:ins>
      <w:ins w:id="3106" w:author="Gergo" w:date="2017-11-25T14:23:00Z">
        <w:r w:rsidR="00D4528B">
          <w:t>az AdaptED keretrendszert</w:t>
        </w:r>
      </w:ins>
      <w:ins w:id="3107"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3108" w:author="Gergo" w:date="2017-11-25T14:30:00Z"/>
        </w:rPr>
        <w:pPrChange w:id="3109" w:author="Gergo" w:date="2017-11-25T14:30:00Z">
          <w:pPr>
            <w:pStyle w:val="Cmsor1"/>
          </w:pPr>
        </w:pPrChange>
      </w:pPr>
      <w:bookmarkStart w:id="3110" w:name="_Toc499416849"/>
      <w:ins w:id="3111" w:author="Gergo" w:date="2017-11-25T14:30:00Z">
        <w:r>
          <w:lastRenderedPageBreak/>
          <w:t>Továbbfejlesztés</w:t>
        </w:r>
      </w:ins>
      <w:ins w:id="3112" w:author="Gergo" w:date="2017-11-25T14:42:00Z">
        <w:r w:rsidR="00B32E42">
          <w:t>i lehetősé</w:t>
        </w:r>
      </w:ins>
      <w:ins w:id="3113" w:author="Gergo" w:date="2017-11-25T23:39:00Z">
        <w:r w:rsidR="009B48C6">
          <w:t>g</w:t>
        </w:r>
      </w:ins>
      <w:ins w:id="3114" w:author="Gergo" w:date="2017-11-25T14:42:00Z">
        <w:r w:rsidR="00B32E42">
          <w:t>ek</w:t>
        </w:r>
      </w:ins>
      <w:bookmarkEnd w:id="3110"/>
    </w:p>
    <w:p w14:paraId="0197739E" w14:textId="63E909A2" w:rsidR="0054131B" w:rsidRDefault="0054131B">
      <w:pPr>
        <w:rPr>
          <w:ins w:id="3115" w:author="Gergo" w:date="2017-11-25T14:30:00Z"/>
        </w:rPr>
        <w:pPrChange w:id="3116" w:author="Gergo" w:date="2017-11-25T14:30:00Z">
          <w:pPr>
            <w:pStyle w:val="Cmsor1"/>
          </w:pPr>
        </w:pPrChange>
      </w:pPr>
      <w:ins w:id="3117" w:author="Gergo" w:date="2017-11-25T14:30:00Z">
        <w:r>
          <w:t xml:space="preserve">Egy lehetséges módja az alkalmazás </w:t>
        </w:r>
      </w:ins>
      <w:ins w:id="3118" w:author="Gergo" w:date="2017-11-25T14:31:00Z">
        <w:r>
          <w:t>továbbfejlesztésének</w:t>
        </w:r>
      </w:ins>
      <w:ins w:id="3119" w:author="Gergo" w:date="2017-11-25T14:30:00Z">
        <w:r>
          <w:t xml:space="preserve"> egy</w:t>
        </w:r>
      </w:ins>
      <w:ins w:id="3120" w:author="Gergo" w:date="2017-11-25T14:31:00Z">
        <w:r>
          <w:t xml:space="preserve"> összetettebb, többcsatornás mérőeszköz használa</w:t>
        </w:r>
      </w:ins>
      <w:ins w:id="3121" w:author="Gergo" w:date="2017-11-25T14:30:00Z">
        <w:r>
          <w:t xml:space="preserve">ta, amiből </w:t>
        </w:r>
      </w:ins>
      <w:ins w:id="3122" w:author="Gergo" w:date="2017-11-25T14:36:00Z">
        <w:r>
          <w:t xml:space="preserve">többféle </w:t>
        </w:r>
      </w:ins>
      <w:ins w:id="3123" w:author="Gergo" w:date="2017-11-25T14:30:00Z">
        <w:r>
          <w:t>adatot</w:t>
        </w:r>
        <w:r w:rsidR="00B32E42">
          <w:t xml:space="preserve"> lehet</w:t>
        </w:r>
        <w:r>
          <w:t xml:space="preserve"> kinyerni</w:t>
        </w:r>
      </w:ins>
      <w:ins w:id="3124" w:author="Gergo" w:date="2017-11-25T14:37:00Z">
        <w:r>
          <w:t>,</w:t>
        </w:r>
      </w:ins>
      <w:ins w:id="3125" w:author="Gergo" w:date="2017-11-25T14:30:00Z">
        <w:r>
          <w:t xml:space="preserve"> és ezáltal hatékonyabb analízist végezni a játékoson.</w:t>
        </w:r>
      </w:ins>
    </w:p>
    <w:p w14:paraId="74244C6E" w14:textId="5268556A" w:rsidR="0054131B" w:rsidRDefault="0054131B">
      <w:pPr>
        <w:rPr>
          <w:ins w:id="3126" w:author="Gergo" w:date="2017-11-25T14:35:00Z"/>
        </w:rPr>
        <w:pPrChange w:id="3127" w:author="Gergo" w:date="2017-11-25T14:30:00Z">
          <w:pPr>
            <w:pStyle w:val="Cmsor1"/>
          </w:pPr>
        </w:pPrChange>
      </w:pPr>
      <w:ins w:id="3128" w:author="Gergo" w:date="2017-11-25T14:32:00Z">
        <w:r>
          <w:t>Egy másik terület, amitől a játékélmény sokat javulhat</w:t>
        </w:r>
      </w:ins>
      <w:ins w:id="3129" w:author="Gergo" w:date="2017-11-25T14:41:00Z">
        <w:r w:rsidR="00B32E42">
          <w:t>:</w:t>
        </w:r>
      </w:ins>
      <w:ins w:id="3130" w:author="Gergo" w:date="2017-11-25T14:32:00Z">
        <w:r>
          <w:t xml:space="preserve"> a grafikus megjelenés. Egy grafikussal együtt</w:t>
        </w:r>
      </w:ins>
      <w:ins w:id="3131" w:author="Gergo" w:date="2017-11-25T14:34:00Z">
        <w:r>
          <w:t xml:space="preserve"> </w:t>
        </w:r>
      </w:ins>
      <w:ins w:id="3132" w:author="Gergo" w:date="2017-11-25T14:32:00Z">
        <w:r>
          <w:t>dolgozva, a megfelelő animációkkal és textúrákkal</w:t>
        </w:r>
      </w:ins>
      <w:ins w:id="3133" w:author="Gergo" w:date="2017-11-25T14:35:00Z">
        <w:r>
          <w:t xml:space="preserve"> még interaktívabbá lehetne tenni a virtuális világot.</w:t>
        </w:r>
      </w:ins>
    </w:p>
    <w:p w14:paraId="22F927D3" w14:textId="6783ADDC" w:rsidR="0054131B" w:rsidRDefault="0054131B">
      <w:pPr>
        <w:rPr>
          <w:ins w:id="3134" w:author="Gergo" w:date="2017-11-25T14:42:00Z"/>
        </w:rPr>
        <w:pPrChange w:id="3135" w:author="Gergo" w:date="2017-11-25T14:30:00Z">
          <w:pPr>
            <w:pStyle w:val="Cmsor1"/>
          </w:pPr>
        </w:pPrChange>
      </w:pPr>
      <w:ins w:id="3136" w:author="Gergo" w:date="2017-11-25T14:36:00Z">
        <w:r>
          <w:t>A játé</w:t>
        </w:r>
      </w:ins>
      <w:ins w:id="3137" w:author="Gergo" w:date="2017-11-25T14:32:00Z">
        <w:r>
          <w:t>k sokszínűbbé tétele érdekében töb</w:t>
        </w:r>
        <w:r w:rsidR="00B32E42">
          <w:t>b gesztus</w:t>
        </w:r>
      </w:ins>
      <w:ins w:id="3138" w:author="Gergo" w:date="2017-12-03T19:53:00Z">
        <w:r w:rsidR="00CA14F1">
          <w:t>t</w:t>
        </w:r>
      </w:ins>
      <w:ins w:id="3139" w:author="Gergo" w:date="2017-11-25T14:32:00Z">
        <w:r w:rsidR="00B32E42">
          <w:t xml:space="preserve"> lehetne implementálni</w:t>
        </w:r>
        <w:r>
          <w:t xml:space="preserve"> a kontr</w:t>
        </w:r>
        <w:r w:rsidR="001C565A">
          <w:t xml:space="preserve">olleren, amik segítségével </w:t>
        </w:r>
        <w:r>
          <w:t>a virtuális világban több tevékenység</w:t>
        </w:r>
      </w:ins>
      <w:ins w:id="3140" w:author="Gergo" w:date="2017-11-25T14:42:00Z">
        <w:r w:rsidR="00B32E42">
          <w:t xml:space="preserve"> lenne</w:t>
        </w:r>
      </w:ins>
      <w:ins w:id="3141" w:author="Gergo" w:date="2017-11-25T14:32:00Z">
        <w:r>
          <w:t xml:space="preserve"> végezhető. Pl.: az erdőben található gombák felszedése.</w:t>
        </w:r>
      </w:ins>
    </w:p>
    <w:p w14:paraId="376FEB66" w14:textId="2F8CB84F" w:rsidR="00B32E42" w:rsidRDefault="00B32E42">
      <w:pPr>
        <w:pStyle w:val="Cmsor2"/>
        <w:rPr>
          <w:ins w:id="3142" w:author="Gergo" w:date="2017-11-25T14:42:00Z"/>
        </w:rPr>
        <w:pPrChange w:id="3143" w:author="Gergo" w:date="2017-11-25T14:42:00Z">
          <w:pPr>
            <w:pStyle w:val="Cmsor1"/>
          </w:pPr>
        </w:pPrChange>
      </w:pPr>
      <w:bookmarkStart w:id="3144" w:name="_Toc499416850"/>
      <w:ins w:id="3145" w:author="Gergo" w:date="2017-11-25T14:42:00Z">
        <w:r>
          <w:t>Végszó</w:t>
        </w:r>
        <w:bookmarkEnd w:id="3144"/>
      </w:ins>
    </w:p>
    <w:p w14:paraId="44876852" w14:textId="2212FDC9" w:rsidR="00B32E42" w:rsidRDefault="00B32E42">
      <w:pPr>
        <w:rPr>
          <w:ins w:id="3146" w:author="Gergo" w:date="2017-11-25T19:17:00Z"/>
        </w:rPr>
        <w:pPrChange w:id="3147" w:author="Gergo" w:date="2017-11-25T14:42:00Z">
          <w:pPr>
            <w:pStyle w:val="Cmsor1"/>
          </w:pPr>
        </w:pPrChange>
      </w:pPr>
      <w:ins w:id="3148" w:author="Gergo" w:date="2017-11-25T14:43:00Z">
        <w:r>
          <w:t>Egy teljesen új világot mutatott be nekem a DayDream és a Unity használata, amik segítségével én is egy új világot mutathatok be az alkalmazást használóknak.</w:t>
        </w:r>
      </w:ins>
      <w:ins w:id="3149" w:author="Gergo" w:date="2017-11-25T14:44:00Z">
        <w:r>
          <w:t xml:space="preserve"> Izgalm</w:t>
        </w:r>
      </w:ins>
      <w:ins w:id="3150" w:author="Gergo" w:date="2017-11-25T14:45:00Z">
        <w:r>
          <w:t>a</w:t>
        </w:r>
      </w:ins>
      <w:ins w:id="3151" w:author="Gergo" w:date="2017-11-25T14:44:00Z">
        <w:r>
          <w:t>s volt a fejl</w:t>
        </w:r>
      </w:ins>
      <w:ins w:id="3152" w:author="Gergo" w:date="2017-11-25T14:45:00Z">
        <w:r>
          <w:t>e</w:t>
        </w:r>
      </w:ins>
      <w:ins w:id="3153" w:author="Gergo" w:date="2017-11-25T14:44:00Z">
        <w:r>
          <w:t xml:space="preserve">sztés folyamata, mert </w:t>
        </w:r>
      </w:ins>
      <w:ins w:id="3154" w:author="Gergo" w:date="2017-11-25T14:45:00Z">
        <w:r>
          <w:t xml:space="preserve">nagyban </w:t>
        </w:r>
      </w:ins>
      <w:ins w:id="3155" w:author="Gergo" w:date="2017-11-25T14:44:00Z">
        <w:r>
          <w:t>eltért az eddig általam készített alkalmazásoktól</w:t>
        </w:r>
      </w:ins>
      <w:ins w:id="3156" w:author="Gergo" w:date="2017-11-25T14:45:00Z">
        <w:r>
          <w:t>. Külön érdekes volt, hogy tudományos vonatkozása is volt a feladatnak</w:t>
        </w:r>
      </w:ins>
      <w:ins w:id="3157" w:author="Gergo" w:date="2017-11-25T14:46:00Z">
        <w:r>
          <w:t xml:space="preserve">, és hogy egy olyan játékalkalmazást készítettem, ami egy </w:t>
        </w:r>
      </w:ins>
      <w:ins w:id="3158" w:author="Gergo" w:date="2017-11-25T14:47:00Z">
        <w:r>
          <w:t>„magasabb célt” is szolgál.</w:t>
        </w:r>
      </w:ins>
    </w:p>
    <w:p w14:paraId="4D9ED0C6" w14:textId="3AC6DF76" w:rsidR="00682903" w:rsidRDefault="00682903">
      <w:pPr>
        <w:pStyle w:val="Cmsor1"/>
        <w:rPr>
          <w:ins w:id="3159" w:author="Gergo" w:date="2017-12-02T12:34:00Z"/>
        </w:rPr>
      </w:pPr>
      <w:bookmarkStart w:id="3160" w:name="_Toc499416851"/>
      <w:ins w:id="3161" w:author="Gergo" w:date="2017-11-25T19:18:00Z">
        <w:r>
          <w:lastRenderedPageBreak/>
          <w:t>Irodalomjegyzék</w:t>
        </w:r>
      </w:ins>
      <w:bookmarkEnd w:id="3160"/>
    </w:p>
    <w:p w14:paraId="34A4121D" w14:textId="77777777" w:rsidR="005155DC" w:rsidRPr="006178AC" w:rsidRDefault="00D87AD7" w:rsidP="005155DC">
      <w:pPr>
        <w:pStyle w:val="Irodalomjegyzk"/>
        <w:rPr>
          <w:ins w:id="3162" w:author="Gergo" w:date="2017-12-02T12:42:00Z"/>
        </w:rPr>
      </w:pPr>
      <w:ins w:id="3163" w:author="Gergo" w:date="2017-12-02T12:34:00Z">
        <w:r>
          <w:fldChar w:fldCharType="begin"/>
        </w:r>
        <w:r>
          <w:instrText xml:space="preserve"> ADDIN ZOTERO_BIBL {"custom":[]} CSL_BIBLIOGRAPHY </w:instrText>
        </w:r>
      </w:ins>
      <w:r>
        <w:fldChar w:fldCharType="separate"/>
      </w:r>
      <w:ins w:id="3164" w:author="Gergo" w:date="2017-12-02T12:34:00Z">
        <w:r w:rsidRPr="00D87AD7">
          <w:t>[1]</w:t>
        </w:r>
        <w:r w:rsidRPr="00D87AD7">
          <w:tab/>
          <w:t xml:space="preserve">D. Freeman and J. Freeman, “Why virtual reality could be a mental health gamechanger,” </w:t>
        </w:r>
        <w:r w:rsidRPr="00D87AD7">
          <w:rPr>
            <w:i/>
            <w:iCs/>
          </w:rPr>
          <w:t>The Guardian</w:t>
        </w:r>
        <w:r>
          <w:t>, 22-Mar-2017</w:t>
        </w:r>
        <w:r w:rsidRPr="00D87AD7">
          <w:t>.</w:t>
        </w:r>
      </w:ins>
      <w:ins w:id="3165" w:author="Gergo" w:date="2017-12-02T12:37:00Z">
        <w:r w:rsidRPr="00D87AD7">
          <w:t xml:space="preserve"> </w:t>
        </w:r>
      </w:ins>
      <w:ins w:id="3166" w:author="Gergo" w:date="2017-12-02T12:42:00Z">
        <w:r w:rsidR="005155DC">
          <w:t xml:space="preserve">Elérés: </w:t>
        </w:r>
        <w:r w:rsidR="005155DC" w:rsidRPr="00D87AD7">
          <w:t>http://www.theguardian.com/science/blog/2017/mar/22/why-virtual-reality-could-be-a-mental-health-gamechanger</w:t>
        </w:r>
      </w:ins>
    </w:p>
    <w:p w14:paraId="24ABDADA" w14:textId="1628D9AB" w:rsidR="00D87AD7" w:rsidRPr="00D87AD7" w:rsidRDefault="005155DC">
      <w:pPr>
        <w:pStyle w:val="Irodalomjegyzk"/>
        <w:rPr>
          <w:ins w:id="3167" w:author="Gergo" w:date="2017-12-02T12:34:00Z"/>
          <w:rPrChange w:id="3168" w:author="Gergo" w:date="2017-12-02T12:34:00Z">
            <w:rPr>
              <w:ins w:id="3169" w:author="Gergo" w:date="2017-12-02T12:34:00Z"/>
            </w:rPr>
          </w:rPrChange>
        </w:rPr>
        <w:pPrChange w:id="3170" w:author="Gergo" w:date="2017-12-02T12:34:00Z">
          <w:pPr>
            <w:widowControl w:val="0"/>
            <w:autoSpaceDE w:val="0"/>
            <w:autoSpaceDN w:val="0"/>
            <w:adjustRightInd w:val="0"/>
            <w:spacing w:after="0" w:line="240" w:lineRule="auto"/>
          </w:pPr>
        </w:pPrChange>
      </w:pPr>
      <w:ins w:id="3171" w:author="Gergo" w:date="2017-12-02T12:42:00Z">
        <w:r>
          <w:t xml:space="preserve"> </w:t>
        </w:r>
      </w:ins>
      <w:ins w:id="3172" w:author="Gergo" w:date="2017-12-02T12:37:00Z">
        <w:r w:rsidR="00D87AD7">
          <w:t>[Hozzáférés dátuma: 2017.12.02].</w:t>
        </w:r>
      </w:ins>
      <w:ins w:id="3173" w:author="Gergo" w:date="2017-12-02T12:41:00Z">
        <w:r w:rsidR="00D87AD7">
          <w:t xml:space="preserve"> </w:t>
        </w:r>
      </w:ins>
    </w:p>
    <w:p w14:paraId="6FF7AF9D" w14:textId="2E04AD07" w:rsidR="00D87AD7" w:rsidRPr="00D87AD7" w:rsidRDefault="00D87AD7">
      <w:pPr>
        <w:pStyle w:val="Irodalomjegyzk"/>
        <w:rPr>
          <w:ins w:id="3174" w:author="Gergo" w:date="2017-12-02T12:34:00Z"/>
          <w:rPrChange w:id="3175" w:author="Gergo" w:date="2017-12-02T12:34:00Z">
            <w:rPr>
              <w:ins w:id="3176" w:author="Gergo" w:date="2017-12-02T12:34:00Z"/>
            </w:rPr>
          </w:rPrChange>
        </w:rPr>
        <w:pPrChange w:id="3177" w:author="Gergo" w:date="2017-12-02T12:34:00Z">
          <w:pPr>
            <w:widowControl w:val="0"/>
            <w:autoSpaceDE w:val="0"/>
            <w:autoSpaceDN w:val="0"/>
            <w:adjustRightInd w:val="0"/>
            <w:spacing w:after="0" w:line="240" w:lineRule="auto"/>
          </w:pPr>
        </w:pPrChange>
      </w:pPr>
      <w:ins w:id="3178" w:author="Gergo" w:date="2017-12-02T12:34:00Z">
        <w:r w:rsidRPr="00D87AD7">
          <w:rPr>
            <w:rPrChange w:id="3179" w:author="Gergo" w:date="2017-12-02T12:34:00Z">
              <w:rPr/>
            </w:rPrChange>
          </w:rPr>
          <w:t>[2]</w:t>
        </w:r>
        <w:r w:rsidRPr="00D87AD7">
          <w:rPr>
            <w:rPrChange w:id="3180" w:author="Gergo" w:date="2017-12-02T12:34:00Z">
              <w:rPr/>
            </w:rPrChange>
          </w:rPr>
          <w:tab/>
          <w:t xml:space="preserve">“What is Virtual Reality?,” </w:t>
        </w:r>
        <w:r w:rsidRPr="00D87AD7">
          <w:rPr>
            <w:i/>
            <w:iCs/>
            <w:rPrChange w:id="3181" w:author="Gergo" w:date="2017-12-02T12:34:00Z">
              <w:rPr>
                <w:i/>
                <w:iCs/>
              </w:rPr>
            </w:rPrChange>
          </w:rPr>
          <w:t>Virtual Reality Society</w:t>
        </w:r>
        <w:r w:rsidRPr="00D87AD7">
          <w:rPr>
            <w:rPrChange w:id="3182" w:author="Gergo" w:date="2017-12-02T12:34:00Z">
              <w:rPr/>
            </w:rPrChange>
          </w:rPr>
          <w:t>.</w:t>
        </w:r>
      </w:ins>
      <w:ins w:id="3183" w:author="Gergo" w:date="2017-12-02T12:43:00Z">
        <w:r w:rsidR="005155DC">
          <w:t xml:space="preserve"> Elérés: </w:t>
        </w:r>
        <w:r w:rsidR="005155DC" w:rsidRPr="005155DC">
          <w:t>https://www.vrs.org.uk/virtual-reality/what-is-virtual-reality.html</w:t>
        </w:r>
      </w:ins>
      <w:ins w:id="3184" w:author="Gergo" w:date="2017-12-02T12:34:00Z">
        <w:r w:rsidRPr="00D87AD7">
          <w:rPr>
            <w:rPrChange w:id="3185" w:author="Gergo" w:date="2017-12-02T12:34:00Z">
              <w:rPr/>
            </w:rPrChange>
          </w:rPr>
          <w:t xml:space="preserve"> </w:t>
        </w:r>
      </w:ins>
      <w:ins w:id="3186" w:author="Gergo" w:date="2017-12-02T12:38:00Z">
        <w:r>
          <w:t>[Hozzáférés dátuma: 2017.12.02]</w:t>
        </w:r>
      </w:ins>
      <w:ins w:id="3187" w:author="Gergo" w:date="2017-12-02T12:34:00Z">
        <w:r w:rsidRPr="00D87AD7">
          <w:rPr>
            <w:rPrChange w:id="3188" w:author="Gergo" w:date="2017-12-02T12:34:00Z">
              <w:rPr/>
            </w:rPrChange>
          </w:rPr>
          <w:t>.</w:t>
        </w:r>
      </w:ins>
    </w:p>
    <w:p w14:paraId="0C1912C0" w14:textId="4560D04B" w:rsidR="00D87AD7" w:rsidRPr="00D87AD7" w:rsidRDefault="00D87AD7">
      <w:pPr>
        <w:pStyle w:val="Irodalomjegyzk"/>
        <w:rPr>
          <w:ins w:id="3189" w:author="Gergo" w:date="2017-12-02T12:34:00Z"/>
          <w:rPrChange w:id="3190" w:author="Gergo" w:date="2017-12-02T12:34:00Z">
            <w:rPr>
              <w:ins w:id="3191" w:author="Gergo" w:date="2017-12-02T12:34:00Z"/>
            </w:rPr>
          </w:rPrChange>
        </w:rPr>
        <w:pPrChange w:id="3192" w:author="Gergo" w:date="2017-12-02T12:34:00Z">
          <w:pPr>
            <w:widowControl w:val="0"/>
            <w:autoSpaceDE w:val="0"/>
            <w:autoSpaceDN w:val="0"/>
            <w:adjustRightInd w:val="0"/>
            <w:spacing w:after="0" w:line="240" w:lineRule="auto"/>
          </w:pPr>
        </w:pPrChange>
      </w:pPr>
      <w:ins w:id="3193" w:author="Gergo" w:date="2017-12-02T12:34:00Z">
        <w:r w:rsidRPr="00D87AD7">
          <w:rPr>
            <w:rPrChange w:id="3194" w:author="Gergo" w:date="2017-12-02T12:34:00Z">
              <w:rPr/>
            </w:rPrChange>
          </w:rPr>
          <w:t>[3]</w:t>
        </w:r>
        <w:r w:rsidRPr="00D87AD7">
          <w:rPr>
            <w:rPrChange w:id="3195" w:author="Gergo" w:date="2017-12-02T12:34:00Z">
              <w:rPr/>
            </w:rPrChange>
          </w:rPr>
          <w:tab/>
          <w:t xml:space="preserve">Fehér Krisztián, </w:t>
        </w:r>
        <w:r w:rsidRPr="00D87AD7">
          <w:rPr>
            <w:i/>
            <w:iCs/>
            <w:rPrChange w:id="3196" w:author="Gergo" w:date="2017-12-02T12:34:00Z">
              <w:rPr>
                <w:i/>
                <w:iCs/>
              </w:rPr>
            </w:rPrChange>
          </w:rPr>
          <w:t>Grafikus és játékalkalmazások programozása</w:t>
        </w:r>
        <w:r w:rsidRPr="00D87AD7">
          <w:rPr>
            <w:rPrChange w:id="3197" w:author="Gergo" w:date="2017-12-02T12:34:00Z">
              <w:rPr/>
            </w:rPrChange>
          </w:rPr>
          <w:t>, 2017th ed. BBS-Info Kft., 2017.</w:t>
        </w:r>
      </w:ins>
      <w:ins w:id="3198" w:author="Gergo" w:date="2017-12-02T12:39:00Z">
        <w:r w:rsidRPr="00D87AD7">
          <w:t xml:space="preserve"> </w:t>
        </w:r>
      </w:ins>
      <w:ins w:id="3199" w:author="Gergo" w:date="2017-12-02T12:43:00Z">
        <w:r w:rsidR="005155DC">
          <w:t>Oldalszám: 610</w:t>
        </w:r>
      </w:ins>
    </w:p>
    <w:p w14:paraId="38F0F4D7" w14:textId="591D1A83" w:rsidR="00D87AD7" w:rsidRPr="00D87AD7" w:rsidRDefault="00D87AD7">
      <w:pPr>
        <w:pStyle w:val="Irodalomjegyzk"/>
        <w:rPr>
          <w:ins w:id="3200" w:author="Gergo" w:date="2017-12-02T12:34:00Z"/>
          <w:rPrChange w:id="3201" w:author="Gergo" w:date="2017-12-02T12:34:00Z">
            <w:rPr>
              <w:ins w:id="3202" w:author="Gergo" w:date="2017-12-02T12:34:00Z"/>
            </w:rPr>
          </w:rPrChange>
        </w:rPr>
        <w:pPrChange w:id="3203" w:author="Gergo" w:date="2017-12-02T12:34:00Z">
          <w:pPr>
            <w:widowControl w:val="0"/>
            <w:autoSpaceDE w:val="0"/>
            <w:autoSpaceDN w:val="0"/>
            <w:adjustRightInd w:val="0"/>
            <w:spacing w:after="0" w:line="240" w:lineRule="auto"/>
          </w:pPr>
        </w:pPrChange>
      </w:pPr>
      <w:ins w:id="3204" w:author="Gergo" w:date="2017-12-02T12:34:00Z">
        <w:r w:rsidRPr="00D87AD7">
          <w:rPr>
            <w:rPrChange w:id="3205" w:author="Gergo" w:date="2017-12-02T12:34:00Z">
              <w:rPr/>
            </w:rPrChange>
          </w:rPr>
          <w:t>[4]</w:t>
        </w:r>
        <w:r w:rsidRPr="00D87AD7">
          <w:rPr>
            <w:rPrChange w:id="3206" w:author="Gergo" w:date="2017-12-02T12:34:00Z">
              <w:rPr/>
            </w:rPrChange>
          </w:rPr>
          <w:tab/>
          <w:t xml:space="preserve">“Virtual reality,” </w:t>
        </w:r>
        <w:r w:rsidRPr="00D87AD7">
          <w:rPr>
            <w:i/>
            <w:iCs/>
            <w:rPrChange w:id="3207" w:author="Gergo" w:date="2017-12-02T12:34:00Z">
              <w:rPr>
                <w:i/>
                <w:iCs/>
              </w:rPr>
            </w:rPrChange>
          </w:rPr>
          <w:t>Wikipedia</w:t>
        </w:r>
        <w:r w:rsidRPr="00D87AD7">
          <w:rPr>
            <w:rPrChange w:id="3208" w:author="Gergo" w:date="2017-12-02T12:34:00Z">
              <w:rPr/>
            </w:rPrChange>
          </w:rPr>
          <w:t>. 01-Dec-2017.</w:t>
        </w:r>
      </w:ins>
      <w:ins w:id="3209" w:author="Gergo" w:date="2017-12-02T12:39:00Z">
        <w:r w:rsidRPr="00D87AD7">
          <w:t xml:space="preserve"> </w:t>
        </w:r>
      </w:ins>
      <w:ins w:id="3210" w:author="Gergo" w:date="2017-12-02T12:43:00Z">
        <w:r w:rsidR="005155DC">
          <w:t xml:space="preserve">Elérés: </w:t>
        </w:r>
        <w:r w:rsidR="005155DC" w:rsidRPr="005155DC">
          <w:t>https://en.wikipedia.org/w/index.php?title=Virtual_reality&amp;oldid=812989770</w:t>
        </w:r>
        <w:r w:rsidR="005155DC">
          <w:t xml:space="preserve"> </w:t>
        </w:r>
      </w:ins>
      <w:ins w:id="3211" w:author="Gergo" w:date="2017-12-02T12:39:00Z">
        <w:r>
          <w:t>[Hozzáférés dátuma: 2017.12.02]</w:t>
        </w:r>
      </w:ins>
      <w:ins w:id="3212" w:author="Gergo" w:date="2017-12-02T12:43:00Z">
        <w:r w:rsidR="005155DC">
          <w:t xml:space="preserve"> </w:t>
        </w:r>
      </w:ins>
    </w:p>
    <w:p w14:paraId="0EEDB293" w14:textId="04C90910" w:rsidR="00D87AD7" w:rsidRPr="00D87AD7" w:rsidRDefault="00D87AD7">
      <w:pPr>
        <w:pStyle w:val="Irodalomjegyzk"/>
        <w:rPr>
          <w:ins w:id="3213" w:author="Gergo" w:date="2017-12-02T12:34:00Z"/>
          <w:rPrChange w:id="3214" w:author="Gergo" w:date="2017-12-02T12:34:00Z">
            <w:rPr>
              <w:ins w:id="3215" w:author="Gergo" w:date="2017-12-02T12:34:00Z"/>
            </w:rPr>
          </w:rPrChange>
        </w:rPr>
        <w:pPrChange w:id="3216" w:author="Gergo" w:date="2017-12-02T12:34:00Z">
          <w:pPr>
            <w:widowControl w:val="0"/>
            <w:autoSpaceDE w:val="0"/>
            <w:autoSpaceDN w:val="0"/>
            <w:adjustRightInd w:val="0"/>
            <w:spacing w:after="0" w:line="240" w:lineRule="auto"/>
          </w:pPr>
        </w:pPrChange>
      </w:pPr>
      <w:ins w:id="3217" w:author="Gergo" w:date="2017-12-02T12:34:00Z">
        <w:r w:rsidRPr="00D87AD7">
          <w:rPr>
            <w:rPrChange w:id="3218" w:author="Gergo" w:date="2017-12-02T12:34:00Z">
              <w:rPr/>
            </w:rPrChange>
          </w:rPr>
          <w:t>[5]</w:t>
        </w:r>
        <w:r w:rsidRPr="00D87AD7">
          <w:rPr>
            <w:rPrChange w:id="3219" w:author="Gergo" w:date="2017-12-02T12:34:00Z">
              <w:rPr/>
            </w:rPrChange>
          </w:rPr>
          <w:tab/>
          <w:t xml:space="preserve">“Stereopsis,” </w:t>
        </w:r>
        <w:r w:rsidRPr="00D87AD7">
          <w:rPr>
            <w:i/>
            <w:iCs/>
            <w:rPrChange w:id="3220" w:author="Gergo" w:date="2017-12-02T12:34:00Z">
              <w:rPr>
                <w:i/>
                <w:iCs/>
              </w:rPr>
            </w:rPrChange>
          </w:rPr>
          <w:t>Wikipedia</w:t>
        </w:r>
        <w:r w:rsidRPr="00D87AD7">
          <w:rPr>
            <w:rPrChange w:id="3221" w:author="Gergo" w:date="2017-12-02T12:34:00Z">
              <w:rPr/>
            </w:rPrChange>
          </w:rPr>
          <w:t>. 01-Dec-2017.</w:t>
        </w:r>
      </w:ins>
      <w:ins w:id="3222" w:author="Gergo" w:date="2017-12-02T12:46:00Z">
        <w:r w:rsidR="0060568E">
          <w:t xml:space="preserve"> Elérés: </w:t>
        </w:r>
        <w:r w:rsidR="0060568E" w:rsidRPr="0060568E">
          <w:t>https://en.wikipedia.org/w/index.php?title=Stereopsis&amp;oldid=813114405</w:t>
        </w:r>
      </w:ins>
      <w:ins w:id="3223" w:author="Gergo" w:date="2017-12-02T12:39:00Z">
        <w:r w:rsidRPr="00D87AD7">
          <w:t xml:space="preserve"> </w:t>
        </w:r>
        <w:r>
          <w:t>[Hozzáférés dátuma: 2017.12.02]</w:t>
        </w:r>
      </w:ins>
    </w:p>
    <w:p w14:paraId="4FE87C68" w14:textId="037113FF" w:rsidR="00D87AD7" w:rsidRPr="00D87AD7" w:rsidRDefault="00D87AD7">
      <w:pPr>
        <w:pStyle w:val="Irodalomjegyzk"/>
        <w:rPr>
          <w:ins w:id="3224" w:author="Gergo" w:date="2017-12-02T12:34:00Z"/>
          <w:rPrChange w:id="3225" w:author="Gergo" w:date="2017-12-02T12:34:00Z">
            <w:rPr>
              <w:ins w:id="3226" w:author="Gergo" w:date="2017-12-02T12:34:00Z"/>
            </w:rPr>
          </w:rPrChange>
        </w:rPr>
        <w:pPrChange w:id="3227" w:author="Gergo" w:date="2017-12-02T12:34:00Z">
          <w:pPr>
            <w:widowControl w:val="0"/>
            <w:autoSpaceDE w:val="0"/>
            <w:autoSpaceDN w:val="0"/>
            <w:adjustRightInd w:val="0"/>
            <w:spacing w:after="0" w:line="240" w:lineRule="auto"/>
          </w:pPr>
        </w:pPrChange>
      </w:pPr>
      <w:ins w:id="3228" w:author="Gergo" w:date="2017-12-02T12:34:00Z">
        <w:r w:rsidRPr="00D87AD7">
          <w:rPr>
            <w:rPrChange w:id="3229" w:author="Gergo" w:date="2017-12-02T12:34:00Z">
              <w:rPr/>
            </w:rPrChange>
          </w:rPr>
          <w:t>[6]</w:t>
        </w:r>
        <w:r w:rsidRPr="00D87AD7">
          <w:rPr>
            <w:rPrChange w:id="3230" w:author="Gergo" w:date="2017-12-02T12:34:00Z">
              <w:rPr/>
            </w:rPrChange>
          </w:rPr>
          <w:tab/>
          <w:t xml:space="preserve">B. Inhester, “Stereoscopy basics for the STEREO mission,” </w:t>
        </w:r>
        <w:r w:rsidRPr="00D87AD7">
          <w:rPr>
            <w:i/>
            <w:iCs/>
            <w:rPrChange w:id="3231" w:author="Gergo" w:date="2017-12-02T12:34:00Z">
              <w:rPr>
                <w:i/>
                <w:iCs/>
              </w:rPr>
            </w:rPrChange>
          </w:rPr>
          <w:t>ArXivastro-Ph0612649</w:t>
        </w:r>
        <w:r w:rsidRPr="00D87AD7">
          <w:rPr>
            <w:rPrChange w:id="3232" w:author="Gergo" w:date="2017-12-02T12:34:00Z">
              <w:rPr/>
            </w:rPrChange>
          </w:rPr>
          <w:t>, Dec. 2006.</w:t>
        </w:r>
      </w:ins>
      <w:ins w:id="3233" w:author="Gergo" w:date="2017-12-02T12:39:00Z">
        <w:r w:rsidRPr="00D87AD7">
          <w:t xml:space="preserve"> </w:t>
        </w:r>
      </w:ins>
    </w:p>
    <w:p w14:paraId="24F974CE" w14:textId="3697B091" w:rsidR="00D87AD7" w:rsidRPr="00D87AD7" w:rsidRDefault="00D87AD7">
      <w:pPr>
        <w:pStyle w:val="Irodalomjegyzk"/>
        <w:rPr>
          <w:ins w:id="3234" w:author="Gergo" w:date="2017-12-02T12:34:00Z"/>
          <w:rPrChange w:id="3235" w:author="Gergo" w:date="2017-12-02T12:34:00Z">
            <w:rPr>
              <w:ins w:id="3236" w:author="Gergo" w:date="2017-12-02T12:34:00Z"/>
            </w:rPr>
          </w:rPrChange>
        </w:rPr>
        <w:pPrChange w:id="3237" w:author="Gergo" w:date="2017-12-02T12:34:00Z">
          <w:pPr>
            <w:widowControl w:val="0"/>
            <w:autoSpaceDE w:val="0"/>
            <w:autoSpaceDN w:val="0"/>
            <w:adjustRightInd w:val="0"/>
            <w:spacing w:after="0" w:line="240" w:lineRule="auto"/>
          </w:pPr>
        </w:pPrChange>
      </w:pPr>
      <w:ins w:id="3238" w:author="Gergo" w:date="2017-12-02T12:34:00Z">
        <w:r w:rsidRPr="00D87AD7">
          <w:rPr>
            <w:rPrChange w:id="3239" w:author="Gergo" w:date="2017-12-02T12:34:00Z">
              <w:rPr/>
            </w:rPrChange>
          </w:rPr>
          <w:t>[7]</w:t>
        </w:r>
        <w:r w:rsidRPr="00D87AD7">
          <w:rPr>
            <w:rPrChange w:id="3240" w:author="Gergo" w:date="2017-12-02T12:34:00Z">
              <w:rPr/>
            </w:rPrChange>
          </w:rPr>
          <w:tab/>
          <w:t xml:space="preserve">“Stereoscopy,” </w:t>
        </w:r>
        <w:r w:rsidRPr="00D87AD7">
          <w:rPr>
            <w:i/>
            <w:iCs/>
            <w:rPrChange w:id="3241" w:author="Gergo" w:date="2017-12-02T12:34:00Z">
              <w:rPr>
                <w:i/>
                <w:iCs/>
              </w:rPr>
            </w:rPrChange>
          </w:rPr>
          <w:t>Wikipedia</w:t>
        </w:r>
        <w:r w:rsidRPr="00D87AD7">
          <w:rPr>
            <w:rPrChange w:id="3242" w:author="Gergo" w:date="2017-12-02T12:34:00Z">
              <w:rPr/>
            </w:rPrChange>
          </w:rPr>
          <w:t>. 23-Nov-2017.</w:t>
        </w:r>
      </w:ins>
      <w:ins w:id="3243" w:author="Gergo" w:date="2017-12-02T12:39:00Z">
        <w:r w:rsidRPr="00D87AD7">
          <w:t xml:space="preserve"> </w:t>
        </w:r>
      </w:ins>
      <w:ins w:id="3244" w:author="Gergo" w:date="2017-12-02T12:46:00Z">
        <w:r w:rsidR="0060568E">
          <w:t xml:space="preserve">Elérés: </w:t>
        </w:r>
        <w:r w:rsidR="0060568E" w:rsidRPr="0060568E">
          <w:t xml:space="preserve">https://en.wikipedia.org/w/index.php?title=Stereoscopy&amp;oldid=811688643 </w:t>
        </w:r>
      </w:ins>
      <w:ins w:id="3245" w:author="Gergo" w:date="2017-12-02T12:39:00Z">
        <w:r>
          <w:t>[Hozzáférés dátuma: 2017.12.02]</w:t>
        </w:r>
      </w:ins>
    </w:p>
    <w:p w14:paraId="1102C035" w14:textId="485AA51C" w:rsidR="00D87AD7" w:rsidRPr="00D87AD7" w:rsidRDefault="00D87AD7">
      <w:pPr>
        <w:pStyle w:val="Irodalomjegyzk"/>
        <w:rPr>
          <w:ins w:id="3246" w:author="Gergo" w:date="2017-12-02T12:34:00Z"/>
          <w:rPrChange w:id="3247" w:author="Gergo" w:date="2017-12-02T12:34:00Z">
            <w:rPr>
              <w:ins w:id="3248" w:author="Gergo" w:date="2017-12-02T12:34:00Z"/>
            </w:rPr>
          </w:rPrChange>
        </w:rPr>
        <w:pPrChange w:id="3249" w:author="Gergo" w:date="2017-12-02T12:34:00Z">
          <w:pPr>
            <w:widowControl w:val="0"/>
            <w:autoSpaceDE w:val="0"/>
            <w:autoSpaceDN w:val="0"/>
            <w:adjustRightInd w:val="0"/>
            <w:spacing w:after="0" w:line="240" w:lineRule="auto"/>
          </w:pPr>
        </w:pPrChange>
      </w:pPr>
      <w:ins w:id="3250" w:author="Gergo" w:date="2017-12-02T12:34:00Z">
        <w:r w:rsidRPr="00D87AD7">
          <w:rPr>
            <w:rPrChange w:id="3251" w:author="Gergo" w:date="2017-12-02T12:34:00Z">
              <w:rPr/>
            </w:rPrChange>
          </w:rPr>
          <w:t>[8]</w:t>
        </w:r>
        <w:r w:rsidRPr="00D87AD7">
          <w:rPr>
            <w:rPrChange w:id="3252" w:author="Gergo" w:date="2017-12-02T12:34:00Z">
              <w:rPr/>
            </w:rPrChange>
          </w:rPr>
          <w:tab/>
          <w:t xml:space="preserve">K. Than, C. W. | May 5, and 2016 12:48pm ET, “How the Human Eye Works,” </w:t>
        </w:r>
        <w:r w:rsidRPr="00D87AD7">
          <w:rPr>
            <w:i/>
            <w:iCs/>
            <w:rPrChange w:id="3253" w:author="Gergo" w:date="2017-12-02T12:34:00Z">
              <w:rPr>
                <w:i/>
                <w:iCs/>
              </w:rPr>
            </w:rPrChange>
          </w:rPr>
          <w:t>Live Science</w:t>
        </w:r>
        <w:r w:rsidRPr="00D87AD7">
          <w:rPr>
            <w:rPrChange w:id="3254" w:author="Gergo" w:date="2017-12-02T12:34:00Z">
              <w:rPr/>
            </w:rPrChange>
          </w:rPr>
          <w:t>. [Online]. Available: https://www.livescience.com/3919-human-eye-works.html. [Accessed: 02-Dec-2017].</w:t>
        </w:r>
      </w:ins>
      <w:ins w:id="3255" w:author="Gergo" w:date="2017-12-02T12:39:00Z">
        <w:r w:rsidRPr="00D87AD7">
          <w:t xml:space="preserve"> </w:t>
        </w:r>
        <w:r>
          <w:t>[Hozzáférés dátuma: 2017.12.02]</w:t>
        </w:r>
      </w:ins>
    </w:p>
    <w:p w14:paraId="31945BAA" w14:textId="4549BA83" w:rsidR="00D87AD7" w:rsidRPr="00D87AD7" w:rsidRDefault="00D87AD7">
      <w:pPr>
        <w:pStyle w:val="Irodalomjegyzk"/>
        <w:rPr>
          <w:ins w:id="3256" w:author="Gergo" w:date="2017-12-02T12:34:00Z"/>
          <w:rPrChange w:id="3257" w:author="Gergo" w:date="2017-12-02T12:34:00Z">
            <w:rPr>
              <w:ins w:id="3258" w:author="Gergo" w:date="2017-12-02T12:34:00Z"/>
            </w:rPr>
          </w:rPrChange>
        </w:rPr>
        <w:pPrChange w:id="3259" w:author="Gergo" w:date="2017-12-02T12:34:00Z">
          <w:pPr>
            <w:widowControl w:val="0"/>
            <w:autoSpaceDE w:val="0"/>
            <w:autoSpaceDN w:val="0"/>
            <w:adjustRightInd w:val="0"/>
            <w:spacing w:after="0" w:line="240" w:lineRule="auto"/>
          </w:pPr>
        </w:pPrChange>
      </w:pPr>
      <w:ins w:id="3260" w:author="Gergo" w:date="2017-12-02T12:34:00Z">
        <w:r w:rsidRPr="00D87AD7">
          <w:rPr>
            <w:rPrChange w:id="3261" w:author="Gergo" w:date="2017-12-02T12:34:00Z">
              <w:rPr/>
            </w:rPrChange>
          </w:rPr>
          <w:t>[9]</w:t>
        </w:r>
        <w:r w:rsidRPr="00D87AD7">
          <w:rPr>
            <w:rPrChange w:id="3262" w:author="Gergo" w:date="2017-12-02T12:34:00Z">
              <w:rPr/>
            </w:rPrChange>
          </w:rPr>
          <w:tab/>
          <w:t xml:space="preserve">“How Lenses for Virtual Reality Headsets Work,” </w:t>
        </w:r>
        <w:r w:rsidRPr="00D87AD7">
          <w:rPr>
            <w:i/>
            <w:iCs/>
            <w:rPrChange w:id="3263" w:author="Gergo" w:date="2017-12-02T12:34:00Z">
              <w:rPr>
                <w:i/>
                <w:iCs/>
              </w:rPr>
            </w:rPrChange>
          </w:rPr>
          <w:t>VR Lens Lab</w:t>
        </w:r>
        <w:r w:rsidRPr="00D87AD7">
          <w:rPr>
            <w:rPrChange w:id="3264" w:author="Gergo" w:date="2017-12-02T12:34:00Z">
              <w:rPr/>
            </w:rPrChange>
          </w:rPr>
          <w:t>, 08-Mar-2016. .</w:t>
        </w:r>
      </w:ins>
      <w:ins w:id="3265" w:author="Gergo" w:date="2017-12-02T12:39:00Z">
        <w:r w:rsidRPr="00D87AD7">
          <w:t xml:space="preserve"> </w:t>
        </w:r>
      </w:ins>
      <w:ins w:id="3266" w:author="Gergo" w:date="2017-12-02T12:52:00Z">
        <w:r w:rsidR="005B77A2">
          <w:t xml:space="preserve">  Elérés: </w:t>
        </w:r>
        <w:r w:rsidR="005B77A2" w:rsidRPr="005B77A2">
          <w:t xml:space="preserve">https://vr-lens-lab.com/lenses-for-virtual-reality-headsets/ </w:t>
        </w:r>
      </w:ins>
      <w:ins w:id="3267" w:author="Gergo" w:date="2017-12-02T12:39:00Z">
        <w:r>
          <w:t>[Hozzáférés dátuma: 2017.12.02]</w:t>
        </w:r>
      </w:ins>
    </w:p>
    <w:p w14:paraId="238D5B42" w14:textId="542F0C2C" w:rsidR="00D87AD7" w:rsidRPr="00D87AD7" w:rsidRDefault="00D87AD7">
      <w:pPr>
        <w:pStyle w:val="Irodalomjegyzk"/>
        <w:rPr>
          <w:ins w:id="3268" w:author="Gergo" w:date="2017-12-02T12:34:00Z"/>
          <w:rPrChange w:id="3269" w:author="Gergo" w:date="2017-12-02T12:34:00Z">
            <w:rPr>
              <w:ins w:id="3270" w:author="Gergo" w:date="2017-12-02T12:34:00Z"/>
            </w:rPr>
          </w:rPrChange>
        </w:rPr>
        <w:pPrChange w:id="3271" w:author="Gergo" w:date="2017-12-02T12:34:00Z">
          <w:pPr>
            <w:widowControl w:val="0"/>
            <w:autoSpaceDE w:val="0"/>
            <w:autoSpaceDN w:val="0"/>
            <w:adjustRightInd w:val="0"/>
            <w:spacing w:after="0" w:line="240" w:lineRule="auto"/>
          </w:pPr>
        </w:pPrChange>
      </w:pPr>
      <w:ins w:id="3272" w:author="Gergo" w:date="2017-12-02T12:34:00Z">
        <w:r w:rsidRPr="00D87AD7">
          <w:rPr>
            <w:rPrChange w:id="3273" w:author="Gergo" w:date="2017-12-02T12:34:00Z">
              <w:rPr/>
            </w:rPrChange>
          </w:rPr>
          <w:t>[10]</w:t>
        </w:r>
        <w:r w:rsidRPr="00D87AD7">
          <w:rPr>
            <w:rPrChange w:id="3274" w:author="Gergo" w:date="2017-12-02T12:34:00Z">
              <w:rPr/>
            </w:rPrChange>
          </w:rPr>
          <w:tab/>
          <w:t xml:space="preserve">“Android 8.0 Compatibility Definition,” </w:t>
        </w:r>
        <w:r w:rsidRPr="00D87AD7">
          <w:rPr>
            <w:i/>
            <w:iCs/>
            <w:rPrChange w:id="3275" w:author="Gergo" w:date="2017-12-02T12:34:00Z">
              <w:rPr>
                <w:i/>
                <w:iCs/>
              </w:rPr>
            </w:rPrChange>
          </w:rPr>
          <w:t>Android Open Source Project</w:t>
        </w:r>
        <w:r w:rsidRPr="00D87AD7">
          <w:rPr>
            <w:rPrChange w:id="3276" w:author="Gergo" w:date="2017-12-02T12:34:00Z">
              <w:rPr/>
            </w:rPrChange>
          </w:rPr>
          <w:t xml:space="preserve">. [Online]. </w:t>
        </w:r>
      </w:ins>
      <w:ins w:id="3277" w:author="Gergo" w:date="2017-12-02T12:52:00Z">
        <w:r w:rsidR="005B77A2">
          <w:t xml:space="preserve">Elérés: </w:t>
        </w:r>
        <w:r w:rsidR="005B77A2" w:rsidRPr="005B77A2">
          <w:t xml:space="preserve">https://source.android.com/compatibility/android-cdd </w:t>
        </w:r>
      </w:ins>
      <w:ins w:id="3278" w:author="Gergo" w:date="2017-12-02T12:39:00Z">
        <w:r>
          <w:t>[Hozzáférés dátuma: 2017.12.02]</w:t>
        </w:r>
      </w:ins>
      <w:ins w:id="3279" w:author="Gergo" w:date="2017-12-02T12:34:00Z">
        <w:r w:rsidRPr="00D87AD7">
          <w:rPr>
            <w:rPrChange w:id="3280" w:author="Gergo" w:date="2017-12-02T12:34:00Z">
              <w:rPr/>
            </w:rPrChange>
          </w:rPr>
          <w:t>Available: https://source.android.com/compatibility/android-cdd. [Accessed: 02-Dec-2017].</w:t>
        </w:r>
      </w:ins>
    </w:p>
    <w:p w14:paraId="00F2A5EF" w14:textId="38E45BE5" w:rsidR="00D87AD7" w:rsidRPr="00D87AD7" w:rsidRDefault="00D87AD7">
      <w:pPr>
        <w:pStyle w:val="Irodalomjegyzk"/>
        <w:rPr>
          <w:ins w:id="3281" w:author="Gergo" w:date="2017-12-02T12:34:00Z"/>
          <w:rPrChange w:id="3282" w:author="Gergo" w:date="2017-12-02T12:34:00Z">
            <w:rPr>
              <w:ins w:id="3283" w:author="Gergo" w:date="2017-12-02T12:34:00Z"/>
            </w:rPr>
          </w:rPrChange>
        </w:rPr>
        <w:pPrChange w:id="3284" w:author="Gergo" w:date="2017-12-02T12:34:00Z">
          <w:pPr>
            <w:widowControl w:val="0"/>
            <w:autoSpaceDE w:val="0"/>
            <w:autoSpaceDN w:val="0"/>
            <w:adjustRightInd w:val="0"/>
            <w:spacing w:after="0" w:line="240" w:lineRule="auto"/>
          </w:pPr>
        </w:pPrChange>
      </w:pPr>
      <w:ins w:id="3285" w:author="Gergo" w:date="2017-12-02T12:34:00Z">
        <w:r w:rsidRPr="00D87AD7">
          <w:rPr>
            <w:rPrChange w:id="3286" w:author="Gergo" w:date="2017-12-02T12:34:00Z">
              <w:rPr/>
            </w:rPrChange>
          </w:rPr>
          <w:t>[11]</w:t>
        </w:r>
        <w:r w:rsidRPr="00D87AD7">
          <w:rPr>
            <w:rPrChange w:id="3287" w:author="Gergo" w:date="2017-12-02T12:34:00Z">
              <w:rPr/>
            </w:rPrChange>
          </w:rPr>
          <w:tab/>
          <w:t>“Google clarifies requirements for Daydream VR-ready phones - Android Authority.” [Online]. Available: https://www.androidauthority.com/daydream-vr-ready-phones-specs-727780/. [Accessed: 02-Dec-2017].</w:t>
        </w:r>
      </w:ins>
      <w:ins w:id="3288" w:author="Gergo" w:date="2017-12-02T12:39:00Z">
        <w:r w:rsidRPr="00D87AD7">
          <w:t xml:space="preserve"> </w:t>
        </w:r>
        <w:r>
          <w:t>[Hozzáférés dátuma: 2017.12.02]</w:t>
        </w:r>
      </w:ins>
    </w:p>
    <w:p w14:paraId="77D462B7" w14:textId="7C8288F3" w:rsidR="00D87AD7" w:rsidRPr="00D87AD7" w:rsidRDefault="00D87AD7">
      <w:pPr>
        <w:pStyle w:val="Irodalomjegyzk"/>
        <w:rPr>
          <w:ins w:id="3289" w:author="Gergo" w:date="2017-12-02T12:34:00Z"/>
          <w:rPrChange w:id="3290" w:author="Gergo" w:date="2017-12-02T12:34:00Z">
            <w:rPr>
              <w:ins w:id="3291" w:author="Gergo" w:date="2017-12-02T12:34:00Z"/>
            </w:rPr>
          </w:rPrChange>
        </w:rPr>
        <w:pPrChange w:id="3292" w:author="Gergo" w:date="2017-12-02T12:34:00Z">
          <w:pPr>
            <w:widowControl w:val="0"/>
            <w:autoSpaceDE w:val="0"/>
            <w:autoSpaceDN w:val="0"/>
            <w:adjustRightInd w:val="0"/>
            <w:spacing w:after="0" w:line="240" w:lineRule="auto"/>
          </w:pPr>
        </w:pPrChange>
      </w:pPr>
      <w:ins w:id="3293" w:author="Gergo" w:date="2017-12-02T12:34:00Z">
        <w:r w:rsidRPr="00D87AD7">
          <w:rPr>
            <w:rPrChange w:id="3294" w:author="Gergo" w:date="2017-12-02T12:34:00Z">
              <w:rPr/>
            </w:rPrChange>
          </w:rPr>
          <w:t>[12]</w:t>
        </w:r>
        <w:r w:rsidRPr="00D87AD7">
          <w:rPr>
            <w:rPrChange w:id="3295" w:author="Gergo" w:date="2017-12-02T12:34:00Z">
              <w:rPr/>
            </w:rPrChange>
          </w:rPr>
          <w:tab/>
          <w:t xml:space="preserve">“Google: Daydream Has ‘More Than 150 Apps,’” </w:t>
        </w:r>
        <w:r w:rsidRPr="00D87AD7">
          <w:rPr>
            <w:i/>
            <w:iCs/>
            <w:rPrChange w:id="3296" w:author="Gergo" w:date="2017-12-02T12:34:00Z">
              <w:rPr>
                <w:i/>
                <w:iCs/>
              </w:rPr>
            </w:rPrChange>
          </w:rPr>
          <w:t>UploadVR</w:t>
        </w:r>
        <w:r w:rsidRPr="00D87AD7">
          <w:rPr>
            <w:rPrChange w:id="3297" w:author="Gergo" w:date="2017-12-02T12:34:00Z">
              <w:rPr/>
            </w:rPrChange>
          </w:rPr>
          <w:t>, 21-May-2017. [Online]. Available: https://uploadvr.com/google-daydream-150-apps/. [Accessed: 02-Dec-2017].</w:t>
        </w:r>
      </w:ins>
      <w:ins w:id="3298" w:author="Gergo" w:date="2017-12-02T12:39:00Z">
        <w:r w:rsidRPr="00D87AD7">
          <w:t xml:space="preserve"> </w:t>
        </w:r>
        <w:r>
          <w:t>[Hozzáférés dátuma: 2017.12.02]</w:t>
        </w:r>
      </w:ins>
    </w:p>
    <w:p w14:paraId="29DBFCB8" w14:textId="35D5D1E7" w:rsidR="00D87AD7" w:rsidRPr="00D87AD7" w:rsidRDefault="00D87AD7">
      <w:pPr>
        <w:pStyle w:val="Irodalomjegyzk"/>
        <w:rPr>
          <w:ins w:id="3299" w:author="Gergo" w:date="2017-12-02T12:34:00Z"/>
          <w:rPrChange w:id="3300" w:author="Gergo" w:date="2017-12-02T12:34:00Z">
            <w:rPr>
              <w:ins w:id="3301" w:author="Gergo" w:date="2017-12-02T12:34:00Z"/>
            </w:rPr>
          </w:rPrChange>
        </w:rPr>
        <w:pPrChange w:id="3302" w:author="Gergo" w:date="2017-12-02T12:34:00Z">
          <w:pPr>
            <w:widowControl w:val="0"/>
            <w:autoSpaceDE w:val="0"/>
            <w:autoSpaceDN w:val="0"/>
            <w:adjustRightInd w:val="0"/>
            <w:spacing w:after="0" w:line="240" w:lineRule="auto"/>
          </w:pPr>
        </w:pPrChange>
      </w:pPr>
      <w:ins w:id="3303" w:author="Gergo" w:date="2017-12-02T12:34:00Z">
        <w:r w:rsidRPr="00D87AD7">
          <w:rPr>
            <w:rPrChange w:id="3304" w:author="Gergo" w:date="2017-12-02T12:34:00Z">
              <w:rPr/>
            </w:rPrChange>
          </w:rPr>
          <w:t>[13]</w:t>
        </w:r>
        <w:r w:rsidRPr="00D87AD7">
          <w:rPr>
            <w:rPrChange w:id="3305" w:author="Gergo" w:date="2017-12-02T12:34:00Z">
              <w:rPr/>
            </w:rPrChange>
          </w:rPr>
          <w:tab/>
          <w:t xml:space="preserve">A. Robertson, “Daydream is Google’s Android-powered VR platform,” </w:t>
        </w:r>
        <w:r w:rsidRPr="00D87AD7">
          <w:rPr>
            <w:i/>
            <w:iCs/>
            <w:rPrChange w:id="3306" w:author="Gergo" w:date="2017-12-02T12:34:00Z">
              <w:rPr>
                <w:i/>
                <w:iCs/>
              </w:rPr>
            </w:rPrChange>
          </w:rPr>
          <w:t>The Verge</w:t>
        </w:r>
        <w:r w:rsidRPr="00D87AD7">
          <w:rPr>
            <w:rPrChange w:id="3307" w:author="Gergo" w:date="2017-12-02T12:34:00Z">
              <w:rPr/>
            </w:rPrChange>
          </w:rPr>
          <w:t>, 18-May-2016. [Online]. Available: https://www.theverge.com/2016/5/18/11683536/google-daydream-virtual-reality-announced-android-n-io-2016. [Accessed: 02-Dec-2017].</w:t>
        </w:r>
      </w:ins>
      <w:ins w:id="3308" w:author="Gergo" w:date="2017-12-02T12:39:00Z">
        <w:r w:rsidRPr="00D87AD7">
          <w:t xml:space="preserve"> </w:t>
        </w:r>
        <w:r>
          <w:t>[Hozzáférés dátuma: 2017.12.02]</w:t>
        </w:r>
      </w:ins>
    </w:p>
    <w:p w14:paraId="777AF5FB" w14:textId="17ABA7B2" w:rsidR="00D87AD7" w:rsidRPr="00D87AD7" w:rsidRDefault="00D87AD7">
      <w:pPr>
        <w:pStyle w:val="Irodalomjegyzk"/>
        <w:rPr>
          <w:ins w:id="3309" w:author="Gergo" w:date="2017-12-02T12:34:00Z"/>
          <w:rPrChange w:id="3310" w:author="Gergo" w:date="2017-12-02T12:34:00Z">
            <w:rPr>
              <w:ins w:id="3311" w:author="Gergo" w:date="2017-12-02T12:34:00Z"/>
            </w:rPr>
          </w:rPrChange>
        </w:rPr>
        <w:pPrChange w:id="3312" w:author="Gergo" w:date="2017-12-02T12:34:00Z">
          <w:pPr>
            <w:widowControl w:val="0"/>
            <w:autoSpaceDE w:val="0"/>
            <w:autoSpaceDN w:val="0"/>
            <w:adjustRightInd w:val="0"/>
            <w:spacing w:after="0" w:line="240" w:lineRule="auto"/>
          </w:pPr>
        </w:pPrChange>
      </w:pPr>
      <w:ins w:id="3313" w:author="Gergo" w:date="2017-12-02T12:34:00Z">
        <w:r w:rsidRPr="00D87AD7">
          <w:rPr>
            <w:rPrChange w:id="3314" w:author="Gergo" w:date="2017-12-02T12:34:00Z">
              <w:rPr/>
            </w:rPrChange>
          </w:rPr>
          <w:lastRenderedPageBreak/>
          <w:t>[14]</w:t>
        </w:r>
        <w:r w:rsidRPr="00D87AD7">
          <w:rPr>
            <w:rPrChange w:id="3315" w:author="Gergo" w:date="2017-12-02T12:34:00Z">
              <w:rPr/>
            </w:rPrChange>
          </w:rPr>
          <w:tab/>
          <w:t xml:space="preserve">“Daydream: Bringing high-quality VR to everyone,” </w:t>
        </w:r>
        <w:r w:rsidRPr="00D87AD7">
          <w:rPr>
            <w:i/>
            <w:iCs/>
            <w:rPrChange w:id="3316" w:author="Gergo" w:date="2017-12-02T12:34:00Z">
              <w:rPr>
                <w:i/>
                <w:iCs/>
              </w:rPr>
            </w:rPrChange>
          </w:rPr>
          <w:t>Google</w:t>
        </w:r>
        <w:r w:rsidRPr="00D87AD7">
          <w:rPr>
            <w:rPrChange w:id="3317" w:author="Gergo" w:date="2017-12-02T12:34:00Z">
              <w:rPr/>
            </w:rPrChange>
          </w:rPr>
          <w:t>, 04-Oct-2016. [Online]. Available: https://blog.google/products/google-vr/daydream-bringing-high-quality-vr-everyone/. [Accessed: 02-Dec-2017].</w:t>
        </w:r>
      </w:ins>
      <w:ins w:id="3318" w:author="Gergo" w:date="2017-12-02T12:39:00Z">
        <w:r w:rsidRPr="00D87AD7">
          <w:t xml:space="preserve"> </w:t>
        </w:r>
        <w:r>
          <w:t>[Hozzáférés dátuma: 2017.12.02]</w:t>
        </w:r>
      </w:ins>
    </w:p>
    <w:p w14:paraId="433BA7E7" w14:textId="6B9A9552" w:rsidR="00D87AD7" w:rsidRPr="00D87AD7" w:rsidRDefault="00D87AD7">
      <w:pPr>
        <w:pStyle w:val="Irodalomjegyzk"/>
        <w:rPr>
          <w:ins w:id="3319" w:author="Gergo" w:date="2017-12-02T12:34:00Z"/>
          <w:rPrChange w:id="3320" w:author="Gergo" w:date="2017-12-02T12:34:00Z">
            <w:rPr>
              <w:ins w:id="3321" w:author="Gergo" w:date="2017-12-02T12:34:00Z"/>
            </w:rPr>
          </w:rPrChange>
        </w:rPr>
        <w:pPrChange w:id="3322" w:author="Gergo" w:date="2017-12-02T12:34:00Z">
          <w:pPr>
            <w:widowControl w:val="0"/>
            <w:autoSpaceDE w:val="0"/>
            <w:autoSpaceDN w:val="0"/>
            <w:adjustRightInd w:val="0"/>
            <w:spacing w:after="0" w:line="240" w:lineRule="auto"/>
          </w:pPr>
        </w:pPrChange>
      </w:pPr>
      <w:ins w:id="3323" w:author="Gergo" w:date="2017-12-02T12:34:00Z">
        <w:r w:rsidRPr="00D87AD7">
          <w:rPr>
            <w:rPrChange w:id="3324" w:author="Gergo" w:date="2017-12-02T12:34:00Z">
              <w:rPr/>
            </w:rPrChange>
          </w:rPr>
          <w:t>[15]</w:t>
        </w:r>
        <w:r w:rsidRPr="00D87AD7">
          <w:rPr>
            <w:rPrChange w:id="3325" w:author="Gergo" w:date="2017-12-02T12:34:00Z">
              <w:rPr/>
            </w:rPrChange>
          </w:rPr>
          <w:tab/>
          <w:t xml:space="preserve">“Slant - Unity vs Unreal Engine 4 detailed comparison as of 2017,” </w:t>
        </w:r>
        <w:r w:rsidRPr="00D87AD7">
          <w:rPr>
            <w:i/>
            <w:iCs/>
            <w:rPrChange w:id="3326" w:author="Gergo" w:date="2017-12-02T12:34:00Z">
              <w:rPr>
                <w:i/>
                <w:iCs/>
              </w:rPr>
            </w:rPrChange>
          </w:rPr>
          <w:t>Slant</w:t>
        </w:r>
        <w:r w:rsidRPr="00D87AD7">
          <w:rPr>
            <w:rPrChange w:id="3327" w:author="Gergo" w:date="2017-12-02T12:34:00Z">
              <w:rPr/>
            </w:rPrChange>
          </w:rPr>
          <w:t>. [Online]. Available: https://www.slant.co/versus/1047/5128/~unity_vs_unreal-engine-4. [Accessed: 02-Dec-2017].</w:t>
        </w:r>
      </w:ins>
      <w:ins w:id="3328" w:author="Gergo" w:date="2017-12-02T12:39:00Z">
        <w:r w:rsidRPr="00D87AD7">
          <w:t xml:space="preserve"> </w:t>
        </w:r>
        <w:r>
          <w:t>[Hozzáférés dátuma: 2017.12.02]</w:t>
        </w:r>
      </w:ins>
    </w:p>
    <w:p w14:paraId="62A51D5C" w14:textId="59FBD84D" w:rsidR="00D87AD7" w:rsidRPr="00D87AD7" w:rsidRDefault="00D87AD7">
      <w:pPr>
        <w:pStyle w:val="Irodalomjegyzk"/>
        <w:rPr>
          <w:ins w:id="3329" w:author="Gergo" w:date="2017-12-02T12:34:00Z"/>
          <w:rPrChange w:id="3330" w:author="Gergo" w:date="2017-12-02T12:34:00Z">
            <w:rPr>
              <w:ins w:id="3331" w:author="Gergo" w:date="2017-12-02T12:34:00Z"/>
            </w:rPr>
          </w:rPrChange>
        </w:rPr>
        <w:pPrChange w:id="3332" w:author="Gergo" w:date="2017-12-02T12:34:00Z">
          <w:pPr>
            <w:widowControl w:val="0"/>
            <w:autoSpaceDE w:val="0"/>
            <w:autoSpaceDN w:val="0"/>
            <w:adjustRightInd w:val="0"/>
            <w:spacing w:after="0" w:line="240" w:lineRule="auto"/>
          </w:pPr>
        </w:pPrChange>
      </w:pPr>
      <w:ins w:id="3333" w:author="Gergo" w:date="2017-12-02T12:34:00Z">
        <w:r w:rsidRPr="00D87AD7">
          <w:rPr>
            <w:rPrChange w:id="3334" w:author="Gergo" w:date="2017-12-02T12:34:00Z">
              <w:rPr/>
            </w:rPrChange>
          </w:rPr>
          <w:t>[16]</w:t>
        </w:r>
        <w:r w:rsidRPr="00D87AD7">
          <w:rPr>
            <w:rPrChange w:id="3335" w:author="Gergo" w:date="2017-12-02T12:34:00Z">
              <w:rPr/>
            </w:rPrChange>
          </w:rPr>
          <w:tab/>
          <w:t>“Unreal Engine 4 vs. Unity: Which Game Engine Is Best for You?” [Online]. Available: https://www.pluralsight.com/blog/film-games/unreal-engine-4-vs-unity-game-engine-best. [Accessed: 02-Dec-2017].</w:t>
        </w:r>
      </w:ins>
      <w:ins w:id="3336" w:author="Gergo" w:date="2017-12-02T12:39:00Z">
        <w:r w:rsidRPr="00D87AD7">
          <w:t xml:space="preserve"> </w:t>
        </w:r>
        <w:r>
          <w:t>[Hozzáférés dátuma: 2017.12.02]</w:t>
        </w:r>
      </w:ins>
    </w:p>
    <w:p w14:paraId="73644775" w14:textId="0CEBD282" w:rsidR="00D87AD7" w:rsidRPr="00D87AD7" w:rsidRDefault="00D87AD7">
      <w:pPr>
        <w:pStyle w:val="Irodalomjegyzk"/>
        <w:rPr>
          <w:ins w:id="3337" w:author="Gergo" w:date="2017-12-02T12:34:00Z"/>
          <w:rPrChange w:id="3338" w:author="Gergo" w:date="2017-12-02T12:34:00Z">
            <w:rPr>
              <w:ins w:id="3339" w:author="Gergo" w:date="2017-12-02T12:34:00Z"/>
            </w:rPr>
          </w:rPrChange>
        </w:rPr>
        <w:pPrChange w:id="3340" w:author="Gergo" w:date="2017-12-02T12:34:00Z">
          <w:pPr>
            <w:widowControl w:val="0"/>
            <w:autoSpaceDE w:val="0"/>
            <w:autoSpaceDN w:val="0"/>
            <w:adjustRightInd w:val="0"/>
            <w:spacing w:after="0" w:line="240" w:lineRule="auto"/>
          </w:pPr>
        </w:pPrChange>
      </w:pPr>
      <w:ins w:id="3341" w:author="Gergo" w:date="2017-12-02T12:34:00Z">
        <w:r w:rsidRPr="00D87AD7">
          <w:rPr>
            <w:rPrChange w:id="3342" w:author="Gergo" w:date="2017-12-02T12:34:00Z">
              <w:rPr/>
            </w:rPrChange>
          </w:rPr>
          <w:t>[17]</w:t>
        </w:r>
        <w:r w:rsidRPr="00D87AD7">
          <w:rPr>
            <w:rPrChange w:id="3343" w:author="Gergo" w:date="2017-12-02T12:34:00Z">
              <w:rPr/>
            </w:rPrChange>
          </w:rPr>
          <w:tab/>
          <w:t>“Frostig Developmental Test of Visual Perception.” [Online]. Available: http://cps.nova.edu/~cpphelp/FDTVP.html. [Accessed: 02-Dec-2017].</w:t>
        </w:r>
      </w:ins>
      <w:ins w:id="3344" w:author="Gergo" w:date="2017-12-02T12:39:00Z">
        <w:r w:rsidRPr="00D87AD7">
          <w:t xml:space="preserve"> </w:t>
        </w:r>
        <w:r>
          <w:t>[Hozzáférés dátuma: 2017.12.02]</w:t>
        </w:r>
      </w:ins>
      <w:ins w:id="3345" w:author="Gergo" w:date="2017-12-02T12:40:00Z">
        <w:r w:rsidRPr="00D87AD7">
          <w:t xml:space="preserve"> </w:t>
        </w:r>
        <w:r>
          <w:t>[Hozzáférés dátuma: 2017.12.02]</w:t>
        </w:r>
      </w:ins>
    </w:p>
    <w:p w14:paraId="69164910" w14:textId="3062A467" w:rsidR="00D87AD7" w:rsidRPr="00D87AD7" w:rsidRDefault="00D87AD7">
      <w:pPr>
        <w:pStyle w:val="Irodalomjegyzk"/>
        <w:rPr>
          <w:ins w:id="3346" w:author="Gergo" w:date="2017-12-02T12:34:00Z"/>
          <w:rPrChange w:id="3347" w:author="Gergo" w:date="2017-12-02T12:34:00Z">
            <w:rPr>
              <w:ins w:id="3348" w:author="Gergo" w:date="2017-12-02T12:34:00Z"/>
            </w:rPr>
          </w:rPrChange>
        </w:rPr>
        <w:pPrChange w:id="3349" w:author="Gergo" w:date="2017-12-02T12:34:00Z">
          <w:pPr>
            <w:widowControl w:val="0"/>
            <w:autoSpaceDE w:val="0"/>
            <w:autoSpaceDN w:val="0"/>
            <w:adjustRightInd w:val="0"/>
            <w:spacing w:after="0" w:line="240" w:lineRule="auto"/>
          </w:pPr>
        </w:pPrChange>
      </w:pPr>
      <w:ins w:id="3350" w:author="Gergo" w:date="2017-12-02T12:34:00Z">
        <w:r w:rsidRPr="00D87AD7">
          <w:rPr>
            <w:rPrChange w:id="3351" w:author="Gergo" w:date="2017-12-02T12:34:00Z">
              <w:rPr/>
            </w:rPrChange>
          </w:rPr>
          <w:t>[18]</w:t>
        </w:r>
        <w:r w:rsidRPr="00D87AD7">
          <w:rPr>
            <w:rPrChange w:id="3352" w:author="Gergo" w:date="2017-12-02T12:34:00Z">
              <w:rPr/>
            </w:rPrChange>
          </w:rPr>
          <w:tab/>
          <w:t>“9.1. Frostig-teszt | Gyógypedagógiai pszichodiagnosztika.” [Online]. Available: http://www.jgypk.hu/mentorhalo/tananyag/Gyogypedagogiai%20pszichodiagnosztika/91_frostigteszt.html. [Accessed: 02-Dec-2017].</w:t>
        </w:r>
      </w:ins>
      <w:ins w:id="3353" w:author="Gergo" w:date="2017-12-02T12:40:00Z">
        <w:r w:rsidRPr="00D87AD7">
          <w:t xml:space="preserve"> </w:t>
        </w:r>
        <w:r>
          <w:t>[Hozzáférés dátuma: 2017.12.02]</w:t>
        </w:r>
      </w:ins>
    </w:p>
    <w:p w14:paraId="16FDEADE" w14:textId="6E438215" w:rsidR="00D87AD7" w:rsidRPr="00D87AD7" w:rsidRDefault="00D87AD7">
      <w:pPr>
        <w:pStyle w:val="Irodalomjegyzk"/>
        <w:rPr>
          <w:ins w:id="3354" w:author="Gergo" w:date="2017-12-02T12:34:00Z"/>
          <w:rPrChange w:id="3355" w:author="Gergo" w:date="2017-12-02T12:34:00Z">
            <w:rPr>
              <w:ins w:id="3356" w:author="Gergo" w:date="2017-12-02T12:34:00Z"/>
            </w:rPr>
          </w:rPrChange>
        </w:rPr>
        <w:pPrChange w:id="3357" w:author="Gergo" w:date="2017-12-02T12:34:00Z">
          <w:pPr>
            <w:widowControl w:val="0"/>
            <w:autoSpaceDE w:val="0"/>
            <w:autoSpaceDN w:val="0"/>
            <w:adjustRightInd w:val="0"/>
            <w:spacing w:after="0" w:line="240" w:lineRule="auto"/>
          </w:pPr>
        </w:pPrChange>
      </w:pPr>
      <w:ins w:id="3358" w:author="Gergo" w:date="2017-12-02T12:34:00Z">
        <w:r w:rsidRPr="00D87AD7">
          <w:rPr>
            <w:rPrChange w:id="3359" w:author="Gergo" w:date="2017-12-02T12:34:00Z">
              <w:rPr/>
            </w:rPrChange>
          </w:rPr>
          <w:t>[19]</w:t>
        </w:r>
        <w:r w:rsidRPr="00D87AD7">
          <w:rPr>
            <w:rPrChange w:id="3360" w:author="Gergo" w:date="2017-12-02T12:34:00Z">
              <w:rPr/>
            </w:rPrChange>
          </w:rPr>
          <w:tab/>
          <w:t xml:space="preserve">Niedermeyer E.; da Silva F.L, </w:t>
        </w:r>
        <w:r w:rsidRPr="00D87AD7">
          <w:rPr>
            <w:i/>
            <w:iCs/>
            <w:rPrChange w:id="3361" w:author="Gergo" w:date="2017-12-02T12:34:00Z">
              <w:rPr>
                <w:i/>
                <w:iCs/>
              </w:rPr>
            </w:rPrChange>
          </w:rPr>
          <w:t>Electroencephalography: Basic Principles, Clinical Applications, and Related Fields.</w:t>
        </w:r>
        <w:r w:rsidRPr="00D87AD7">
          <w:rPr>
            <w:rPrChange w:id="3362" w:author="Gergo" w:date="2017-12-02T12:34:00Z">
              <w:rPr/>
            </w:rPrChange>
          </w:rPr>
          <w:t xml:space="preserve"> .</w:t>
        </w:r>
      </w:ins>
      <w:ins w:id="3363" w:author="Gergo" w:date="2017-12-02T12:40:00Z">
        <w:r w:rsidRPr="00D87AD7">
          <w:t xml:space="preserve"> </w:t>
        </w:r>
      </w:ins>
    </w:p>
    <w:p w14:paraId="26280A63" w14:textId="0054B7A2" w:rsidR="00D87AD7" w:rsidRPr="00D87AD7" w:rsidRDefault="00D87AD7">
      <w:pPr>
        <w:pStyle w:val="Irodalomjegyzk"/>
        <w:rPr>
          <w:ins w:id="3364" w:author="Gergo" w:date="2017-12-02T12:34:00Z"/>
          <w:rPrChange w:id="3365" w:author="Gergo" w:date="2017-12-02T12:34:00Z">
            <w:rPr>
              <w:ins w:id="3366" w:author="Gergo" w:date="2017-12-02T12:34:00Z"/>
            </w:rPr>
          </w:rPrChange>
        </w:rPr>
        <w:pPrChange w:id="3367" w:author="Gergo" w:date="2017-12-02T12:34:00Z">
          <w:pPr>
            <w:widowControl w:val="0"/>
            <w:autoSpaceDE w:val="0"/>
            <w:autoSpaceDN w:val="0"/>
            <w:adjustRightInd w:val="0"/>
            <w:spacing w:after="0" w:line="240" w:lineRule="auto"/>
          </w:pPr>
        </w:pPrChange>
      </w:pPr>
      <w:ins w:id="3368" w:author="Gergo" w:date="2017-12-02T12:34:00Z">
        <w:r w:rsidRPr="00D87AD7">
          <w:rPr>
            <w:rPrChange w:id="3369" w:author="Gergo" w:date="2017-12-02T12:34:00Z">
              <w:rPr/>
            </w:rPrChange>
          </w:rPr>
          <w:t>[20]</w:t>
        </w:r>
        <w:r w:rsidRPr="00D87AD7">
          <w:rPr>
            <w:rPrChange w:id="3370" w:author="Gergo" w:date="2017-12-02T12:34:00Z">
              <w:rPr/>
            </w:rPrChange>
          </w:rPr>
          <w:tab/>
          <w:t xml:space="preserve">“Electroencephalography,” </w:t>
        </w:r>
        <w:r w:rsidRPr="00D87AD7">
          <w:rPr>
            <w:i/>
            <w:iCs/>
            <w:rPrChange w:id="3371" w:author="Gergo" w:date="2017-12-02T12:34:00Z">
              <w:rPr>
                <w:i/>
                <w:iCs/>
              </w:rPr>
            </w:rPrChange>
          </w:rPr>
          <w:t>Wikipedia</w:t>
        </w:r>
        <w:r w:rsidRPr="00D87AD7">
          <w:rPr>
            <w:rPrChange w:id="3372" w:author="Gergo" w:date="2017-12-02T12:34:00Z">
              <w:rPr/>
            </w:rPrChange>
          </w:rPr>
          <w:t>. 25-Nov-2017.</w:t>
        </w:r>
      </w:ins>
      <w:ins w:id="3373" w:author="Gergo" w:date="2017-12-02T12:55:00Z">
        <w:r w:rsidR="005B77A2">
          <w:t xml:space="preserve"> Elérés: </w:t>
        </w:r>
        <w:r w:rsidR="005B77A2" w:rsidRPr="005B77A2">
          <w:t>https://en.wikipedia.org/w/index.php?title=Electroencephalography&amp;oldid=812068922</w:t>
        </w:r>
      </w:ins>
      <w:ins w:id="3374" w:author="Gergo" w:date="2017-12-02T12:40:00Z">
        <w:r w:rsidRPr="00D87AD7">
          <w:t xml:space="preserve"> </w:t>
        </w:r>
        <w:r>
          <w:t>[Hozzáférés dátuma: 2017.12.02]</w:t>
        </w:r>
      </w:ins>
    </w:p>
    <w:p w14:paraId="6923333B" w14:textId="3B88488E" w:rsidR="00D87AD7" w:rsidRPr="00D87AD7" w:rsidRDefault="00D87AD7">
      <w:pPr>
        <w:pStyle w:val="Irodalomjegyzk"/>
        <w:rPr>
          <w:ins w:id="3375" w:author="Gergo" w:date="2017-12-02T12:34:00Z"/>
          <w:rPrChange w:id="3376" w:author="Gergo" w:date="2017-12-02T12:34:00Z">
            <w:rPr>
              <w:ins w:id="3377" w:author="Gergo" w:date="2017-12-02T12:34:00Z"/>
            </w:rPr>
          </w:rPrChange>
        </w:rPr>
        <w:pPrChange w:id="3378" w:author="Gergo" w:date="2017-12-02T12:34:00Z">
          <w:pPr>
            <w:widowControl w:val="0"/>
            <w:autoSpaceDE w:val="0"/>
            <w:autoSpaceDN w:val="0"/>
            <w:adjustRightInd w:val="0"/>
            <w:spacing w:after="0" w:line="240" w:lineRule="auto"/>
          </w:pPr>
        </w:pPrChange>
      </w:pPr>
      <w:ins w:id="3379" w:author="Gergo" w:date="2017-12-02T12:34:00Z">
        <w:r w:rsidRPr="00D87AD7">
          <w:rPr>
            <w:rPrChange w:id="3380" w:author="Gergo" w:date="2017-12-02T12:34:00Z">
              <w:rPr/>
            </w:rPrChange>
          </w:rPr>
          <w:t>[21]</w:t>
        </w:r>
        <w:r w:rsidRPr="00D87AD7">
          <w:rPr>
            <w:rPrChange w:id="3381" w:author="Gergo" w:date="2017-12-02T12:34:00Z">
              <w:rPr/>
            </w:rPrChange>
          </w:rPr>
          <w:tab/>
          <w:t>“Buy Mindwave Mobile bwsk on-ear Headphones (Black) Online at Low Prices in India - Amazon.in.” [Online]. Available: https://www.amazon.in/Mindwave-Mobile-bwsk-Headphones-Black/dp/B007P339TE. [Accessed: 02-Dec-2017].</w:t>
        </w:r>
      </w:ins>
      <w:ins w:id="3382" w:author="Gergo" w:date="2017-12-02T12:40:00Z">
        <w:r w:rsidRPr="00D87AD7">
          <w:t xml:space="preserve"> </w:t>
        </w:r>
        <w:r>
          <w:t>[Hozzáférés dátuma: 2017.12.02]</w:t>
        </w:r>
      </w:ins>
    </w:p>
    <w:p w14:paraId="06715247" w14:textId="7C13D067" w:rsidR="00D87AD7" w:rsidRPr="00D87AD7" w:rsidRDefault="00D87AD7">
      <w:pPr>
        <w:pStyle w:val="Irodalomjegyzk"/>
        <w:rPr>
          <w:ins w:id="3383" w:author="Gergo" w:date="2017-12-02T12:34:00Z"/>
          <w:rPrChange w:id="3384" w:author="Gergo" w:date="2017-12-02T12:34:00Z">
            <w:rPr>
              <w:ins w:id="3385" w:author="Gergo" w:date="2017-12-02T12:34:00Z"/>
            </w:rPr>
          </w:rPrChange>
        </w:rPr>
        <w:pPrChange w:id="3386" w:author="Gergo" w:date="2017-12-02T12:34:00Z">
          <w:pPr>
            <w:widowControl w:val="0"/>
            <w:autoSpaceDE w:val="0"/>
            <w:autoSpaceDN w:val="0"/>
            <w:adjustRightInd w:val="0"/>
            <w:spacing w:after="0" w:line="240" w:lineRule="auto"/>
          </w:pPr>
        </w:pPrChange>
      </w:pPr>
      <w:ins w:id="3387" w:author="Gergo" w:date="2017-12-02T12:34:00Z">
        <w:r w:rsidRPr="00D87AD7">
          <w:rPr>
            <w:rPrChange w:id="3388" w:author="Gergo" w:date="2017-12-02T12:34:00Z">
              <w:rPr/>
            </w:rPrChange>
          </w:rPr>
          <w:t>[22]</w:t>
        </w:r>
        <w:r w:rsidRPr="00D87AD7">
          <w:rPr>
            <w:rPrChange w:id="3389" w:author="Gergo" w:date="2017-12-02T12:34:00Z">
              <w:rPr/>
            </w:rPrChange>
          </w:rPr>
          <w:tab/>
          <w:t>“neurosky_101 [NeuroSky Developer - Docs].” [Online]. Available: http://developer.neurosky.com/docs/doku.php?id=neurosky_101. [Accessed: 02-Dec-2017].</w:t>
        </w:r>
      </w:ins>
      <w:ins w:id="3390" w:author="Gergo" w:date="2017-12-02T12:40:00Z">
        <w:r w:rsidRPr="00D87AD7">
          <w:t xml:space="preserve"> </w:t>
        </w:r>
        <w:r>
          <w:t>[Hozzáférés dátuma: 2017.12.02]</w:t>
        </w:r>
      </w:ins>
    </w:p>
    <w:p w14:paraId="446E1A3A" w14:textId="35405598" w:rsidR="00D87AD7" w:rsidRPr="00D87AD7" w:rsidRDefault="00D87AD7">
      <w:pPr>
        <w:pStyle w:val="Irodalomjegyzk"/>
        <w:rPr>
          <w:ins w:id="3391" w:author="Gergo" w:date="2017-12-02T12:34:00Z"/>
          <w:rPrChange w:id="3392" w:author="Gergo" w:date="2017-12-02T12:34:00Z">
            <w:rPr>
              <w:ins w:id="3393" w:author="Gergo" w:date="2017-12-02T12:34:00Z"/>
            </w:rPr>
          </w:rPrChange>
        </w:rPr>
        <w:pPrChange w:id="3394" w:author="Gergo" w:date="2017-12-02T12:34:00Z">
          <w:pPr>
            <w:widowControl w:val="0"/>
            <w:autoSpaceDE w:val="0"/>
            <w:autoSpaceDN w:val="0"/>
            <w:adjustRightInd w:val="0"/>
            <w:spacing w:after="0" w:line="240" w:lineRule="auto"/>
          </w:pPr>
        </w:pPrChange>
      </w:pPr>
      <w:ins w:id="3395" w:author="Gergo" w:date="2017-12-02T12:34:00Z">
        <w:r w:rsidRPr="00D87AD7">
          <w:rPr>
            <w:rPrChange w:id="3396" w:author="Gergo" w:date="2017-12-02T12:34:00Z">
              <w:rPr/>
            </w:rPrChange>
          </w:rPr>
          <w:t>[23]</w:t>
        </w:r>
        <w:r w:rsidRPr="00D87AD7">
          <w:rPr>
            <w:rPrChange w:id="3397" w:author="Gergo" w:date="2017-12-02T12:34:00Z">
              <w:rPr/>
            </w:rPrChange>
          </w:rPr>
          <w:tab/>
          <w:t xml:space="preserve">“NeuroSky,” </w:t>
        </w:r>
        <w:r w:rsidRPr="00D87AD7">
          <w:rPr>
            <w:i/>
            <w:iCs/>
            <w:rPrChange w:id="3398" w:author="Gergo" w:date="2017-12-02T12:34:00Z">
              <w:rPr>
                <w:i/>
                <w:iCs/>
              </w:rPr>
            </w:rPrChange>
          </w:rPr>
          <w:t>Wikipedia</w:t>
        </w:r>
        <w:r w:rsidRPr="00D87AD7">
          <w:rPr>
            <w:rPrChange w:id="3399" w:author="Gergo" w:date="2017-12-02T12:34:00Z">
              <w:rPr/>
            </w:rPrChange>
          </w:rPr>
          <w:t>. 10-Sep-2017.</w:t>
        </w:r>
      </w:ins>
      <w:ins w:id="3400" w:author="Gergo" w:date="2017-12-02T12:55:00Z">
        <w:r w:rsidR="005B77A2">
          <w:t xml:space="preserve"> Elérés: </w:t>
        </w:r>
        <w:r w:rsidR="005B77A2" w:rsidRPr="005B77A2">
          <w:t>https://en.wikipedia.org/w/index.php?title=NeuroSky&amp;oldid=799828150</w:t>
        </w:r>
      </w:ins>
      <w:ins w:id="3401" w:author="Gergo" w:date="2017-12-02T12:40:00Z">
        <w:r w:rsidRPr="00D87AD7">
          <w:t xml:space="preserve"> </w:t>
        </w:r>
        <w:r>
          <w:t>[Hozzáférés dátuma: 2017.12.02]</w:t>
        </w:r>
      </w:ins>
    </w:p>
    <w:p w14:paraId="7A777E84" w14:textId="180DAA64" w:rsidR="00D87AD7" w:rsidRPr="00D87AD7" w:rsidRDefault="00D87AD7">
      <w:pPr>
        <w:rPr>
          <w:ins w:id="3402" w:author="Gergo" w:date="2017-11-25T13:54:00Z"/>
          <w:rPrChange w:id="3403" w:author="Gergo" w:date="2017-12-02T12:34:00Z">
            <w:rPr>
              <w:ins w:id="3404" w:author="Gergo" w:date="2017-11-25T13:54:00Z"/>
            </w:rPr>
          </w:rPrChange>
        </w:rPr>
        <w:pPrChange w:id="3405" w:author="Gergo" w:date="2017-12-02T12:34:00Z">
          <w:pPr>
            <w:pStyle w:val="Cmsor1"/>
          </w:pPr>
        </w:pPrChange>
      </w:pPr>
      <w:ins w:id="3406" w:author="Gergo" w:date="2017-12-02T12:34:00Z">
        <w:r>
          <w:fldChar w:fldCharType="end"/>
        </w:r>
      </w:ins>
    </w:p>
    <w:p w14:paraId="32900555" w14:textId="77777777" w:rsidR="00C60397" w:rsidRPr="0034280E" w:rsidRDefault="00C60397">
      <w:pPr>
        <w:pPrChange w:id="3407" w:author="Gergo" w:date="2017-11-25T13:54:00Z">
          <w:pPr>
            <w:pStyle w:val="Cmsor1"/>
          </w:pPr>
        </w:pPrChange>
      </w:pPr>
    </w:p>
    <w:sectPr w:rsidR="00C60397" w:rsidRPr="0034280E"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4" w:author="Bence Kővári" w:date="2015-10-19T10:52:00Z" w:initials="KB">
    <w:p w14:paraId="41FB55A1" w14:textId="77777777" w:rsidR="007C7DBC" w:rsidRDefault="007C7DBC" w:rsidP="00E360CD">
      <w:pPr>
        <w:pStyle w:val="Jegyzetszveg"/>
      </w:pPr>
      <w:r>
        <w:rPr>
          <w:rStyle w:val="Jegyzethivatkozs"/>
        </w:rPr>
        <w:annotationRef/>
      </w:r>
      <w:r>
        <w:t>Ne felejtsd le frissíteni</w:t>
      </w:r>
    </w:p>
  </w:comment>
  <w:comment w:id="217" w:author="Bertalan Forstner" w:date="2017-11-17T09:22:00Z" w:initials="BF">
    <w:p w14:paraId="7FC9CA8C" w14:textId="308A689A" w:rsidR="007C7DBC" w:rsidRDefault="007C7DBC">
      <w:pPr>
        <w:pStyle w:val="Jegyzetszveg"/>
      </w:pPr>
      <w:r>
        <w:rPr>
          <w:rStyle w:val="Jegyzethivatkozs"/>
        </w:rPr>
        <w:annotationRef/>
      </w:r>
      <w:r>
        <w:rPr>
          <w:rStyle w:val="Jegyzethivatkozs"/>
        </w:rPr>
        <w:t>inkább sztereo látásrendszeren</w:t>
      </w:r>
    </w:p>
  </w:comment>
  <w:comment w:id="251" w:author="Bertalan Forstner" w:date="2017-11-17T09:25:00Z" w:initials="BF">
    <w:p w14:paraId="635F201A" w14:textId="538EE0E4" w:rsidR="007C7DBC" w:rsidRDefault="007C7DBC">
      <w:pPr>
        <w:pStyle w:val="Jegyzetszveg"/>
      </w:pPr>
      <w:r>
        <w:rPr>
          <w:rStyle w:val="Jegyzethivatkozs"/>
        </w:rPr>
        <w:annotationRef/>
      </w:r>
      <w:r>
        <w:t>lábjegyzet, link</w:t>
      </w:r>
    </w:p>
  </w:comment>
  <w:comment w:id="260" w:author="Bertalan Forstner" w:date="2017-11-17T09:26:00Z" w:initials="BF">
    <w:p w14:paraId="14CFF35D" w14:textId="52833ABD" w:rsidR="007C7DBC" w:rsidRDefault="007C7DBC">
      <w:pPr>
        <w:pStyle w:val="Jegyzetszveg"/>
      </w:pPr>
      <w:r>
        <w:rPr>
          <w:rStyle w:val="Jegyzethivatkozs"/>
        </w:rPr>
        <w:annotationRef/>
      </w:r>
      <w:r>
        <w:t>irodalomjegyzék hivatkozás</w:t>
      </w:r>
    </w:p>
  </w:comment>
  <w:comment w:id="268" w:author="Bertalan Forstner" w:date="2017-11-17T09:27:00Z" w:initials="BF">
    <w:p w14:paraId="3D14D79B" w14:textId="088A97ED" w:rsidR="007C7DBC" w:rsidRDefault="007C7DBC">
      <w:pPr>
        <w:pStyle w:val="Jegyzetszveg"/>
      </w:pPr>
      <w:r>
        <w:rPr>
          <w:rStyle w:val="Jegyzethivatkozs"/>
        </w:rPr>
        <w:annotationRef/>
      </w:r>
      <w:r>
        <w:t>OK. helyesírásra és központozásra figyelj, ezt nem fogom javítani</w:t>
      </w:r>
    </w:p>
  </w:comment>
  <w:comment w:id="270" w:author="Bertalan Forstner" w:date="2017-11-17T09:27:00Z" w:initials="BF">
    <w:p w14:paraId="1032685E" w14:textId="37D25428" w:rsidR="007C7DBC" w:rsidRDefault="007C7DBC">
      <w:pPr>
        <w:pStyle w:val="Jegyzetszveg"/>
      </w:pPr>
      <w:r>
        <w:rPr>
          <w:rStyle w:val="Jegyzethivatkozs"/>
        </w:rPr>
        <w:annotationRef/>
      </w:r>
      <w:r>
        <w:t>illetve indoklom kiválasztásukat</w:t>
      </w:r>
    </w:p>
  </w:comment>
  <w:comment w:id="278" w:author="Bertalan Forstner" w:date="2017-11-17T09:28:00Z" w:initials="BF">
    <w:p w14:paraId="171FEFFF" w14:textId="101175AE" w:rsidR="007C7DBC" w:rsidRDefault="007C7DBC">
      <w:pPr>
        <w:pStyle w:val="Jegyzetszveg"/>
      </w:pPr>
      <w:r>
        <w:rPr>
          <w:rStyle w:val="Jegyzethivatkozs"/>
        </w:rPr>
        <w:annotationRef/>
      </w:r>
      <w:r>
        <w:t>irodalomjegyzék</w:t>
      </w:r>
    </w:p>
  </w:comment>
  <w:comment w:id="279" w:author="Bertalan Forstner" w:date="2017-11-17T09:28:00Z" w:initials="BF">
    <w:p w14:paraId="7813DD8E" w14:textId="3AFB8DBF" w:rsidR="007C7DBC" w:rsidRDefault="007C7DBC">
      <w:pPr>
        <w:pStyle w:val="Jegyzetszveg"/>
      </w:pPr>
      <w:r>
        <w:rPr>
          <w:rStyle w:val="Jegyzethivatkozs"/>
        </w:rPr>
        <w:annotationRef/>
      </w:r>
      <w:r>
        <w:t>irodalomjegyzék</w:t>
      </w:r>
    </w:p>
  </w:comment>
  <w:comment w:id="280" w:author="Bertalan Forstner" w:date="2017-11-17T09:28:00Z" w:initials="BF">
    <w:p w14:paraId="66F99848" w14:textId="187CC739" w:rsidR="007C7DBC" w:rsidRDefault="007C7DBC">
      <w:pPr>
        <w:pStyle w:val="Jegyzetszveg"/>
      </w:pPr>
      <w:r>
        <w:rPr>
          <w:rStyle w:val="Jegyzethivatkozs"/>
        </w:rPr>
        <w:annotationRef/>
      </w:r>
      <w:r>
        <w:t>irodalojegyzék</w:t>
      </w:r>
    </w:p>
  </w:comment>
  <w:comment w:id="309" w:author="Bertalan Forstner" w:date="2017-11-17T09:29:00Z" w:initials="BF">
    <w:p w14:paraId="579B776C" w14:textId="76389459" w:rsidR="007C7DBC" w:rsidRDefault="007C7DBC">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433" w:author="Bertalan Forstner" w:date="2017-11-17T09:46:00Z" w:initials="BF">
    <w:p w14:paraId="13239148" w14:textId="77777777" w:rsidR="007C7DBC" w:rsidRDefault="007C7DBC">
      <w:pPr>
        <w:pStyle w:val="Jegyzetszveg"/>
      </w:pPr>
      <w:r>
        <w:rPr>
          <w:rStyle w:val="Jegyzethivatkozs"/>
        </w:rPr>
        <w:annotationRef/>
      </w:r>
      <w:r>
        <w:t>Ezekre helyeen: Magyar név (Angol név, majd akronim). Utána az akronimot használhatod (pl. API).</w:t>
      </w:r>
    </w:p>
    <w:p w14:paraId="35EA24B6" w14:textId="763BE249" w:rsidR="007C7DBC" w:rsidRDefault="007C7DBC">
      <w:pPr>
        <w:pStyle w:val="Jegyzetszveg"/>
      </w:pPr>
      <w:r>
        <w:t>Pl.”Alkalmazás programozói interfészekre (Application Programming Interface, API) …”</w:t>
      </w:r>
    </w:p>
  </w:comment>
  <w:comment w:id="454" w:author="Bertalan Forstner" w:date="2017-11-17T09:53:00Z" w:initials="BF">
    <w:p w14:paraId="094D14B0" w14:textId="05437C98" w:rsidR="007C7DBC" w:rsidRDefault="007C7DBC">
      <w:pPr>
        <w:pStyle w:val="Jegyzetszveg"/>
      </w:pPr>
      <w:r>
        <w:rPr>
          <w:rStyle w:val="Jegyzethivatkozs"/>
        </w:rPr>
        <w:annotationRef/>
      </w:r>
      <w:r>
        <w:t>Fordítva. A szövegben magyarul írd, és zárójelbe az angol szakszó.</w:t>
      </w:r>
    </w:p>
  </w:comment>
  <w:comment w:id="470" w:author="Bertalan Forstner" w:date="2017-11-17T09:54:00Z" w:initials="BF">
    <w:p w14:paraId="60BF6DCA" w14:textId="165511EE" w:rsidR="007C7DBC" w:rsidRDefault="007C7DBC">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02" w:author="Bertalan Forstner" w:date="2017-11-17T09:55:00Z" w:initials="BF">
    <w:p w14:paraId="57E05AF2" w14:textId="77777777" w:rsidR="007C7DBC" w:rsidRDefault="007C7DBC" w:rsidP="00786F47">
      <w:pPr>
        <w:pStyle w:val="Jegyzetszveg"/>
      </w:pPr>
      <w:r>
        <w:rPr>
          <w:rStyle w:val="Jegyzethivatkozs"/>
        </w:rPr>
        <w:annotationRef/>
      </w:r>
      <w:r>
        <w:t>ezt az eszközválasztás előttre tenném</w:t>
      </w:r>
    </w:p>
  </w:comment>
  <w:comment w:id="530" w:author="Bertalan Forstner" w:date="2017-11-17T09:54:00Z" w:initials="BF">
    <w:p w14:paraId="4333DD8C" w14:textId="61CAB3D1" w:rsidR="007C7DBC" w:rsidRDefault="007C7DBC">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561" w:author="Bertalan Forstner" w:date="2017-11-17T09:55:00Z" w:initials="BF">
    <w:p w14:paraId="76EB3C23" w14:textId="03AE4631" w:rsidR="007C7DBC" w:rsidRDefault="007C7DBC">
      <w:pPr>
        <w:pStyle w:val="Jegyzetszveg"/>
      </w:pPr>
      <w:r>
        <w:rPr>
          <w:rStyle w:val="Jegyzethivatkozs"/>
        </w:rPr>
        <w:annotationRef/>
      </w:r>
      <w:r>
        <w:t>ezt az eszközválasztás előttre tenném</w:t>
      </w:r>
    </w:p>
  </w:comment>
  <w:comment w:id="584" w:author="Bertalan Forstner" w:date="2017-11-17T09:56:00Z" w:initials="BF">
    <w:p w14:paraId="20E69A5F" w14:textId="3BB3D11D" w:rsidR="007C7DBC" w:rsidRDefault="007C7DBC">
      <w:pPr>
        <w:pStyle w:val="Jegyzetszveg"/>
      </w:pPr>
      <w:r>
        <w:rPr>
          <w:rStyle w:val="Jegyzethivatkozs"/>
        </w:rPr>
        <w:annotationRef/>
      </w:r>
      <w:r>
        <w:t>szóismétlés</w:t>
      </w:r>
    </w:p>
  </w:comment>
  <w:comment w:id="595" w:author="Bertalan Forstner" w:date="2017-11-17T09:57:00Z" w:initials="BF">
    <w:p w14:paraId="1DAF9FD3" w14:textId="206FC74B" w:rsidR="007C7DBC" w:rsidRDefault="007C7DBC">
      <w:pPr>
        <w:pStyle w:val="Jegyzetszveg"/>
      </w:pPr>
      <w:r>
        <w:rPr>
          <w:rStyle w:val="Jegyzethivatkozs"/>
        </w:rPr>
        <w:annotationRef/>
      </w:r>
      <w:r>
        <w:t>Mindenképp érdemes magát a játékot a tervezés előtt ismertetni egy külön főfejezetben, kitérve a Frostigra. Sokkal olvas</w:t>
      </w:r>
    </w:p>
  </w:comment>
  <w:comment w:id="638" w:author="Bertalan Forstner" w:date="2017-11-17T10:10:00Z" w:initials="BF">
    <w:p w14:paraId="599F9DC2" w14:textId="32E70681" w:rsidR="007C7DBC" w:rsidRDefault="007C7DBC">
      <w:pPr>
        <w:pStyle w:val="Jegyzetszveg"/>
      </w:pPr>
      <w:r>
        <w:rPr>
          <w:rStyle w:val="Jegyzethivatkozs"/>
        </w:rPr>
        <w:annotationRef/>
      </w:r>
      <w:r>
        <w:t>Ne keverd a funkspecet a megvalósítás részeivel.é Ez ide nem való.</w:t>
      </w:r>
    </w:p>
  </w:comment>
  <w:comment w:id="641" w:author="Bertalan Forstner" w:date="2017-11-17T10:10:00Z" w:initials="BF">
    <w:p w14:paraId="62ED792F" w14:textId="77777777" w:rsidR="007C7DBC" w:rsidRDefault="007C7DBC">
      <w:pPr>
        <w:pStyle w:val="Jegyzetszveg"/>
      </w:pPr>
      <w:r>
        <w:rPr>
          <w:rStyle w:val="Jegyzethivatkozs"/>
        </w:rPr>
        <w:annotationRef/>
      </w:r>
      <w:r>
        <w:t>detto</w:t>
      </w:r>
    </w:p>
    <w:p w14:paraId="53490FAA" w14:textId="11FE46C4" w:rsidR="007C7DBC" w:rsidRDefault="007C7DBC">
      <w:pPr>
        <w:pStyle w:val="Jegyzetszveg"/>
      </w:pPr>
    </w:p>
  </w:comment>
  <w:comment w:id="665" w:author="Bertalan Forstner" w:date="2017-11-17T10:11:00Z" w:initials="BF">
    <w:p w14:paraId="6EDBE02F" w14:textId="0224452A" w:rsidR="007C7DBC" w:rsidRDefault="007C7DBC">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28" w:author="Bertalan Forstner" w:date="2017-11-17T10:15:00Z" w:initials="BF">
    <w:p w14:paraId="6A2145AA" w14:textId="7FC72584" w:rsidR="007C7DBC" w:rsidRDefault="007C7DBC">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87" w:author="Bertalan Forstner" w:date="2017-11-17T10:10:00Z" w:initials="BF">
    <w:p w14:paraId="4E1BD3FA" w14:textId="77777777" w:rsidR="007C7DBC" w:rsidRDefault="007C7DBC" w:rsidP="006075D1">
      <w:pPr>
        <w:pStyle w:val="Jegyzetszveg"/>
      </w:pPr>
      <w:r>
        <w:rPr>
          <w:rStyle w:val="Jegyzethivatkozs"/>
        </w:rPr>
        <w:annotationRef/>
      </w:r>
      <w:r>
        <w:t>Ne keverd a funkspecet a megvalósítás részeivel.é Ez ide nem való.</w:t>
      </w:r>
    </w:p>
  </w:comment>
  <w:comment w:id="789" w:author="Bertalan Forstner" w:date="2017-11-17T10:10:00Z" w:initials="BF">
    <w:p w14:paraId="1C9FF437" w14:textId="77777777" w:rsidR="007C7DBC" w:rsidRDefault="007C7DBC" w:rsidP="006075D1">
      <w:pPr>
        <w:pStyle w:val="Jegyzetszveg"/>
      </w:pPr>
      <w:r>
        <w:rPr>
          <w:rStyle w:val="Jegyzethivatkozs"/>
        </w:rPr>
        <w:annotationRef/>
      </w:r>
      <w:r>
        <w:t>detto</w:t>
      </w:r>
    </w:p>
    <w:p w14:paraId="3F68A604" w14:textId="77777777" w:rsidR="007C7DBC" w:rsidRDefault="007C7DBC" w:rsidP="006075D1">
      <w:pPr>
        <w:pStyle w:val="Jegyzetszveg"/>
      </w:pPr>
    </w:p>
  </w:comment>
  <w:comment w:id="1840" w:author="Bertalan Forstner" w:date="2017-11-17T10:10:00Z" w:initials="BF">
    <w:p w14:paraId="7DB04E67" w14:textId="77777777" w:rsidR="007C7DBC" w:rsidRDefault="007C7DBC" w:rsidP="00EF3400">
      <w:pPr>
        <w:pStyle w:val="Jegyzetszveg"/>
      </w:pPr>
      <w:r>
        <w:rPr>
          <w:rStyle w:val="Jegyzethivatkozs"/>
        </w:rPr>
        <w:annotationRef/>
      </w:r>
      <w:r>
        <w:t>Ne keverd a funkspecet a megvalósítás részeivel.é Ez ide nem való.</w:t>
      </w:r>
    </w:p>
  </w:comment>
  <w:comment w:id="1846" w:author="Bertalan Forstner" w:date="2017-11-17T10:10:00Z" w:initials="BF">
    <w:p w14:paraId="6FBCC325" w14:textId="77777777" w:rsidR="007C7DBC" w:rsidRDefault="007C7DBC" w:rsidP="00EF3400">
      <w:pPr>
        <w:pStyle w:val="Jegyzetszveg"/>
      </w:pPr>
      <w:r>
        <w:rPr>
          <w:rStyle w:val="Jegyzethivatkozs"/>
        </w:rPr>
        <w:annotationRef/>
      </w:r>
      <w:r>
        <w:t>detto</w:t>
      </w:r>
    </w:p>
    <w:p w14:paraId="37975ADA" w14:textId="77777777" w:rsidR="007C7DBC" w:rsidRDefault="007C7DBC"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6A3EC6" w14:textId="77777777" w:rsidR="00350041" w:rsidRDefault="00350041">
      <w:r>
        <w:separator/>
      </w:r>
    </w:p>
  </w:endnote>
  <w:endnote w:type="continuationSeparator" w:id="0">
    <w:p w14:paraId="693DE53D" w14:textId="77777777" w:rsidR="00350041" w:rsidRDefault="003500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42ADD0DB" w:rsidR="007C7DBC" w:rsidRDefault="007C7DBC"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49412F">
      <w:rPr>
        <w:rStyle w:val="Oldalszm"/>
        <w:noProof/>
      </w:rPr>
      <w:t>55</w:t>
    </w:r>
    <w:r>
      <w:rPr>
        <w:rStyle w:val="Oldalszm"/>
      </w:rPr>
      <w:fldChar w:fldCharType="end"/>
    </w:r>
  </w:p>
  <w:p w14:paraId="4C1D5C03" w14:textId="77777777" w:rsidR="007C7DBC" w:rsidRDefault="007C7DBC"/>
  <w:p w14:paraId="0646A52A" w14:textId="77777777" w:rsidR="007C7DBC" w:rsidRDefault="007C7DB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2CA861" w14:textId="77777777" w:rsidR="00350041" w:rsidRDefault="00350041">
      <w:r>
        <w:separator/>
      </w:r>
    </w:p>
  </w:footnote>
  <w:footnote w:type="continuationSeparator" w:id="0">
    <w:p w14:paraId="0F47AABA" w14:textId="77777777" w:rsidR="00350041" w:rsidRDefault="003500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7C7DBC" w:rsidRDefault="007C7DBC"/>
  <w:p w14:paraId="2C6DFBBE" w14:textId="77777777" w:rsidR="007C7DBC" w:rsidRDefault="007C7DBC"/>
  <w:p w14:paraId="125F8157" w14:textId="77777777" w:rsidR="007C7DBC" w:rsidRDefault="007C7DBC"/>
  <w:p w14:paraId="058B44D8" w14:textId="77777777" w:rsidR="007C7DBC" w:rsidRDefault="007C7DBC"/>
  <w:p w14:paraId="42F5F53C" w14:textId="77777777" w:rsidR="007C7DBC" w:rsidRDefault="007C7DB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91E0A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05ACA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10A26E6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A1A0D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4E8B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D0205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200A4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EA0D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8E60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09B5"/>
    <w:rsid w:val="000062F4"/>
    <w:rsid w:val="000106F7"/>
    <w:rsid w:val="0001192F"/>
    <w:rsid w:val="000216A4"/>
    <w:rsid w:val="00024E6D"/>
    <w:rsid w:val="00026F10"/>
    <w:rsid w:val="0003623B"/>
    <w:rsid w:val="00037235"/>
    <w:rsid w:val="00040F2A"/>
    <w:rsid w:val="00041FE0"/>
    <w:rsid w:val="00042FF7"/>
    <w:rsid w:val="00046829"/>
    <w:rsid w:val="0005293E"/>
    <w:rsid w:val="00052E4B"/>
    <w:rsid w:val="000533CC"/>
    <w:rsid w:val="000819E9"/>
    <w:rsid w:val="000A0921"/>
    <w:rsid w:val="000A1B97"/>
    <w:rsid w:val="000A3B32"/>
    <w:rsid w:val="000A6A59"/>
    <w:rsid w:val="000A6B4A"/>
    <w:rsid w:val="000A6F3A"/>
    <w:rsid w:val="000A7483"/>
    <w:rsid w:val="000A763C"/>
    <w:rsid w:val="000B3872"/>
    <w:rsid w:val="000B397D"/>
    <w:rsid w:val="000B53E0"/>
    <w:rsid w:val="000D2C8F"/>
    <w:rsid w:val="000D40A5"/>
    <w:rsid w:val="000D6E2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93B77"/>
    <w:rsid w:val="001A57BC"/>
    <w:rsid w:val="001A64E2"/>
    <w:rsid w:val="001B3741"/>
    <w:rsid w:val="001C565A"/>
    <w:rsid w:val="001D17D9"/>
    <w:rsid w:val="001D4793"/>
    <w:rsid w:val="001E67E1"/>
    <w:rsid w:val="001F0C1D"/>
    <w:rsid w:val="001F0F28"/>
    <w:rsid w:val="001F772C"/>
    <w:rsid w:val="00203E00"/>
    <w:rsid w:val="00206EF9"/>
    <w:rsid w:val="002102C3"/>
    <w:rsid w:val="00211C9F"/>
    <w:rsid w:val="00224E0E"/>
    <w:rsid w:val="00225F65"/>
    <w:rsid w:val="00227347"/>
    <w:rsid w:val="00227E33"/>
    <w:rsid w:val="00240440"/>
    <w:rsid w:val="0025199C"/>
    <w:rsid w:val="00262A3A"/>
    <w:rsid w:val="00265C08"/>
    <w:rsid w:val="00267677"/>
    <w:rsid w:val="00271375"/>
    <w:rsid w:val="0027240E"/>
    <w:rsid w:val="002734EE"/>
    <w:rsid w:val="002841F9"/>
    <w:rsid w:val="00291078"/>
    <w:rsid w:val="00292519"/>
    <w:rsid w:val="002A2A0A"/>
    <w:rsid w:val="002A3F87"/>
    <w:rsid w:val="002A7339"/>
    <w:rsid w:val="002B5C91"/>
    <w:rsid w:val="002B6D6D"/>
    <w:rsid w:val="002B6E5B"/>
    <w:rsid w:val="002B7052"/>
    <w:rsid w:val="002C015F"/>
    <w:rsid w:val="002C05D4"/>
    <w:rsid w:val="002C3031"/>
    <w:rsid w:val="002C38A6"/>
    <w:rsid w:val="002C47DE"/>
    <w:rsid w:val="002C7692"/>
    <w:rsid w:val="002D0621"/>
    <w:rsid w:val="002D12F6"/>
    <w:rsid w:val="002D2C06"/>
    <w:rsid w:val="002D342E"/>
    <w:rsid w:val="002D5231"/>
    <w:rsid w:val="002D6602"/>
    <w:rsid w:val="002D6BCD"/>
    <w:rsid w:val="002D7DA9"/>
    <w:rsid w:val="002E1D2A"/>
    <w:rsid w:val="002F1C15"/>
    <w:rsid w:val="002F5260"/>
    <w:rsid w:val="002F586F"/>
    <w:rsid w:val="002F66E9"/>
    <w:rsid w:val="002F6C7A"/>
    <w:rsid w:val="002F6E80"/>
    <w:rsid w:val="00300EEA"/>
    <w:rsid w:val="00301448"/>
    <w:rsid w:val="00302BB3"/>
    <w:rsid w:val="0030386C"/>
    <w:rsid w:val="00305E08"/>
    <w:rsid w:val="0031179C"/>
    <w:rsid w:val="00313013"/>
    <w:rsid w:val="0031356E"/>
    <w:rsid w:val="00322B88"/>
    <w:rsid w:val="00332B62"/>
    <w:rsid w:val="003355B9"/>
    <w:rsid w:val="00336803"/>
    <w:rsid w:val="003405CD"/>
    <w:rsid w:val="0034280E"/>
    <w:rsid w:val="00347EAB"/>
    <w:rsid w:val="00350041"/>
    <w:rsid w:val="00350AEC"/>
    <w:rsid w:val="00354AA1"/>
    <w:rsid w:val="00355204"/>
    <w:rsid w:val="0035731E"/>
    <w:rsid w:val="00362F2C"/>
    <w:rsid w:val="0036698D"/>
    <w:rsid w:val="0037381F"/>
    <w:rsid w:val="003814E4"/>
    <w:rsid w:val="00384F14"/>
    <w:rsid w:val="0038515D"/>
    <w:rsid w:val="0039238A"/>
    <w:rsid w:val="003A022B"/>
    <w:rsid w:val="003A1CA4"/>
    <w:rsid w:val="003A2E5E"/>
    <w:rsid w:val="003A31EB"/>
    <w:rsid w:val="003A4A55"/>
    <w:rsid w:val="003A4CDB"/>
    <w:rsid w:val="003A533A"/>
    <w:rsid w:val="003A54C8"/>
    <w:rsid w:val="003A7466"/>
    <w:rsid w:val="003B2564"/>
    <w:rsid w:val="003B76B4"/>
    <w:rsid w:val="003B76C6"/>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8395A"/>
    <w:rsid w:val="004851C7"/>
    <w:rsid w:val="0048523A"/>
    <w:rsid w:val="00487E9F"/>
    <w:rsid w:val="004907F8"/>
    <w:rsid w:val="00491D1C"/>
    <w:rsid w:val="0049412F"/>
    <w:rsid w:val="004958FF"/>
    <w:rsid w:val="004963E5"/>
    <w:rsid w:val="004A08E4"/>
    <w:rsid w:val="004A2FE2"/>
    <w:rsid w:val="004A5D1F"/>
    <w:rsid w:val="004B7504"/>
    <w:rsid w:val="004C44D2"/>
    <w:rsid w:val="004D0C18"/>
    <w:rsid w:val="004D6779"/>
    <w:rsid w:val="004F1496"/>
    <w:rsid w:val="004F15D0"/>
    <w:rsid w:val="004F5B39"/>
    <w:rsid w:val="004F7096"/>
    <w:rsid w:val="004F71B6"/>
    <w:rsid w:val="00502632"/>
    <w:rsid w:val="00502A30"/>
    <w:rsid w:val="00506A5D"/>
    <w:rsid w:val="0051535D"/>
    <w:rsid w:val="005155DC"/>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A013E"/>
    <w:rsid w:val="005A45E5"/>
    <w:rsid w:val="005B0297"/>
    <w:rsid w:val="005B43C8"/>
    <w:rsid w:val="005B4746"/>
    <w:rsid w:val="005B77A2"/>
    <w:rsid w:val="005B7F02"/>
    <w:rsid w:val="005C790C"/>
    <w:rsid w:val="005D3443"/>
    <w:rsid w:val="005D4D52"/>
    <w:rsid w:val="005E01E0"/>
    <w:rsid w:val="005E2355"/>
    <w:rsid w:val="005F6EF4"/>
    <w:rsid w:val="006007F2"/>
    <w:rsid w:val="006034C7"/>
    <w:rsid w:val="00605351"/>
    <w:rsid w:val="0060568E"/>
    <w:rsid w:val="006075D1"/>
    <w:rsid w:val="00612B9D"/>
    <w:rsid w:val="00620DEF"/>
    <w:rsid w:val="0062185B"/>
    <w:rsid w:val="00621C92"/>
    <w:rsid w:val="006232ED"/>
    <w:rsid w:val="006270AF"/>
    <w:rsid w:val="00630A92"/>
    <w:rsid w:val="00630B92"/>
    <w:rsid w:val="0063184F"/>
    <w:rsid w:val="0063585C"/>
    <w:rsid w:val="00635E2B"/>
    <w:rsid w:val="00641018"/>
    <w:rsid w:val="00641885"/>
    <w:rsid w:val="0064238E"/>
    <w:rsid w:val="0064438B"/>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4054"/>
    <w:rsid w:val="0069672B"/>
    <w:rsid w:val="006A03F6"/>
    <w:rsid w:val="006A1B7F"/>
    <w:rsid w:val="006B6BD6"/>
    <w:rsid w:val="006C1187"/>
    <w:rsid w:val="006C5C48"/>
    <w:rsid w:val="006C73F9"/>
    <w:rsid w:val="006D151E"/>
    <w:rsid w:val="006D338C"/>
    <w:rsid w:val="006D58D3"/>
    <w:rsid w:val="006D684C"/>
    <w:rsid w:val="006D716A"/>
    <w:rsid w:val="006E1712"/>
    <w:rsid w:val="006E3115"/>
    <w:rsid w:val="006E4E19"/>
    <w:rsid w:val="006E6806"/>
    <w:rsid w:val="006F41F6"/>
    <w:rsid w:val="006F512E"/>
    <w:rsid w:val="006F6356"/>
    <w:rsid w:val="00700312"/>
    <w:rsid w:val="00700E3A"/>
    <w:rsid w:val="007015A0"/>
    <w:rsid w:val="00702450"/>
    <w:rsid w:val="00706025"/>
    <w:rsid w:val="007079E6"/>
    <w:rsid w:val="00716744"/>
    <w:rsid w:val="00723A70"/>
    <w:rsid w:val="00724A85"/>
    <w:rsid w:val="00726D3F"/>
    <w:rsid w:val="0072730A"/>
    <w:rsid w:val="0072774A"/>
    <w:rsid w:val="00730B3C"/>
    <w:rsid w:val="0073157E"/>
    <w:rsid w:val="00736D68"/>
    <w:rsid w:val="00751428"/>
    <w:rsid w:val="00756B99"/>
    <w:rsid w:val="00756D62"/>
    <w:rsid w:val="00764705"/>
    <w:rsid w:val="007721F3"/>
    <w:rsid w:val="00773D20"/>
    <w:rsid w:val="0077513B"/>
    <w:rsid w:val="00786F47"/>
    <w:rsid w:val="00793BBC"/>
    <w:rsid w:val="00794318"/>
    <w:rsid w:val="00794403"/>
    <w:rsid w:val="0079528D"/>
    <w:rsid w:val="007A12A0"/>
    <w:rsid w:val="007A5167"/>
    <w:rsid w:val="007B03E6"/>
    <w:rsid w:val="007B0A01"/>
    <w:rsid w:val="007B243E"/>
    <w:rsid w:val="007B5CF7"/>
    <w:rsid w:val="007B7868"/>
    <w:rsid w:val="007C0459"/>
    <w:rsid w:val="007C2F7A"/>
    <w:rsid w:val="007C75D5"/>
    <w:rsid w:val="007C7DBC"/>
    <w:rsid w:val="007D3F19"/>
    <w:rsid w:val="007E2EB8"/>
    <w:rsid w:val="007E3A3E"/>
    <w:rsid w:val="007E3BC0"/>
    <w:rsid w:val="007E5CFD"/>
    <w:rsid w:val="007F039A"/>
    <w:rsid w:val="007F1387"/>
    <w:rsid w:val="007F2A15"/>
    <w:rsid w:val="008079AA"/>
    <w:rsid w:val="008123A8"/>
    <w:rsid w:val="00816BCB"/>
    <w:rsid w:val="00821C06"/>
    <w:rsid w:val="0082323D"/>
    <w:rsid w:val="00831B04"/>
    <w:rsid w:val="008331A5"/>
    <w:rsid w:val="00836AA3"/>
    <w:rsid w:val="00840A8E"/>
    <w:rsid w:val="00843159"/>
    <w:rsid w:val="00847000"/>
    <w:rsid w:val="008477AF"/>
    <w:rsid w:val="00852379"/>
    <w:rsid w:val="00854BDC"/>
    <w:rsid w:val="00860CD9"/>
    <w:rsid w:val="0086352E"/>
    <w:rsid w:val="00866284"/>
    <w:rsid w:val="00873291"/>
    <w:rsid w:val="00875E3A"/>
    <w:rsid w:val="008768DD"/>
    <w:rsid w:val="00877820"/>
    <w:rsid w:val="008778D5"/>
    <w:rsid w:val="008822B2"/>
    <w:rsid w:val="00882C7A"/>
    <w:rsid w:val="00883E1A"/>
    <w:rsid w:val="00885017"/>
    <w:rsid w:val="008852C3"/>
    <w:rsid w:val="0088569A"/>
    <w:rsid w:val="0088656F"/>
    <w:rsid w:val="0088772B"/>
    <w:rsid w:val="00887B2E"/>
    <w:rsid w:val="0089471D"/>
    <w:rsid w:val="0089533D"/>
    <w:rsid w:val="008958D5"/>
    <w:rsid w:val="00896440"/>
    <w:rsid w:val="008A3762"/>
    <w:rsid w:val="008A7F86"/>
    <w:rsid w:val="008B0598"/>
    <w:rsid w:val="008B61A5"/>
    <w:rsid w:val="008B7E99"/>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7F6"/>
    <w:rsid w:val="00966F0D"/>
    <w:rsid w:val="00976B1B"/>
    <w:rsid w:val="0098139D"/>
    <w:rsid w:val="009844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C7251"/>
    <w:rsid w:val="009D0B19"/>
    <w:rsid w:val="009D2FD8"/>
    <w:rsid w:val="009D6695"/>
    <w:rsid w:val="009E3C4A"/>
    <w:rsid w:val="00A0030F"/>
    <w:rsid w:val="00A01D33"/>
    <w:rsid w:val="00A04B39"/>
    <w:rsid w:val="00A05512"/>
    <w:rsid w:val="00A076B8"/>
    <w:rsid w:val="00A14B8F"/>
    <w:rsid w:val="00A172E8"/>
    <w:rsid w:val="00A21990"/>
    <w:rsid w:val="00A22673"/>
    <w:rsid w:val="00A34DC4"/>
    <w:rsid w:val="00A35982"/>
    <w:rsid w:val="00A37929"/>
    <w:rsid w:val="00A4536D"/>
    <w:rsid w:val="00A56FEE"/>
    <w:rsid w:val="00A63A07"/>
    <w:rsid w:val="00A661A9"/>
    <w:rsid w:val="00A7215F"/>
    <w:rsid w:val="00A83A71"/>
    <w:rsid w:val="00A83CA8"/>
    <w:rsid w:val="00A9564A"/>
    <w:rsid w:val="00A9757F"/>
    <w:rsid w:val="00AA413E"/>
    <w:rsid w:val="00AB511F"/>
    <w:rsid w:val="00AC1265"/>
    <w:rsid w:val="00AD1BEA"/>
    <w:rsid w:val="00AD4134"/>
    <w:rsid w:val="00AE05C4"/>
    <w:rsid w:val="00AE2B3C"/>
    <w:rsid w:val="00AE621E"/>
    <w:rsid w:val="00B00AC6"/>
    <w:rsid w:val="00B00F77"/>
    <w:rsid w:val="00B124E6"/>
    <w:rsid w:val="00B13FD0"/>
    <w:rsid w:val="00B2023F"/>
    <w:rsid w:val="00B23F7E"/>
    <w:rsid w:val="00B2590C"/>
    <w:rsid w:val="00B32E42"/>
    <w:rsid w:val="00B33261"/>
    <w:rsid w:val="00B35655"/>
    <w:rsid w:val="00B40F34"/>
    <w:rsid w:val="00B4104A"/>
    <w:rsid w:val="00B50CAA"/>
    <w:rsid w:val="00B512B7"/>
    <w:rsid w:val="00B54F1F"/>
    <w:rsid w:val="00B63DFB"/>
    <w:rsid w:val="00B66E66"/>
    <w:rsid w:val="00B67130"/>
    <w:rsid w:val="00B73653"/>
    <w:rsid w:val="00B7457E"/>
    <w:rsid w:val="00B76E76"/>
    <w:rsid w:val="00B85F3F"/>
    <w:rsid w:val="00B96880"/>
    <w:rsid w:val="00B96988"/>
    <w:rsid w:val="00BA5A05"/>
    <w:rsid w:val="00BA5C56"/>
    <w:rsid w:val="00BA60FC"/>
    <w:rsid w:val="00BB4CEA"/>
    <w:rsid w:val="00BB7297"/>
    <w:rsid w:val="00BB7912"/>
    <w:rsid w:val="00BD0D2A"/>
    <w:rsid w:val="00BD24FB"/>
    <w:rsid w:val="00BD346E"/>
    <w:rsid w:val="00BD49E0"/>
    <w:rsid w:val="00BF23EE"/>
    <w:rsid w:val="00BF74EC"/>
    <w:rsid w:val="00C00B3C"/>
    <w:rsid w:val="00C0507E"/>
    <w:rsid w:val="00C12D2B"/>
    <w:rsid w:val="00C13833"/>
    <w:rsid w:val="00C14492"/>
    <w:rsid w:val="00C170B8"/>
    <w:rsid w:val="00C230E4"/>
    <w:rsid w:val="00C24158"/>
    <w:rsid w:val="00C25D0B"/>
    <w:rsid w:val="00C2686E"/>
    <w:rsid w:val="00C26F96"/>
    <w:rsid w:val="00C31260"/>
    <w:rsid w:val="00C3570B"/>
    <w:rsid w:val="00C37ADF"/>
    <w:rsid w:val="00C44CFA"/>
    <w:rsid w:val="00C524D2"/>
    <w:rsid w:val="00C53F92"/>
    <w:rsid w:val="00C541CF"/>
    <w:rsid w:val="00C60397"/>
    <w:rsid w:val="00C6244A"/>
    <w:rsid w:val="00C6712B"/>
    <w:rsid w:val="00C71BFB"/>
    <w:rsid w:val="00C73DEE"/>
    <w:rsid w:val="00C804C2"/>
    <w:rsid w:val="00C810B4"/>
    <w:rsid w:val="00C94815"/>
    <w:rsid w:val="00C96DDF"/>
    <w:rsid w:val="00C97DCE"/>
    <w:rsid w:val="00CA14F1"/>
    <w:rsid w:val="00CA65B3"/>
    <w:rsid w:val="00CA749A"/>
    <w:rsid w:val="00CB6C7B"/>
    <w:rsid w:val="00CB7652"/>
    <w:rsid w:val="00CC0774"/>
    <w:rsid w:val="00CC2118"/>
    <w:rsid w:val="00CC363A"/>
    <w:rsid w:val="00CF21B1"/>
    <w:rsid w:val="00CF4E29"/>
    <w:rsid w:val="00CF516F"/>
    <w:rsid w:val="00D01118"/>
    <w:rsid w:val="00D07335"/>
    <w:rsid w:val="00D111CD"/>
    <w:rsid w:val="00D1632F"/>
    <w:rsid w:val="00D16665"/>
    <w:rsid w:val="00D205B0"/>
    <w:rsid w:val="00D22A57"/>
    <w:rsid w:val="00D22B3E"/>
    <w:rsid w:val="00D23097"/>
    <w:rsid w:val="00D237EE"/>
    <w:rsid w:val="00D23BFC"/>
    <w:rsid w:val="00D268C5"/>
    <w:rsid w:val="00D30AEF"/>
    <w:rsid w:val="00D32C8F"/>
    <w:rsid w:val="00D33B7B"/>
    <w:rsid w:val="00D37EC8"/>
    <w:rsid w:val="00D405E8"/>
    <w:rsid w:val="00D429F2"/>
    <w:rsid w:val="00D4528B"/>
    <w:rsid w:val="00D47E8D"/>
    <w:rsid w:val="00D53C1F"/>
    <w:rsid w:val="00D53F5A"/>
    <w:rsid w:val="00D602DA"/>
    <w:rsid w:val="00D64AD7"/>
    <w:rsid w:val="00D65EDA"/>
    <w:rsid w:val="00D66B0B"/>
    <w:rsid w:val="00D76C6B"/>
    <w:rsid w:val="00D80C4A"/>
    <w:rsid w:val="00D81927"/>
    <w:rsid w:val="00D82885"/>
    <w:rsid w:val="00D853FC"/>
    <w:rsid w:val="00D872E6"/>
    <w:rsid w:val="00D87AD7"/>
    <w:rsid w:val="00D9525C"/>
    <w:rsid w:val="00D95E2C"/>
    <w:rsid w:val="00DA1AF0"/>
    <w:rsid w:val="00DA2113"/>
    <w:rsid w:val="00DB6213"/>
    <w:rsid w:val="00DB7CF7"/>
    <w:rsid w:val="00DC08A8"/>
    <w:rsid w:val="00DC1B56"/>
    <w:rsid w:val="00DC4678"/>
    <w:rsid w:val="00DD6A58"/>
    <w:rsid w:val="00DE0499"/>
    <w:rsid w:val="00DE3B67"/>
    <w:rsid w:val="00DE3D5E"/>
    <w:rsid w:val="00DF1FC7"/>
    <w:rsid w:val="00DF5905"/>
    <w:rsid w:val="00E03AC2"/>
    <w:rsid w:val="00E06CE2"/>
    <w:rsid w:val="00E07532"/>
    <w:rsid w:val="00E07EE4"/>
    <w:rsid w:val="00E114EE"/>
    <w:rsid w:val="00E13AE0"/>
    <w:rsid w:val="00E20536"/>
    <w:rsid w:val="00E226F3"/>
    <w:rsid w:val="00E27F41"/>
    <w:rsid w:val="00E360CD"/>
    <w:rsid w:val="00E42F0D"/>
    <w:rsid w:val="00E57506"/>
    <w:rsid w:val="00E614EE"/>
    <w:rsid w:val="00E70BE0"/>
    <w:rsid w:val="00E821B2"/>
    <w:rsid w:val="00E8385C"/>
    <w:rsid w:val="00E86A0C"/>
    <w:rsid w:val="00E90C81"/>
    <w:rsid w:val="00E92516"/>
    <w:rsid w:val="00EA3076"/>
    <w:rsid w:val="00EA3F8B"/>
    <w:rsid w:val="00EB1182"/>
    <w:rsid w:val="00EB1946"/>
    <w:rsid w:val="00EB1B42"/>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62961"/>
    <w:rsid w:val="00F71781"/>
    <w:rsid w:val="00F736DA"/>
    <w:rsid w:val="00F75CD5"/>
    <w:rsid w:val="00F76C3E"/>
    <w:rsid w:val="00F801EF"/>
    <w:rsid w:val="00F86E2F"/>
    <w:rsid w:val="00F96985"/>
    <w:rsid w:val="00F96D8A"/>
    <w:rsid w:val="00FA62F9"/>
    <w:rsid w:val="00FB2D9D"/>
    <w:rsid w:val="00FB3074"/>
    <w:rsid w:val="00FB3DD4"/>
    <w:rsid w:val="00FB42D7"/>
    <w:rsid w:val="00FC0984"/>
    <w:rsid w:val="00FC4276"/>
    <w:rsid w:val="00FC47E4"/>
    <w:rsid w:val="00FC6301"/>
    <w:rsid w:val="00FD475A"/>
    <w:rsid w:val="00FD6010"/>
    <w:rsid w:val="00FD761D"/>
    <w:rsid w:val="00FE0111"/>
    <w:rsid w:val="00FE0EDB"/>
    <w:rsid w:val="00FE3ED4"/>
    <w:rsid w:val="00FF226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tabs>
        <w:tab w:val="left" w:pos="504"/>
      </w:tabs>
      <w:spacing w:after="0" w:line="240" w:lineRule="auto"/>
      <w:ind w:left="504" w:hanging="504"/>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01B25387-5035-4D93-807C-118A1A773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297</TotalTime>
  <Pages>55</Pages>
  <Words>16529</Words>
  <Characters>94220</Characters>
  <Application>Microsoft Office Word</Application>
  <DocSecurity>0</DocSecurity>
  <Lines>785</Lines>
  <Paragraphs>221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110528</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56</cp:revision>
  <cp:lastPrinted>2017-12-01T08:03:00Z</cp:lastPrinted>
  <dcterms:created xsi:type="dcterms:W3CDTF">2017-12-02T12:02:00Z</dcterms:created>
  <dcterms:modified xsi:type="dcterms:W3CDTF">2017-12-03T18:58:00Z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zotero-version="5.0.29"&gt;&lt;session id="EU2rVW4K"/&gt;&lt;style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name="noteType" value="0"/&gt;&lt;/prefs&gt;&lt;/data&gt;</vt:lpwstr>
  </property>
</Properties>
</file>